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9940" w14:textId="77777777" w:rsidR="007C3A94" w:rsidRPr="000534E9" w:rsidRDefault="007C3A94" w:rsidP="00C5443C">
      <w:pPr>
        <w:spacing w:after="0" w:line="360" w:lineRule="auto"/>
        <w:ind w:left="567" w:right="567"/>
        <w:rPr>
          <w:rStyle w:val="Forside-UndertittelChar"/>
          <w:rFonts w:asciiTheme="majorHAnsi" w:hAnsiTheme="majorHAnsi" w:cstheme="majorHAnsi"/>
          <w:lang w:val="en-US"/>
        </w:rPr>
      </w:pPr>
      <w:r>
        <w:rPr>
          <w:rStyle w:val="Forside-TittelChar"/>
          <w:rFonts w:asciiTheme="majorHAnsi" w:hAnsiTheme="majorHAnsi" w:cstheme="majorHAnsi"/>
          <w:lang w:val="en-US"/>
        </w:rPr>
        <w:t xml:space="preserve">“What is the purpose”? you may ask. </w:t>
      </w:r>
      <w:r>
        <w:rPr>
          <w:rStyle w:val="Forside-TittelChar"/>
          <w:rFonts w:asciiTheme="majorHAnsi" w:hAnsiTheme="majorHAnsi" w:cstheme="majorHAnsi"/>
          <w:lang w:val="en-US"/>
        </w:rPr>
        <w:br/>
        <w:t>“Grid”, I answer</w:t>
      </w:r>
    </w:p>
    <w:p w14:paraId="7BB82B53" w14:textId="77777777" w:rsidR="007C3A94" w:rsidRDefault="007C3A94" w:rsidP="00CB30D7">
      <w:pPr>
        <w:spacing w:after="0" w:line="360" w:lineRule="auto"/>
        <w:ind w:left="567" w:right="567"/>
        <w:jc w:val="center"/>
        <w:rPr>
          <w:rFonts w:asciiTheme="majorHAnsi" w:hAnsiTheme="majorHAnsi" w:cstheme="majorHAnsi"/>
          <w:lang w:val="en-US"/>
        </w:rPr>
      </w:pPr>
      <w:r w:rsidRPr="000534E9">
        <w:rPr>
          <w:rStyle w:val="Forside-UndertittelChar"/>
          <w:rFonts w:asciiTheme="majorHAnsi" w:hAnsiTheme="majorHAnsi" w:cstheme="majorHAnsi"/>
          <w:lang w:val="en-US"/>
        </w:rPr>
        <w:t>[Go Grid, or go home]</w:t>
      </w:r>
      <w:r w:rsidRPr="000534E9">
        <w:rPr>
          <w:rFonts w:asciiTheme="majorHAnsi" w:hAnsiTheme="majorHAnsi" w:cstheme="majorHAnsi"/>
          <w:lang w:val="en-US"/>
        </w:rPr>
        <w:t xml:space="preserve"> </w:t>
      </w:r>
    </w:p>
    <w:p w14:paraId="636311C0" w14:textId="77777777" w:rsidR="007C3A94" w:rsidRDefault="007C3A94" w:rsidP="00CB30D7">
      <w:pPr>
        <w:spacing w:after="0" w:line="360" w:lineRule="auto"/>
        <w:ind w:left="567" w:right="567"/>
        <w:jc w:val="center"/>
        <w:rPr>
          <w:rFonts w:asciiTheme="majorHAnsi" w:hAnsiTheme="majorHAnsi" w:cstheme="majorHAnsi"/>
          <w:lang w:val="en-US"/>
        </w:rPr>
      </w:pPr>
    </w:p>
    <w:p w14:paraId="6AACE3AA" w14:textId="77777777" w:rsidR="007C3A94" w:rsidRPr="005D5F90" w:rsidRDefault="007C3A94" w:rsidP="00CB30D7">
      <w:pPr>
        <w:spacing w:after="0" w:line="360" w:lineRule="auto"/>
        <w:ind w:left="567" w:right="567"/>
        <w:jc w:val="center"/>
        <w:rPr>
          <w:rStyle w:val="Forside-ForfatterogoppgaveChar"/>
          <w:rFonts w:asciiTheme="majorHAnsi" w:hAnsiTheme="majorHAnsi" w:cstheme="majorHAnsi"/>
          <w:lang w:val="en-US"/>
        </w:rPr>
      </w:pPr>
      <w:r>
        <w:rPr>
          <w:rFonts w:asciiTheme="majorHAnsi" w:hAnsiTheme="majorHAnsi" w:cstheme="majorHAnsi"/>
          <w:sz w:val="44"/>
          <w:szCs w:val="40"/>
          <w:lang w:val="en-US"/>
        </w:rPr>
        <w:t xml:space="preserve">Not to toot my own horn, but </w:t>
      </w:r>
      <w:r w:rsidRPr="005D5F90">
        <w:rPr>
          <w:rStyle w:val="Forside-ForfatterogoppgaveChar"/>
          <w:rFonts w:asciiTheme="majorHAnsi" w:hAnsiTheme="majorHAnsi" w:cstheme="majorHAnsi"/>
          <w:lang w:val="en-US"/>
        </w:rPr>
        <w:br/>
      </w:r>
    </w:p>
    <w:p w14:paraId="05A6E6B3" w14:textId="13784478" w:rsidR="007C3A94" w:rsidRPr="000534E9" w:rsidRDefault="00D12495" w:rsidP="00D12495">
      <w:pPr>
        <w:tabs>
          <w:tab w:val="center" w:pos="4680"/>
          <w:tab w:val="right" w:pos="8793"/>
        </w:tabs>
        <w:spacing w:after="0" w:line="360" w:lineRule="auto"/>
        <w:ind w:left="567" w:right="567"/>
        <w:rPr>
          <w:rStyle w:val="Forside-ForfatterogoppgaveChar"/>
          <w:rFonts w:asciiTheme="majorHAnsi" w:hAnsiTheme="majorHAnsi" w:cstheme="majorHAnsi"/>
          <w:lang w:val="en-US"/>
        </w:rPr>
      </w:pPr>
      <w:r>
        <w:rPr>
          <w:rStyle w:val="Forside-ForfatterogoppgaveChar"/>
          <w:rFonts w:asciiTheme="majorHAnsi" w:hAnsiTheme="majorHAnsi" w:cstheme="majorHAnsi"/>
          <w:lang w:val="en-US"/>
        </w:rPr>
        <w:tab/>
      </w:r>
      <w:r w:rsidR="007C3A94" w:rsidRPr="000534E9">
        <w:rPr>
          <w:rStyle w:val="Forside-ForfatterogoppgaveChar"/>
          <w:rFonts w:asciiTheme="majorHAnsi" w:hAnsiTheme="majorHAnsi" w:cstheme="majorHAnsi"/>
          <w:lang w:val="en-US"/>
        </w:rPr>
        <w:t>[Jacob]</w:t>
      </w:r>
      <w:r>
        <w:rPr>
          <w:rStyle w:val="Forside-ForfatterogoppgaveChar"/>
          <w:rFonts w:asciiTheme="majorHAnsi" w:hAnsiTheme="majorHAnsi" w:cstheme="majorHAnsi"/>
          <w:lang w:val="en-US"/>
        </w:rPr>
        <w:tab/>
      </w:r>
    </w:p>
    <w:p w14:paraId="6EED10C1" w14:textId="77777777" w:rsidR="007C3A94" w:rsidRPr="000534E9" w:rsidRDefault="007C3A94" w:rsidP="00CB30D7">
      <w:pPr>
        <w:spacing w:after="0" w:line="360" w:lineRule="auto"/>
        <w:ind w:left="567" w:right="567"/>
        <w:rPr>
          <w:rFonts w:asciiTheme="minorHAnsi" w:hAnsiTheme="minorHAnsi" w:cstheme="minorHAnsi"/>
          <w:lang w:val="en-US"/>
        </w:rPr>
      </w:pPr>
    </w:p>
    <w:p w14:paraId="17A8B101" w14:textId="77777777" w:rsidR="007C3A94" w:rsidRPr="000534E9" w:rsidRDefault="007C3A94" w:rsidP="00CB30D7">
      <w:pPr>
        <w:spacing w:after="0" w:line="360" w:lineRule="auto"/>
        <w:ind w:left="567" w:right="567"/>
        <w:rPr>
          <w:rFonts w:asciiTheme="minorHAnsi" w:hAnsiTheme="minorHAnsi" w:cstheme="minorHAnsi"/>
          <w:lang w:val="en-US"/>
        </w:rPr>
      </w:pPr>
    </w:p>
    <w:p w14:paraId="3D9B34A0" w14:textId="77777777" w:rsidR="007C3A94" w:rsidRPr="000534E9" w:rsidRDefault="007C3A94" w:rsidP="00CB30D7">
      <w:pPr>
        <w:spacing w:after="0" w:line="360" w:lineRule="auto"/>
        <w:ind w:left="567" w:right="567"/>
        <w:rPr>
          <w:rFonts w:asciiTheme="minorHAnsi" w:hAnsiTheme="minorHAnsi" w:cstheme="minorHAnsi"/>
          <w:lang w:val="en-US"/>
        </w:rPr>
      </w:pPr>
    </w:p>
    <w:p w14:paraId="063EBFFC" w14:textId="77777777" w:rsidR="007C3A94" w:rsidRPr="000534E9" w:rsidRDefault="007C3A94" w:rsidP="00CB30D7">
      <w:pPr>
        <w:spacing w:after="0" w:line="360" w:lineRule="auto"/>
        <w:ind w:left="567" w:right="567"/>
        <w:rPr>
          <w:rStyle w:val="Forside-ForfatterogoppgaveChar"/>
          <w:rFonts w:asciiTheme="minorHAnsi" w:hAnsiTheme="minorHAnsi" w:cstheme="minorHAnsi"/>
          <w:lang w:val="en-US"/>
        </w:rPr>
      </w:pPr>
      <w:r w:rsidRPr="000534E9">
        <w:rPr>
          <w:rFonts w:asciiTheme="minorHAnsi" w:hAnsiTheme="minorHAnsi" w:cstheme="minorHAnsi"/>
          <w:noProof/>
          <w:lang w:eastAsia="zh-CN"/>
        </w:rPr>
        <w:drawing>
          <wp:anchor distT="0" distB="0" distL="114300" distR="114300" simplePos="0" relativeHeight="251659264" behindDoc="1" locked="0" layoutInCell="1" allowOverlap="1" wp14:anchorId="3F36E94A" wp14:editId="38A088D6">
            <wp:simplePos x="0" y="0"/>
            <wp:positionH relativeFrom="column">
              <wp:posOffset>1917700</wp:posOffset>
            </wp:positionH>
            <wp:positionV relativeFrom="paragraph">
              <wp:posOffset>387350</wp:posOffset>
            </wp:positionV>
            <wp:extent cx="2190115" cy="2190115"/>
            <wp:effectExtent l="0" t="0" r="635" b="635"/>
            <wp:wrapTight wrapText="bothSides">
              <wp:wrapPolygon edited="0">
                <wp:start x="8830" y="0"/>
                <wp:lineTo x="7327" y="188"/>
                <wp:lineTo x="2818" y="2442"/>
                <wp:lineTo x="1879" y="4321"/>
                <wp:lineTo x="752" y="6012"/>
                <wp:lineTo x="188" y="7515"/>
                <wp:lineTo x="0" y="8455"/>
                <wp:lineTo x="0" y="12776"/>
                <wp:lineTo x="564" y="15030"/>
                <wp:lineTo x="2442" y="18412"/>
                <wp:lineTo x="6576" y="21043"/>
                <wp:lineTo x="8267" y="21418"/>
                <wp:lineTo x="8643" y="21418"/>
                <wp:lineTo x="12776" y="21418"/>
                <wp:lineTo x="13152" y="21418"/>
                <wp:lineTo x="14843" y="21043"/>
                <wp:lineTo x="18976" y="18412"/>
                <wp:lineTo x="21043" y="15030"/>
                <wp:lineTo x="21418" y="12776"/>
                <wp:lineTo x="21418" y="8079"/>
                <wp:lineTo x="20855" y="6012"/>
                <wp:lineTo x="18788" y="3194"/>
                <wp:lineTo x="18600" y="2442"/>
                <wp:lineTo x="14091" y="188"/>
                <wp:lineTo x="12588" y="0"/>
                <wp:lineTo x="8830"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r w:rsidRPr="000534E9">
        <w:rPr>
          <w:rFonts w:asciiTheme="minorHAnsi" w:hAnsiTheme="minorHAnsi" w:cstheme="minorHAnsi"/>
          <w:lang w:val="en-US"/>
        </w:rPr>
        <w:br/>
      </w:r>
    </w:p>
    <w:p w14:paraId="3057E291" w14:textId="77777777" w:rsidR="007C3A94" w:rsidRPr="000534E9" w:rsidRDefault="007C3A94" w:rsidP="00CB30D7">
      <w:pPr>
        <w:spacing w:after="0" w:line="360" w:lineRule="auto"/>
        <w:ind w:left="567" w:right="567"/>
        <w:rPr>
          <w:rStyle w:val="Forside-ForfatterogoppgaveChar"/>
          <w:rFonts w:asciiTheme="minorHAnsi" w:hAnsiTheme="minorHAnsi" w:cstheme="minorHAnsi"/>
          <w:lang w:val="en-US"/>
        </w:rPr>
      </w:pPr>
    </w:p>
    <w:p w14:paraId="369B9B1C"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0A9A5120"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D26E4D5"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38259FAA"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166AFFE5"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21E7C471"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367EB22"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4B44726"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231A67CE"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470D0BFF"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5A921E63"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32A49342"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6EB215E7"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40FF3155"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[Master Thesis] </w:t>
      </w:r>
    </w:p>
    <w:p w14:paraId="191471CF"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 xml:space="preserve"> [Study programme]</w:t>
      </w:r>
    </w:p>
    <w:p w14:paraId="405EC334"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[30/60 credits]</w:t>
      </w:r>
    </w:p>
    <w:p w14:paraId="0E7373CA" w14:textId="77777777" w:rsidR="007C3A94" w:rsidRPr="000534E9" w:rsidRDefault="007C3A94" w:rsidP="00CB30D7">
      <w:pPr>
        <w:spacing w:after="0" w:line="360" w:lineRule="auto"/>
        <w:ind w:left="567" w:right="567"/>
        <w:jc w:val="center"/>
        <w:rPr>
          <w:rStyle w:val="Forside-ForfatterogoppgaveChar"/>
          <w:rFonts w:asciiTheme="minorHAnsi" w:hAnsiTheme="minorHAnsi" w:cstheme="minorHAnsi"/>
          <w:lang w:val="en-US"/>
        </w:rPr>
      </w:pPr>
    </w:p>
    <w:p w14:paraId="7E2DD44F" w14:textId="77777777" w:rsidR="007C3A94" w:rsidRPr="000534E9" w:rsidRDefault="007C3A94" w:rsidP="00CB30D7">
      <w:pPr>
        <w:spacing w:after="0" w:line="360" w:lineRule="auto"/>
        <w:ind w:left="567" w:right="567"/>
        <w:jc w:val="center"/>
        <w:rPr>
          <w:rStyle w:val="Forside-ForfatterogoppgaveChar"/>
          <w:rFonts w:asciiTheme="majorHAnsi" w:hAnsiTheme="majorHAnsi" w:cstheme="majorHAnsi"/>
          <w:lang w:val="en-US"/>
        </w:rPr>
      </w:pPr>
      <w:r w:rsidRPr="000534E9">
        <w:rPr>
          <w:rStyle w:val="Forside-ForfatterogoppgaveChar"/>
          <w:rFonts w:asciiTheme="majorHAnsi" w:hAnsiTheme="majorHAnsi" w:cstheme="majorHAnsi"/>
          <w:lang w:val="en-US"/>
        </w:rPr>
        <w:t>[Institute]</w:t>
      </w:r>
    </w:p>
    <w:p w14:paraId="6F80B685" w14:textId="535380FB" w:rsidR="007C3A94" w:rsidRPr="00A2756D" w:rsidRDefault="007C3A94" w:rsidP="00CB30D7">
      <w:pPr>
        <w:spacing w:line="360" w:lineRule="auto"/>
        <w:rPr>
          <w:lang w:val="en-US"/>
        </w:rPr>
      </w:pPr>
    </w:p>
    <w:p w14:paraId="45880BDA" w14:textId="77777777" w:rsidR="007C3A94" w:rsidRDefault="007C3A94" w:rsidP="00CB30D7">
      <w:pPr>
        <w:spacing w:after="160" w:line="360" w:lineRule="auto"/>
        <w:rPr>
          <w:lang w:val="en-US"/>
        </w:rPr>
      </w:pPr>
      <w:r w:rsidRPr="00A2756D">
        <w:rPr>
          <w:lang w:val="en-US"/>
        </w:rPr>
        <w:br w:type="page"/>
      </w:r>
    </w:p>
    <w:p w14:paraId="0C3AE3D7" w14:textId="77777777" w:rsidR="00E821D2" w:rsidRDefault="00E821D2">
      <w:pPr>
        <w:spacing w:after="160" w:line="259" w:lineRule="auto"/>
        <w:rPr>
          <w:lang w:val="en-US"/>
        </w:rPr>
      </w:pPr>
    </w:p>
    <w:p w14:paraId="189983BD" w14:textId="77777777" w:rsidR="00E821D2" w:rsidRDefault="00E821D2">
      <w:pPr>
        <w:spacing w:after="160" w:line="259" w:lineRule="auto"/>
        <w:rPr>
          <w:lang w:val="en-US"/>
        </w:rPr>
      </w:pPr>
      <w:r>
        <w:rPr>
          <w:lang w:val="en-US"/>
        </w:rPr>
        <w:br w:type="page"/>
      </w:r>
    </w:p>
    <w:p w14:paraId="545FB723" w14:textId="77777777" w:rsidR="00E821D2" w:rsidRPr="0068466D" w:rsidRDefault="00E821D2" w:rsidP="00E821D2">
      <w:pPr>
        <w:spacing w:after="160" w:line="360" w:lineRule="auto"/>
        <w:rPr>
          <w:sz w:val="36"/>
          <w:szCs w:val="32"/>
          <w:lang w:val="en-US"/>
        </w:rPr>
      </w:pPr>
      <w:r w:rsidRPr="0068466D">
        <w:rPr>
          <w:sz w:val="36"/>
          <w:szCs w:val="32"/>
          <w:lang w:val="en-US"/>
        </w:rPr>
        <w:lastRenderedPageBreak/>
        <w:t>Abstract</w:t>
      </w:r>
    </w:p>
    <w:p w14:paraId="502F97A7" w14:textId="75357487" w:rsidR="00E821D2" w:rsidRDefault="0068466D">
      <w:pPr>
        <w:spacing w:after="160" w:line="259" w:lineRule="auto"/>
        <w:rPr>
          <w:lang w:val="en-US"/>
        </w:rPr>
      </w:pPr>
      <w:r>
        <w:rPr>
          <w:lang w:val="en-US"/>
        </w:rPr>
        <w:t xml:space="preserve">For dosimetry we used Gafchromic EBT3 dosimetry films. They darken when exposed to radiation, and we can use their optical density to calculate received dose. Cells were irradiated by Magnus Børsting in his master thesis </w:t>
      </w:r>
      <w:r>
        <w:rPr>
          <w:lang w:val="en-US"/>
        </w:rPr>
        <w:fldChar w:fldCharType="begin"/>
      </w:r>
      <w:r>
        <w:rPr>
          <w:lang w:val="en-US"/>
        </w:rPr>
        <w:instrText xml:space="preserve"> ADDIN ZOTERO_ITEM CSL_CITATION {"citationID":"BeXmkAfy","properties":{"formattedCitation":"(Magnus B\\uc0\\u248{}rsting, 2020)","plainCitation":"(Magnus Børsting, 2020)","noteIndex":0},"citationItems":[{"id":412,"uris":["http://zotero.org/users/9228513/items/NV37ZS27"],"itemData":{"id":412,"type":"thesis","abstract":"Technological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Pr>
          <w:lang w:val="en-US"/>
        </w:rPr>
        <w:fldChar w:fldCharType="separate"/>
      </w:r>
      <w:r w:rsidRPr="00723E06">
        <w:rPr>
          <w:rFonts w:cs="Times New Roman"/>
          <w:szCs w:val="24"/>
          <w:lang w:val="en-US"/>
        </w:rPr>
        <w:t>(</w:t>
      </w:r>
      <w:r w:rsidRPr="00D40FE9">
        <w:rPr>
          <w:rFonts w:cs="Times New Roman"/>
          <w:szCs w:val="24"/>
          <w:lang w:val="en-US"/>
        </w:rPr>
        <w:t>Magnus Børsting</w:t>
      </w:r>
      <w:r w:rsidRPr="00723E06">
        <w:rPr>
          <w:rFonts w:cs="Times New Roman"/>
          <w:szCs w:val="24"/>
          <w:lang w:val="en-US"/>
        </w:rPr>
        <w:t>, 2020)</w:t>
      </w:r>
      <w:r>
        <w:rPr>
          <w:lang w:val="en-US"/>
        </w:rPr>
        <w:fldChar w:fldCharType="end"/>
      </w:r>
      <w:r>
        <w:rPr>
          <w:lang w:val="en-US"/>
        </w:rPr>
        <w:t xml:space="preserve">. His cells were counted using a segmentation algorithm made by Delmon Arous </w:t>
      </w:r>
      <w:r>
        <w:rPr>
          <w:lang w:val="en-US"/>
        </w:rPr>
        <w:fldChar w:fldCharType="begin"/>
      </w:r>
      <w:r>
        <w:rPr>
          <w:lang w:val="en-US"/>
        </w:rPr>
        <w:instrText xml:space="preserve"> ADDIN ZOTERO_ITEM CSL_CITATION {"citationID":"rl26wb4q","properties":{"formattedCitation":"(Arous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Pr>
          <w:rFonts w:ascii="Cambria Math" w:hAnsi="Cambria Math" w:cs="Cambria Math"/>
          <w:lang w:val="en-US"/>
        </w:rPr>
        <w:instrText>∼</w:instrText>
      </w:r>
      <w:r>
        <w:rPr>
          <w:lang w:val="en-US"/>
        </w:rPr>
        <w:instrText>0.90 for T-47D and &gt;0.95 for bacterial images), along with low absolute percentage errors (</w:instrText>
      </w:r>
      <w:r>
        <w:rPr>
          <w:rFonts w:ascii="Cambria Math" w:hAnsi="Cambria Math" w:cs="Cambria Math"/>
          <w:lang w:val="en-US"/>
        </w:rPr>
        <w:instrText>∼</w:instrText>
      </w:r>
      <w:r>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Pr>
          <w:lang w:val="en-US"/>
        </w:rPr>
        <w:fldChar w:fldCharType="separate"/>
      </w:r>
      <w:r w:rsidRPr="00FA415E">
        <w:rPr>
          <w:rFonts w:cs="Times New Roman"/>
          <w:lang w:val="en-US"/>
        </w:rPr>
        <w:t>(Arous et al., 2022)</w:t>
      </w:r>
      <w:r>
        <w:rPr>
          <w:lang w:val="en-US"/>
        </w:rPr>
        <w:fldChar w:fldCharType="end"/>
      </w:r>
      <w:r>
        <w:rPr>
          <w:lang w:val="en-US"/>
        </w:rPr>
        <w:t xml:space="preserve">. </w:t>
      </w:r>
      <w:r>
        <w:rPr>
          <w:lang w:val="en-US"/>
        </w:rPr>
        <w:br/>
        <w:t xml:space="preserve">A model </w:t>
      </w:r>
      <w:r w:rsidR="00E821D2">
        <w:rPr>
          <w:lang w:val="en-US"/>
        </w:rPr>
        <w:br w:type="page"/>
      </w:r>
    </w:p>
    <w:p w14:paraId="6299188F" w14:textId="77777777" w:rsidR="00FA415E" w:rsidRPr="00A2756D" w:rsidRDefault="00FA415E" w:rsidP="00CB30D7">
      <w:pPr>
        <w:spacing w:after="160" w:line="360" w:lineRule="auto"/>
        <w:rPr>
          <w:lang w:val="en-US"/>
        </w:rPr>
      </w:pPr>
    </w:p>
    <w:p w14:paraId="284B7084" w14:textId="7F0A0E60" w:rsidR="008F3EF4" w:rsidRPr="00A2756D" w:rsidRDefault="008F3EF4" w:rsidP="00CB30D7">
      <w:pPr>
        <w:pStyle w:val="Heading1"/>
        <w:numPr>
          <w:ilvl w:val="0"/>
          <w:numId w:val="0"/>
        </w:numPr>
        <w:spacing w:line="360" w:lineRule="auto"/>
        <w:rPr>
          <w:lang w:val="en-US"/>
        </w:rPr>
      </w:pPr>
      <w:bookmarkStart w:id="0" w:name="_Ref96598527"/>
      <w:bookmarkStart w:id="1" w:name="_Ref97554467"/>
      <w:bookmarkStart w:id="2" w:name="_Toc102035342"/>
      <w:r w:rsidRPr="00A2756D">
        <w:rPr>
          <w:lang w:val="en-US"/>
        </w:rPr>
        <w:t>Abbreviations</w:t>
      </w:r>
      <w:bookmarkEnd w:id="0"/>
      <w:r w:rsidR="00CB0423">
        <w:rPr>
          <w:lang w:val="en-US"/>
        </w:rPr>
        <w:t xml:space="preserve"> and explanations</w:t>
      </w:r>
      <w:bookmarkEnd w:id="1"/>
      <w:bookmarkEnd w:id="2"/>
    </w:p>
    <w:p w14:paraId="321BD2D3" w14:textId="77777777" w:rsidR="008F3EF4" w:rsidRPr="00A2756D" w:rsidRDefault="008F3EF4" w:rsidP="00CB30D7">
      <w:pPr>
        <w:pStyle w:val="Title"/>
        <w:spacing w:line="360" w:lineRule="auto"/>
        <w:rPr>
          <w:rFonts w:ascii="Times New Roman" w:hAnsi="Times New Roman" w:cs="Times New Roman"/>
          <w:sz w:val="44"/>
          <w:szCs w:val="44"/>
          <w:lang w:val="en-US"/>
        </w:rPr>
      </w:pPr>
    </w:p>
    <w:p w14:paraId="62BA6FD7" w14:textId="395CB7A4" w:rsidR="005A70A7" w:rsidRPr="005A70A7" w:rsidRDefault="005A70A7" w:rsidP="00CB30D7">
      <w:pPr>
        <w:spacing w:line="360" w:lineRule="auto"/>
        <w:rPr>
          <w:lang w:val="en-US"/>
        </w:rPr>
      </w:pPr>
      <w:r>
        <w:rPr>
          <w:lang w:val="en-US"/>
        </w:rPr>
        <w:t>AIC</w:t>
      </w:r>
      <w:r>
        <w:rPr>
          <w:vertAlign w:val="subscript"/>
          <w:lang w:val="en-US"/>
        </w:rPr>
        <w:t xml:space="preserve">c </w:t>
      </w:r>
      <w:r>
        <w:rPr>
          <w:lang w:val="en-US"/>
        </w:rPr>
        <w:t>– Corrected Akaike Information Criteri</w:t>
      </w:r>
      <w:r w:rsidR="00840181">
        <w:rPr>
          <w:lang w:val="en-US"/>
        </w:rPr>
        <w:t>on</w:t>
      </w:r>
    </w:p>
    <w:p w14:paraId="5D937550" w14:textId="770779B7" w:rsidR="00CE1A7D" w:rsidRDefault="00CE1A7D" w:rsidP="00CB30D7">
      <w:pPr>
        <w:spacing w:line="360" w:lineRule="auto"/>
        <w:rPr>
          <w:lang w:val="en-US"/>
        </w:rPr>
      </w:pPr>
      <w:r>
        <w:rPr>
          <w:lang w:val="en-US"/>
        </w:rPr>
        <w:t>ANOVA – ANalysis of VAriances</w:t>
      </w:r>
    </w:p>
    <w:p w14:paraId="27646BFF" w14:textId="690E1DA0" w:rsidR="0044449E" w:rsidRDefault="0044449E" w:rsidP="00CB30D7">
      <w:pPr>
        <w:spacing w:line="360" w:lineRule="auto"/>
        <w:rPr>
          <w:lang w:val="en-US"/>
        </w:rPr>
      </w:pPr>
      <w:r>
        <w:rPr>
          <w:lang w:val="en-US"/>
        </w:rPr>
        <w:t xml:space="preserve">Apoptosis – A </w:t>
      </w:r>
      <w:r w:rsidR="007D02B4">
        <w:rPr>
          <w:lang w:val="en-US"/>
        </w:rPr>
        <w:t>mechanism allowing</w:t>
      </w:r>
      <w:r w:rsidR="00BB6D02">
        <w:rPr>
          <w:lang w:val="en-US"/>
        </w:rPr>
        <w:t xml:space="preserve"> damaged</w:t>
      </w:r>
      <w:r w:rsidR="007D02B4">
        <w:rPr>
          <w:lang w:val="en-US"/>
        </w:rPr>
        <w:t xml:space="preserve"> cells to initiate self-destruction</w:t>
      </w:r>
      <w:r w:rsidR="00BB6D02">
        <w:rPr>
          <w:lang w:val="en-US"/>
        </w:rPr>
        <w:t xml:space="preserve"> </w:t>
      </w:r>
      <w:r w:rsidR="00BB6D02">
        <w:rPr>
          <w:lang w:val="en-US"/>
        </w:rPr>
        <w:fldChar w:fldCharType="begin"/>
      </w:r>
      <w:r w:rsidR="003F507D">
        <w:rPr>
          <w:lang w:val="en-US"/>
        </w:rPr>
        <w:instrText xml:space="preserve"> ADDIN ZOTERO_ITEM CSL_CITATION {"citationID":"uqFEEHxz","properties":{"formattedCitation":"({\\i{}Apoptosis | Cytology | Britannica}, 2013)","plainCitation":"(Apoptosis | Cytology | Britannica, 2013)","noteIndex":0},"citationItems":[{"id":239,"uris":["http://zotero.org/users/9228513/items/7D3Q9V6T"],"itemData":{"id":239,"type":"webpage","abstract":"apoptosis, also called programmed cell death, in biology, a mechanism that allows cells to self-destruct when stimulated by the appropriate trigger. Apoptosis can be triggered by mild cellular injury and by various factors internal or external to the cell; the damaged cells are then disposed of in an orderly fashion. As a morphologically distinct form of programmed cell death, apoptosis is different from the other major process of cell death known as necrosis. Apoptosis involves condensation of the nucleus and cytoplasm, followed by cellular partitioning into well-defined fragments for disposal. In multicellular organisms, cell number normally results from the rate","language":"en","title":"apoptosis | cytology | Britannica","URL":"https://www.britannica.com/science/apoptosis","accessed":{"date-parts":[["2022",3,18]]},"issued":{"date-parts":[["2013",9,27]]}}}],"schema":"https://github.com/citation-style-language/schema/raw/master/csl-citation.json"} </w:instrText>
      </w:r>
      <w:r w:rsidR="00BB6D02">
        <w:rPr>
          <w:lang w:val="en-US"/>
        </w:rPr>
        <w:fldChar w:fldCharType="separate"/>
      </w:r>
      <w:r w:rsidR="00BB6D02" w:rsidRPr="009833EC">
        <w:rPr>
          <w:rFonts w:cs="Times New Roman"/>
          <w:szCs w:val="24"/>
          <w:lang w:val="en-US"/>
        </w:rPr>
        <w:t>(</w:t>
      </w:r>
      <w:r w:rsidR="00BB6D02" w:rsidRPr="009833EC">
        <w:rPr>
          <w:rFonts w:cs="Times New Roman"/>
          <w:i/>
          <w:iCs/>
          <w:szCs w:val="24"/>
          <w:lang w:val="en-US"/>
        </w:rPr>
        <w:t>Apoptosis | Cytology | Britannica</w:t>
      </w:r>
      <w:r w:rsidR="00BB6D02" w:rsidRPr="009833EC">
        <w:rPr>
          <w:rFonts w:cs="Times New Roman"/>
          <w:szCs w:val="24"/>
          <w:lang w:val="en-US"/>
        </w:rPr>
        <w:t>, 2013)</w:t>
      </w:r>
      <w:r w:rsidR="00BB6D02">
        <w:rPr>
          <w:lang w:val="en-US"/>
        </w:rPr>
        <w:fldChar w:fldCharType="end"/>
      </w:r>
      <w:r w:rsidR="00BB6D02">
        <w:rPr>
          <w:lang w:val="en-US"/>
        </w:rPr>
        <w:t>.</w:t>
      </w:r>
    </w:p>
    <w:p w14:paraId="1137E97B" w14:textId="59CFB4AE" w:rsidR="00042FB7" w:rsidRDefault="00042FB7" w:rsidP="00CB30D7">
      <w:pPr>
        <w:spacing w:line="360" w:lineRule="auto"/>
        <w:rPr>
          <w:lang w:val="en-US"/>
        </w:rPr>
      </w:pPr>
      <w:r>
        <w:rPr>
          <w:lang w:val="en-US"/>
        </w:rPr>
        <w:t xml:space="preserve">ATM </w:t>
      </w:r>
      <w:r w:rsidR="00825DD2">
        <w:rPr>
          <w:lang w:val="en-US"/>
        </w:rPr>
        <w:t>–</w:t>
      </w:r>
      <w:r>
        <w:rPr>
          <w:lang w:val="en-US"/>
        </w:rPr>
        <w:t xml:space="preserve"> </w:t>
      </w:r>
      <w:r w:rsidR="000B3CC1">
        <w:rPr>
          <w:lang w:val="en-US"/>
        </w:rPr>
        <w:t>A protein activated by DNA damage</w:t>
      </w:r>
      <w:r w:rsidR="00DC6898">
        <w:rPr>
          <w:lang w:val="en-US"/>
        </w:rPr>
        <w:t xml:space="preserve">. </w:t>
      </w:r>
      <w:r w:rsidR="00D2618D">
        <w:rPr>
          <w:lang w:val="en-US"/>
        </w:rPr>
        <w:t>Its</w:t>
      </w:r>
      <w:r w:rsidR="00DD602C">
        <w:rPr>
          <w:lang w:val="en-US"/>
        </w:rPr>
        <w:t xml:space="preserve"> purpose is to phosphorylate (activate) numerous proteins </w:t>
      </w:r>
      <w:r w:rsidR="00D2618D">
        <w:rPr>
          <w:lang w:val="en-US"/>
        </w:rPr>
        <w:t>related to cellular response after exposure to ionizing radiation</w:t>
      </w:r>
      <w:r w:rsidR="00396143">
        <w:rPr>
          <w:lang w:val="en-US"/>
        </w:rPr>
        <w:t xml:space="preserve"> </w:t>
      </w:r>
      <w:r w:rsidR="00396143">
        <w:rPr>
          <w:lang w:val="en-US"/>
        </w:rPr>
        <w:fldChar w:fldCharType="begin"/>
      </w:r>
      <w:r w:rsidR="003F507D">
        <w:rPr>
          <w:lang w:val="en-US"/>
        </w:rPr>
        <w:instrText xml:space="preserve"> ADDIN ZOTERO_ITEM CSL_CITATION {"citationID":"OypFOd0c","properties":{"formattedCitation":"(Samuel et al., 2002)","plainCitation":"(Samuel et al., 2002)","noteIndex":0},"citationItems":[{"id":114,"uris":["http://zotero.org/users/9228513/items/RKKQP6YK"],"itemData":{"id":114,"type":"article-journal","container-title":"Cell Cycle","DOI":"10.4161/cc.1.3.118","ISSN":"1538-4101, 1551-4005","issue":"3","journalAbbreviation":"Cell Cycle","language":"en","page":"161-167","source":"DOI.org (Crossref)","title":"Linking DNA Damage to Cell Cycle Checkpoints","volume":"1","author":[{"family":"Samuel","given":"Temesgen"},{"family":"Weber","given":"H. Oliver"},{"family":"Funk","given":"Jens Oliver"}],"issued":{"date-parts":[["2002",5]]}}}],"schema":"https://github.com/citation-style-language/schema/raw/master/csl-citation.json"} </w:instrText>
      </w:r>
      <w:r w:rsidR="00396143">
        <w:rPr>
          <w:lang w:val="en-US"/>
        </w:rPr>
        <w:fldChar w:fldCharType="separate"/>
      </w:r>
      <w:r w:rsidR="00396143" w:rsidRPr="00396143">
        <w:rPr>
          <w:rFonts w:cs="Times New Roman"/>
          <w:lang w:val="en-US"/>
        </w:rPr>
        <w:t>(Samuel et al., 2002)</w:t>
      </w:r>
      <w:r w:rsidR="00396143">
        <w:rPr>
          <w:lang w:val="en-US"/>
        </w:rPr>
        <w:fldChar w:fldCharType="end"/>
      </w:r>
      <w:r w:rsidR="00D2618D">
        <w:rPr>
          <w:lang w:val="en-US"/>
        </w:rPr>
        <w:t>.</w:t>
      </w:r>
      <w:r w:rsidR="006D4786">
        <w:rPr>
          <w:lang w:val="en-US"/>
        </w:rPr>
        <w:t xml:space="preserve"> </w:t>
      </w:r>
    </w:p>
    <w:p w14:paraId="7E1A7B76" w14:textId="6045D98D" w:rsidR="004A051D" w:rsidRDefault="004A051D" w:rsidP="00CB30D7">
      <w:pPr>
        <w:spacing w:line="360" w:lineRule="auto"/>
        <w:rPr>
          <w:lang w:val="en-US"/>
        </w:rPr>
      </w:pPr>
      <w:r>
        <w:rPr>
          <w:lang w:val="en-US"/>
        </w:rPr>
        <w:t xml:space="preserve">ATP </w:t>
      </w:r>
      <w:r w:rsidR="006B0973">
        <w:rPr>
          <w:lang w:val="en-US"/>
        </w:rPr>
        <w:t>–</w:t>
      </w:r>
      <w:r>
        <w:rPr>
          <w:lang w:val="en-US"/>
        </w:rPr>
        <w:t xml:space="preserve"> Adenosin</w:t>
      </w:r>
      <w:r w:rsidR="006B0973">
        <w:rPr>
          <w:lang w:val="en-US"/>
        </w:rPr>
        <w:t>e tri</w:t>
      </w:r>
      <w:r w:rsidR="00D027B5">
        <w:rPr>
          <w:lang w:val="en-US"/>
        </w:rPr>
        <w:t>phosphate</w:t>
      </w:r>
      <w:r w:rsidR="00F1263B">
        <w:rPr>
          <w:lang w:val="en-US"/>
        </w:rPr>
        <w:t xml:space="preserve"> a molecule</w:t>
      </w:r>
      <w:r w:rsidR="00D25979">
        <w:rPr>
          <w:lang w:val="en-US"/>
        </w:rPr>
        <w:t>, which provides cells with energy</w:t>
      </w:r>
      <w:r w:rsidR="00886B41">
        <w:rPr>
          <w:lang w:val="en-US"/>
        </w:rPr>
        <w:t xml:space="preserve"> for the cell</w:t>
      </w:r>
      <w:r w:rsidR="00D25979">
        <w:rPr>
          <w:lang w:val="en-US"/>
        </w:rPr>
        <w:t xml:space="preserve"> </w:t>
      </w:r>
      <w:r w:rsidR="000F7D28">
        <w:rPr>
          <w:lang w:val="en-US"/>
        </w:rPr>
        <w:t>and phosphate groups for protein activation</w:t>
      </w:r>
      <w:r w:rsidR="00886B41">
        <w:rPr>
          <w:lang w:val="en-US"/>
        </w:rPr>
        <w:t>. Through the</w:t>
      </w:r>
      <w:r w:rsidR="000F7D28">
        <w:rPr>
          <w:lang w:val="en-US"/>
        </w:rPr>
        <w:t xml:space="preserve"> </w:t>
      </w:r>
      <w:r w:rsidR="00D322ED">
        <w:rPr>
          <w:lang w:val="en-US"/>
        </w:rPr>
        <w:t>process of hydrolysis</w:t>
      </w:r>
      <w:r w:rsidR="00886B41">
        <w:rPr>
          <w:lang w:val="en-US"/>
        </w:rPr>
        <w:t xml:space="preserve">, ATP </w:t>
      </w:r>
      <w:r w:rsidR="00E65EC0">
        <w:rPr>
          <w:lang w:val="en-US"/>
        </w:rPr>
        <w:t>is converted to ADP (adenosine diphosphate)</w:t>
      </w:r>
      <w:r w:rsidR="00B61543">
        <w:rPr>
          <w:lang w:val="en-US"/>
        </w:rPr>
        <w:t xml:space="preserve"> </w:t>
      </w:r>
      <w:r w:rsidR="00B61543">
        <w:rPr>
          <w:lang w:val="en-US"/>
        </w:rPr>
        <w:fldChar w:fldCharType="begin"/>
      </w:r>
      <w:r w:rsidR="003F507D">
        <w:rPr>
          <w:lang w:val="en-US"/>
        </w:rPr>
        <w:instrText xml:space="preserve"> ADDIN ZOTERO_ITEM CSL_CITATION {"citationID":"o6ub6gDO","properties":{"formattedCitation":"({\\i{}Adenosine Triphosphate | Definition, Structure, Function, &amp; Facts | Britannica}, 2020)","plainCitation":"(Adenosine Triphosphate | Definition, Structure, Function, &amp; Facts | Britannica, 2020)","noteIndex":0},"citationItems":[{"id":168,"uris":["http://zotero.org/users/9228513/items/4R6PY393"],"itemData":{"id":168,"type":"webpage","abstract":"Adenosine triphosphate (ATP), energy-carrying molecule found in the cells of all living things. ATP captures chemical energy obtained from the breakdown of food molecules and releases it to fuel other cellular processes. Learn more about the structure and function of ATP in this article.","language":"en","title":"adenosine triphosphate | Definition, Structure, Function, &amp; Facts | Britannica","URL":"https://www.britannica.com/science/adenosine-triphosphate","accessed":{"date-parts":[["2022",3,9]]},"issued":{"date-parts":[["2020",3,12]]}}}],"schema":"https://github.com/citation-style-language/schema/raw/master/csl-citation.json"} </w:instrText>
      </w:r>
      <w:r w:rsidR="00B61543">
        <w:rPr>
          <w:lang w:val="en-US"/>
        </w:rPr>
        <w:fldChar w:fldCharType="separate"/>
      </w:r>
      <w:r w:rsidR="0040140C" w:rsidRPr="001B64A2">
        <w:rPr>
          <w:rFonts w:cs="Times New Roman"/>
          <w:szCs w:val="24"/>
          <w:lang w:val="en-US"/>
        </w:rPr>
        <w:t>(</w:t>
      </w:r>
      <w:r w:rsidR="0040140C" w:rsidRPr="001B64A2">
        <w:rPr>
          <w:rFonts w:cs="Times New Roman"/>
          <w:i/>
          <w:iCs/>
          <w:szCs w:val="24"/>
          <w:lang w:val="en-US"/>
        </w:rPr>
        <w:t>Adenosine Triphosphate | Definition, Structure, Function, &amp; Facts | Britannica</w:t>
      </w:r>
      <w:r w:rsidR="0040140C" w:rsidRPr="001B64A2">
        <w:rPr>
          <w:rFonts w:cs="Times New Roman"/>
          <w:szCs w:val="24"/>
          <w:lang w:val="en-US"/>
        </w:rPr>
        <w:t>, 2020)</w:t>
      </w:r>
      <w:r w:rsidR="00B61543">
        <w:rPr>
          <w:lang w:val="en-US"/>
        </w:rPr>
        <w:fldChar w:fldCharType="end"/>
      </w:r>
      <w:r w:rsidR="002269BA">
        <w:rPr>
          <w:lang w:val="en-US"/>
        </w:rPr>
        <w:t xml:space="preserve">. </w:t>
      </w:r>
      <w:r w:rsidR="000F7D28">
        <w:rPr>
          <w:lang w:val="en-US"/>
        </w:rPr>
        <w:t xml:space="preserve"> </w:t>
      </w:r>
    </w:p>
    <w:p w14:paraId="042EB651" w14:textId="0A02B8B5" w:rsidR="006C697A" w:rsidRDefault="006C697A" w:rsidP="00CB30D7">
      <w:pPr>
        <w:spacing w:line="360" w:lineRule="auto"/>
        <w:rPr>
          <w:lang w:val="en-US"/>
        </w:rPr>
      </w:pPr>
      <w:r>
        <w:rPr>
          <w:lang w:val="en-US"/>
        </w:rPr>
        <w:t>B</w:t>
      </w:r>
      <w:r w:rsidR="000F268C">
        <w:rPr>
          <w:lang w:val="en-US"/>
        </w:rPr>
        <w:t xml:space="preserve">M – Biomolecule. There are four types of biomolecules: </w:t>
      </w:r>
      <w:r w:rsidR="00DB61B6">
        <w:rPr>
          <w:lang w:val="en-US"/>
        </w:rPr>
        <w:t xml:space="preserve">carbohydrates, lipids, nucleic acids and proteins </w:t>
      </w:r>
      <w:r w:rsidR="00DB61B6">
        <w:rPr>
          <w:lang w:val="en-US"/>
        </w:rPr>
        <w:fldChar w:fldCharType="begin"/>
      </w:r>
      <w:r w:rsidR="003F507D">
        <w:rPr>
          <w:lang w:val="en-US"/>
        </w:rPr>
        <w:instrText xml:space="preserve"> ADDIN ZOTERO_ITEM CSL_CITATION {"citationID":"QVDRUax7","properties":{"formattedCitation":"({\\i{}Biomolecule | Definition, Structure, Functions, Examples, &amp; Facts | Britannica}, 2020)","plainCitation":"(Biomolecule | Definition, Structure, Functions, Examples, &amp; Facts | Britannica, 2020)","noteIndex":0},"citationItems":[{"id":187,"uris":["http://zotero.org/users/9228513/items/77HGMWH5"],"itemData":{"id":187,"type":"webpage","abstract":"Biomolecule, any of numerous substances that are produced by cells and living organisms. Biomolecules have a wide range of sizes and structures and perform a vast array of functions. The four major types of biomolecules are carbohydrates, lipids, nucleic acids, and proteins.","language":"en","title":"biomolecule | Definition, Structure, Functions, Examples, &amp; Facts | Britannica","URL":"https://www.britannica.com/science/biomolecule","accessed":{"date-parts":[["2022",3,10]]},"issued":{"date-parts":[["2020",3,18]]}}}],"schema":"https://github.com/citation-style-language/schema/raw/master/csl-citation.json"} </w:instrText>
      </w:r>
      <w:r w:rsidR="00DB61B6">
        <w:rPr>
          <w:lang w:val="en-US"/>
        </w:rPr>
        <w:fldChar w:fldCharType="separate"/>
      </w:r>
      <w:r w:rsidR="00FA343B" w:rsidRPr="0071633C">
        <w:rPr>
          <w:rFonts w:cs="Times New Roman"/>
          <w:szCs w:val="24"/>
          <w:lang w:val="en-US"/>
        </w:rPr>
        <w:t>(</w:t>
      </w:r>
      <w:r w:rsidR="00FA343B" w:rsidRPr="0071633C">
        <w:rPr>
          <w:rFonts w:cs="Times New Roman"/>
          <w:i/>
          <w:iCs/>
          <w:szCs w:val="24"/>
          <w:lang w:val="en-US"/>
        </w:rPr>
        <w:t>Biomolecule | Definition, Structure, Functions, Examples, &amp; Facts | Britannica</w:t>
      </w:r>
      <w:r w:rsidR="00FA343B" w:rsidRPr="0071633C">
        <w:rPr>
          <w:rFonts w:cs="Times New Roman"/>
          <w:szCs w:val="24"/>
          <w:lang w:val="en-US"/>
        </w:rPr>
        <w:t>, 2020)</w:t>
      </w:r>
      <w:r w:rsidR="00DB61B6">
        <w:rPr>
          <w:lang w:val="en-US"/>
        </w:rPr>
        <w:fldChar w:fldCharType="end"/>
      </w:r>
      <w:r w:rsidR="0071633C">
        <w:rPr>
          <w:lang w:val="en-US"/>
        </w:rPr>
        <w:t xml:space="preserve">. </w:t>
      </w:r>
      <w:r w:rsidR="00CA6B65">
        <w:rPr>
          <w:lang w:val="en-US"/>
        </w:rPr>
        <w:t>These are molecules important for no</w:t>
      </w:r>
      <w:r w:rsidR="00C60DA0">
        <w:rPr>
          <w:lang w:val="en-US"/>
        </w:rPr>
        <w:t xml:space="preserve">rmal cell functioning, and damage to them can have harmful </w:t>
      </w:r>
      <w:r w:rsidR="004E3581">
        <w:rPr>
          <w:lang w:val="en-US"/>
        </w:rPr>
        <w:t>consequences.</w:t>
      </w:r>
      <w:r w:rsidR="00C60DA0">
        <w:rPr>
          <w:lang w:val="en-US"/>
        </w:rPr>
        <w:t xml:space="preserve"> </w:t>
      </w:r>
    </w:p>
    <w:p w14:paraId="6413977C" w14:textId="592A37D2" w:rsidR="009E301D" w:rsidRDefault="003A1063" w:rsidP="00CB30D7">
      <w:pPr>
        <w:spacing w:line="360" w:lineRule="auto"/>
        <w:rPr>
          <w:lang w:val="en-US"/>
        </w:rPr>
      </w:pPr>
      <w:r>
        <w:rPr>
          <w:lang w:val="en-US"/>
        </w:rPr>
        <w:t>CDK – Cyclin dependent kinase</w:t>
      </w:r>
    </w:p>
    <w:p w14:paraId="64E84F56" w14:textId="1F60ECFE" w:rsidR="00E40C1C" w:rsidRDefault="00E40C1C" w:rsidP="00CB30D7">
      <w:pPr>
        <w:spacing w:line="360" w:lineRule="auto"/>
        <w:rPr>
          <w:lang w:val="en-US"/>
        </w:rPr>
      </w:pPr>
      <w:r>
        <w:rPr>
          <w:lang w:val="en-US"/>
        </w:rPr>
        <w:t>CT – Computed Tomography is an image modality</w:t>
      </w:r>
      <w:r w:rsidR="000A07E6">
        <w:rPr>
          <w:lang w:val="en-US"/>
        </w:rPr>
        <w:t xml:space="preserve"> using </w:t>
      </w:r>
      <w:r w:rsidR="0002516D">
        <w:rPr>
          <w:lang w:val="en-US"/>
        </w:rPr>
        <w:t>a</w:t>
      </w:r>
      <w:r w:rsidR="00E5513B">
        <w:rPr>
          <w:lang w:val="en-US"/>
        </w:rPr>
        <w:t>n X-ray source that</w:t>
      </w:r>
      <w:r w:rsidR="0085741F">
        <w:rPr>
          <w:lang w:val="en-US"/>
        </w:rPr>
        <w:t xml:space="preserve"> creates an X-ray beam, which rotates around the patient</w:t>
      </w:r>
      <w:r w:rsidR="00E15113">
        <w:rPr>
          <w:lang w:val="en-US"/>
        </w:rPr>
        <w:t>, which lays between the source and a detector array</w:t>
      </w:r>
      <w:r w:rsidR="0085741F">
        <w:rPr>
          <w:lang w:val="en-US"/>
        </w:rPr>
        <w:t>.</w:t>
      </w:r>
      <w:r w:rsidR="00E15113">
        <w:rPr>
          <w:lang w:val="en-US"/>
        </w:rPr>
        <w:t xml:space="preserve"> </w:t>
      </w:r>
      <w:r w:rsidR="00AA3F35">
        <w:rPr>
          <w:lang w:val="en-US"/>
        </w:rPr>
        <w:t>Attenuation</w:t>
      </w:r>
      <w:r w:rsidR="00F83E53">
        <w:rPr>
          <w:lang w:val="en-US"/>
        </w:rPr>
        <w:t xml:space="preserve"> values in different tissues</w:t>
      </w:r>
      <w:r w:rsidR="00AA3F35">
        <w:rPr>
          <w:lang w:val="en-US"/>
        </w:rPr>
        <w:t xml:space="preserve"> are found and used to create an image</w:t>
      </w:r>
      <w:r w:rsidR="00FF49EB">
        <w:rPr>
          <w:lang w:val="en-US"/>
        </w:rPr>
        <w:t xml:space="preserve"> </w:t>
      </w:r>
      <w:r w:rsidR="00F83E53">
        <w:rPr>
          <w:lang w:val="en-US"/>
        </w:rPr>
        <w:fldChar w:fldCharType="begin"/>
      </w:r>
      <w:r w:rsidR="003F507D">
        <w:rPr>
          <w:lang w:val="en-US"/>
        </w:rPr>
        <w:instrText xml:space="preserve"> ADDIN ZOTERO_ITEM CSL_CITATION {"citationID":"ZsIxcFms","properties":{"formattedCitation":"(Villarraga-G\\uc0\\u243{}mez, 2016)","plainCitation":"(Villarraga-Gómez, 2016)","noteIndex":0},"citationItems":[{"id":231,"uris":["http://zotero.org/users/9228513/items/VKGIAW53"],"itemData":{"id":231,"type":"paper-conference","abstract":"Industrial X-ray computed tomography (CT) systems have the ability to map internal and external structures simultaneously in a non-destructive way with high imaging resolution. Recently, there has been an increase of surveys in the field of dimensional metrology referring to CT as a tool for nondestructive dimensional quality control (i.e., traceable measurement and geometrical tolerance verification of industrial components). This increase in surveys runs parallel to the growth of commercial markets for industrial X-ray CT technologies and research institutes as well as metrology-governing bodies' growing interest in creating standarization. Currently, there is a lack of international standards that provide comprehensive procedures and guidelines for dealing with the verification of CT systems' dimensional metrology performance and developing task-specific measurement uncertainty budgets in compliance with the Guide to the Expression of Uncertainty in Measurement (GUM). To overcome this, some CT manufactures have opted to design their own calibration methods so that they can provide an estimate of maximum permissible error (MPE) for the measurements obtained with systems dedicated to metrology tasks. Essentially, the traceability of the instrument to the meter is provided with an expanded uncertainty upper-bounded by the MPE. In an effort to clarify some of these concepts, this paper gives a brief review of the use of X-ray CT for dimensional metrology with an update on the international attempt to create standards for metrological testing and uncertainty assessment with this technique. An example of in-house calibration is presented, which found deviations in the range-4.4 </w:instrText>
      </w:r>
      <w:r w:rsidR="003F507D">
        <w:rPr>
          <w:lang w:val="en-US"/>
        </w:rPr>
        <w:instrText xml:space="preserve">m to 3.5 </w:instrText>
      </w:r>
      <w:r w:rsidR="003F507D">
        <w:rPr>
          <w:lang w:val="en-US"/>
        </w:rPr>
        <w:instrText xml:space="preserve">m between CT measurements and calibrated references obtained at the National Institute of Standards and Technology (NIST), and this is contrasted to the MPE limits pre-established for CT measurement. A particular emphasis is made in the understanding of the terms \" trueness \" , \" precision \" , \" accuracy \" , and \" uncertainty \" , so the main metrology-related terminology is revisited with reference to international standards and other guidelines. It is concluded that while in-house calibrations might suffice, international standards are still needed, not only to reach homogeneity in the commercial market but also to avoid misinterpretations. In addition, users and manufacturers from the industry of measuring equipment need to better understand the terms \" accuracy \" and \" uncertainty \" , which are often misused and interchanged.","source":"ResearchGate","title":"X-ray Computed Tomography for Dimensional Measurements","author":[{"family":"Villarraga-Gómez","given":"Herminso"}],"issued":{"date-parts":[["2016",7,26]]}}}],"schema":"https://github.com/citation-style-language/schema/raw/master/csl-citation.json"} </w:instrText>
      </w:r>
      <w:r w:rsidR="00F83E53">
        <w:rPr>
          <w:lang w:val="en-US"/>
        </w:rPr>
        <w:fldChar w:fldCharType="separate"/>
      </w:r>
      <w:r w:rsidR="00F83E53" w:rsidRPr="0067471A">
        <w:rPr>
          <w:rFonts w:cs="Times New Roman"/>
          <w:szCs w:val="24"/>
          <w:lang w:val="en-US"/>
        </w:rPr>
        <w:t>(Villarraga-Gómez, 2016)</w:t>
      </w:r>
      <w:r w:rsidR="00F83E53">
        <w:rPr>
          <w:lang w:val="en-US"/>
        </w:rPr>
        <w:fldChar w:fldCharType="end"/>
      </w:r>
      <w:r w:rsidR="00AA3F35">
        <w:rPr>
          <w:lang w:val="en-US"/>
        </w:rPr>
        <w:t>.</w:t>
      </w:r>
      <w:r w:rsidR="0085741F">
        <w:rPr>
          <w:lang w:val="en-US"/>
        </w:rPr>
        <w:t xml:space="preserve"> </w:t>
      </w:r>
      <w:r w:rsidR="00571EBB">
        <w:rPr>
          <w:lang w:val="en-US"/>
        </w:rPr>
        <w:t xml:space="preserve"> </w:t>
      </w:r>
    </w:p>
    <w:p w14:paraId="083B3795" w14:textId="7DBBCC6A" w:rsidR="006A1DB9" w:rsidRDefault="006A1DB9" w:rsidP="00CB30D7">
      <w:pPr>
        <w:spacing w:line="360" w:lineRule="auto"/>
        <w:rPr>
          <w:lang w:val="en-US"/>
        </w:rPr>
      </w:pPr>
      <w:r>
        <w:rPr>
          <w:lang w:val="en-US"/>
        </w:rPr>
        <w:t xml:space="preserve">Cytokines </w:t>
      </w:r>
      <w:r w:rsidR="00A10408">
        <w:rPr>
          <w:lang w:val="en-US"/>
        </w:rPr>
        <w:t>–</w:t>
      </w:r>
      <w:r>
        <w:rPr>
          <w:lang w:val="en-US"/>
        </w:rPr>
        <w:t xml:space="preserve"> </w:t>
      </w:r>
      <w:r w:rsidR="00BF2A49">
        <w:rPr>
          <w:lang w:val="en-US"/>
        </w:rPr>
        <w:t xml:space="preserve">A </w:t>
      </w:r>
      <w:r w:rsidR="009F4BBD">
        <w:rPr>
          <w:lang w:val="en-US"/>
        </w:rPr>
        <w:t>category for s</w:t>
      </w:r>
      <w:r w:rsidR="00A10408">
        <w:rPr>
          <w:lang w:val="en-US"/>
        </w:rPr>
        <w:t xml:space="preserve">ignaling molecules </w:t>
      </w:r>
      <w:r w:rsidR="00E2713A">
        <w:rPr>
          <w:lang w:val="en-US"/>
        </w:rPr>
        <w:t xml:space="preserve">that mediate </w:t>
      </w:r>
      <w:r w:rsidR="00E43FF4">
        <w:rPr>
          <w:lang w:val="en-US"/>
        </w:rPr>
        <w:t>immune responses by enabling cell to cell communication</w:t>
      </w:r>
      <w:r w:rsidR="002E62A4">
        <w:rPr>
          <w:lang w:val="en-US"/>
        </w:rPr>
        <w:t xml:space="preserve"> </w:t>
      </w:r>
      <w:r w:rsidR="002E62A4">
        <w:rPr>
          <w:lang w:val="en-US"/>
        </w:rPr>
        <w:fldChar w:fldCharType="begin"/>
      </w:r>
      <w:r w:rsidR="003F507D">
        <w:rPr>
          <w:lang w:val="en-US"/>
        </w:rPr>
        <w:instrText xml:space="preserve"> ADDIN ZOTERO_ITEM CSL_CITATION {"citationID":"KeXhPmDH","properties":{"formattedCitation":"(Mandal Ananya, 2019)","plainCitation":"(Mandal Ananya, 2019)","noteIndex":0},"citationItems":[{"id":115,"uris":["http://zotero.org/users/9228513/items/A6BNCY2E"],"itemData":{"id":115,"type":"webpage","title":"What are Cytokines?","URL":"https://www.news-medical.net/health/What-are-Cytokines.aspx","author":[{"literal":"Mandal Ananya"}],"accessed":{"date-parts":[["2022",2,24]]},"issued":{"date-parts":[["2019",2,26]]}}}],"schema":"https://github.com/citation-style-language/schema/raw/master/csl-citation.json"} </w:instrText>
      </w:r>
      <w:r w:rsidR="002E62A4">
        <w:rPr>
          <w:lang w:val="en-US"/>
        </w:rPr>
        <w:fldChar w:fldCharType="separate"/>
      </w:r>
      <w:r w:rsidR="002E62A4" w:rsidRPr="00630878">
        <w:rPr>
          <w:rFonts w:cs="Times New Roman"/>
          <w:lang w:val="en-US"/>
        </w:rPr>
        <w:t>(Mandal Ananya, 2019)</w:t>
      </w:r>
      <w:r w:rsidR="002E62A4">
        <w:rPr>
          <w:lang w:val="en-US"/>
        </w:rPr>
        <w:fldChar w:fldCharType="end"/>
      </w:r>
      <w:r w:rsidR="009F4BBD">
        <w:rPr>
          <w:lang w:val="en-US"/>
        </w:rPr>
        <w:t xml:space="preserve">. </w:t>
      </w:r>
      <w:r w:rsidR="00630878">
        <w:rPr>
          <w:lang w:val="en-US"/>
        </w:rPr>
        <w:t xml:space="preserve">The cytokines relevant to this thesis </w:t>
      </w:r>
      <w:r w:rsidR="00C460FE">
        <w:rPr>
          <w:lang w:val="en-US"/>
        </w:rPr>
        <w:t>are</w:t>
      </w:r>
      <w:r w:rsidR="00525232">
        <w:rPr>
          <w:lang w:val="en-US"/>
        </w:rPr>
        <w:t xml:space="preserve"> different </w:t>
      </w:r>
      <w:r w:rsidR="00525232">
        <w:rPr>
          <w:lang w:val="en-US"/>
        </w:rPr>
        <w:lastRenderedPageBreak/>
        <w:t xml:space="preserve">variants of </w:t>
      </w:r>
      <w:r w:rsidR="00C460FE">
        <w:rPr>
          <w:lang w:val="en-US"/>
        </w:rPr>
        <w:t>IL (</w:t>
      </w:r>
      <w:r w:rsidR="00F91273">
        <w:rPr>
          <w:lang w:val="en-US"/>
        </w:rPr>
        <w:t>interleukin</w:t>
      </w:r>
      <w:r w:rsidR="00C460FE">
        <w:rPr>
          <w:lang w:val="en-US"/>
        </w:rPr>
        <w:t>)</w:t>
      </w:r>
      <w:r w:rsidR="00ED4569">
        <w:rPr>
          <w:lang w:val="en-US"/>
        </w:rPr>
        <w:t xml:space="preserve"> cytokine</w:t>
      </w:r>
      <w:r w:rsidR="00F91273">
        <w:rPr>
          <w:lang w:val="en-US"/>
        </w:rPr>
        <w:t xml:space="preserve">, </w:t>
      </w:r>
      <w:r w:rsidR="00AC5968">
        <w:rPr>
          <w:lang w:val="en-US"/>
        </w:rPr>
        <w:t>TNF-</w:t>
      </w:r>
      <m:oMath>
        <m:r>
          <w:rPr>
            <w:rFonts w:ascii="Cambria Math" w:hAnsi="Cambria Math"/>
            <w:lang w:val="en-US"/>
          </w:rPr>
          <m:t>α</m:t>
        </m:r>
      </m:oMath>
      <w:r w:rsidR="00AC5968">
        <w:rPr>
          <w:rFonts w:eastAsiaTheme="minorEastAsia"/>
          <w:lang w:val="en-US"/>
        </w:rPr>
        <w:t xml:space="preserve"> and TGF</w:t>
      </w:r>
      <w:r w:rsidR="00C4448E">
        <w:rPr>
          <w:rFonts w:eastAsiaTheme="minorEastAsia"/>
          <w:lang w:val="en-US"/>
        </w:rPr>
        <w:t>-</w:t>
      </w:r>
      <m:oMath>
        <m:r>
          <w:rPr>
            <w:rFonts w:ascii="Cambria Math" w:eastAsiaTheme="minorEastAsia" w:hAnsi="Cambria Math"/>
            <w:lang w:val="en-US"/>
          </w:rPr>
          <m:t>β</m:t>
        </m:r>
      </m:oMath>
      <w:r w:rsidR="00ED4569">
        <w:rPr>
          <w:rFonts w:eastAsiaTheme="minorEastAsia"/>
          <w:lang w:val="en-US"/>
        </w:rPr>
        <w:t xml:space="preserve">. They </w:t>
      </w:r>
      <w:r w:rsidR="00C4448E">
        <w:rPr>
          <w:rFonts w:eastAsiaTheme="minorEastAsia"/>
          <w:lang w:val="en-US"/>
        </w:rPr>
        <w:t xml:space="preserve">are </w:t>
      </w:r>
      <w:r w:rsidR="00ED4569">
        <w:rPr>
          <w:rFonts w:eastAsiaTheme="minorEastAsia"/>
          <w:lang w:val="en-US"/>
        </w:rPr>
        <w:t xml:space="preserve">all </w:t>
      </w:r>
      <w:r w:rsidR="00C4448E">
        <w:rPr>
          <w:rFonts w:eastAsiaTheme="minorEastAsia"/>
          <w:lang w:val="en-US"/>
        </w:rPr>
        <w:t>important in regulating cell division</w:t>
      </w:r>
      <w:r w:rsidR="00E60362">
        <w:rPr>
          <w:rFonts w:eastAsiaTheme="minorEastAsia"/>
          <w:lang w:val="en-US"/>
        </w:rPr>
        <w:t xml:space="preserve"> </w:t>
      </w:r>
      <w:r w:rsidR="00E60362">
        <w:rPr>
          <w:rFonts w:eastAsiaTheme="minorEastAsia"/>
          <w:lang w:val="en-US"/>
        </w:rPr>
        <w:fldChar w:fldCharType="begin"/>
      </w:r>
      <w:r w:rsidR="003F507D">
        <w:rPr>
          <w:rFonts w:eastAsiaTheme="minorEastAsia"/>
          <w:lang w:val="en-US"/>
        </w:rPr>
        <w:instrText xml:space="preserve"> ADDIN ZOTERO_ITEM CSL_CITATION {"citationID":"FQZaNKSZ","properties":{"formattedCitation":"(Najafi et al., 2014)","plainCitation":"(Najafi et al., 2014)","noteIndex":0},"citationItems":[{"id":116,"uris":["http://zotero.org/users/9228513/items/U3PTTM9W"],"itemData":{"id":116,"type":"article-journal","abstract":"The radiation-induced bystander effect is the phenomenon which non-irradiated cells exhibit effects along with their different levels as a result of signals received from nearby irradiated cells. Responses of non-irradiated cells may include changes in process of translation, gene expression, cell proliferation, apoptosis and cells death. These changes are confirmed by results of some In-Vivo studies. Most well-known important factors affecting radiation-induced bystander effect include free radicals, immune system factors, expression changes of some genes involved in inflammation pathway and epigenetic factors.","container-title":"Journal of Biomedical Physics &amp; Engineering","ISSN":"2251-7200","issue":"4","journalAbbreviation":"J Biomed Phys Eng","note":"PMID: 25599062\nPMCID: PMC4289523","page":"163-172","source":"PubMed Central","title":"The Mechanisms of Radiation-Induced Bystander Effect","volume":"4","author":[{"family":"Najafi","given":"M"},{"family":"Fardid","given":"R"},{"family":"Hadadi","given":"Gh"},{"family":"Fardid","given":"M"}],"issued":{"date-parts":[["2014",12,15]]}}}],"schema":"https://github.com/citation-style-language/schema/raw/master/csl-citation.json"} </w:instrText>
      </w:r>
      <w:r w:rsidR="00E60362">
        <w:rPr>
          <w:rFonts w:eastAsiaTheme="minorEastAsia"/>
          <w:lang w:val="en-US"/>
        </w:rPr>
        <w:fldChar w:fldCharType="separate"/>
      </w:r>
      <w:r w:rsidR="00E60362" w:rsidRPr="00E60362">
        <w:rPr>
          <w:rFonts w:cs="Times New Roman"/>
          <w:lang w:val="en-US"/>
        </w:rPr>
        <w:t>(Najafi et al., 2014)</w:t>
      </w:r>
      <w:r w:rsidR="00E60362">
        <w:rPr>
          <w:rFonts w:eastAsiaTheme="minorEastAsia"/>
          <w:lang w:val="en-US"/>
        </w:rPr>
        <w:fldChar w:fldCharType="end"/>
      </w:r>
      <w:r w:rsidR="00E60362">
        <w:rPr>
          <w:rFonts w:eastAsiaTheme="minorEastAsia"/>
          <w:lang w:val="en-US"/>
        </w:rPr>
        <w:t>.</w:t>
      </w:r>
    </w:p>
    <w:p w14:paraId="1AA5695D" w14:textId="35E2FFDA" w:rsidR="00F5384A" w:rsidRDefault="00F5384A" w:rsidP="00CB30D7">
      <w:pPr>
        <w:spacing w:line="360" w:lineRule="auto"/>
        <w:rPr>
          <w:lang w:val="en-US"/>
        </w:rPr>
      </w:pPr>
      <w:r>
        <w:rPr>
          <w:lang w:val="en-US"/>
        </w:rPr>
        <w:t xml:space="preserve">DNA </w:t>
      </w:r>
      <w:r w:rsidR="00CB0423">
        <w:rPr>
          <w:lang w:val="en-US"/>
        </w:rPr>
        <w:t>–</w:t>
      </w:r>
      <w:r>
        <w:rPr>
          <w:lang w:val="en-US"/>
        </w:rPr>
        <w:t xml:space="preserve"> Deo</w:t>
      </w:r>
      <w:r w:rsidR="00CB0423">
        <w:rPr>
          <w:lang w:val="en-US"/>
        </w:rPr>
        <w:t>xyribose nucleic acid</w:t>
      </w:r>
      <w:r w:rsidR="00613D18">
        <w:rPr>
          <w:lang w:val="en-US"/>
        </w:rPr>
        <w:t xml:space="preserve"> </w:t>
      </w:r>
    </w:p>
    <w:p w14:paraId="372552DA" w14:textId="5522D29F" w:rsidR="00C70CBE" w:rsidRDefault="00E4275E" w:rsidP="00CB30D7">
      <w:pPr>
        <w:spacing w:line="360" w:lineRule="auto"/>
        <w:rPr>
          <w:lang w:val="en-US"/>
        </w:rPr>
      </w:pPr>
      <w:r>
        <w:rPr>
          <w:lang w:val="en-US"/>
        </w:rPr>
        <w:t xml:space="preserve">DNA transcription </w:t>
      </w:r>
      <w:r w:rsidR="00B2249E">
        <w:rPr>
          <w:lang w:val="en-US"/>
        </w:rPr>
        <w:t>–</w:t>
      </w:r>
      <w:r>
        <w:rPr>
          <w:lang w:val="en-US"/>
        </w:rPr>
        <w:t xml:space="preserve"> </w:t>
      </w:r>
      <w:r w:rsidR="00B2249E">
        <w:rPr>
          <w:lang w:val="en-US"/>
        </w:rPr>
        <w:t xml:space="preserve">A process </w:t>
      </w:r>
      <w:r w:rsidR="00804895">
        <w:rPr>
          <w:lang w:val="en-US"/>
        </w:rPr>
        <w:t xml:space="preserve">of creating a </w:t>
      </w:r>
      <w:r w:rsidR="00802B78">
        <w:rPr>
          <w:lang w:val="en-US"/>
        </w:rPr>
        <w:t>messenger ribonucleic acid (mRNA)</w:t>
      </w:r>
      <w:r w:rsidR="00BF26EE">
        <w:rPr>
          <w:lang w:val="en-US"/>
        </w:rPr>
        <w:t>, which is used t</w:t>
      </w:r>
      <w:r w:rsidR="00802B78">
        <w:rPr>
          <w:lang w:val="en-US"/>
        </w:rPr>
        <w:t>o</w:t>
      </w:r>
      <w:r w:rsidR="00E5182C">
        <w:rPr>
          <w:lang w:val="en-US"/>
        </w:rPr>
        <w:t xml:space="preserve"> create</w:t>
      </w:r>
      <w:r w:rsidR="00802B78">
        <w:rPr>
          <w:lang w:val="en-US"/>
        </w:rPr>
        <w:t xml:space="preserve"> </w:t>
      </w:r>
      <w:r w:rsidR="00E5182C">
        <w:rPr>
          <w:lang w:val="en-US"/>
        </w:rPr>
        <w:t>specific proteins</w:t>
      </w:r>
      <w:r w:rsidR="00BF26EE">
        <w:rPr>
          <w:lang w:val="en-US"/>
        </w:rPr>
        <w:t xml:space="preserve">. </w:t>
      </w:r>
      <w:r w:rsidR="00415966">
        <w:rPr>
          <w:lang w:val="en-US"/>
        </w:rPr>
        <w:t xml:space="preserve">A </w:t>
      </w:r>
      <w:r w:rsidR="001575C7">
        <w:rPr>
          <w:lang w:val="en-US"/>
        </w:rPr>
        <w:t>transcription factor</w:t>
      </w:r>
      <w:r w:rsidR="00415966">
        <w:rPr>
          <w:lang w:val="en-US"/>
        </w:rPr>
        <w:t xml:space="preserve"> </w:t>
      </w:r>
      <w:r w:rsidR="00187A2D">
        <w:rPr>
          <w:lang w:val="en-US"/>
        </w:rPr>
        <w:t>binds to the DNA</w:t>
      </w:r>
      <w:r w:rsidR="008B3608">
        <w:rPr>
          <w:lang w:val="en-US"/>
        </w:rPr>
        <w:t xml:space="preserve">, telling the enzyme </w:t>
      </w:r>
      <w:r w:rsidR="00061884">
        <w:rPr>
          <w:lang w:val="en-US"/>
        </w:rPr>
        <w:t>R</w:t>
      </w:r>
      <w:r w:rsidR="008B3608">
        <w:rPr>
          <w:lang w:val="en-US"/>
        </w:rPr>
        <w:t>NA</w:t>
      </w:r>
      <w:r w:rsidR="00474C74">
        <w:rPr>
          <w:lang w:val="en-US"/>
        </w:rPr>
        <w:t>-</w:t>
      </w:r>
      <w:r w:rsidR="008B3608">
        <w:rPr>
          <w:lang w:val="en-US"/>
        </w:rPr>
        <w:t xml:space="preserve">polymerase to </w:t>
      </w:r>
      <w:r w:rsidR="00A21D0C">
        <w:rPr>
          <w:lang w:val="en-US"/>
        </w:rPr>
        <w:t xml:space="preserve">read a gene sequence of interest. </w:t>
      </w:r>
      <w:r w:rsidR="00CA5F63">
        <w:rPr>
          <w:lang w:val="en-US"/>
        </w:rPr>
        <w:t>As each base</w:t>
      </w:r>
      <w:r w:rsidR="009A0A10">
        <w:rPr>
          <w:lang w:val="en-US"/>
        </w:rPr>
        <w:t xml:space="preserve"> (Adenine, Cytosine, Thymine and Guanine)</w:t>
      </w:r>
      <w:r w:rsidR="00B1138E">
        <w:rPr>
          <w:lang w:val="en-US"/>
        </w:rPr>
        <w:t xml:space="preserve"> in the </w:t>
      </w:r>
      <w:r w:rsidR="00C53FA8">
        <w:rPr>
          <w:lang w:val="en-US"/>
        </w:rPr>
        <w:t>sequence</w:t>
      </w:r>
      <w:r w:rsidR="00CA5F63">
        <w:rPr>
          <w:lang w:val="en-US"/>
        </w:rPr>
        <w:t xml:space="preserve"> is read, a complementary nucleotide is</w:t>
      </w:r>
      <w:r w:rsidR="00B85A46">
        <w:rPr>
          <w:lang w:val="en-US"/>
        </w:rPr>
        <w:t xml:space="preserve"> attached to form the mRNA</w:t>
      </w:r>
      <w:r w:rsidR="00C53FA8">
        <w:rPr>
          <w:lang w:val="en-US"/>
        </w:rPr>
        <w:t xml:space="preserve"> strand</w:t>
      </w:r>
      <w:r w:rsidR="00037F6C">
        <w:rPr>
          <w:lang w:val="en-US"/>
        </w:rPr>
        <w:t xml:space="preserve"> </w:t>
      </w:r>
      <w:r w:rsidR="00037F6C">
        <w:rPr>
          <w:lang w:val="en-US"/>
        </w:rPr>
        <w:fldChar w:fldCharType="begin"/>
      </w:r>
      <w:r w:rsidR="003F507D">
        <w:rPr>
          <w:lang w:val="en-US"/>
        </w:rPr>
        <w:instrText xml:space="preserve"> ADDIN ZOTERO_ITEM CSL_CITATION {"citationID":"mkdtRTOR","properties":{"formattedCitation":"({\\i{}Transcription | Definition, Steps, &amp; Biology | Britannica}, 2019)","plainCitation":"(Transcription | Definition, Steps, &amp; Biology | Britannica, 2019)","noteIndex":0},"citationItems":[{"id":157,"uris":["http://zotero.org/users/9228513/items/34IMA4E9"],"itemData":{"id":157,"type":"webpage","abstract":"Transcription, the synthesis of RNA from DNA. Genetic information flows from DNA into protein, the substance that gives an organism its form. This flow of information occurs through the sequential processes of transcription (DNA to RNA) and translation (RNA to protein).","language":"en","title":"transcription | Definition, Steps, &amp; Biology | Britannica","URL":"https://www.britannica.com/science/transcription-genetics","accessed":{"date-parts":[["2022",3,7]]},"issued":{"date-parts":[["2019",9,26]]}}}],"schema":"https://github.com/citation-style-language/schema/raw/master/csl-citation.json"} </w:instrText>
      </w:r>
      <w:r w:rsidR="00037F6C">
        <w:rPr>
          <w:lang w:val="en-US"/>
        </w:rPr>
        <w:fldChar w:fldCharType="separate"/>
      </w:r>
      <w:r w:rsidR="00037F6C" w:rsidRPr="00E4602C">
        <w:rPr>
          <w:rFonts w:cs="Times New Roman"/>
          <w:szCs w:val="24"/>
          <w:lang w:val="en-US"/>
        </w:rPr>
        <w:t>(</w:t>
      </w:r>
      <w:r w:rsidR="00037F6C" w:rsidRPr="00E4602C">
        <w:rPr>
          <w:rFonts w:cs="Times New Roman"/>
          <w:i/>
          <w:iCs/>
          <w:szCs w:val="24"/>
          <w:lang w:val="en-US"/>
        </w:rPr>
        <w:t>Transcription | Definition, Steps, &amp; Biology | Britannica</w:t>
      </w:r>
      <w:r w:rsidR="00037F6C" w:rsidRPr="00E4602C">
        <w:rPr>
          <w:rFonts w:cs="Times New Roman"/>
          <w:szCs w:val="24"/>
          <w:lang w:val="en-US"/>
        </w:rPr>
        <w:t>, 2019)</w:t>
      </w:r>
      <w:r w:rsidR="00037F6C">
        <w:rPr>
          <w:lang w:val="en-US"/>
        </w:rPr>
        <w:fldChar w:fldCharType="end"/>
      </w:r>
      <w:r w:rsidR="00B85A46">
        <w:rPr>
          <w:lang w:val="en-US"/>
        </w:rPr>
        <w:t xml:space="preserve">. </w:t>
      </w:r>
      <w:r w:rsidR="00C0611F">
        <w:rPr>
          <w:lang w:val="en-US"/>
        </w:rPr>
        <w:t>In the DNA Adenine binds to Thymine, but during transcription</w:t>
      </w:r>
      <w:r w:rsidR="009B47F9">
        <w:rPr>
          <w:lang w:val="en-US"/>
        </w:rPr>
        <w:t xml:space="preserve">, Thymine is replaced with Uracil </w:t>
      </w:r>
      <w:r w:rsidR="009B47F9">
        <w:rPr>
          <w:lang w:val="en-US"/>
        </w:rPr>
        <w:fldChar w:fldCharType="begin"/>
      </w:r>
      <w:r w:rsidR="003F507D">
        <w:rPr>
          <w:lang w:val="en-US"/>
        </w:rPr>
        <w:instrText xml:space="preserve"> ADDIN ZOTERO_ITEM CSL_CITATION {"citationID":"aWYL4ylp","properties":{"formattedCitation":"(Mason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B47F9">
        <w:rPr>
          <w:lang w:val="en-US"/>
        </w:rPr>
        <w:fldChar w:fldCharType="separate"/>
      </w:r>
      <w:r w:rsidR="009B47F9" w:rsidRPr="007F4245">
        <w:rPr>
          <w:rFonts w:cs="Times New Roman"/>
          <w:lang w:val="en-US"/>
        </w:rPr>
        <w:t>(Mason et al., 2020</w:t>
      </w:r>
      <w:r w:rsidR="00BC5472">
        <w:rPr>
          <w:rFonts w:cs="Times New Roman"/>
          <w:lang w:val="en-US"/>
        </w:rPr>
        <w:t>, p.48</w:t>
      </w:r>
      <w:r w:rsidR="009B47F9" w:rsidRPr="007F4245">
        <w:rPr>
          <w:rFonts w:cs="Times New Roman"/>
          <w:lang w:val="en-US"/>
        </w:rPr>
        <w:t>)</w:t>
      </w:r>
      <w:r w:rsidR="009B47F9">
        <w:rPr>
          <w:lang w:val="en-US"/>
        </w:rPr>
        <w:fldChar w:fldCharType="end"/>
      </w:r>
      <w:r w:rsidR="007F4245">
        <w:rPr>
          <w:lang w:val="en-US"/>
        </w:rPr>
        <w:t>.</w:t>
      </w:r>
    </w:p>
    <w:p w14:paraId="48333A93" w14:textId="22A4E2FB" w:rsidR="00473ED5" w:rsidRDefault="00473ED5" w:rsidP="00CB30D7">
      <w:pPr>
        <w:spacing w:line="360" w:lineRule="auto"/>
        <w:rPr>
          <w:lang w:val="en-US"/>
        </w:rPr>
      </w:pPr>
      <w:r>
        <w:rPr>
          <w:lang w:val="en-US"/>
        </w:rPr>
        <w:t>EBT – External Beam Therapy</w:t>
      </w:r>
    </w:p>
    <w:p w14:paraId="69A95D3E" w14:textId="55EA8ABF" w:rsidR="00CD5A53" w:rsidRDefault="00CD5A53" w:rsidP="00CB30D7">
      <w:pPr>
        <w:spacing w:line="360" w:lineRule="auto"/>
        <w:rPr>
          <w:lang w:val="en-US"/>
        </w:rPr>
      </w:pPr>
      <w:r>
        <w:rPr>
          <w:lang w:val="en-US"/>
        </w:rPr>
        <w:t>GD – Gradient Descent</w:t>
      </w:r>
    </w:p>
    <w:p w14:paraId="2B694624" w14:textId="6E5D0F5C" w:rsidR="001F79F9" w:rsidRDefault="001F79F9" w:rsidP="00CB30D7">
      <w:pPr>
        <w:spacing w:line="360" w:lineRule="auto"/>
        <w:rPr>
          <w:lang w:val="en-US"/>
        </w:rPr>
      </w:pPr>
      <w:r>
        <w:rPr>
          <w:lang w:val="en-US"/>
        </w:rPr>
        <w:t>GLCM – Grey-level co-occurrence matrix</w:t>
      </w:r>
    </w:p>
    <w:p w14:paraId="5A9AC917" w14:textId="237E697E" w:rsidR="00C075CB" w:rsidRDefault="00C075CB" w:rsidP="00CB30D7">
      <w:pPr>
        <w:spacing w:line="360" w:lineRule="auto"/>
        <w:rPr>
          <w:lang w:val="en-US"/>
        </w:rPr>
      </w:pPr>
      <w:r>
        <w:rPr>
          <w:lang w:val="en-US"/>
        </w:rPr>
        <w:t>GLM – Generalized Linear Models</w:t>
      </w:r>
    </w:p>
    <w:p w14:paraId="35CE3E9A" w14:textId="66194F1E" w:rsidR="00CD5A53" w:rsidRDefault="00CD5A53" w:rsidP="00CB30D7">
      <w:pPr>
        <w:spacing w:line="360" w:lineRule="auto"/>
        <w:rPr>
          <w:lang w:val="en-US"/>
        </w:rPr>
      </w:pPr>
      <w:r>
        <w:rPr>
          <w:lang w:val="en-US"/>
        </w:rPr>
        <w:t xml:space="preserve">GN – Gaussian-Newton </w:t>
      </w:r>
    </w:p>
    <w:p w14:paraId="101BBDED" w14:textId="1ADDDF96" w:rsidR="008D352F" w:rsidRDefault="008D352F" w:rsidP="00CB30D7">
      <w:pPr>
        <w:spacing w:line="360" w:lineRule="auto"/>
        <w:rPr>
          <w:lang w:val="en-US"/>
        </w:rPr>
      </w:pPr>
      <w:r>
        <w:rPr>
          <w:lang w:val="en-US"/>
        </w:rPr>
        <w:t>HR – Homologous recombination</w:t>
      </w:r>
    </w:p>
    <w:p w14:paraId="25A464C2" w14:textId="0F232820" w:rsidR="00ED5E55" w:rsidRDefault="00ED5E55" w:rsidP="00CB30D7">
      <w:pPr>
        <w:spacing w:line="360" w:lineRule="auto"/>
        <w:rPr>
          <w:lang w:val="en-US"/>
        </w:rPr>
      </w:pPr>
      <w:r>
        <w:rPr>
          <w:lang w:val="en-US"/>
        </w:rPr>
        <w:t>IAEA – International Atomic Energy Agency</w:t>
      </w:r>
    </w:p>
    <w:p w14:paraId="2203D3B5" w14:textId="3030BC71" w:rsidR="004F1FD4" w:rsidRDefault="004F1FD4" w:rsidP="00CB30D7">
      <w:pPr>
        <w:spacing w:line="360" w:lineRule="auto"/>
        <w:rPr>
          <w:lang w:val="en-US"/>
        </w:rPr>
      </w:pPr>
      <w:r>
        <w:rPr>
          <w:lang w:val="en-US"/>
        </w:rPr>
        <w:t>IQR – Interquartile Range</w:t>
      </w:r>
    </w:p>
    <w:p w14:paraId="03ACB8B5" w14:textId="5C546DD6" w:rsidR="0069645D" w:rsidRDefault="0069645D" w:rsidP="00CB30D7">
      <w:pPr>
        <w:spacing w:line="360" w:lineRule="auto"/>
        <w:rPr>
          <w:lang w:val="en-US"/>
        </w:rPr>
      </w:pPr>
      <w:r>
        <w:rPr>
          <w:lang w:val="en-US"/>
        </w:rPr>
        <w:t>KDE – Kernel Density Estimation</w:t>
      </w:r>
    </w:p>
    <w:p w14:paraId="665BFE24" w14:textId="77777777" w:rsidR="00C70CBE" w:rsidRDefault="00A432C1" w:rsidP="00CB30D7">
      <w:pPr>
        <w:spacing w:line="360" w:lineRule="auto"/>
        <w:rPr>
          <w:lang w:val="en-US"/>
        </w:rPr>
      </w:pPr>
      <w:r>
        <w:rPr>
          <w:lang w:val="en-US"/>
        </w:rPr>
        <w:t>LET – Linear energy transfer</w:t>
      </w:r>
    </w:p>
    <w:p w14:paraId="450986D3" w14:textId="0BB2D92D" w:rsidR="007A0B3E" w:rsidRDefault="007A0B3E" w:rsidP="00CB30D7">
      <w:pPr>
        <w:spacing w:line="360" w:lineRule="auto"/>
        <w:rPr>
          <w:lang w:val="en-US"/>
        </w:rPr>
      </w:pPr>
      <w:r>
        <w:rPr>
          <w:lang w:val="en-US"/>
        </w:rPr>
        <w:t xml:space="preserve">LINAC – Linear accelerator </w:t>
      </w:r>
      <w:r w:rsidR="006D07D7">
        <w:rPr>
          <w:lang w:val="en-US"/>
        </w:rPr>
        <w:t>is a device that accelerates</w:t>
      </w:r>
      <w:r w:rsidR="00760547">
        <w:rPr>
          <w:lang w:val="en-US"/>
        </w:rPr>
        <w:t xml:space="preserve"> charged</w:t>
      </w:r>
      <w:r w:rsidR="006D07D7">
        <w:rPr>
          <w:lang w:val="en-US"/>
        </w:rPr>
        <w:t xml:space="preserve"> particles</w:t>
      </w:r>
      <w:r w:rsidR="00760547">
        <w:rPr>
          <w:lang w:val="en-US"/>
        </w:rPr>
        <w:t xml:space="preserve"> using a</w:t>
      </w:r>
      <w:r w:rsidR="00FE1166">
        <w:rPr>
          <w:lang w:val="en-US"/>
        </w:rPr>
        <w:t>n alternating electric field.</w:t>
      </w:r>
      <w:r w:rsidR="00D51F98">
        <w:rPr>
          <w:lang w:val="en-US"/>
        </w:rPr>
        <w:t xml:space="preserve"> They are used </w:t>
      </w:r>
      <w:r w:rsidR="006012C6">
        <w:rPr>
          <w:lang w:val="en-US"/>
        </w:rPr>
        <w:t>in</w:t>
      </w:r>
      <w:r w:rsidR="00D51F98">
        <w:rPr>
          <w:lang w:val="en-US"/>
        </w:rPr>
        <w:t xml:space="preserve"> radiation treatment</w:t>
      </w:r>
      <w:r w:rsidR="006012C6">
        <w:rPr>
          <w:lang w:val="en-US"/>
        </w:rPr>
        <w:t xml:space="preserve"> to accelerate electrons into a </w:t>
      </w:r>
      <w:r w:rsidR="00CC1400">
        <w:rPr>
          <w:lang w:val="en-US"/>
        </w:rPr>
        <w:t xml:space="preserve">high </w:t>
      </w:r>
      <w:r w:rsidR="008918EB">
        <w:rPr>
          <w:lang w:val="en-US"/>
        </w:rPr>
        <w:t>atomic-number</w:t>
      </w:r>
      <w:r w:rsidR="006012C6">
        <w:rPr>
          <w:lang w:val="en-US"/>
        </w:rPr>
        <w:t xml:space="preserve"> target</w:t>
      </w:r>
      <w:r w:rsidR="00DA7165">
        <w:rPr>
          <w:lang w:val="en-US"/>
        </w:rPr>
        <w:t>, creating high energy</w:t>
      </w:r>
      <w:r w:rsidR="008918EB">
        <w:rPr>
          <w:lang w:val="en-US"/>
        </w:rPr>
        <w:t xml:space="preserve"> (MV)</w:t>
      </w:r>
      <w:r w:rsidR="00DA7165">
        <w:rPr>
          <w:lang w:val="en-US"/>
        </w:rPr>
        <w:t xml:space="preserve"> bremsstrahlung</w:t>
      </w:r>
      <w:r w:rsidR="00D9031C">
        <w:rPr>
          <w:lang w:val="en-US"/>
        </w:rPr>
        <w:t xml:space="preserve"> </w:t>
      </w:r>
      <w:r w:rsidR="00D9031C">
        <w:rPr>
          <w:lang w:val="en-US"/>
        </w:rPr>
        <w:fldChar w:fldCharType="begin"/>
      </w:r>
      <w:r w:rsidR="003F507D">
        <w:rPr>
          <w:lang w:val="en-US"/>
        </w:rPr>
        <w:instrText xml:space="preserve"> ADDIN ZOTERO_ITEM CSL_CITATION {"citationID":"uvkRLswh","properties":{"formattedCitation":"(Philip Mayes et al., 2007)","plainCitation":"(Philip Mayes et al., 2007)","noteIndex":0},"citationItems":[{"id":225,"uris":["http://zotero.org/users/9228513/items/V3BIWKK9"],"itemData":{"id":225,"type":"book","ISBN":"978-0-7503-0860-1","publisher":"Taylor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D9031C">
        <w:rPr>
          <w:lang w:val="en-US"/>
        </w:rPr>
        <w:fldChar w:fldCharType="separate"/>
      </w:r>
      <w:r w:rsidR="00D9031C" w:rsidRPr="00CC1400">
        <w:rPr>
          <w:rFonts w:cs="Times New Roman"/>
          <w:lang w:val="en-US"/>
        </w:rPr>
        <w:t>(Philip Mayes et al., 2007)</w:t>
      </w:r>
      <w:r w:rsidR="00D9031C">
        <w:rPr>
          <w:lang w:val="en-US"/>
        </w:rPr>
        <w:fldChar w:fldCharType="end"/>
      </w:r>
      <w:r w:rsidR="00DA7165">
        <w:rPr>
          <w:lang w:val="en-US"/>
        </w:rPr>
        <w:t>.</w:t>
      </w:r>
      <w:r w:rsidR="00D51F98">
        <w:rPr>
          <w:lang w:val="en-US"/>
        </w:rPr>
        <w:t xml:space="preserve"> </w:t>
      </w:r>
    </w:p>
    <w:p w14:paraId="6253684A" w14:textId="40525098" w:rsidR="00CA335A" w:rsidRDefault="00CA335A" w:rsidP="00CB30D7">
      <w:pPr>
        <w:spacing w:line="360" w:lineRule="auto"/>
        <w:rPr>
          <w:lang w:val="en-US"/>
        </w:rPr>
      </w:pPr>
      <w:r>
        <w:rPr>
          <w:lang w:val="en-US"/>
        </w:rPr>
        <w:t>LM – Levenberg-Marquardt algorithm</w:t>
      </w:r>
    </w:p>
    <w:p w14:paraId="5820CFEA" w14:textId="336A5371" w:rsidR="00CF21DE" w:rsidRDefault="00CF21DE" w:rsidP="00CB30D7">
      <w:pPr>
        <w:spacing w:line="360" w:lineRule="auto"/>
        <w:rPr>
          <w:lang w:val="en-US"/>
        </w:rPr>
      </w:pPr>
      <w:r>
        <w:rPr>
          <w:lang w:val="en-US"/>
        </w:rPr>
        <w:lastRenderedPageBreak/>
        <w:t xml:space="preserve">MN – Micronuclei are </w:t>
      </w:r>
      <w:r w:rsidR="00406CF9">
        <w:rPr>
          <w:lang w:val="en-US"/>
        </w:rPr>
        <w:t xml:space="preserve">chromosome fragments </w:t>
      </w:r>
      <w:r w:rsidR="00463995">
        <w:rPr>
          <w:lang w:val="en-US"/>
        </w:rPr>
        <w:t xml:space="preserve">not included in either daughter cells following </w:t>
      </w:r>
      <w:r w:rsidR="00A71BE6">
        <w:rPr>
          <w:lang w:val="en-US"/>
        </w:rPr>
        <w:t xml:space="preserve">cell division. </w:t>
      </w:r>
      <w:r w:rsidR="000E72FE">
        <w:rPr>
          <w:lang w:val="en-US"/>
        </w:rPr>
        <w:t>They are a result of DNA damage</w:t>
      </w:r>
      <w:r w:rsidR="00956287">
        <w:rPr>
          <w:lang w:val="en-US"/>
        </w:rPr>
        <w:t xml:space="preserve">, and might </w:t>
      </w:r>
      <w:r w:rsidR="004647A6">
        <w:rPr>
          <w:lang w:val="en-US"/>
        </w:rPr>
        <w:t xml:space="preserve">lead to </w:t>
      </w:r>
      <w:r w:rsidR="009D3547">
        <w:rPr>
          <w:lang w:val="en-US"/>
        </w:rPr>
        <w:t xml:space="preserve">immune responses </w:t>
      </w:r>
      <w:r w:rsidR="009D3547">
        <w:rPr>
          <w:lang w:val="en-US"/>
        </w:rPr>
        <w:fldChar w:fldCharType="begin"/>
      </w:r>
      <w:r w:rsidR="009D3547">
        <w:rPr>
          <w:lang w:val="en-US"/>
        </w:rPr>
        <w:instrText xml:space="preserve"> ADDIN ZOTERO_ITEM CSL_CITATION {"citationID":"NxY6fFcF","properties":{"formattedCitation":"(Harding et al., 2017)","plainCitation":"(Harding et al., 2017)","noteIndex":0},"citationItems":[{"id":367,"uris":["http://zotero.org/users/9228513/items/KVY54J2I"],"itemData":{"id":367,"type":"article-journal","abstract":"Inflammatory gene expression following genotoxic cancer therapy is well documented, yet the events underlying its induction remain poorly understood. Inflammatory cytokines modify the tumor microenvironment by recruiting immune cells and are critical for both local and systemic (abscopal) tumor responses to radiotherapy. An enigmatic feature of this phenomenon is its delayed onset (days), in contrast to the acute DNA damage responses that occur in minutes to hours. Such dichotomous kinetics implicate additional rate limiting steps that are essential for DNA-damage induced inflammation. Here, we show that cell cycle progression through mitosis following DNA double-strand breaks (DSBs) leads to the formation of micronuclei, which precede activation of inflammatory signaling and are a repository for the pattern recognition receptor cGAS. Inhibiting progression through mitosis or loss of pattern recognition by cGAS-STING impaired interferon signaling. Moreover, STING loss prevented the regression of abscopal tumors in the context of ionizing radiation and immune checkpoint blockade in vivo. These findings implicate temporal modulation of the cell cycle as an important consideration in the context of therapeutic strategies that combine genotoxic agents with immune checkpoint blockade.","container-title":"Nature","DOI":"10.1038/nature23470","ISSN":"0028-0836","issue":"7668","journalAbbreviation":"Nature","note":"PMID: 28759889\nPMCID: PMC5857357","page":"466-470","source":"PubMed Central","title":"Mitotic progression following DNA damage enables pattern recognition within micronuclei","volume":"548","author":[{"family":"Harding","given":"Shane M"},{"family":"Benci","given":"Joseph L"},{"family":"Irianto","given":"Jerome"},{"family":"Discher","given":"Dennis E"},{"family":"Minn","given":"Andy J"},{"family":"Greenberg","given":"Roger A"}],"issued":{"date-parts":[["2017",8,24]]}}}],"schema":"https://github.com/citation-style-language/schema/raw/master/csl-citation.json"} </w:instrText>
      </w:r>
      <w:r w:rsidR="009D3547">
        <w:rPr>
          <w:lang w:val="en-US"/>
        </w:rPr>
        <w:fldChar w:fldCharType="separate"/>
      </w:r>
      <w:r w:rsidR="009D3547" w:rsidRPr="009D3547">
        <w:rPr>
          <w:rFonts w:cs="Times New Roman"/>
          <w:lang w:val="en-US"/>
        </w:rPr>
        <w:t>(Harding et al., 2017)</w:t>
      </w:r>
      <w:r w:rsidR="009D3547">
        <w:rPr>
          <w:lang w:val="en-US"/>
        </w:rPr>
        <w:fldChar w:fldCharType="end"/>
      </w:r>
      <w:r w:rsidR="009D3547">
        <w:rPr>
          <w:lang w:val="en-US"/>
        </w:rPr>
        <w:t>.</w:t>
      </w:r>
      <w:r w:rsidR="00956287">
        <w:rPr>
          <w:lang w:val="en-US"/>
        </w:rPr>
        <w:t xml:space="preserve"> </w:t>
      </w:r>
    </w:p>
    <w:p w14:paraId="48F75B67" w14:textId="19AE981D" w:rsidR="00A432C1" w:rsidRDefault="00C70CBE" w:rsidP="00CB30D7">
      <w:pPr>
        <w:spacing w:line="360" w:lineRule="auto"/>
        <w:rPr>
          <w:lang w:val="en-US"/>
        </w:rPr>
      </w:pPr>
      <w:r>
        <w:rPr>
          <w:lang w:val="en-US"/>
        </w:rPr>
        <w:t>MLC – Multileaf collimato</w:t>
      </w:r>
      <w:r w:rsidR="00FE191F">
        <w:rPr>
          <w:lang w:val="en-US"/>
        </w:rPr>
        <w:t xml:space="preserve">rs </w:t>
      </w:r>
      <w:r w:rsidR="00AC3BBF">
        <w:rPr>
          <w:lang w:val="en-US"/>
        </w:rPr>
        <w:t>are individual metal (often Wolfram)</w:t>
      </w:r>
      <w:r w:rsidR="00A432C1">
        <w:rPr>
          <w:lang w:val="en-US"/>
        </w:rPr>
        <w:t xml:space="preserve"> </w:t>
      </w:r>
      <w:r w:rsidR="006F2293">
        <w:rPr>
          <w:lang w:val="en-US"/>
        </w:rPr>
        <w:t>blocks used to shape a radiation beam</w:t>
      </w:r>
      <w:r w:rsidR="00E75771">
        <w:rPr>
          <w:lang w:val="en-US"/>
        </w:rPr>
        <w:t xml:space="preserve"> coming from a</w:t>
      </w:r>
      <w:r w:rsidR="00C50E9A">
        <w:rPr>
          <w:lang w:val="en-US"/>
        </w:rPr>
        <w:t xml:space="preserve">n external </w:t>
      </w:r>
      <w:r w:rsidR="00CC38FD">
        <w:rPr>
          <w:lang w:val="en-US"/>
        </w:rPr>
        <w:t xml:space="preserve">radiation therapy </w:t>
      </w:r>
      <w:r w:rsidR="00190BE1">
        <w:rPr>
          <w:lang w:val="en-US"/>
        </w:rPr>
        <w:t>machine</w:t>
      </w:r>
      <w:r w:rsidR="00B667EA">
        <w:rPr>
          <w:lang w:val="en-US"/>
        </w:rPr>
        <w:t xml:space="preserve"> </w:t>
      </w:r>
      <w:r w:rsidR="00B667EA">
        <w:rPr>
          <w:lang w:val="en-US"/>
        </w:rPr>
        <w:fldChar w:fldCharType="begin"/>
      </w:r>
      <w:r w:rsidR="003F507D">
        <w:rPr>
          <w:lang w:val="en-US"/>
        </w:rPr>
        <w:instrText xml:space="preserve"> ADDIN ZOTERO_ITEM CSL_CITATION {"citationID":"CeV3RcmK","properties":{"formattedCitation":"(Galvin et al., 1993)","plainCitation":"(Galvin et al., 1993)","noteIndex":0},"citationItems":[{"id":215,"uris":["http://zotero.org/users/9228513/items/HF6GSAAZ"],"itemData":{"id":215,"type":"article-journal","abstract":"Commissioning measurements for a multileaf collimator installed on a dual energy accelerator with 6 and 15 MV photons are described. Detailed dosimetric characterization of the multileaf collimator is a requirement for modeling the collimator with treatment planning software. Measurements include a determination of the penumbra width, leaf transmission, between-leaf leakage, and localization of the leaf ends and sides. Standard radiographic film was used for the penumbra measurements, and separate experiments using radiochromic film and thermoluminescent dosimeters were performed to verify that distortions of the dose distribution at an edge due to changing energy sensitivity of silver bromide film are negligible. Films were analyzed with a scanning laser densitometer with a 210 micron spot. Little change in the penumbra edge distribution was noted for different positions of a leaf in the field. Experiments localizing the physical end of the leaves showed less than 1 mm deviation from the 50% decrement line. This small difference is attributed to the shaped end on the leaves. One side of a single leaf corresponded to the 50% decrement line, but the opposite face was aligned with a lower value. This difference is due to the tongue and groove used to decrease between-leaf leakage. For both energies, approximately 2% of photons incident on the multileaf collimator are transmitted and an additional 0.5% leakage occurs between the leaves. Alignment of the leaves to form a straight edge results in a penumbra profile which compares favorably with the standard technique of using alloy blocks. When the edge is stepped, the isodose lines follow the leaf pattern and the boundary is poorly defined compared to divergent blocks.","container-title":"International Journal of Radiation Oncology*Biology*Physics","DOI":"10.1016/0360-3016(93)90339-W","ISSN":"0360-3016","issue":"2","journalAbbreviation":"International Journal of Radiation Oncology*Biology*Physics","language":"en","page":"181-192","source":"ScienceDirect","title":"Characterization of a multileaf collimator system","volume":"25","author":[{"family":"Galvin","given":"James M."},{"family":"Smith","given":"Alfred R."},{"family":"Lally","given":"Brian"}],"issued":{"date-parts":[["1993",1,15]]}}}],"schema":"https://github.com/citation-style-language/schema/raw/master/csl-citation.json"} </w:instrText>
      </w:r>
      <w:r w:rsidR="00B667EA">
        <w:rPr>
          <w:lang w:val="en-US"/>
        </w:rPr>
        <w:fldChar w:fldCharType="separate"/>
      </w:r>
      <w:r w:rsidR="00B667EA" w:rsidRPr="00E75771">
        <w:rPr>
          <w:rFonts w:cs="Times New Roman"/>
          <w:lang w:val="en-US"/>
        </w:rPr>
        <w:t>(Galvin et al., 1993)</w:t>
      </w:r>
      <w:r w:rsidR="00B667EA">
        <w:rPr>
          <w:lang w:val="en-US"/>
        </w:rPr>
        <w:fldChar w:fldCharType="end"/>
      </w:r>
      <w:r w:rsidR="006F2293">
        <w:rPr>
          <w:lang w:val="en-US"/>
        </w:rPr>
        <w:t xml:space="preserve">. </w:t>
      </w:r>
    </w:p>
    <w:p w14:paraId="79354BB7" w14:textId="7F6E6086" w:rsidR="00A342BF" w:rsidRDefault="00A342BF" w:rsidP="00CB30D7">
      <w:pPr>
        <w:spacing w:line="360" w:lineRule="auto"/>
        <w:rPr>
          <w:lang w:val="en-US"/>
        </w:rPr>
      </w:pPr>
      <w:r>
        <w:rPr>
          <w:lang w:val="en-US"/>
        </w:rPr>
        <w:t>MLE – Maximum likelihood estimator</w:t>
      </w:r>
    </w:p>
    <w:p w14:paraId="6B1B62BC" w14:textId="0FA43881" w:rsidR="00A34BAD" w:rsidRDefault="00A34BAD" w:rsidP="00CB30D7">
      <w:pPr>
        <w:spacing w:line="360" w:lineRule="auto"/>
        <w:rPr>
          <w:lang w:val="en-US"/>
        </w:rPr>
      </w:pPr>
      <w:r>
        <w:rPr>
          <w:lang w:val="en-US"/>
        </w:rPr>
        <w:t>NHEJ – Nonhomologous End-Joining</w:t>
      </w:r>
    </w:p>
    <w:p w14:paraId="355DD00E" w14:textId="617F48DE" w:rsidR="00DF27B8" w:rsidRDefault="00DF27B8" w:rsidP="00CB30D7">
      <w:pPr>
        <w:spacing w:line="360" w:lineRule="auto"/>
        <w:rPr>
          <w:lang w:val="en-US"/>
        </w:rPr>
      </w:pPr>
      <w:r>
        <w:rPr>
          <w:lang w:val="en-US"/>
        </w:rPr>
        <w:t xml:space="preserve">OD – Optical </w:t>
      </w:r>
      <w:r w:rsidR="005537EC">
        <w:rPr>
          <w:lang w:val="en-US"/>
        </w:rPr>
        <w:t>d</w:t>
      </w:r>
      <w:r>
        <w:rPr>
          <w:lang w:val="en-US"/>
        </w:rPr>
        <w:t>ensity</w:t>
      </w:r>
    </w:p>
    <w:p w14:paraId="343E7AB5" w14:textId="53661850" w:rsidR="00042FB7" w:rsidRDefault="008F3EF4" w:rsidP="00CB30D7">
      <w:pPr>
        <w:spacing w:line="360" w:lineRule="auto"/>
        <w:rPr>
          <w:lang w:val="en-US"/>
        </w:rPr>
      </w:pPr>
      <w:r w:rsidRPr="00A35E21">
        <w:rPr>
          <w:lang w:val="en-US"/>
        </w:rPr>
        <w:t>P53</w:t>
      </w:r>
      <w:r w:rsidR="00C2720E" w:rsidRPr="00A35E21">
        <w:rPr>
          <w:lang w:val="en-US"/>
        </w:rPr>
        <w:t xml:space="preserve"> </w:t>
      </w:r>
      <w:r w:rsidR="0088384C">
        <w:rPr>
          <w:lang w:val="en-US"/>
        </w:rPr>
        <w:t>–</w:t>
      </w:r>
      <w:r w:rsidR="00C2720E" w:rsidRPr="00A35E21">
        <w:rPr>
          <w:lang w:val="en-US"/>
        </w:rPr>
        <w:t xml:space="preserve"> </w:t>
      </w:r>
      <w:r w:rsidR="0088384C">
        <w:rPr>
          <w:lang w:val="en-US"/>
        </w:rPr>
        <w:t xml:space="preserve">A protein that </w:t>
      </w:r>
      <w:r w:rsidR="00492C8F">
        <w:rPr>
          <w:lang w:val="en-US"/>
        </w:rPr>
        <w:t xml:space="preserve">is bound to another protein called mdm2. When DNA damage </w:t>
      </w:r>
      <w:r w:rsidR="003E71E4">
        <w:rPr>
          <w:lang w:val="en-US"/>
        </w:rPr>
        <w:t>occur,</w:t>
      </w:r>
      <w:r w:rsidR="00492C8F">
        <w:rPr>
          <w:lang w:val="en-US"/>
        </w:rPr>
        <w:t xml:space="preserve"> it is rel</w:t>
      </w:r>
      <w:r w:rsidR="003E71E4">
        <w:rPr>
          <w:lang w:val="en-US"/>
        </w:rPr>
        <w:t xml:space="preserve">eased from </w:t>
      </w:r>
      <w:r w:rsidR="00042FB7">
        <w:rPr>
          <w:lang w:val="en-US"/>
        </w:rPr>
        <w:t>mdm2,</w:t>
      </w:r>
      <w:r w:rsidR="003E71E4">
        <w:rPr>
          <w:lang w:val="en-US"/>
        </w:rPr>
        <w:t xml:space="preserve"> and it will bind to a gene for transcription of </w:t>
      </w:r>
      <w:r w:rsidR="00202C5E">
        <w:rPr>
          <w:lang w:val="en-US"/>
        </w:rPr>
        <w:t xml:space="preserve">the p21 protein. This protein will in turn </w:t>
      </w:r>
      <w:r w:rsidR="00225D33">
        <w:rPr>
          <w:lang w:val="en-US"/>
        </w:rPr>
        <w:t xml:space="preserve">inactivate </w:t>
      </w:r>
      <w:r w:rsidR="0020564E">
        <w:rPr>
          <w:lang w:val="en-US"/>
        </w:rPr>
        <w:t>a protein</w:t>
      </w:r>
      <w:r w:rsidR="00225D33">
        <w:rPr>
          <w:lang w:val="en-US"/>
        </w:rPr>
        <w:t xml:space="preserve"> </w:t>
      </w:r>
      <w:r w:rsidR="00510F25">
        <w:rPr>
          <w:lang w:val="en-US"/>
        </w:rPr>
        <w:t xml:space="preserve">complex </w:t>
      </w:r>
      <w:r w:rsidR="0020564E">
        <w:rPr>
          <w:lang w:val="en-US"/>
        </w:rPr>
        <w:t xml:space="preserve">responsible for promoting cell </w:t>
      </w:r>
      <w:r w:rsidR="002D33C3">
        <w:rPr>
          <w:lang w:val="en-US"/>
        </w:rPr>
        <w:t>division</w:t>
      </w:r>
      <w:r w:rsidR="00AD3142">
        <w:rPr>
          <w:lang w:val="en-US"/>
        </w:rPr>
        <w:t xml:space="preserve"> </w:t>
      </w:r>
      <w:r w:rsidR="00AD3142">
        <w:rPr>
          <w:lang w:val="en-US"/>
        </w:rPr>
        <w:fldChar w:fldCharType="begin"/>
      </w:r>
      <w:r w:rsidR="003F507D">
        <w:rPr>
          <w:lang w:val="en-US"/>
        </w:rPr>
        <w:instrText xml:space="preserve"> ADDIN ZOTERO_ITEM CSL_CITATION {"citationID":"ZxX5T5Vi","properties":{"formattedCitation":"(Alberts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D3142">
        <w:rPr>
          <w:lang w:val="en-US"/>
        </w:rPr>
        <w:fldChar w:fldCharType="separate"/>
      </w:r>
      <w:r w:rsidR="00AD3142" w:rsidRPr="00825DD2">
        <w:rPr>
          <w:rFonts w:cs="Times New Roman"/>
          <w:lang w:val="en-US"/>
        </w:rPr>
        <w:t>(Alberts et al., 2014</w:t>
      </w:r>
      <w:r w:rsidR="009253A1">
        <w:rPr>
          <w:rFonts w:cs="Times New Roman"/>
          <w:lang w:val="en-US"/>
        </w:rPr>
        <w:t>, p.1014</w:t>
      </w:r>
      <w:r w:rsidR="00AD3142" w:rsidRPr="00825DD2">
        <w:rPr>
          <w:rFonts w:cs="Times New Roman"/>
          <w:lang w:val="en-US"/>
        </w:rPr>
        <w:t>)</w:t>
      </w:r>
      <w:r w:rsidR="00AD3142">
        <w:rPr>
          <w:lang w:val="en-US"/>
        </w:rPr>
        <w:fldChar w:fldCharType="end"/>
      </w:r>
      <w:r w:rsidR="0020564E">
        <w:rPr>
          <w:lang w:val="en-US"/>
        </w:rPr>
        <w:t xml:space="preserve">. </w:t>
      </w:r>
    </w:p>
    <w:p w14:paraId="7FFCF7BC" w14:textId="0465DEAF" w:rsidR="00A3200F" w:rsidRDefault="00A3200F" w:rsidP="00CB30D7">
      <w:pPr>
        <w:spacing w:line="360" w:lineRule="auto"/>
        <w:rPr>
          <w:lang w:val="en-US"/>
        </w:rPr>
      </w:pPr>
      <w:r>
        <w:rPr>
          <w:lang w:val="en-US"/>
        </w:rPr>
        <w:t>PCA – Principle Component Analysis</w:t>
      </w:r>
    </w:p>
    <w:p w14:paraId="36F8C219" w14:textId="59FE2CE4" w:rsidR="00325D21" w:rsidRPr="005B4A1E" w:rsidRDefault="00325D21" w:rsidP="00CB30D7">
      <w:pPr>
        <w:spacing w:line="360" w:lineRule="auto"/>
        <w:rPr>
          <w:lang w:val="en-US"/>
        </w:rPr>
      </w:pPr>
      <w:r>
        <w:rPr>
          <w:lang w:val="en-US"/>
        </w:rPr>
        <w:t xml:space="preserve">Phosphorylation </w:t>
      </w:r>
      <w:r w:rsidR="00E33791">
        <w:rPr>
          <w:lang w:val="en-US"/>
        </w:rPr>
        <w:t>–</w:t>
      </w:r>
      <w:r>
        <w:rPr>
          <w:lang w:val="en-US"/>
        </w:rPr>
        <w:t xml:space="preserve"> </w:t>
      </w:r>
      <w:r w:rsidR="00E33791">
        <w:rPr>
          <w:lang w:val="en-US"/>
        </w:rPr>
        <w:t xml:space="preserve">Is the process of </w:t>
      </w:r>
      <w:r w:rsidR="009E2D1D">
        <w:rPr>
          <w:lang w:val="en-US"/>
        </w:rPr>
        <w:t>transferring a phosphate group</w:t>
      </w:r>
      <w:r w:rsidR="00833398">
        <w:rPr>
          <w:lang w:val="en-US"/>
        </w:rPr>
        <w:t xml:space="preserve"> (</w:t>
      </w:r>
      <w:r w:rsidR="00C80164">
        <w:rPr>
          <w:lang w:val="en-US"/>
        </w:rPr>
        <w:t>PO</w:t>
      </w:r>
      <w:r w:rsidR="00C80164">
        <w:rPr>
          <w:vertAlign w:val="subscript"/>
          <w:lang w:val="en-US"/>
        </w:rPr>
        <w:t>3</w:t>
      </w:r>
      <w:r w:rsidR="00833398">
        <w:rPr>
          <w:lang w:val="en-US"/>
        </w:rPr>
        <w:t>)</w:t>
      </w:r>
      <w:r w:rsidR="009E2D1D">
        <w:rPr>
          <w:lang w:val="en-US"/>
        </w:rPr>
        <w:t xml:space="preserve"> to a molecule</w:t>
      </w:r>
      <w:r w:rsidR="00630663">
        <w:rPr>
          <w:lang w:val="en-US"/>
        </w:rPr>
        <w:t xml:space="preserve">. </w:t>
      </w:r>
      <w:r w:rsidR="00793F32">
        <w:rPr>
          <w:lang w:val="en-US"/>
        </w:rPr>
        <w:t>Proteins are activated by phosphorylation</w:t>
      </w:r>
      <w:r w:rsidR="0004128C">
        <w:rPr>
          <w:lang w:val="en-US"/>
        </w:rPr>
        <w:t xml:space="preserve">, and the addition of a phosphate group might change </w:t>
      </w:r>
      <w:r w:rsidR="00504EC9">
        <w:rPr>
          <w:lang w:val="en-US"/>
        </w:rPr>
        <w:t>the proteins in different ways</w:t>
      </w:r>
      <w:r w:rsidR="005B4A1E">
        <w:rPr>
          <w:lang w:val="en-US"/>
        </w:rPr>
        <w:t>: Extra charge from PO</w:t>
      </w:r>
      <w:r w:rsidR="005B4A1E">
        <w:rPr>
          <w:vertAlign w:val="subscript"/>
          <w:lang w:val="en-US"/>
        </w:rPr>
        <w:t>3</w:t>
      </w:r>
      <w:r w:rsidR="005B4A1E">
        <w:rPr>
          <w:lang w:val="en-US"/>
        </w:rPr>
        <w:t xml:space="preserve"> can attract </w:t>
      </w:r>
      <w:r w:rsidR="001F79FD">
        <w:rPr>
          <w:lang w:val="en-US"/>
        </w:rPr>
        <w:t xml:space="preserve">amino acid chains that connect to the existing </w:t>
      </w:r>
      <w:r w:rsidR="00EC0682">
        <w:rPr>
          <w:lang w:val="en-US"/>
        </w:rPr>
        <w:t>protein,</w:t>
      </w:r>
      <w:r w:rsidR="003F3CDC">
        <w:rPr>
          <w:lang w:val="en-US"/>
        </w:rPr>
        <w:t xml:space="preserve"> or</w:t>
      </w:r>
      <w:r w:rsidR="001F79FD">
        <w:rPr>
          <w:lang w:val="en-US"/>
        </w:rPr>
        <w:t xml:space="preserve"> the </w:t>
      </w:r>
      <w:r w:rsidR="004203A6">
        <w:rPr>
          <w:lang w:val="en-US"/>
        </w:rPr>
        <w:t xml:space="preserve">structure of the binding cite </w:t>
      </w:r>
      <w:r w:rsidR="00BD7928">
        <w:rPr>
          <w:lang w:val="en-US"/>
        </w:rPr>
        <w:t>can change</w:t>
      </w:r>
      <w:r w:rsidR="00EC0682">
        <w:rPr>
          <w:lang w:val="en-US"/>
        </w:rPr>
        <w:t xml:space="preserve"> </w:t>
      </w:r>
      <w:r w:rsidR="00614EC2">
        <w:rPr>
          <w:lang w:val="en-US"/>
        </w:rPr>
        <w:fldChar w:fldCharType="begin"/>
      </w:r>
      <w:r w:rsidR="003F507D">
        <w:rPr>
          <w:lang w:val="en-US"/>
        </w:rPr>
        <w:instrText xml:space="preserve"> ADDIN ZOTERO_ITEM CSL_CITATION {"citationID":"CgNGwE38","properties":{"formattedCitation":"(Alberts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14EC2">
        <w:rPr>
          <w:lang w:val="en-US"/>
        </w:rPr>
        <w:fldChar w:fldCharType="separate"/>
      </w:r>
      <w:r w:rsidR="00614EC2" w:rsidRPr="00562C7A">
        <w:rPr>
          <w:rFonts w:cs="Times New Roman"/>
          <w:lang w:val="en-US"/>
        </w:rPr>
        <w:t>(Alberts et al., 2014</w:t>
      </w:r>
      <w:r w:rsidR="00562C7A">
        <w:rPr>
          <w:rFonts w:cs="Times New Roman"/>
          <w:lang w:val="en-US"/>
        </w:rPr>
        <w:t>, p.153-154</w:t>
      </w:r>
      <w:r w:rsidR="00614EC2" w:rsidRPr="00562C7A">
        <w:rPr>
          <w:rFonts w:cs="Times New Roman"/>
          <w:lang w:val="en-US"/>
        </w:rPr>
        <w:t>)</w:t>
      </w:r>
      <w:r w:rsidR="00614EC2">
        <w:rPr>
          <w:lang w:val="en-US"/>
        </w:rPr>
        <w:fldChar w:fldCharType="end"/>
      </w:r>
      <w:r w:rsidR="00EC0682">
        <w:rPr>
          <w:lang w:val="en-US"/>
        </w:rPr>
        <w:t xml:space="preserve">. </w:t>
      </w:r>
      <w:r w:rsidR="00562C7A">
        <w:rPr>
          <w:lang w:val="en-US"/>
        </w:rPr>
        <w:t xml:space="preserve">Both processes </w:t>
      </w:r>
      <w:r w:rsidR="003C564B">
        <w:rPr>
          <w:lang w:val="en-US"/>
        </w:rPr>
        <w:t>regulate the activity level of the protein.</w:t>
      </w:r>
      <w:r w:rsidR="00EC0682">
        <w:rPr>
          <w:lang w:val="en-US"/>
        </w:rPr>
        <w:t xml:space="preserve"> </w:t>
      </w:r>
    </w:p>
    <w:p w14:paraId="352FD714" w14:textId="69B8E0F2" w:rsidR="003E28C7" w:rsidRDefault="003E28C7" w:rsidP="00CB30D7">
      <w:pPr>
        <w:spacing w:line="360" w:lineRule="auto"/>
        <w:rPr>
          <w:lang w:val="en-US"/>
        </w:rPr>
      </w:pPr>
      <w:r>
        <w:rPr>
          <w:lang w:val="en-US"/>
        </w:rPr>
        <w:t>PMF – Probability Mass Function</w:t>
      </w:r>
    </w:p>
    <w:p w14:paraId="08DD3A94" w14:textId="4F230A67" w:rsidR="00563A38" w:rsidRDefault="00563A38" w:rsidP="00CB30D7">
      <w:pPr>
        <w:spacing w:line="360" w:lineRule="auto"/>
        <w:rPr>
          <w:lang w:val="en-US"/>
        </w:rPr>
      </w:pPr>
      <w:r>
        <w:rPr>
          <w:lang w:val="en-US"/>
        </w:rPr>
        <w:t xml:space="preserve">PreRC </w:t>
      </w:r>
      <w:r w:rsidR="00A941C5">
        <w:rPr>
          <w:lang w:val="en-US"/>
        </w:rPr>
        <w:t>–</w:t>
      </w:r>
      <w:r>
        <w:rPr>
          <w:lang w:val="en-US"/>
        </w:rPr>
        <w:t xml:space="preserve"> Pre</w:t>
      </w:r>
      <w:r w:rsidR="00A941C5">
        <w:rPr>
          <w:lang w:val="en-US"/>
        </w:rPr>
        <w:t>replicative complex</w:t>
      </w:r>
    </w:p>
    <w:p w14:paraId="2487D020" w14:textId="215AD87C" w:rsidR="008577E5" w:rsidRDefault="008577E5" w:rsidP="00CB30D7">
      <w:pPr>
        <w:spacing w:line="360" w:lineRule="auto"/>
        <w:rPr>
          <w:lang w:val="en-US"/>
        </w:rPr>
      </w:pPr>
      <w:r>
        <w:rPr>
          <w:lang w:val="en-US"/>
        </w:rPr>
        <w:t xml:space="preserve">Proteins – Chains of </w:t>
      </w:r>
      <w:r w:rsidR="0024719D">
        <w:rPr>
          <w:lang w:val="en-US"/>
        </w:rPr>
        <w:t>amino acids</w:t>
      </w:r>
      <w:r w:rsidR="009053F2">
        <w:rPr>
          <w:lang w:val="en-US"/>
        </w:rPr>
        <w:t xml:space="preserve"> with different shapes, sizes and functions</w:t>
      </w:r>
      <w:r w:rsidR="00413904">
        <w:rPr>
          <w:lang w:val="en-US"/>
        </w:rPr>
        <w:t xml:space="preserve">. </w:t>
      </w:r>
      <w:r w:rsidR="004438AE">
        <w:rPr>
          <w:lang w:val="en-US"/>
        </w:rPr>
        <w:t xml:space="preserve">One main function is catalyzing </w:t>
      </w:r>
      <w:r w:rsidR="001E4B40">
        <w:rPr>
          <w:lang w:val="en-US"/>
        </w:rPr>
        <w:t xml:space="preserve">certain chemical </w:t>
      </w:r>
      <w:r w:rsidR="008A4AA1">
        <w:rPr>
          <w:lang w:val="en-US"/>
        </w:rPr>
        <w:t xml:space="preserve">reactions. </w:t>
      </w:r>
      <w:r w:rsidR="00740DA0">
        <w:rPr>
          <w:lang w:val="en-US"/>
        </w:rPr>
        <w:t>These proteins are called enzymes</w:t>
      </w:r>
      <w:r w:rsidR="00EF08AB">
        <w:rPr>
          <w:lang w:val="en-US"/>
        </w:rPr>
        <w:t xml:space="preserve"> and have binding cites where</w:t>
      </w:r>
      <w:r w:rsidR="00DE2EE9">
        <w:rPr>
          <w:lang w:val="en-US"/>
        </w:rPr>
        <w:t xml:space="preserve"> specific molecules fit</w:t>
      </w:r>
      <w:r w:rsidR="00B21DEE">
        <w:rPr>
          <w:lang w:val="en-US"/>
        </w:rPr>
        <w:t xml:space="preserve">. The enzymes can both break and </w:t>
      </w:r>
      <w:r w:rsidR="00F879C2">
        <w:rPr>
          <w:lang w:val="en-US"/>
        </w:rPr>
        <w:t>form</w:t>
      </w:r>
      <w:r w:rsidR="00B21DEE">
        <w:rPr>
          <w:lang w:val="en-US"/>
        </w:rPr>
        <w:t xml:space="preserve"> chemical bonds</w:t>
      </w:r>
      <w:r w:rsidR="00C22B59">
        <w:rPr>
          <w:lang w:val="en-US"/>
        </w:rPr>
        <w:t xml:space="preserve"> </w:t>
      </w:r>
      <w:r w:rsidR="00C22B59">
        <w:rPr>
          <w:lang w:val="en-US"/>
        </w:rPr>
        <w:fldChar w:fldCharType="begin"/>
      </w:r>
      <w:r w:rsidR="003F507D">
        <w:rPr>
          <w:lang w:val="en-US"/>
        </w:rPr>
        <w:instrText xml:space="preserve"> ADDIN ZOTERO_ITEM CSL_CITATION {"citationID":"JbY6g1R9","properties":{"formattedCitation":"(Mason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C22B59">
        <w:rPr>
          <w:lang w:val="en-US"/>
        </w:rPr>
        <w:fldChar w:fldCharType="separate"/>
      </w:r>
      <w:r w:rsidR="00C22B59" w:rsidRPr="00C22B59">
        <w:rPr>
          <w:rFonts w:cs="Times New Roman"/>
          <w:lang w:val="en-US"/>
        </w:rPr>
        <w:t>(Mason et al., 2020</w:t>
      </w:r>
      <w:r w:rsidR="00C22B59">
        <w:rPr>
          <w:rFonts w:cs="Times New Roman"/>
          <w:lang w:val="en-US"/>
        </w:rPr>
        <w:t>, p.38</w:t>
      </w:r>
      <w:r w:rsidR="00C22B59" w:rsidRPr="00C22B59">
        <w:rPr>
          <w:rFonts w:cs="Times New Roman"/>
          <w:lang w:val="en-US"/>
        </w:rPr>
        <w:t>)</w:t>
      </w:r>
      <w:r w:rsidR="00C22B59">
        <w:rPr>
          <w:lang w:val="en-US"/>
        </w:rPr>
        <w:fldChar w:fldCharType="end"/>
      </w:r>
      <w:r w:rsidR="00B21DEE">
        <w:rPr>
          <w:lang w:val="en-US"/>
        </w:rPr>
        <w:t xml:space="preserve">. </w:t>
      </w:r>
    </w:p>
    <w:p w14:paraId="1EA2C40A" w14:textId="0F091995" w:rsidR="00FE020A" w:rsidRPr="00FE020A" w:rsidRDefault="00FE020A" w:rsidP="00CB30D7">
      <w:pPr>
        <w:spacing w:line="360" w:lineRule="auto"/>
        <w:rPr>
          <w:lang w:val="en-US"/>
        </w:rPr>
      </w:pPr>
      <w:r w:rsidRPr="00FE020A">
        <w:rPr>
          <w:lang w:val="en-US"/>
        </w:rPr>
        <w:t>RNA-primer – Ribonucleic acid prime</w:t>
      </w:r>
      <w:r>
        <w:rPr>
          <w:lang w:val="en-US"/>
        </w:rPr>
        <w:t xml:space="preserve">rs are </w:t>
      </w:r>
      <w:r w:rsidR="004021D1">
        <w:rPr>
          <w:lang w:val="en-US"/>
        </w:rPr>
        <w:t xml:space="preserve">short nucleotide sequences generated by RNA-polymerase. </w:t>
      </w:r>
      <w:r w:rsidR="006C3C0B">
        <w:rPr>
          <w:lang w:val="en-US"/>
        </w:rPr>
        <w:t xml:space="preserve">They exist as a starting point for DNA-polymerase, because they are only able to </w:t>
      </w:r>
      <w:r w:rsidR="006C3C0B">
        <w:rPr>
          <w:lang w:val="en-US"/>
        </w:rPr>
        <w:lastRenderedPageBreak/>
        <w:t xml:space="preserve">continue an existing </w:t>
      </w:r>
      <w:r w:rsidR="00D3744C">
        <w:rPr>
          <w:lang w:val="en-US"/>
        </w:rPr>
        <w:t>strand</w:t>
      </w:r>
      <w:r w:rsidR="00141FE0">
        <w:rPr>
          <w:lang w:val="en-US"/>
        </w:rPr>
        <w:t xml:space="preserve"> </w:t>
      </w:r>
      <w:r w:rsidR="00D3744C">
        <w:rPr>
          <w:lang w:val="en-US"/>
        </w:rPr>
        <w:fldChar w:fldCharType="begin"/>
      </w:r>
      <w:r w:rsidR="003F507D">
        <w:rPr>
          <w:lang w:val="en-US"/>
        </w:rPr>
        <w:instrText xml:space="preserve"> ADDIN ZOTERO_ITEM CSL_CITATION {"citationID":"CUDSshye","properties":{"formattedCitation":"(Mason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3744C">
        <w:rPr>
          <w:lang w:val="en-US"/>
        </w:rPr>
        <w:fldChar w:fldCharType="separate"/>
      </w:r>
      <w:r w:rsidR="00D3744C" w:rsidRPr="00D3744C">
        <w:rPr>
          <w:rFonts w:cs="Times New Roman"/>
          <w:lang w:val="en-US"/>
        </w:rPr>
        <w:t>(Mason et al., 2020</w:t>
      </w:r>
      <w:r w:rsidR="00D3744C">
        <w:rPr>
          <w:rFonts w:cs="Times New Roman"/>
          <w:lang w:val="en-US"/>
        </w:rPr>
        <w:t>, p.292</w:t>
      </w:r>
      <w:r w:rsidR="00D3744C" w:rsidRPr="00D3744C">
        <w:rPr>
          <w:rFonts w:cs="Times New Roman"/>
          <w:lang w:val="en-US"/>
        </w:rPr>
        <w:t>)</w:t>
      </w:r>
      <w:r w:rsidR="00D3744C">
        <w:rPr>
          <w:lang w:val="en-US"/>
        </w:rPr>
        <w:fldChar w:fldCharType="end"/>
      </w:r>
      <w:r w:rsidR="00D3744C">
        <w:rPr>
          <w:lang w:val="en-US"/>
        </w:rPr>
        <w:t>.</w:t>
      </w:r>
      <w:r w:rsidR="00141FE0">
        <w:rPr>
          <w:lang w:val="en-US"/>
        </w:rPr>
        <w:t xml:space="preserve"> The RNA-polymerase will attach Uracil instead of Thymine </w:t>
      </w:r>
      <w:r w:rsidR="003E1276">
        <w:rPr>
          <w:lang w:val="en-US"/>
        </w:rPr>
        <w:t xml:space="preserve">(see </w:t>
      </w:r>
      <w:r w:rsidR="003E1276">
        <w:rPr>
          <w:lang w:val="en-US"/>
        </w:rPr>
        <w:fldChar w:fldCharType="begin"/>
      </w:r>
      <w:r w:rsidR="003E1276">
        <w:rPr>
          <w:lang w:val="en-US"/>
        </w:rPr>
        <w:instrText xml:space="preserve"> REF _Ref97637677 \r \h </w:instrText>
      </w:r>
      <w:r w:rsidR="00CB30D7">
        <w:rPr>
          <w:lang w:val="en-US"/>
        </w:rPr>
        <w:instrText xml:space="preserve"> \* MERGEFORMAT </w:instrText>
      </w:r>
      <w:r w:rsidR="003E1276">
        <w:rPr>
          <w:lang w:val="en-US"/>
        </w:rPr>
      </w:r>
      <w:r w:rsidR="003E1276">
        <w:rPr>
          <w:lang w:val="en-US"/>
        </w:rPr>
        <w:fldChar w:fldCharType="separate"/>
      </w:r>
      <w:r w:rsidR="0033723F">
        <w:rPr>
          <w:lang w:val="en-US"/>
        </w:rPr>
        <w:t>1.7.1</w:t>
      </w:r>
      <w:r w:rsidR="003E1276">
        <w:rPr>
          <w:lang w:val="en-US"/>
        </w:rPr>
        <w:fldChar w:fldCharType="end"/>
      </w:r>
      <w:r w:rsidR="003E1276">
        <w:rPr>
          <w:lang w:val="en-US"/>
        </w:rPr>
        <w:t>)</w:t>
      </w:r>
      <w:r w:rsidR="00FE4241">
        <w:rPr>
          <w:lang w:val="en-US"/>
        </w:rPr>
        <w:t xml:space="preserve">, and they </w:t>
      </w:r>
      <w:r w:rsidR="008538EB">
        <w:rPr>
          <w:lang w:val="en-US"/>
        </w:rPr>
        <w:t>must</w:t>
      </w:r>
      <w:r w:rsidR="00FE4241">
        <w:rPr>
          <w:lang w:val="en-US"/>
        </w:rPr>
        <w:t xml:space="preserve"> be removed </w:t>
      </w:r>
      <w:r w:rsidR="001A2E13">
        <w:rPr>
          <w:lang w:val="en-US"/>
        </w:rPr>
        <w:t xml:space="preserve">and replaced by a different DNA-polymerase </w:t>
      </w:r>
      <w:r w:rsidR="0088419E">
        <w:rPr>
          <w:lang w:val="en-US"/>
        </w:rPr>
        <w:fldChar w:fldCharType="begin"/>
      </w:r>
      <w:r w:rsidR="003F507D">
        <w:rPr>
          <w:lang w:val="en-US"/>
        </w:rPr>
        <w:instrText xml:space="preserve"> ADDIN ZOTERO_ITEM CSL_CITATION {"citationID":"trr2Qgif","properties":{"formattedCitation":"(Cooper, 2000b)","plainCitation":"(Cooper, 2000b)","noteIndex":0},"citationItems":[{"id":166,"uris":["http://zotero.org/users/9228513/items/3IQ9EUGL"],"itemData":{"id":166,"type":"article-journal","abstract":"As discussed in Chapter 3, DNA replication is a semiconservative process in which each parental strand serves as a template for the synthesis of a new complementary daughter strand. The central enzyme involved is DNA polymerase, which catalyzes the joining of deoxyribonucleoside 5′-triphosphates (dNTPs) to form the growing DNA chain. However, DNA replication is much more complex than a single enzymatic reaction. Other proteins are involved, and proofreading mechanisms are required to ensure that the accuracy of replication is compatible with the low frequency of errors that is needed for cell reproduction. Additional proteins and specific DNA sequences are also needed both to initiate replication and to copy the ends of eukaryotic chromosomes.","container-title":"The Cell: A Molecular Approach. 2nd edition","language":"en","note":"publisher: Sinauer Associates","source":"www.ncbi.nlm.nih.gov","title":"DNA Replication","URL":"https://www.ncbi.nlm.nih.gov/books/NBK9940/","author":[{"family":"Cooper","given":"Geoffrey M."}],"accessed":{"date-parts":[["2022",3,8]]},"issued":{"date-parts":[["2000"]]}}}],"schema":"https://github.com/citation-style-language/schema/raw/master/csl-citation.json"} </w:instrText>
      </w:r>
      <w:r w:rsidR="0088419E">
        <w:rPr>
          <w:lang w:val="en-US"/>
        </w:rPr>
        <w:fldChar w:fldCharType="separate"/>
      </w:r>
      <w:r w:rsidR="00AF5DB2" w:rsidRPr="00AF5DB2">
        <w:rPr>
          <w:rFonts w:cs="Times New Roman"/>
          <w:lang w:val="en-US"/>
        </w:rPr>
        <w:t>(Cooper, 2000b)</w:t>
      </w:r>
      <w:r w:rsidR="0088419E">
        <w:rPr>
          <w:lang w:val="en-US"/>
        </w:rPr>
        <w:fldChar w:fldCharType="end"/>
      </w:r>
      <w:r w:rsidR="0042154A">
        <w:rPr>
          <w:lang w:val="en-US"/>
        </w:rPr>
        <w:t xml:space="preserve">. </w:t>
      </w:r>
    </w:p>
    <w:p w14:paraId="1AC2AA51" w14:textId="666866FC" w:rsidR="00DF27B8" w:rsidRDefault="000F2D30" w:rsidP="00CB30D7">
      <w:pPr>
        <w:spacing w:line="360" w:lineRule="auto"/>
        <w:rPr>
          <w:lang w:val="en-US"/>
        </w:rPr>
      </w:pPr>
      <w:r>
        <w:rPr>
          <w:lang w:val="en-US"/>
        </w:rPr>
        <w:t xml:space="preserve">ROS </w:t>
      </w:r>
      <w:r w:rsidR="001C288A">
        <w:rPr>
          <w:lang w:val="en-US"/>
        </w:rPr>
        <w:t>–</w:t>
      </w:r>
      <w:r>
        <w:rPr>
          <w:lang w:val="en-US"/>
        </w:rPr>
        <w:t xml:space="preserve"> </w:t>
      </w:r>
      <w:r w:rsidR="001C288A">
        <w:rPr>
          <w:lang w:val="en-US"/>
        </w:rPr>
        <w:t xml:space="preserve">Reactive Oxygen Species is a </w:t>
      </w:r>
      <w:r w:rsidR="00495ED7">
        <w:rPr>
          <w:lang w:val="en-US"/>
        </w:rPr>
        <w:t xml:space="preserve">collective term for </w:t>
      </w:r>
      <w:r w:rsidR="00E7443A">
        <w:rPr>
          <w:lang w:val="en-US"/>
        </w:rPr>
        <w:t xml:space="preserve">highly reactive molecules based on oxygen. </w:t>
      </w:r>
      <w:r w:rsidR="003F0464">
        <w:rPr>
          <w:lang w:val="en-US"/>
        </w:rPr>
        <w:t xml:space="preserve">It has been shown </w:t>
      </w:r>
      <w:r w:rsidR="00D25F9A">
        <w:rPr>
          <w:lang w:val="en-US"/>
        </w:rPr>
        <w:t xml:space="preserve">an increase in ROS after exposure to </w:t>
      </w:r>
      <w:r w:rsidR="00165490">
        <w:rPr>
          <w:lang w:val="en-US"/>
        </w:rPr>
        <w:t xml:space="preserve">radiation, and it has been hypothesized </w:t>
      </w:r>
      <w:r w:rsidR="00501BCF">
        <w:rPr>
          <w:lang w:val="en-US"/>
        </w:rPr>
        <w:t>that they mediate DNA damage</w:t>
      </w:r>
      <w:r w:rsidR="0078638B">
        <w:rPr>
          <w:lang w:val="en-US"/>
        </w:rPr>
        <w:t xml:space="preserve"> </w:t>
      </w:r>
      <w:r w:rsidR="0078638B">
        <w:rPr>
          <w:lang w:val="en-US"/>
        </w:rPr>
        <w:fldChar w:fldCharType="begin"/>
      </w:r>
      <w:r w:rsidR="003F507D">
        <w:rPr>
          <w:lang w:val="en-US"/>
        </w:rPr>
        <w:instrText xml:space="preserve"> ADDIN ZOTERO_ITEM CSL_CITATION {"citationID":"btRc61wN","properties":{"formattedCitation":"(Narayanan et al., 1997)","plainCitation":"(Narayanan et al., 1997)","noteIndex":0},"citationItems":[{"id":119,"uris":["http://zotero.org/users/9228513/items/RXIP8XVK"],"itemData":{"id":119,"type":"article-journal","abstract":"The mechanism(s) by which high-linear energy transfer a particles, like those emitted by inhaled radon and radon daughters, cause lung cancer has not been elucidated. Conceivably, DNA damage that is induced by a particles may be mediated by the metabolic generation of reactive oxygen species (ROS), in addition to direct a particle-DNA interactions and hydroxyl radical-DNA interactions. Using normal human lung fibroblasts, we investigated the hypothesis that densely ionizing alpha particles may induce the intracellular generation of superoxide (O2.-) and hydrogen peroxide (H2O2). Ethidium bromide and 2',7'-dichlorofluorescein, fluorescent products of the membrane-permeable dyes hydroethidine and 2',7'-dichlorofluorescin diacetate, respectively, were used to monitor the intracellular production of O2.- and H2O2, respectively, by flow cytometry. Compared to sham-irradiated cells, fibroblasts that were exposed to alpha particles (0.4-19 cGy) had significant increases in intracellular O2.- production, along with concomitant increases in H2O2 production. Further analyses suggest that the plasma membrane-bound NADPH-oxidase is primarily responsible for this increased intracellular generation of ROS and that the ROS response does not require direct nuclear or cellular \"hits\" by the a particles. In this latter regard, we additionally report that unirradiated cells also show the ROS response when they are incubated with serum-containing culture medium that has been exposed to a particles or when they are incubated with supernatants from a-irradiated cells. Our overall results support the possibility that a particles, at least in part, may mediate their DNA-damaging effects indirectly via a ROS-related mechanism.","container-title":"Cancer Research","ISSN":"0008-5472","issue":"18","journalAbbreviation":"Cancer Res","language":"eng","note":"PMID: 9307280","page":"3963-3971","source":"PubMed","title":"Alpha particles initiate biological production of superoxide anions and hydrogen peroxide in human cells","volume":"57","author":[{"family":"Narayanan","given":"P. K."},{"family":"Goodwin","given":"E. H."},{"family":"Lehnert","given":"B. E."}],"issued":{"date-parts":[["1997",9,15]]}}}],"schema":"https://github.com/citation-style-language/schema/raw/master/csl-citation.json"} </w:instrText>
      </w:r>
      <w:r w:rsidR="0078638B">
        <w:rPr>
          <w:lang w:val="en-US"/>
        </w:rPr>
        <w:fldChar w:fldCharType="separate"/>
      </w:r>
      <w:r w:rsidR="0078638B" w:rsidRPr="0078638B">
        <w:rPr>
          <w:rFonts w:cs="Times New Roman"/>
          <w:lang w:val="en-US"/>
        </w:rPr>
        <w:t>(Narayanan et al., 1997)</w:t>
      </w:r>
      <w:r w:rsidR="0078638B">
        <w:rPr>
          <w:lang w:val="en-US"/>
        </w:rPr>
        <w:fldChar w:fldCharType="end"/>
      </w:r>
      <w:r w:rsidR="00501BCF">
        <w:rPr>
          <w:lang w:val="en-US"/>
        </w:rPr>
        <w:t xml:space="preserve">. </w:t>
      </w:r>
    </w:p>
    <w:p w14:paraId="4559AE2D" w14:textId="5C0F2B83" w:rsidR="009E301D" w:rsidRDefault="009E301D" w:rsidP="00CB30D7">
      <w:pPr>
        <w:spacing w:line="360" w:lineRule="auto"/>
        <w:rPr>
          <w:lang w:val="en-US"/>
        </w:rPr>
      </w:pPr>
      <w:r>
        <w:rPr>
          <w:lang w:val="en-US"/>
        </w:rPr>
        <w:t xml:space="preserve">SCE – Sister </w:t>
      </w:r>
      <w:r w:rsidR="0092406A">
        <w:rPr>
          <w:lang w:val="en-US"/>
        </w:rPr>
        <w:t xml:space="preserve">Chromatid Exchange is the process of sister chromatids exchanging </w:t>
      </w:r>
      <w:r w:rsidR="003A2DD7">
        <w:rPr>
          <w:lang w:val="en-US"/>
        </w:rPr>
        <w:t>genetic material</w:t>
      </w:r>
      <w:r w:rsidR="00C46007">
        <w:rPr>
          <w:lang w:val="en-US"/>
        </w:rPr>
        <w:t xml:space="preserve">. Increased </w:t>
      </w:r>
      <w:r w:rsidR="007139CE">
        <w:rPr>
          <w:lang w:val="en-US"/>
        </w:rPr>
        <w:t xml:space="preserve">SCE reflect </w:t>
      </w:r>
      <w:r w:rsidR="008F5383">
        <w:rPr>
          <w:lang w:val="en-US"/>
        </w:rPr>
        <w:t xml:space="preserve">the activity of homologous recombination (see </w:t>
      </w:r>
      <w:r w:rsidR="00510D70">
        <w:rPr>
          <w:lang w:val="en-US"/>
        </w:rPr>
        <w:fldChar w:fldCharType="begin"/>
      </w:r>
      <w:r w:rsidR="00510D70">
        <w:rPr>
          <w:lang w:val="en-US"/>
        </w:rPr>
        <w:instrText xml:space="preserve"> REF _Ref97815460 \r \h </w:instrText>
      </w:r>
      <w:r w:rsidR="00510D70">
        <w:rPr>
          <w:lang w:val="en-US"/>
        </w:rPr>
      </w:r>
      <w:r w:rsidR="00510D70">
        <w:rPr>
          <w:lang w:val="en-US"/>
        </w:rPr>
        <w:fldChar w:fldCharType="separate"/>
      </w:r>
      <w:r w:rsidR="0033723F">
        <w:rPr>
          <w:lang w:val="en-US"/>
        </w:rPr>
        <w:t>1.7.3</w:t>
      </w:r>
      <w:r w:rsidR="00510D70">
        <w:rPr>
          <w:lang w:val="en-US"/>
        </w:rPr>
        <w:fldChar w:fldCharType="end"/>
      </w:r>
      <w:r w:rsidR="008F5383">
        <w:rPr>
          <w:lang w:val="en-US"/>
        </w:rPr>
        <w:t>)</w:t>
      </w:r>
      <w:r w:rsidR="00510D70">
        <w:rPr>
          <w:lang w:val="en-US"/>
        </w:rPr>
        <w:t>, which again reflect the</w:t>
      </w:r>
      <w:r w:rsidR="00AE461D">
        <w:rPr>
          <w:lang w:val="en-US"/>
        </w:rPr>
        <w:t xml:space="preserve"> degree of</w:t>
      </w:r>
      <w:r w:rsidR="004B4065">
        <w:rPr>
          <w:lang w:val="en-US"/>
        </w:rPr>
        <w:t xml:space="preserve"> DNA double strand breaks</w:t>
      </w:r>
      <w:r w:rsidR="00AE461D">
        <w:rPr>
          <w:lang w:val="en-US"/>
        </w:rPr>
        <w:t xml:space="preserve"> occurrences</w:t>
      </w:r>
      <w:r w:rsidR="004B4065">
        <w:rPr>
          <w:lang w:val="en-US"/>
        </w:rPr>
        <w:t xml:space="preserve"> (see </w:t>
      </w:r>
      <w:r w:rsidR="00F3525D">
        <w:rPr>
          <w:lang w:val="en-US"/>
        </w:rPr>
        <w:fldChar w:fldCharType="begin"/>
      </w:r>
      <w:r w:rsidR="00F3525D">
        <w:rPr>
          <w:lang w:val="en-US"/>
        </w:rPr>
        <w:instrText xml:space="preserve"> REF _Ref97815460 \r \h </w:instrText>
      </w:r>
      <w:r w:rsidR="00F3525D">
        <w:rPr>
          <w:lang w:val="en-US"/>
        </w:rPr>
      </w:r>
      <w:r w:rsidR="00F3525D">
        <w:rPr>
          <w:lang w:val="en-US"/>
        </w:rPr>
        <w:fldChar w:fldCharType="separate"/>
      </w:r>
      <w:r w:rsidR="0033723F">
        <w:rPr>
          <w:lang w:val="en-US"/>
        </w:rPr>
        <w:t>1.7.3</w:t>
      </w:r>
      <w:r w:rsidR="00F3525D">
        <w:rPr>
          <w:lang w:val="en-US"/>
        </w:rPr>
        <w:fldChar w:fldCharType="end"/>
      </w:r>
      <w:r w:rsidR="004B4065">
        <w:rPr>
          <w:lang w:val="en-US"/>
        </w:rPr>
        <w:t>)</w:t>
      </w:r>
      <w:r w:rsidR="00F3525D">
        <w:rPr>
          <w:lang w:val="en-US"/>
        </w:rPr>
        <w:t xml:space="preserve">. </w:t>
      </w:r>
    </w:p>
    <w:p w14:paraId="501003D0" w14:textId="77777777" w:rsidR="0005519E" w:rsidRDefault="00FA738E" w:rsidP="00CB30D7">
      <w:pPr>
        <w:spacing w:line="360" w:lineRule="auto"/>
        <w:rPr>
          <w:lang w:val="en-US"/>
        </w:rPr>
      </w:pPr>
      <w:r>
        <w:rPr>
          <w:lang w:val="en-US"/>
        </w:rPr>
        <w:t>SDD</w:t>
      </w:r>
      <w:r w:rsidR="002E72E3">
        <w:rPr>
          <w:lang w:val="en-US"/>
        </w:rPr>
        <w:t xml:space="preserve"> – </w:t>
      </w:r>
      <w:r>
        <w:rPr>
          <w:lang w:val="en-US"/>
        </w:rPr>
        <w:t>Source to Detector Distance</w:t>
      </w:r>
    </w:p>
    <w:p w14:paraId="71C951C9" w14:textId="533DB44F" w:rsidR="00687460" w:rsidRPr="00A35E21" w:rsidRDefault="0005519E" w:rsidP="00CB30D7">
      <w:pPr>
        <w:spacing w:line="360" w:lineRule="auto"/>
        <w:rPr>
          <w:lang w:val="en-US"/>
        </w:rPr>
      </w:pPr>
      <w:r>
        <w:rPr>
          <w:lang w:val="en-US"/>
        </w:rPr>
        <w:t>SVD – Singular Value Decomposition</w:t>
      </w:r>
      <w:r w:rsidR="00687460" w:rsidRPr="00A35E21">
        <w:rPr>
          <w:lang w:val="en-US"/>
        </w:rPr>
        <w:br w:type="page"/>
      </w:r>
    </w:p>
    <w:p w14:paraId="34F583E2" w14:textId="77777777" w:rsidR="007C3A94" w:rsidRPr="00A35E21" w:rsidRDefault="007C3A94" w:rsidP="00CB30D7">
      <w:pPr>
        <w:spacing w:line="360" w:lineRule="auto"/>
        <w:rPr>
          <w:lang w:val="en-US"/>
        </w:rPr>
      </w:pPr>
    </w:p>
    <w:sdt>
      <w:sdtPr>
        <w:rPr>
          <w:rFonts w:ascii="Times New Roman" w:eastAsiaTheme="minorHAnsi" w:hAnsi="Times New Roman" w:cstheme="minorBidi"/>
          <w:color w:val="auto"/>
          <w:sz w:val="24"/>
          <w:szCs w:val="22"/>
          <w:lang w:val="nb-NO"/>
        </w:rPr>
        <w:id w:val="1626966531"/>
        <w:docPartObj>
          <w:docPartGallery w:val="Table of Contents"/>
          <w:docPartUnique/>
        </w:docPartObj>
      </w:sdtPr>
      <w:sdtEndPr>
        <w:rPr>
          <w:b/>
          <w:bCs/>
          <w:noProof/>
        </w:rPr>
      </w:sdtEndPr>
      <w:sdtContent>
        <w:p w14:paraId="26855DC4" w14:textId="47E4D2EF" w:rsidR="00743C30" w:rsidRDefault="00743C30" w:rsidP="00CB30D7">
          <w:pPr>
            <w:pStyle w:val="TOCHeading"/>
            <w:spacing w:line="360" w:lineRule="auto"/>
          </w:pPr>
          <w:r>
            <w:t>Contents</w:t>
          </w:r>
        </w:p>
        <w:p w14:paraId="162D27D1" w14:textId="5EE068B4" w:rsidR="009A6047" w:rsidRDefault="00743C30">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2035342" w:history="1">
            <w:r w:rsidR="009A6047" w:rsidRPr="00BC343A">
              <w:rPr>
                <w:rStyle w:val="Hyperlink"/>
                <w:noProof/>
                <w:lang w:val="en-US"/>
              </w:rPr>
              <w:t>Abbreviations and explanations</w:t>
            </w:r>
            <w:r w:rsidR="009A6047">
              <w:rPr>
                <w:noProof/>
                <w:webHidden/>
              </w:rPr>
              <w:tab/>
            </w:r>
            <w:r w:rsidR="009A6047">
              <w:rPr>
                <w:noProof/>
                <w:webHidden/>
              </w:rPr>
              <w:fldChar w:fldCharType="begin"/>
            </w:r>
            <w:r w:rsidR="009A6047">
              <w:rPr>
                <w:noProof/>
                <w:webHidden/>
              </w:rPr>
              <w:instrText xml:space="preserve"> PAGEREF _Toc102035342 \h </w:instrText>
            </w:r>
            <w:r w:rsidR="009A6047">
              <w:rPr>
                <w:noProof/>
                <w:webHidden/>
              </w:rPr>
            </w:r>
            <w:r w:rsidR="009A6047">
              <w:rPr>
                <w:noProof/>
                <w:webHidden/>
              </w:rPr>
              <w:fldChar w:fldCharType="separate"/>
            </w:r>
            <w:r w:rsidR="009A6047">
              <w:rPr>
                <w:noProof/>
                <w:webHidden/>
              </w:rPr>
              <w:t>5</w:t>
            </w:r>
            <w:r w:rsidR="009A6047">
              <w:rPr>
                <w:noProof/>
                <w:webHidden/>
              </w:rPr>
              <w:fldChar w:fldCharType="end"/>
            </w:r>
          </w:hyperlink>
        </w:p>
        <w:p w14:paraId="5D5D3BF0" w14:textId="555B61E7" w:rsidR="009A6047" w:rsidRDefault="008C477A">
          <w:pPr>
            <w:pStyle w:val="TOC1"/>
            <w:tabs>
              <w:tab w:val="left" w:pos="480"/>
              <w:tab w:val="right" w:leader="dot" w:pos="9350"/>
            </w:tabs>
            <w:rPr>
              <w:rFonts w:asciiTheme="minorHAnsi" w:eastAsiaTheme="minorEastAsia" w:hAnsiTheme="minorHAnsi"/>
              <w:noProof/>
              <w:sz w:val="22"/>
              <w:lang w:val="en-US"/>
            </w:rPr>
          </w:pPr>
          <w:hyperlink w:anchor="_Toc102035343" w:history="1">
            <w:r w:rsidR="009A6047" w:rsidRPr="00BC343A">
              <w:rPr>
                <w:rStyle w:val="Hyperlink"/>
                <w:noProof/>
              </w:rPr>
              <w:t>1</w:t>
            </w:r>
            <w:r w:rsidR="009A6047">
              <w:rPr>
                <w:rFonts w:asciiTheme="minorHAnsi" w:eastAsiaTheme="minorEastAsia" w:hAnsiTheme="minorHAnsi"/>
                <w:noProof/>
                <w:sz w:val="22"/>
                <w:lang w:val="en-US"/>
              </w:rPr>
              <w:tab/>
            </w:r>
            <w:r w:rsidR="009A6047" w:rsidRPr="00BC343A">
              <w:rPr>
                <w:rStyle w:val="Hyperlink"/>
                <w:noProof/>
              </w:rPr>
              <w:t>Introduction</w:t>
            </w:r>
            <w:r w:rsidR="009A6047">
              <w:rPr>
                <w:noProof/>
                <w:webHidden/>
              </w:rPr>
              <w:tab/>
            </w:r>
            <w:r w:rsidR="009A6047">
              <w:rPr>
                <w:noProof/>
                <w:webHidden/>
              </w:rPr>
              <w:fldChar w:fldCharType="begin"/>
            </w:r>
            <w:r w:rsidR="009A6047">
              <w:rPr>
                <w:noProof/>
                <w:webHidden/>
              </w:rPr>
              <w:instrText xml:space="preserve"> PAGEREF _Toc102035343 \h </w:instrText>
            </w:r>
            <w:r w:rsidR="009A6047">
              <w:rPr>
                <w:noProof/>
                <w:webHidden/>
              </w:rPr>
            </w:r>
            <w:r w:rsidR="009A6047">
              <w:rPr>
                <w:noProof/>
                <w:webHidden/>
              </w:rPr>
              <w:fldChar w:fldCharType="separate"/>
            </w:r>
            <w:r w:rsidR="009A6047">
              <w:rPr>
                <w:noProof/>
                <w:webHidden/>
              </w:rPr>
              <w:t>11</w:t>
            </w:r>
            <w:r w:rsidR="009A6047">
              <w:rPr>
                <w:noProof/>
                <w:webHidden/>
              </w:rPr>
              <w:fldChar w:fldCharType="end"/>
            </w:r>
          </w:hyperlink>
        </w:p>
        <w:p w14:paraId="5CD15D2C" w14:textId="4EE6F48D" w:rsidR="009A6047" w:rsidRDefault="008C477A">
          <w:pPr>
            <w:pStyle w:val="TOC1"/>
            <w:tabs>
              <w:tab w:val="left" w:pos="480"/>
              <w:tab w:val="right" w:leader="dot" w:pos="9350"/>
            </w:tabs>
            <w:rPr>
              <w:rFonts w:asciiTheme="minorHAnsi" w:eastAsiaTheme="minorEastAsia" w:hAnsiTheme="minorHAnsi"/>
              <w:noProof/>
              <w:sz w:val="22"/>
              <w:lang w:val="en-US"/>
            </w:rPr>
          </w:pPr>
          <w:hyperlink w:anchor="_Toc102035344" w:history="1">
            <w:r w:rsidR="009A6047" w:rsidRPr="00BC343A">
              <w:rPr>
                <w:rStyle w:val="Hyperlink"/>
                <w:noProof/>
              </w:rPr>
              <w:t>1.</w:t>
            </w:r>
            <w:r w:rsidR="009A6047">
              <w:rPr>
                <w:rFonts w:asciiTheme="minorHAnsi" w:eastAsiaTheme="minorEastAsia" w:hAnsiTheme="minorHAnsi"/>
                <w:noProof/>
                <w:sz w:val="22"/>
                <w:lang w:val="en-US"/>
              </w:rPr>
              <w:tab/>
            </w:r>
            <w:r w:rsidR="009A6047" w:rsidRPr="00BC343A">
              <w:rPr>
                <w:rStyle w:val="Hyperlink"/>
                <w:noProof/>
              </w:rPr>
              <w:t>Theory</w:t>
            </w:r>
            <w:r w:rsidR="009A6047">
              <w:rPr>
                <w:noProof/>
                <w:webHidden/>
              </w:rPr>
              <w:tab/>
            </w:r>
            <w:r w:rsidR="009A6047">
              <w:rPr>
                <w:noProof/>
                <w:webHidden/>
              </w:rPr>
              <w:fldChar w:fldCharType="begin"/>
            </w:r>
            <w:r w:rsidR="009A6047">
              <w:rPr>
                <w:noProof/>
                <w:webHidden/>
              </w:rPr>
              <w:instrText xml:space="preserve"> PAGEREF _Toc102035344 \h </w:instrText>
            </w:r>
            <w:r w:rsidR="009A6047">
              <w:rPr>
                <w:noProof/>
                <w:webHidden/>
              </w:rPr>
            </w:r>
            <w:r w:rsidR="009A6047">
              <w:rPr>
                <w:noProof/>
                <w:webHidden/>
              </w:rPr>
              <w:fldChar w:fldCharType="separate"/>
            </w:r>
            <w:r w:rsidR="009A6047">
              <w:rPr>
                <w:noProof/>
                <w:webHidden/>
              </w:rPr>
              <w:t>11</w:t>
            </w:r>
            <w:r w:rsidR="009A6047">
              <w:rPr>
                <w:noProof/>
                <w:webHidden/>
              </w:rPr>
              <w:fldChar w:fldCharType="end"/>
            </w:r>
          </w:hyperlink>
        </w:p>
        <w:p w14:paraId="66F04BE8" w14:textId="7A484BD0"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45" w:history="1">
            <w:r w:rsidR="009A6047" w:rsidRPr="00BC343A">
              <w:rPr>
                <w:rStyle w:val="Hyperlink"/>
                <w:noProof/>
              </w:rPr>
              <w:t>1.1</w:t>
            </w:r>
            <w:r w:rsidR="009A6047">
              <w:rPr>
                <w:rFonts w:asciiTheme="minorHAnsi" w:eastAsiaTheme="minorEastAsia" w:hAnsiTheme="minorHAnsi"/>
                <w:noProof/>
                <w:sz w:val="22"/>
                <w:lang w:val="en-US"/>
              </w:rPr>
              <w:tab/>
            </w:r>
            <w:r w:rsidR="009A6047" w:rsidRPr="00BC343A">
              <w:rPr>
                <w:rStyle w:val="Hyperlink"/>
                <w:noProof/>
              </w:rPr>
              <w:t>Ionizing Radiation</w:t>
            </w:r>
            <w:r w:rsidR="009A6047">
              <w:rPr>
                <w:noProof/>
                <w:webHidden/>
              </w:rPr>
              <w:tab/>
            </w:r>
            <w:r w:rsidR="009A6047">
              <w:rPr>
                <w:noProof/>
                <w:webHidden/>
              </w:rPr>
              <w:fldChar w:fldCharType="begin"/>
            </w:r>
            <w:r w:rsidR="009A6047">
              <w:rPr>
                <w:noProof/>
                <w:webHidden/>
              </w:rPr>
              <w:instrText xml:space="preserve"> PAGEREF _Toc102035345 \h </w:instrText>
            </w:r>
            <w:r w:rsidR="009A6047">
              <w:rPr>
                <w:noProof/>
                <w:webHidden/>
              </w:rPr>
            </w:r>
            <w:r w:rsidR="009A6047">
              <w:rPr>
                <w:noProof/>
                <w:webHidden/>
              </w:rPr>
              <w:fldChar w:fldCharType="separate"/>
            </w:r>
            <w:r w:rsidR="009A6047">
              <w:rPr>
                <w:noProof/>
                <w:webHidden/>
              </w:rPr>
              <w:t>11</w:t>
            </w:r>
            <w:r w:rsidR="009A6047">
              <w:rPr>
                <w:noProof/>
                <w:webHidden/>
              </w:rPr>
              <w:fldChar w:fldCharType="end"/>
            </w:r>
          </w:hyperlink>
        </w:p>
        <w:p w14:paraId="2B9CE4D7" w14:textId="29BE904F"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46" w:history="1">
            <w:r w:rsidR="009A6047" w:rsidRPr="00BC343A">
              <w:rPr>
                <w:rStyle w:val="Hyperlink"/>
                <w:noProof/>
                <w:lang w:val="en-US"/>
              </w:rPr>
              <w:t>1.1.1</w:t>
            </w:r>
            <w:r w:rsidR="009A6047">
              <w:rPr>
                <w:rFonts w:asciiTheme="minorHAnsi" w:eastAsiaTheme="minorEastAsia" w:hAnsiTheme="minorHAnsi"/>
                <w:noProof/>
                <w:sz w:val="22"/>
                <w:lang w:val="en-US"/>
              </w:rPr>
              <w:tab/>
            </w:r>
            <w:r w:rsidR="009A6047" w:rsidRPr="00BC343A">
              <w:rPr>
                <w:rStyle w:val="Hyperlink"/>
                <w:noProof/>
                <w:lang w:val="en-US"/>
              </w:rPr>
              <w:t>Photon interaction in matter</w:t>
            </w:r>
            <w:r w:rsidR="009A6047">
              <w:rPr>
                <w:noProof/>
                <w:webHidden/>
              </w:rPr>
              <w:tab/>
            </w:r>
            <w:r w:rsidR="009A6047">
              <w:rPr>
                <w:noProof/>
                <w:webHidden/>
              </w:rPr>
              <w:fldChar w:fldCharType="begin"/>
            </w:r>
            <w:r w:rsidR="009A6047">
              <w:rPr>
                <w:noProof/>
                <w:webHidden/>
              </w:rPr>
              <w:instrText xml:space="preserve"> PAGEREF _Toc102035346 \h </w:instrText>
            </w:r>
            <w:r w:rsidR="009A6047">
              <w:rPr>
                <w:noProof/>
                <w:webHidden/>
              </w:rPr>
            </w:r>
            <w:r w:rsidR="009A6047">
              <w:rPr>
                <w:noProof/>
                <w:webHidden/>
              </w:rPr>
              <w:fldChar w:fldCharType="separate"/>
            </w:r>
            <w:r w:rsidR="009A6047">
              <w:rPr>
                <w:noProof/>
                <w:webHidden/>
              </w:rPr>
              <w:t>12</w:t>
            </w:r>
            <w:r w:rsidR="009A6047">
              <w:rPr>
                <w:noProof/>
                <w:webHidden/>
              </w:rPr>
              <w:fldChar w:fldCharType="end"/>
            </w:r>
          </w:hyperlink>
        </w:p>
        <w:p w14:paraId="3D03D29D" w14:textId="09FDEA66"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47" w:history="1">
            <w:r w:rsidR="009A6047" w:rsidRPr="00BC343A">
              <w:rPr>
                <w:rStyle w:val="Hyperlink"/>
                <w:noProof/>
              </w:rPr>
              <w:t>1.1.2</w:t>
            </w:r>
            <w:r w:rsidR="009A6047">
              <w:rPr>
                <w:rFonts w:asciiTheme="minorHAnsi" w:eastAsiaTheme="minorEastAsia" w:hAnsiTheme="minorHAnsi"/>
                <w:noProof/>
                <w:sz w:val="22"/>
                <w:lang w:val="en-US"/>
              </w:rPr>
              <w:tab/>
            </w:r>
            <w:r w:rsidR="009A6047" w:rsidRPr="00BC343A">
              <w:rPr>
                <w:rStyle w:val="Hyperlink"/>
                <w:noProof/>
              </w:rPr>
              <w:t>Charged Particle interaction in matter</w:t>
            </w:r>
            <w:r w:rsidR="009A6047">
              <w:rPr>
                <w:noProof/>
                <w:webHidden/>
              </w:rPr>
              <w:tab/>
            </w:r>
            <w:r w:rsidR="009A6047">
              <w:rPr>
                <w:noProof/>
                <w:webHidden/>
              </w:rPr>
              <w:fldChar w:fldCharType="begin"/>
            </w:r>
            <w:r w:rsidR="009A6047">
              <w:rPr>
                <w:noProof/>
                <w:webHidden/>
              </w:rPr>
              <w:instrText xml:space="preserve"> PAGEREF _Toc102035347 \h </w:instrText>
            </w:r>
            <w:r w:rsidR="009A6047">
              <w:rPr>
                <w:noProof/>
                <w:webHidden/>
              </w:rPr>
            </w:r>
            <w:r w:rsidR="009A6047">
              <w:rPr>
                <w:noProof/>
                <w:webHidden/>
              </w:rPr>
              <w:fldChar w:fldCharType="separate"/>
            </w:r>
            <w:r w:rsidR="009A6047">
              <w:rPr>
                <w:noProof/>
                <w:webHidden/>
              </w:rPr>
              <w:t>17</w:t>
            </w:r>
            <w:r w:rsidR="009A6047">
              <w:rPr>
                <w:noProof/>
                <w:webHidden/>
              </w:rPr>
              <w:fldChar w:fldCharType="end"/>
            </w:r>
          </w:hyperlink>
        </w:p>
        <w:p w14:paraId="56B3A7F3" w14:textId="1FFD1D4B"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48" w:history="1">
            <w:r w:rsidR="009A6047" w:rsidRPr="00BC343A">
              <w:rPr>
                <w:rStyle w:val="Hyperlink"/>
                <w:noProof/>
                <w:lang w:val="en-US"/>
              </w:rPr>
              <w:t>1.2</w:t>
            </w:r>
            <w:r w:rsidR="009A6047">
              <w:rPr>
                <w:rFonts w:asciiTheme="minorHAnsi" w:eastAsiaTheme="minorEastAsia" w:hAnsiTheme="minorHAnsi"/>
                <w:noProof/>
                <w:sz w:val="22"/>
                <w:lang w:val="en-US"/>
              </w:rPr>
              <w:tab/>
            </w:r>
            <w:r w:rsidR="009A6047" w:rsidRPr="00BC343A">
              <w:rPr>
                <w:rStyle w:val="Hyperlink"/>
                <w:noProof/>
                <w:lang w:val="en-US"/>
              </w:rPr>
              <w:t>Creating the radiation beam</w:t>
            </w:r>
            <w:r w:rsidR="009A6047">
              <w:rPr>
                <w:noProof/>
                <w:webHidden/>
              </w:rPr>
              <w:tab/>
            </w:r>
            <w:r w:rsidR="009A6047">
              <w:rPr>
                <w:noProof/>
                <w:webHidden/>
              </w:rPr>
              <w:fldChar w:fldCharType="begin"/>
            </w:r>
            <w:r w:rsidR="009A6047">
              <w:rPr>
                <w:noProof/>
                <w:webHidden/>
              </w:rPr>
              <w:instrText xml:space="preserve"> PAGEREF _Toc102035348 \h </w:instrText>
            </w:r>
            <w:r w:rsidR="009A6047">
              <w:rPr>
                <w:noProof/>
                <w:webHidden/>
              </w:rPr>
            </w:r>
            <w:r w:rsidR="009A6047">
              <w:rPr>
                <w:noProof/>
                <w:webHidden/>
              </w:rPr>
              <w:fldChar w:fldCharType="separate"/>
            </w:r>
            <w:r w:rsidR="009A6047">
              <w:rPr>
                <w:noProof/>
                <w:webHidden/>
              </w:rPr>
              <w:t>22</w:t>
            </w:r>
            <w:r w:rsidR="009A6047">
              <w:rPr>
                <w:noProof/>
                <w:webHidden/>
              </w:rPr>
              <w:fldChar w:fldCharType="end"/>
            </w:r>
          </w:hyperlink>
        </w:p>
        <w:p w14:paraId="453F0A17" w14:textId="0DC0C8BB"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49" w:history="1">
            <w:r w:rsidR="009A6047" w:rsidRPr="00BC343A">
              <w:rPr>
                <w:rStyle w:val="Hyperlink"/>
                <w:noProof/>
                <w:lang w:val="en-US"/>
              </w:rPr>
              <w:t>1.2.1</w:t>
            </w:r>
            <w:r w:rsidR="009A6047">
              <w:rPr>
                <w:rFonts w:asciiTheme="minorHAnsi" w:eastAsiaTheme="minorEastAsia" w:hAnsiTheme="minorHAnsi"/>
                <w:noProof/>
                <w:sz w:val="22"/>
                <w:lang w:val="en-US"/>
              </w:rPr>
              <w:tab/>
            </w:r>
            <w:r w:rsidR="009A6047" w:rsidRPr="00BC343A">
              <w:rPr>
                <w:rStyle w:val="Hyperlink"/>
                <w:noProof/>
                <w:lang w:val="en-US"/>
              </w:rPr>
              <w:t>X-ray tube</w:t>
            </w:r>
            <w:r w:rsidR="009A6047">
              <w:rPr>
                <w:noProof/>
                <w:webHidden/>
              </w:rPr>
              <w:tab/>
            </w:r>
            <w:r w:rsidR="009A6047">
              <w:rPr>
                <w:noProof/>
                <w:webHidden/>
              </w:rPr>
              <w:fldChar w:fldCharType="begin"/>
            </w:r>
            <w:r w:rsidR="009A6047">
              <w:rPr>
                <w:noProof/>
                <w:webHidden/>
              </w:rPr>
              <w:instrText xml:space="preserve"> PAGEREF _Toc102035349 \h </w:instrText>
            </w:r>
            <w:r w:rsidR="009A6047">
              <w:rPr>
                <w:noProof/>
                <w:webHidden/>
              </w:rPr>
            </w:r>
            <w:r w:rsidR="009A6047">
              <w:rPr>
                <w:noProof/>
                <w:webHidden/>
              </w:rPr>
              <w:fldChar w:fldCharType="separate"/>
            </w:r>
            <w:r w:rsidR="009A6047">
              <w:rPr>
                <w:noProof/>
                <w:webHidden/>
              </w:rPr>
              <w:t>22</w:t>
            </w:r>
            <w:r w:rsidR="009A6047">
              <w:rPr>
                <w:noProof/>
                <w:webHidden/>
              </w:rPr>
              <w:fldChar w:fldCharType="end"/>
            </w:r>
          </w:hyperlink>
        </w:p>
        <w:p w14:paraId="1E72F504" w14:textId="10E6B3F2"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50" w:history="1">
            <w:r w:rsidR="009A6047" w:rsidRPr="00BC343A">
              <w:rPr>
                <w:rStyle w:val="Hyperlink"/>
                <w:noProof/>
                <w:lang w:val="en-US"/>
              </w:rPr>
              <w:t>1.2.2</w:t>
            </w:r>
            <w:r w:rsidR="009A6047">
              <w:rPr>
                <w:rFonts w:asciiTheme="minorHAnsi" w:eastAsiaTheme="minorEastAsia" w:hAnsiTheme="minorHAnsi"/>
                <w:noProof/>
                <w:sz w:val="22"/>
                <w:lang w:val="en-US"/>
              </w:rPr>
              <w:tab/>
            </w:r>
            <w:r w:rsidR="009A6047" w:rsidRPr="00BC343A">
              <w:rPr>
                <w:rStyle w:val="Hyperlink"/>
                <w:noProof/>
                <w:lang w:val="en-US"/>
              </w:rPr>
              <w:t>X-ray filtering</w:t>
            </w:r>
            <w:r w:rsidR="009A6047">
              <w:rPr>
                <w:noProof/>
                <w:webHidden/>
              </w:rPr>
              <w:tab/>
            </w:r>
            <w:r w:rsidR="009A6047">
              <w:rPr>
                <w:noProof/>
                <w:webHidden/>
              </w:rPr>
              <w:fldChar w:fldCharType="begin"/>
            </w:r>
            <w:r w:rsidR="009A6047">
              <w:rPr>
                <w:noProof/>
                <w:webHidden/>
              </w:rPr>
              <w:instrText xml:space="preserve"> PAGEREF _Toc102035350 \h </w:instrText>
            </w:r>
            <w:r w:rsidR="009A6047">
              <w:rPr>
                <w:noProof/>
                <w:webHidden/>
              </w:rPr>
            </w:r>
            <w:r w:rsidR="009A6047">
              <w:rPr>
                <w:noProof/>
                <w:webHidden/>
              </w:rPr>
              <w:fldChar w:fldCharType="separate"/>
            </w:r>
            <w:r w:rsidR="009A6047">
              <w:rPr>
                <w:noProof/>
                <w:webHidden/>
              </w:rPr>
              <w:t>23</w:t>
            </w:r>
            <w:r w:rsidR="009A6047">
              <w:rPr>
                <w:noProof/>
                <w:webHidden/>
              </w:rPr>
              <w:fldChar w:fldCharType="end"/>
            </w:r>
          </w:hyperlink>
        </w:p>
        <w:p w14:paraId="3B2E5A11" w14:textId="4E827FE1"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51" w:history="1">
            <w:r w:rsidR="009A6047" w:rsidRPr="00BC343A">
              <w:rPr>
                <w:rStyle w:val="Hyperlink"/>
                <w:noProof/>
                <w:lang w:val="en-US"/>
              </w:rPr>
              <w:t>1.3</w:t>
            </w:r>
            <w:r w:rsidR="009A6047">
              <w:rPr>
                <w:rFonts w:asciiTheme="minorHAnsi" w:eastAsiaTheme="minorEastAsia" w:hAnsiTheme="minorHAnsi"/>
                <w:noProof/>
                <w:sz w:val="22"/>
                <w:lang w:val="en-US"/>
              </w:rPr>
              <w:tab/>
            </w:r>
            <w:r w:rsidR="009A6047" w:rsidRPr="00BC343A">
              <w:rPr>
                <w:rStyle w:val="Hyperlink"/>
                <w:noProof/>
                <w:lang w:val="en-US"/>
              </w:rPr>
              <w:t>Dosimetry</w:t>
            </w:r>
            <w:r w:rsidR="009A6047">
              <w:rPr>
                <w:noProof/>
                <w:webHidden/>
              </w:rPr>
              <w:tab/>
            </w:r>
            <w:r w:rsidR="009A6047">
              <w:rPr>
                <w:noProof/>
                <w:webHidden/>
              </w:rPr>
              <w:fldChar w:fldCharType="begin"/>
            </w:r>
            <w:r w:rsidR="009A6047">
              <w:rPr>
                <w:noProof/>
                <w:webHidden/>
              </w:rPr>
              <w:instrText xml:space="preserve"> PAGEREF _Toc102035351 \h </w:instrText>
            </w:r>
            <w:r w:rsidR="009A6047">
              <w:rPr>
                <w:noProof/>
                <w:webHidden/>
              </w:rPr>
            </w:r>
            <w:r w:rsidR="009A6047">
              <w:rPr>
                <w:noProof/>
                <w:webHidden/>
              </w:rPr>
              <w:fldChar w:fldCharType="separate"/>
            </w:r>
            <w:r w:rsidR="009A6047">
              <w:rPr>
                <w:noProof/>
                <w:webHidden/>
              </w:rPr>
              <w:t>24</w:t>
            </w:r>
            <w:r w:rsidR="009A6047">
              <w:rPr>
                <w:noProof/>
                <w:webHidden/>
              </w:rPr>
              <w:fldChar w:fldCharType="end"/>
            </w:r>
          </w:hyperlink>
        </w:p>
        <w:p w14:paraId="7C42202E" w14:textId="2055957F"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52" w:history="1">
            <w:r w:rsidR="009A6047" w:rsidRPr="00BC343A">
              <w:rPr>
                <w:rStyle w:val="Hyperlink"/>
                <w:noProof/>
                <w:lang w:val="en-US"/>
              </w:rPr>
              <w:t>1.3.1</w:t>
            </w:r>
            <w:r w:rsidR="009A6047">
              <w:rPr>
                <w:rFonts w:asciiTheme="minorHAnsi" w:eastAsiaTheme="minorEastAsia" w:hAnsiTheme="minorHAnsi"/>
                <w:noProof/>
                <w:sz w:val="22"/>
                <w:lang w:val="en-US"/>
              </w:rPr>
              <w:tab/>
            </w:r>
            <w:r w:rsidR="009A6047" w:rsidRPr="00BC343A">
              <w:rPr>
                <w:rStyle w:val="Hyperlink"/>
                <w:noProof/>
                <w:lang w:val="en-US"/>
              </w:rPr>
              <w:t>Quantities</w:t>
            </w:r>
            <w:r w:rsidR="009A6047">
              <w:rPr>
                <w:noProof/>
                <w:webHidden/>
              </w:rPr>
              <w:tab/>
            </w:r>
            <w:r w:rsidR="009A6047">
              <w:rPr>
                <w:noProof/>
                <w:webHidden/>
              </w:rPr>
              <w:fldChar w:fldCharType="begin"/>
            </w:r>
            <w:r w:rsidR="009A6047">
              <w:rPr>
                <w:noProof/>
                <w:webHidden/>
              </w:rPr>
              <w:instrText xml:space="preserve"> PAGEREF _Toc102035352 \h </w:instrText>
            </w:r>
            <w:r w:rsidR="009A6047">
              <w:rPr>
                <w:noProof/>
                <w:webHidden/>
              </w:rPr>
            </w:r>
            <w:r w:rsidR="009A6047">
              <w:rPr>
                <w:noProof/>
                <w:webHidden/>
              </w:rPr>
              <w:fldChar w:fldCharType="separate"/>
            </w:r>
            <w:r w:rsidR="009A6047">
              <w:rPr>
                <w:noProof/>
                <w:webHidden/>
              </w:rPr>
              <w:t>25</w:t>
            </w:r>
            <w:r w:rsidR="009A6047">
              <w:rPr>
                <w:noProof/>
                <w:webHidden/>
              </w:rPr>
              <w:fldChar w:fldCharType="end"/>
            </w:r>
          </w:hyperlink>
        </w:p>
        <w:p w14:paraId="0FD97508" w14:textId="64FB4918"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53" w:history="1">
            <w:r w:rsidR="009A6047" w:rsidRPr="00BC343A">
              <w:rPr>
                <w:rStyle w:val="Hyperlink"/>
                <w:noProof/>
                <w:lang w:val="en-US"/>
              </w:rPr>
              <w:t>1.4</w:t>
            </w:r>
            <w:r w:rsidR="009A6047">
              <w:rPr>
                <w:rFonts w:asciiTheme="minorHAnsi" w:eastAsiaTheme="minorEastAsia" w:hAnsiTheme="minorHAnsi"/>
                <w:noProof/>
                <w:sz w:val="22"/>
                <w:lang w:val="en-US"/>
              </w:rPr>
              <w:tab/>
            </w:r>
            <w:r w:rsidR="009A6047" w:rsidRPr="00BC343A">
              <w:rPr>
                <w:rStyle w:val="Hyperlink"/>
                <w:noProof/>
                <w:lang w:val="en-US"/>
              </w:rPr>
              <w:t>Cavity Theory</w:t>
            </w:r>
            <w:r w:rsidR="009A6047">
              <w:rPr>
                <w:noProof/>
                <w:webHidden/>
              </w:rPr>
              <w:tab/>
            </w:r>
            <w:r w:rsidR="009A6047">
              <w:rPr>
                <w:noProof/>
                <w:webHidden/>
              </w:rPr>
              <w:fldChar w:fldCharType="begin"/>
            </w:r>
            <w:r w:rsidR="009A6047">
              <w:rPr>
                <w:noProof/>
                <w:webHidden/>
              </w:rPr>
              <w:instrText xml:space="preserve"> PAGEREF _Toc102035353 \h </w:instrText>
            </w:r>
            <w:r w:rsidR="009A6047">
              <w:rPr>
                <w:noProof/>
                <w:webHidden/>
              </w:rPr>
            </w:r>
            <w:r w:rsidR="009A6047">
              <w:rPr>
                <w:noProof/>
                <w:webHidden/>
              </w:rPr>
              <w:fldChar w:fldCharType="separate"/>
            </w:r>
            <w:r w:rsidR="009A6047">
              <w:rPr>
                <w:noProof/>
                <w:webHidden/>
              </w:rPr>
              <w:t>29</w:t>
            </w:r>
            <w:r w:rsidR="009A6047">
              <w:rPr>
                <w:noProof/>
                <w:webHidden/>
              </w:rPr>
              <w:fldChar w:fldCharType="end"/>
            </w:r>
          </w:hyperlink>
        </w:p>
        <w:p w14:paraId="246B722C" w14:textId="2F248368"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54" w:history="1">
            <w:r w:rsidR="009A6047" w:rsidRPr="00BC343A">
              <w:rPr>
                <w:rStyle w:val="Hyperlink"/>
                <w:noProof/>
                <w:lang w:val="en-US"/>
              </w:rPr>
              <w:t>1.4.1</w:t>
            </w:r>
            <w:r w:rsidR="009A6047">
              <w:rPr>
                <w:rFonts w:asciiTheme="minorHAnsi" w:eastAsiaTheme="minorEastAsia" w:hAnsiTheme="minorHAnsi"/>
                <w:noProof/>
                <w:sz w:val="22"/>
                <w:lang w:val="en-US"/>
              </w:rPr>
              <w:tab/>
            </w:r>
            <w:r w:rsidR="009A6047" w:rsidRPr="00BC343A">
              <w:rPr>
                <w:rStyle w:val="Hyperlink"/>
                <w:noProof/>
                <w:lang w:val="en-US"/>
              </w:rPr>
              <w:t>Bragg-Gray cavity</w:t>
            </w:r>
            <w:r w:rsidR="009A6047">
              <w:rPr>
                <w:noProof/>
                <w:webHidden/>
              </w:rPr>
              <w:tab/>
            </w:r>
            <w:r w:rsidR="009A6047">
              <w:rPr>
                <w:noProof/>
                <w:webHidden/>
              </w:rPr>
              <w:fldChar w:fldCharType="begin"/>
            </w:r>
            <w:r w:rsidR="009A6047">
              <w:rPr>
                <w:noProof/>
                <w:webHidden/>
              </w:rPr>
              <w:instrText xml:space="preserve"> PAGEREF _Toc102035354 \h </w:instrText>
            </w:r>
            <w:r w:rsidR="009A6047">
              <w:rPr>
                <w:noProof/>
                <w:webHidden/>
              </w:rPr>
            </w:r>
            <w:r w:rsidR="009A6047">
              <w:rPr>
                <w:noProof/>
                <w:webHidden/>
              </w:rPr>
              <w:fldChar w:fldCharType="separate"/>
            </w:r>
            <w:r w:rsidR="009A6047">
              <w:rPr>
                <w:noProof/>
                <w:webHidden/>
              </w:rPr>
              <w:t>30</w:t>
            </w:r>
            <w:r w:rsidR="009A6047">
              <w:rPr>
                <w:noProof/>
                <w:webHidden/>
              </w:rPr>
              <w:fldChar w:fldCharType="end"/>
            </w:r>
          </w:hyperlink>
        </w:p>
        <w:p w14:paraId="4907D9A6" w14:textId="118A0842"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55" w:history="1">
            <w:r w:rsidR="009A6047" w:rsidRPr="00BC343A">
              <w:rPr>
                <w:rStyle w:val="Hyperlink"/>
                <w:noProof/>
                <w:lang w:val="en-US"/>
              </w:rPr>
              <w:t>1.4.2</w:t>
            </w:r>
            <w:r w:rsidR="009A6047">
              <w:rPr>
                <w:rFonts w:asciiTheme="minorHAnsi" w:eastAsiaTheme="minorEastAsia" w:hAnsiTheme="minorHAnsi"/>
                <w:noProof/>
                <w:sz w:val="22"/>
                <w:lang w:val="en-US"/>
              </w:rPr>
              <w:tab/>
            </w:r>
            <w:r w:rsidR="009A6047" w:rsidRPr="00BC343A">
              <w:rPr>
                <w:rStyle w:val="Hyperlink"/>
                <w:noProof/>
                <w:lang w:val="en-US"/>
              </w:rPr>
              <w:t>Bragg-Gray-Laurence</w:t>
            </w:r>
            <w:r w:rsidR="009A6047">
              <w:rPr>
                <w:noProof/>
                <w:webHidden/>
              </w:rPr>
              <w:tab/>
            </w:r>
            <w:r w:rsidR="009A6047">
              <w:rPr>
                <w:noProof/>
                <w:webHidden/>
              </w:rPr>
              <w:fldChar w:fldCharType="begin"/>
            </w:r>
            <w:r w:rsidR="009A6047">
              <w:rPr>
                <w:noProof/>
                <w:webHidden/>
              </w:rPr>
              <w:instrText xml:space="preserve"> PAGEREF _Toc102035355 \h </w:instrText>
            </w:r>
            <w:r w:rsidR="009A6047">
              <w:rPr>
                <w:noProof/>
                <w:webHidden/>
              </w:rPr>
            </w:r>
            <w:r w:rsidR="009A6047">
              <w:rPr>
                <w:noProof/>
                <w:webHidden/>
              </w:rPr>
              <w:fldChar w:fldCharType="separate"/>
            </w:r>
            <w:r w:rsidR="009A6047">
              <w:rPr>
                <w:noProof/>
                <w:webHidden/>
              </w:rPr>
              <w:t>31</w:t>
            </w:r>
            <w:r w:rsidR="009A6047">
              <w:rPr>
                <w:noProof/>
                <w:webHidden/>
              </w:rPr>
              <w:fldChar w:fldCharType="end"/>
            </w:r>
          </w:hyperlink>
        </w:p>
        <w:p w14:paraId="4D35A313" w14:textId="43CC18A2"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56" w:history="1">
            <w:r w:rsidR="009A6047" w:rsidRPr="00BC343A">
              <w:rPr>
                <w:rStyle w:val="Hyperlink"/>
                <w:noProof/>
                <w:lang w:val="en-US"/>
              </w:rPr>
              <w:t>1.4.3</w:t>
            </w:r>
            <w:r w:rsidR="009A6047">
              <w:rPr>
                <w:rFonts w:asciiTheme="minorHAnsi" w:eastAsiaTheme="minorEastAsia" w:hAnsiTheme="minorHAnsi"/>
                <w:noProof/>
                <w:sz w:val="22"/>
                <w:lang w:val="en-US"/>
              </w:rPr>
              <w:tab/>
            </w:r>
            <w:r w:rsidR="009A6047" w:rsidRPr="00BC343A">
              <w:rPr>
                <w:rStyle w:val="Hyperlink"/>
                <w:noProof/>
                <w:lang w:val="en-US"/>
              </w:rPr>
              <w:t>Burlin</w:t>
            </w:r>
            <w:r w:rsidR="009A6047">
              <w:rPr>
                <w:noProof/>
                <w:webHidden/>
              </w:rPr>
              <w:tab/>
            </w:r>
            <w:r w:rsidR="009A6047">
              <w:rPr>
                <w:noProof/>
                <w:webHidden/>
              </w:rPr>
              <w:fldChar w:fldCharType="begin"/>
            </w:r>
            <w:r w:rsidR="009A6047">
              <w:rPr>
                <w:noProof/>
                <w:webHidden/>
              </w:rPr>
              <w:instrText xml:space="preserve"> PAGEREF _Toc102035356 \h </w:instrText>
            </w:r>
            <w:r w:rsidR="009A6047">
              <w:rPr>
                <w:noProof/>
                <w:webHidden/>
              </w:rPr>
            </w:r>
            <w:r w:rsidR="009A6047">
              <w:rPr>
                <w:noProof/>
                <w:webHidden/>
              </w:rPr>
              <w:fldChar w:fldCharType="separate"/>
            </w:r>
            <w:r w:rsidR="009A6047">
              <w:rPr>
                <w:noProof/>
                <w:webHidden/>
              </w:rPr>
              <w:t>32</w:t>
            </w:r>
            <w:r w:rsidR="009A6047">
              <w:rPr>
                <w:noProof/>
                <w:webHidden/>
              </w:rPr>
              <w:fldChar w:fldCharType="end"/>
            </w:r>
          </w:hyperlink>
        </w:p>
        <w:p w14:paraId="1DBDEDB7" w14:textId="67C5B7FA"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57" w:history="1">
            <w:r w:rsidR="009A6047" w:rsidRPr="00BC343A">
              <w:rPr>
                <w:rStyle w:val="Hyperlink"/>
                <w:noProof/>
                <w:lang w:val="en-US"/>
              </w:rPr>
              <w:t>1.5</w:t>
            </w:r>
            <w:r w:rsidR="009A6047">
              <w:rPr>
                <w:rFonts w:asciiTheme="minorHAnsi" w:eastAsiaTheme="minorEastAsia" w:hAnsiTheme="minorHAnsi"/>
                <w:noProof/>
                <w:sz w:val="22"/>
                <w:lang w:val="en-US"/>
              </w:rPr>
              <w:tab/>
            </w:r>
            <w:r w:rsidR="009A6047" w:rsidRPr="00BC343A">
              <w:rPr>
                <w:rStyle w:val="Hyperlink"/>
                <w:noProof/>
                <w:lang w:val="en-US"/>
              </w:rPr>
              <w:t>Dosimetry methods</w:t>
            </w:r>
            <w:r w:rsidR="009A6047">
              <w:rPr>
                <w:noProof/>
                <w:webHidden/>
              </w:rPr>
              <w:tab/>
            </w:r>
            <w:r w:rsidR="009A6047">
              <w:rPr>
                <w:noProof/>
                <w:webHidden/>
              </w:rPr>
              <w:fldChar w:fldCharType="begin"/>
            </w:r>
            <w:r w:rsidR="009A6047">
              <w:rPr>
                <w:noProof/>
                <w:webHidden/>
              </w:rPr>
              <w:instrText xml:space="preserve"> PAGEREF _Toc102035357 \h </w:instrText>
            </w:r>
            <w:r w:rsidR="009A6047">
              <w:rPr>
                <w:noProof/>
                <w:webHidden/>
              </w:rPr>
            </w:r>
            <w:r w:rsidR="009A6047">
              <w:rPr>
                <w:noProof/>
                <w:webHidden/>
              </w:rPr>
              <w:fldChar w:fldCharType="separate"/>
            </w:r>
            <w:r w:rsidR="009A6047">
              <w:rPr>
                <w:noProof/>
                <w:webHidden/>
              </w:rPr>
              <w:t>33</w:t>
            </w:r>
            <w:r w:rsidR="009A6047">
              <w:rPr>
                <w:noProof/>
                <w:webHidden/>
              </w:rPr>
              <w:fldChar w:fldCharType="end"/>
            </w:r>
          </w:hyperlink>
        </w:p>
        <w:p w14:paraId="1A5548D8" w14:textId="4A9E5FDC"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58" w:history="1">
            <w:r w:rsidR="009A6047" w:rsidRPr="00BC343A">
              <w:rPr>
                <w:rStyle w:val="Hyperlink"/>
                <w:noProof/>
                <w:lang w:val="en-US"/>
              </w:rPr>
              <w:t>1.5.1</w:t>
            </w:r>
            <w:r w:rsidR="009A6047">
              <w:rPr>
                <w:rFonts w:asciiTheme="minorHAnsi" w:eastAsiaTheme="minorEastAsia" w:hAnsiTheme="minorHAnsi"/>
                <w:noProof/>
                <w:sz w:val="22"/>
                <w:lang w:val="en-US"/>
              </w:rPr>
              <w:tab/>
            </w:r>
            <w:r w:rsidR="009A6047" w:rsidRPr="00BC343A">
              <w:rPr>
                <w:rStyle w:val="Hyperlink"/>
                <w:noProof/>
                <w:lang w:val="en-US"/>
              </w:rPr>
              <w:t>Parallel- Plate Ionization Chamber</w:t>
            </w:r>
            <w:r w:rsidR="009A6047">
              <w:rPr>
                <w:noProof/>
                <w:webHidden/>
              </w:rPr>
              <w:tab/>
            </w:r>
            <w:r w:rsidR="009A6047">
              <w:rPr>
                <w:noProof/>
                <w:webHidden/>
              </w:rPr>
              <w:fldChar w:fldCharType="begin"/>
            </w:r>
            <w:r w:rsidR="009A6047">
              <w:rPr>
                <w:noProof/>
                <w:webHidden/>
              </w:rPr>
              <w:instrText xml:space="preserve"> PAGEREF _Toc102035358 \h </w:instrText>
            </w:r>
            <w:r w:rsidR="009A6047">
              <w:rPr>
                <w:noProof/>
                <w:webHidden/>
              </w:rPr>
            </w:r>
            <w:r w:rsidR="009A6047">
              <w:rPr>
                <w:noProof/>
                <w:webHidden/>
              </w:rPr>
              <w:fldChar w:fldCharType="separate"/>
            </w:r>
            <w:r w:rsidR="009A6047">
              <w:rPr>
                <w:noProof/>
                <w:webHidden/>
              </w:rPr>
              <w:t>33</w:t>
            </w:r>
            <w:r w:rsidR="009A6047">
              <w:rPr>
                <w:noProof/>
                <w:webHidden/>
              </w:rPr>
              <w:fldChar w:fldCharType="end"/>
            </w:r>
          </w:hyperlink>
        </w:p>
        <w:p w14:paraId="54D84542" w14:textId="3E29031D"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59" w:history="1">
            <w:r w:rsidR="009A6047" w:rsidRPr="00BC343A">
              <w:rPr>
                <w:rStyle w:val="Hyperlink"/>
                <w:noProof/>
                <w:lang w:val="en-US"/>
              </w:rPr>
              <w:t>1.5.2</w:t>
            </w:r>
            <w:r w:rsidR="009A6047">
              <w:rPr>
                <w:rFonts w:asciiTheme="minorHAnsi" w:eastAsiaTheme="minorEastAsia" w:hAnsiTheme="minorHAnsi"/>
                <w:noProof/>
                <w:sz w:val="22"/>
                <w:lang w:val="en-US"/>
              </w:rPr>
              <w:tab/>
            </w:r>
            <w:r w:rsidR="009A6047" w:rsidRPr="00BC343A">
              <w:rPr>
                <w:rStyle w:val="Hyperlink"/>
                <w:noProof/>
                <w:lang w:val="en-US"/>
              </w:rPr>
              <w:t>Thimble Ionization Chamber</w:t>
            </w:r>
            <w:r w:rsidR="009A6047">
              <w:rPr>
                <w:noProof/>
                <w:webHidden/>
              </w:rPr>
              <w:tab/>
            </w:r>
            <w:r w:rsidR="009A6047">
              <w:rPr>
                <w:noProof/>
                <w:webHidden/>
              </w:rPr>
              <w:fldChar w:fldCharType="begin"/>
            </w:r>
            <w:r w:rsidR="009A6047">
              <w:rPr>
                <w:noProof/>
                <w:webHidden/>
              </w:rPr>
              <w:instrText xml:space="preserve"> PAGEREF _Toc102035359 \h </w:instrText>
            </w:r>
            <w:r w:rsidR="009A6047">
              <w:rPr>
                <w:noProof/>
                <w:webHidden/>
              </w:rPr>
            </w:r>
            <w:r w:rsidR="009A6047">
              <w:rPr>
                <w:noProof/>
                <w:webHidden/>
              </w:rPr>
              <w:fldChar w:fldCharType="separate"/>
            </w:r>
            <w:r w:rsidR="009A6047">
              <w:rPr>
                <w:noProof/>
                <w:webHidden/>
              </w:rPr>
              <w:t>35</w:t>
            </w:r>
            <w:r w:rsidR="009A6047">
              <w:rPr>
                <w:noProof/>
                <w:webHidden/>
              </w:rPr>
              <w:fldChar w:fldCharType="end"/>
            </w:r>
          </w:hyperlink>
        </w:p>
        <w:p w14:paraId="07E5D710" w14:textId="16F34ABF"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60" w:history="1">
            <w:r w:rsidR="009A6047" w:rsidRPr="00BC343A">
              <w:rPr>
                <w:rStyle w:val="Hyperlink"/>
                <w:noProof/>
              </w:rPr>
              <w:t>1.5.3</w:t>
            </w:r>
            <w:r w:rsidR="009A6047">
              <w:rPr>
                <w:rFonts w:asciiTheme="minorHAnsi" w:eastAsiaTheme="minorEastAsia" w:hAnsiTheme="minorHAnsi"/>
                <w:noProof/>
                <w:sz w:val="22"/>
                <w:lang w:val="en-US"/>
              </w:rPr>
              <w:tab/>
            </w:r>
            <w:r w:rsidR="009A6047" w:rsidRPr="00BC343A">
              <w:rPr>
                <w:rStyle w:val="Hyperlink"/>
                <w:noProof/>
              </w:rPr>
              <w:t>Radiochromic film</w:t>
            </w:r>
            <w:r w:rsidR="009A6047">
              <w:rPr>
                <w:noProof/>
                <w:webHidden/>
              </w:rPr>
              <w:tab/>
            </w:r>
            <w:r w:rsidR="009A6047">
              <w:rPr>
                <w:noProof/>
                <w:webHidden/>
              </w:rPr>
              <w:fldChar w:fldCharType="begin"/>
            </w:r>
            <w:r w:rsidR="009A6047">
              <w:rPr>
                <w:noProof/>
                <w:webHidden/>
              </w:rPr>
              <w:instrText xml:space="preserve"> PAGEREF _Toc102035360 \h </w:instrText>
            </w:r>
            <w:r w:rsidR="009A6047">
              <w:rPr>
                <w:noProof/>
                <w:webHidden/>
              </w:rPr>
            </w:r>
            <w:r w:rsidR="009A6047">
              <w:rPr>
                <w:noProof/>
                <w:webHidden/>
              </w:rPr>
              <w:fldChar w:fldCharType="separate"/>
            </w:r>
            <w:r w:rsidR="009A6047">
              <w:rPr>
                <w:noProof/>
                <w:webHidden/>
              </w:rPr>
              <w:t>36</w:t>
            </w:r>
            <w:r w:rsidR="009A6047">
              <w:rPr>
                <w:noProof/>
                <w:webHidden/>
              </w:rPr>
              <w:fldChar w:fldCharType="end"/>
            </w:r>
          </w:hyperlink>
        </w:p>
        <w:p w14:paraId="17782B60" w14:textId="40833647"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61" w:history="1">
            <w:r w:rsidR="009A6047" w:rsidRPr="00BC343A">
              <w:rPr>
                <w:rStyle w:val="Hyperlink"/>
                <w:noProof/>
                <w:lang w:val="en-US"/>
              </w:rPr>
              <w:t>1.6</w:t>
            </w:r>
            <w:r w:rsidR="009A6047">
              <w:rPr>
                <w:rFonts w:asciiTheme="minorHAnsi" w:eastAsiaTheme="minorEastAsia" w:hAnsiTheme="minorHAnsi"/>
                <w:noProof/>
                <w:sz w:val="22"/>
                <w:lang w:val="en-US"/>
              </w:rPr>
              <w:tab/>
            </w:r>
            <w:r w:rsidR="009A6047" w:rsidRPr="00BC343A">
              <w:rPr>
                <w:rStyle w:val="Hyperlink"/>
                <w:noProof/>
                <w:lang w:val="en-US"/>
              </w:rPr>
              <w:t>Statistics</w:t>
            </w:r>
            <w:r w:rsidR="009A6047">
              <w:rPr>
                <w:noProof/>
                <w:webHidden/>
              </w:rPr>
              <w:tab/>
            </w:r>
            <w:r w:rsidR="009A6047">
              <w:rPr>
                <w:noProof/>
                <w:webHidden/>
              </w:rPr>
              <w:fldChar w:fldCharType="begin"/>
            </w:r>
            <w:r w:rsidR="009A6047">
              <w:rPr>
                <w:noProof/>
                <w:webHidden/>
              </w:rPr>
              <w:instrText xml:space="preserve"> PAGEREF _Toc102035361 \h </w:instrText>
            </w:r>
            <w:r w:rsidR="009A6047">
              <w:rPr>
                <w:noProof/>
                <w:webHidden/>
              </w:rPr>
            </w:r>
            <w:r w:rsidR="009A6047">
              <w:rPr>
                <w:noProof/>
                <w:webHidden/>
              </w:rPr>
              <w:fldChar w:fldCharType="separate"/>
            </w:r>
            <w:r w:rsidR="009A6047">
              <w:rPr>
                <w:noProof/>
                <w:webHidden/>
              </w:rPr>
              <w:t>37</w:t>
            </w:r>
            <w:r w:rsidR="009A6047">
              <w:rPr>
                <w:noProof/>
                <w:webHidden/>
              </w:rPr>
              <w:fldChar w:fldCharType="end"/>
            </w:r>
          </w:hyperlink>
        </w:p>
        <w:p w14:paraId="7824BBF1" w14:textId="6AC43C12"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62" w:history="1">
            <w:r w:rsidR="009A6047" w:rsidRPr="00BC343A">
              <w:rPr>
                <w:rStyle w:val="Hyperlink"/>
                <w:noProof/>
                <w:lang w:val="en-US"/>
              </w:rPr>
              <w:t>1.6.1</w:t>
            </w:r>
            <w:r w:rsidR="009A6047">
              <w:rPr>
                <w:rFonts w:asciiTheme="minorHAnsi" w:eastAsiaTheme="minorEastAsia" w:hAnsiTheme="minorHAnsi"/>
                <w:noProof/>
                <w:sz w:val="22"/>
                <w:lang w:val="en-US"/>
              </w:rPr>
              <w:tab/>
            </w:r>
            <w:r w:rsidR="009A6047" w:rsidRPr="00BC343A">
              <w:rPr>
                <w:rStyle w:val="Hyperlink"/>
                <w:noProof/>
                <w:lang w:val="en-US"/>
              </w:rPr>
              <w:t>Non-linear curve fit</w:t>
            </w:r>
            <w:r w:rsidR="009A6047">
              <w:rPr>
                <w:noProof/>
                <w:webHidden/>
              </w:rPr>
              <w:tab/>
            </w:r>
            <w:r w:rsidR="009A6047">
              <w:rPr>
                <w:noProof/>
                <w:webHidden/>
              </w:rPr>
              <w:fldChar w:fldCharType="begin"/>
            </w:r>
            <w:r w:rsidR="009A6047">
              <w:rPr>
                <w:noProof/>
                <w:webHidden/>
              </w:rPr>
              <w:instrText xml:space="preserve"> PAGEREF _Toc102035362 \h </w:instrText>
            </w:r>
            <w:r w:rsidR="009A6047">
              <w:rPr>
                <w:noProof/>
                <w:webHidden/>
              </w:rPr>
            </w:r>
            <w:r w:rsidR="009A6047">
              <w:rPr>
                <w:noProof/>
                <w:webHidden/>
              </w:rPr>
              <w:fldChar w:fldCharType="separate"/>
            </w:r>
            <w:r w:rsidR="009A6047">
              <w:rPr>
                <w:noProof/>
                <w:webHidden/>
              </w:rPr>
              <w:t>37</w:t>
            </w:r>
            <w:r w:rsidR="009A6047">
              <w:rPr>
                <w:noProof/>
                <w:webHidden/>
              </w:rPr>
              <w:fldChar w:fldCharType="end"/>
            </w:r>
          </w:hyperlink>
        </w:p>
        <w:p w14:paraId="344B03FD" w14:textId="129B3747"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63" w:history="1">
            <w:r w:rsidR="009A6047" w:rsidRPr="00BC343A">
              <w:rPr>
                <w:rStyle w:val="Hyperlink"/>
                <w:noProof/>
                <w:lang w:val="en-US"/>
              </w:rPr>
              <w:t>1.6.2</w:t>
            </w:r>
            <w:r w:rsidR="009A6047">
              <w:rPr>
                <w:rFonts w:asciiTheme="minorHAnsi" w:eastAsiaTheme="minorEastAsia" w:hAnsiTheme="minorHAnsi"/>
                <w:noProof/>
                <w:sz w:val="22"/>
                <w:lang w:val="en-US"/>
              </w:rPr>
              <w:tab/>
            </w:r>
            <w:r w:rsidR="009A6047" w:rsidRPr="00BC343A">
              <w:rPr>
                <w:rStyle w:val="Hyperlink"/>
                <w:noProof/>
                <w:lang w:val="en-US"/>
              </w:rPr>
              <w:t>Akaike’s Information Criteria</w:t>
            </w:r>
            <w:r w:rsidR="009A6047">
              <w:rPr>
                <w:noProof/>
                <w:webHidden/>
              </w:rPr>
              <w:tab/>
            </w:r>
            <w:r w:rsidR="009A6047">
              <w:rPr>
                <w:noProof/>
                <w:webHidden/>
              </w:rPr>
              <w:fldChar w:fldCharType="begin"/>
            </w:r>
            <w:r w:rsidR="009A6047">
              <w:rPr>
                <w:noProof/>
                <w:webHidden/>
              </w:rPr>
              <w:instrText xml:space="preserve"> PAGEREF _Toc102035363 \h </w:instrText>
            </w:r>
            <w:r w:rsidR="009A6047">
              <w:rPr>
                <w:noProof/>
                <w:webHidden/>
              </w:rPr>
            </w:r>
            <w:r w:rsidR="009A6047">
              <w:rPr>
                <w:noProof/>
                <w:webHidden/>
              </w:rPr>
              <w:fldChar w:fldCharType="separate"/>
            </w:r>
            <w:r w:rsidR="009A6047">
              <w:rPr>
                <w:noProof/>
                <w:webHidden/>
              </w:rPr>
              <w:t>40</w:t>
            </w:r>
            <w:r w:rsidR="009A6047">
              <w:rPr>
                <w:noProof/>
                <w:webHidden/>
              </w:rPr>
              <w:fldChar w:fldCharType="end"/>
            </w:r>
          </w:hyperlink>
        </w:p>
        <w:p w14:paraId="3CE4C911" w14:textId="5E8C9A7E"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64" w:history="1">
            <w:r w:rsidR="009A6047" w:rsidRPr="00BC343A">
              <w:rPr>
                <w:rStyle w:val="Hyperlink"/>
                <w:noProof/>
                <w:lang w:val="en-US"/>
              </w:rPr>
              <w:t>1.6.3</w:t>
            </w:r>
            <w:r w:rsidR="009A6047">
              <w:rPr>
                <w:rFonts w:asciiTheme="minorHAnsi" w:eastAsiaTheme="minorEastAsia" w:hAnsiTheme="minorHAnsi"/>
                <w:noProof/>
                <w:sz w:val="22"/>
                <w:lang w:val="en-US"/>
              </w:rPr>
              <w:tab/>
            </w:r>
            <w:r w:rsidR="009A6047" w:rsidRPr="00BC343A">
              <w:rPr>
                <w:rStyle w:val="Hyperlink"/>
                <w:noProof/>
                <w:lang w:val="en-US"/>
              </w:rPr>
              <w:t>Poisson Regression</w:t>
            </w:r>
            <w:r w:rsidR="009A6047">
              <w:rPr>
                <w:noProof/>
                <w:webHidden/>
              </w:rPr>
              <w:tab/>
            </w:r>
            <w:r w:rsidR="009A6047">
              <w:rPr>
                <w:noProof/>
                <w:webHidden/>
              </w:rPr>
              <w:fldChar w:fldCharType="begin"/>
            </w:r>
            <w:r w:rsidR="009A6047">
              <w:rPr>
                <w:noProof/>
                <w:webHidden/>
              </w:rPr>
              <w:instrText xml:space="preserve"> PAGEREF _Toc102035364 \h </w:instrText>
            </w:r>
            <w:r w:rsidR="009A6047">
              <w:rPr>
                <w:noProof/>
                <w:webHidden/>
              </w:rPr>
            </w:r>
            <w:r w:rsidR="009A6047">
              <w:rPr>
                <w:noProof/>
                <w:webHidden/>
              </w:rPr>
              <w:fldChar w:fldCharType="separate"/>
            </w:r>
            <w:r w:rsidR="009A6047">
              <w:rPr>
                <w:noProof/>
                <w:webHidden/>
              </w:rPr>
              <w:t>40</w:t>
            </w:r>
            <w:r w:rsidR="009A6047">
              <w:rPr>
                <w:noProof/>
                <w:webHidden/>
              </w:rPr>
              <w:fldChar w:fldCharType="end"/>
            </w:r>
          </w:hyperlink>
        </w:p>
        <w:p w14:paraId="300267F2" w14:textId="4FB6F212"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65" w:history="1">
            <w:r w:rsidR="009A6047" w:rsidRPr="00BC343A">
              <w:rPr>
                <w:rStyle w:val="Hyperlink"/>
                <w:noProof/>
                <w:lang w:val="en-US"/>
              </w:rPr>
              <w:t>1.7</w:t>
            </w:r>
            <w:r w:rsidR="009A6047">
              <w:rPr>
                <w:rFonts w:asciiTheme="minorHAnsi" w:eastAsiaTheme="minorEastAsia" w:hAnsiTheme="minorHAnsi"/>
                <w:noProof/>
                <w:sz w:val="22"/>
                <w:lang w:val="en-US"/>
              </w:rPr>
              <w:tab/>
            </w:r>
            <w:r w:rsidR="009A6047" w:rsidRPr="00BC343A">
              <w:rPr>
                <w:rStyle w:val="Hyperlink"/>
                <w:noProof/>
                <w:lang w:val="en-US"/>
              </w:rPr>
              <w:t>Radiobiology</w:t>
            </w:r>
            <w:r w:rsidR="009A6047">
              <w:rPr>
                <w:noProof/>
                <w:webHidden/>
              </w:rPr>
              <w:tab/>
            </w:r>
            <w:r w:rsidR="009A6047">
              <w:rPr>
                <w:noProof/>
                <w:webHidden/>
              </w:rPr>
              <w:fldChar w:fldCharType="begin"/>
            </w:r>
            <w:r w:rsidR="009A6047">
              <w:rPr>
                <w:noProof/>
                <w:webHidden/>
              </w:rPr>
              <w:instrText xml:space="preserve"> PAGEREF _Toc102035365 \h </w:instrText>
            </w:r>
            <w:r w:rsidR="009A6047">
              <w:rPr>
                <w:noProof/>
                <w:webHidden/>
              </w:rPr>
            </w:r>
            <w:r w:rsidR="009A6047">
              <w:rPr>
                <w:noProof/>
                <w:webHidden/>
              </w:rPr>
              <w:fldChar w:fldCharType="separate"/>
            </w:r>
            <w:r w:rsidR="009A6047">
              <w:rPr>
                <w:noProof/>
                <w:webHidden/>
              </w:rPr>
              <w:t>42</w:t>
            </w:r>
            <w:r w:rsidR="009A6047">
              <w:rPr>
                <w:noProof/>
                <w:webHidden/>
              </w:rPr>
              <w:fldChar w:fldCharType="end"/>
            </w:r>
          </w:hyperlink>
        </w:p>
        <w:p w14:paraId="675A6F6D" w14:textId="1E52E7F7"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66" w:history="1">
            <w:r w:rsidR="009A6047" w:rsidRPr="00BC343A">
              <w:rPr>
                <w:rStyle w:val="Hyperlink"/>
                <w:noProof/>
                <w:lang w:val="en-US"/>
              </w:rPr>
              <w:t>1.7.1</w:t>
            </w:r>
            <w:r w:rsidR="009A6047">
              <w:rPr>
                <w:rFonts w:asciiTheme="minorHAnsi" w:eastAsiaTheme="minorEastAsia" w:hAnsiTheme="minorHAnsi"/>
                <w:noProof/>
                <w:sz w:val="22"/>
                <w:lang w:val="en-US"/>
              </w:rPr>
              <w:tab/>
            </w:r>
            <w:r w:rsidR="009A6047" w:rsidRPr="00BC343A">
              <w:rPr>
                <w:rStyle w:val="Hyperlink"/>
                <w:noProof/>
                <w:lang w:val="en-US"/>
              </w:rPr>
              <w:t>DNA basics</w:t>
            </w:r>
            <w:r w:rsidR="009A6047">
              <w:rPr>
                <w:noProof/>
                <w:webHidden/>
              </w:rPr>
              <w:tab/>
            </w:r>
            <w:r w:rsidR="009A6047">
              <w:rPr>
                <w:noProof/>
                <w:webHidden/>
              </w:rPr>
              <w:fldChar w:fldCharType="begin"/>
            </w:r>
            <w:r w:rsidR="009A6047">
              <w:rPr>
                <w:noProof/>
                <w:webHidden/>
              </w:rPr>
              <w:instrText xml:space="preserve"> PAGEREF _Toc102035366 \h </w:instrText>
            </w:r>
            <w:r w:rsidR="009A6047">
              <w:rPr>
                <w:noProof/>
                <w:webHidden/>
              </w:rPr>
            </w:r>
            <w:r w:rsidR="009A6047">
              <w:rPr>
                <w:noProof/>
                <w:webHidden/>
              </w:rPr>
              <w:fldChar w:fldCharType="separate"/>
            </w:r>
            <w:r w:rsidR="009A6047">
              <w:rPr>
                <w:noProof/>
                <w:webHidden/>
              </w:rPr>
              <w:t>42</w:t>
            </w:r>
            <w:r w:rsidR="009A6047">
              <w:rPr>
                <w:noProof/>
                <w:webHidden/>
              </w:rPr>
              <w:fldChar w:fldCharType="end"/>
            </w:r>
          </w:hyperlink>
        </w:p>
        <w:p w14:paraId="13719180" w14:textId="32528CDA"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67" w:history="1">
            <w:r w:rsidR="009A6047" w:rsidRPr="00BC343A">
              <w:rPr>
                <w:rStyle w:val="Hyperlink"/>
                <w:noProof/>
                <w:lang w:val="en-US"/>
              </w:rPr>
              <w:t>1.7.2</w:t>
            </w:r>
            <w:r w:rsidR="009A6047">
              <w:rPr>
                <w:rFonts w:asciiTheme="minorHAnsi" w:eastAsiaTheme="minorEastAsia" w:hAnsiTheme="minorHAnsi"/>
                <w:noProof/>
                <w:sz w:val="22"/>
                <w:lang w:val="en-US"/>
              </w:rPr>
              <w:tab/>
            </w:r>
            <w:r w:rsidR="009A6047" w:rsidRPr="00BC343A">
              <w:rPr>
                <w:rStyle w:val="Hyperlink"/>
                <w:noProof/>
                <w:lang w:val="en-US"/>
              </w:rPr>
              <w:t>Cell Cycle and Checkpoint</w:t>
            </w:r>
            <w:r w:rsidR="009A6047">
              <w:rPr>
                <w:noProof/>
                <w:webHidden/>
              </w:rPr>
              <w:tab/>
            </w:r>
            <w:r w:rsidR="009A6047">
              <w:rPr>
                <w:noProof/>
                <w:webHidden/>
              </w:rPr>
              <w:fldChar w:fldCharType="begin"/>
            </w:r>
            <w:r w:rsidR="009A6047">
              <w:rPr>
                <w:noProof/>
                <w:webHidden/>
              </w:rPr>
              <w:instrText xml:space="preserve"> PAGEREF _Toc102035367 \h </w:instrText>
            </w:r>
            <w:r w:rsidR="009A6047">
              <w:rPr>
                <w:noProof/>
                <w:webHidden/>
              </w:rPr>
            </w:r>
            <w:r w:rsidR="009A6047">
              <w:rPr>
                <w:noProof/>
                <w:webHidden/>
              </w:rPr>
              <w:fldChar w:fldCharType="separate"/>
            </w:r>
            <w:r w:rsidR="009A6047">
              <w:rPr>
                <w:noProof/>
                <w:webHidden/>
              </w:rPr>
              <w:t>44</w:t>
            </w:r>
            <w:r w:rsidR="009A6047">
              <w:rPr>
                <w:noProof/>
                <w:webHidden/>
              </w:rPr>
              <w:fldChar w:fldCharType="end"/>
            </w:r>
          </w:hyperlink>
        </w:p>
        <w:p w14:paraId="06E79A5E" w14:textId="42956E19"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68" w:history="1">
            <w:r w:rsidR="009A6047" w:rsidRPr="00BC343A">
              <w:rPr>
                <w:rStyle w:val="Hyperlink"/>
                <w:noProof/>
                <w:lang w:val="en-US"/>
              </w:rPr>
              <w:t>1.7.3</w:t>
            </w:r>
            <w:r w:rsidR="009A6047">
              <w:rPr>
                <w:rFonts w:asciiTheme="minorHAnsi" w:eastAsiaTheme="minorEastAsia" w:hAnsiTheme="minorHAnsi"/>
                <w:noProof/>
                <w:sz w:val="22"/>
                <w:lang w:val="en-US"/>
              </w:rPr>
              <w:tab/>
            </w:r>
            <w:r w:rsidR="009A6047" w:rsidRPr="00BC343A">
              <w:rPr>
                <w:rStyle w:val="Hyperlink"/>
                <w:noProof/>
                <w:lang w:val="en-US"/>
              </w:rPr>
              <w:t>DNA damage and repair</w:t>
            </w:r>
            <w:r w:rsidR="009A6047">
              <w:rPr>
                <w:noProof/>
                <w:webHidden/>
              </w:rPr>
              <w:tab/>
            </w:r>
            <w:r w:rsidR="009A6047">
              <w:rPr>
                <w:noProof/>
                <w:webHidden/>
              </w:rPr>
              <w:fldChar w:fldCharType="begin"/>
            </w:r>
            <w:r w:rsidR="009A6047">
              <w:rPr>
                <w:noProof/>
                <w:webHidden/>
              </w:rPr>
              <w:instrText xml:space="preserve"> PAGEREF _Toc102035368 \h </w:instrText>
            </w:r>
            <w:r w:rsidR="009A6047">
              <w:rPr>
                <w:noProof/>
                <w:webHidden/>
              </w:rPr>
            </w:r>
            <w:r w:rsidR="009A6047">
              <w:rPr>
                <w:noProof/>
                <w:webHidden/>
              </w:rPr>
              <w:fldChar w:fldCharType="separate"/>
            </w:r>
            <w:r w:rsidR="009A6047">
              <w:rPr>
                <w:noProof/>
                <w:webHidden/>
              </w:rPr>
              <w:t>47</w:t>
            </w:r>
            <w:r w:rsidR="009A6047">
              <w:rPr>
                <w:noProof/>
                <w:webHidden/>
              </w:rPr>
              <w:fldChar w:fldCharType="end"/>
            </w:r>
          </w:hyperlink>
        </w:p>
        <w:p w14:paraId="7E19CAD5" w14:textId="60390936"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69" w:history="1">
            <w:r w:rsidR="009A6047" w:rsidRPr="00BC343A">
              <w:rPr>
                <w:rStyle w:val="Hyperlink"/>
                <w:noProof/>
                <w:lang w:val="en-US"/>
              </w:rPr>
              <w:t>1.7.4</w:t>
            </w:r>
            <w:r w:rsidR="009A6047">
              <w:rPr>
                <w:rFonts w:asciiTheme="minorHAnsi" w:eastAsiaTheme="minorEastAsia" w:hAnsiTheme="minorHAnsi"/>
                <w:noProof/>
                <w:sz w:val="22"/>
                <w:lang w:val="en-US"/>
              </w:rPr>
              <w:tab/>
            </w:r>
            <w:r w:rsidR="009A6047" w:rsidRPr="00BC343A">
              <w:rPr>
                <w:rStyle w:val="Hyperlink"/>
                <w:noProof/>
                <w:lang w:val="en-US"/>
              </w:rPr>
              <w:t>Cell Survival Curves</w:t>
            </w:r>
            <w:r w:rsidR="009A6047">
              <w:rPr>
                <w:noProof/>
                <w:webHidden/>
              </w:rPr>
              <w:tab/>
            </w:r>
            <w:r w:rsidR="009A6047">
              <w:rPr>
                <w:noProof/>
                <w:webHidden/>
              </w:rPr>
              <w:fldChar w:fldCharType="begin"/>
            </w:r>
            <w:r w:rsidR="009A6047">
              <w:rPr>
                <w:noProof/>
                <w:webHidden/>
              </w:rPr>
              <w:instrText xml:space="preserve"> PAGEREF _Toc102035369 \h </w:instrText>
            </w:r>
            <w:r w:rsidR="009A6047">
              <w:rPr>
                <w:noProof/>
                <w:webHidden/>
              </w:rPr>
            </w:r>
            <w:r w:rsidR="009A6047">
              <w:rPr>
                <w:noProof/>
                <w:webHidden/>
              </w:rPr>
              <w:fldChar w:fldCharType="separate"/>
            </w:r>
            <w:r w:rsidR="009A6047">
              <w:rPr>
                <w:noProof/>
                <w:webHidden/>
              </w:rPr>
              <w:t>50</w:t>
            </w:r>
            <w:r w:rsidR="009A6047">
              <w:rPr>
                <w:noProof/>
                <w:webHidden/>
              </w:rPr>
              <w:fldChar w:fldCharType="end"/>
            </w:r>
          </w:hyperlink>
        </w:p>
        <w:p w14:paraId="3E87408B" w14:textId="30C6ABF8"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70" w:history="1">
            <w:r w:rsidR="009A6047" w:rsidRPr="00BC343A">
              <w:rPr>
                <w:rStyle w:val="Hyperlink"/>
                <w:noProof/>
                <w:lang w:val="en-US"/>
              </w:rPr>
              <w:t>1.7.5</w:t>
            </w:r>
            <w:r w:rsidR="009A6047">
              <w:rPr>
                <w:rFonts w:asciiTheme="minorHAnsi" w:eastAsiaTheme="minorEastAsia" w:hAnsiTheme="minorHAnsi"/>
                <w:noProof/>
                <w:sz w:val="22"/>
                <w:lang w:val="en-US"/>
              </w:rPr>
              <w:tab/>
            </w:r>
            <w:r w:rsidR="009A6047" w:rsidRPr="00BC343A">
              <w:rPr>
                <w:rStyle w:val="Hyperlink"/>
                <w:noProof/>
                <w:lang w:val="en-US"/>
              </w:rPr>
              <w:t>LQ-model</w:t>
            </w:r>
            <w:r w:rsidR="009A6047">
              <w:rPr>
                <w:noProof/>
                <w:webHidden/>
              </w:rPr>
              <w:tab/>
            </w:r>
            <w:r w:rsidR="009A6047">
              <w:rPr>
                <w:noProof/>
                <w:webHidden/>
              </w:rPr>
              <w:fldChar w:fldCharType="begin"/>
            </w:r>
            <w:r w:rsidR="009A6047">
              <w:rPr>
                <w:noProof/>
                <w:webHidden/>
              </w:rPr>
              <w:instrText xml:space="preserve"> PAGEREF _Toc102035370 \h </w:instrText>
            </w:r>
            <w:r w:rsidR="009A6047">
              <w:rPr>
                <w:noProof/>
                <w:webHidden/>
              </w:rPr>
            </w:r>
            <w:r w:rsidR="009A6047">
              <w:rPr>
                <w:noProof/>
                <w:webHidden/>
              </w:rPr>
              <w:fldChar w:fldCharType="separate"/>
            </w:r>
            <w:r w:rsidR="009A6047">
              <w:rPr>
                <w:noProof/>
                <w:webHidden/>
              </w:rPr>
              <w:t>51</w:t>
            </w:r>
            <w:r w:rsidR="009A6047">
              <w:rPr>
                <w:noProof/>
                <w:webHidden/>
              </w:rPr>
              <w:fldChar w:fldCharType="end"/>
            </w:r>
          </w:hyperlink>
        </w:p>
        <w:p w14:paraId="65C3F560" w14:textId="0AC88DAA"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71" w:history="1">
            <w:r w:rsidR="009A6047" w:rsidRPr="00BC343A">
              <w:rPr>
                <w:rStyle w:val="Hyperlink"/>
                <w:noProof/>
                <w:lang w:val="en-US"/>
              </w:rPr>
              <w:t>1.7.6</w:t>
            </w:r>
            <w:r w:rsidR="009A6047">
              <w:rPr>
                <w:rFonts w:asciiTheme="minorHAnsi" w:eastAsiaTheme="minorEastAsia" w:hAnsiTheme="minorHAnsi"/>
                <w:noProof/>
                <w:sz w:val="22"/>
                <w:lang w:val="en-US"/>
              </w:rPr>
              <w:tab/>
            </w:r>
            <w:r w:rsidR="009A6047" w:rsidRPr="00BC343A">
              <w:rPr>
                <w:rStyle w:val="Hyperlink"/>
                <w:noProof/>
                <w:lang w:val="en-US"/>
              </w:rPr>
              <w:t>Radiation Induced Bystander Effect</w:t>
            </w:r>
            <w:r w:rsidR="009A6047">
              <w:rPr>
                <w:noProof/>
                <w:webHidden/>
              </w:rPr>
              <w:tab/>
            </w:r>
            <w:r w:rsidR="009A6047">
              <w:rPr>
                <w:noProof/>
                <w:webHidden/>
              </w:rPr>
              <w:fldChar w:fldCharType="begin"/>
            </w:r>
            <w:r w:rsidR="009A6047">
              <w:rPr>
                <w:noProof/>
                <w:webHidden/>
              </w:rPr>
              <w:instrText xml:space="preserve"> PAGEREF _Toc102035371 \h </w:instrText>
            </w:r>
            <w:r w:rsidR="009A6047">
              <w:rPr>
                <w:noProof/>
                <w:webHidden/>
              </w:rPr>
            </w:r>
            <w:r w:rsidR="009A6047">
              <w:rPr>
                <w:noProof/>
                <w:webHidden/>
              </w:rPr>
              <w:fldChar w:fldCharType="separate"/>
            </w:r>
            <w:r w:rsidR="009A6047">
              <w:rPr>
                <w:noProof/>
                <w:webHidden/>
              </w:rPr>
              <w:t>53</w:t>
            </w:r>
            <w:r w:rsidR="009A6047">
              <w:rPr>
                <w:noProof/>
                <w:webHidden/>
              </w:rPr>
              <w:fldChar w:fldCharType="end"/>
            </w:r>
          </w:hyperlink>
        </w:p>
        <w:p w14:paraId="29A95EC2" w14:textId="6B608FF2"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72" w:history="1">
            <w:r w:rsidR="009A6047" w:rsidRPr="00BC343A">
              <w:rPr>
                <w:rStyle w:val="Hyperlink"/>
                <w:noProof/>
                <w:lang w:val="en-US"/>
              </w:rPr>
              <w:t>1.7.7</w:t>
            </w:r>
            <w:r w:rsidR="009A6047">
              <w:rPr>
                <w:rFonts w:asciiTheme="minorHAnsi" w:eastAsiaTheme="minorEastAsia" w:hAnsiTheme="minorHAnsi"/>
                <w:noProof/>
                <w:sz w:val="22"/>
                <w:lang w:val="en-US"/>
              </w:rPr>
              <w:tab/>
            </w:r>
            <w:r w:rsidR="009A6047" w:rsidRPr="00BC343A">
              <w:rPr>
                <w:rStyle w:val="Hyperlink"/>
                <w:noProof/>
                <w:lang w:val="en-US"/>
              </w:rPr>
              <w:t>Spatially Fractionated Radiation Therapy</w:t>
            </w:r>
            <w:r w:rsidR="009A6047">
              <w:rPr>
                <w:noProof/>
                <w:webHidden/>
              </w:rPr>
              <w:tab/>
            </w:r>
            <w:r w:rsidR="009A6047">
              <w:rPr>
                <w:noProof/>
                <w:webHidden/>
              </w:rPr>
              <w:fldChar w:fldCharType="begin"/>
            </w:r>
            <w:r w:rsidR="009A6047">
              <w:rPr>
                <w:noProof/>
                <w:webHidden/>
              </w:rPr>
              <w:instrText xml:space="preserve"> PAGEREF _Toc102035372 \h </w:instrText>
            </w:r>
            <w:r w:rsidR="009A6047">
              <w:rPr>
                <w:noProof/>
                <w:webHidden/>
              </w:rPr>
            </w:r>
            <w:r w:rsidR="009A6047">
              <w:rPr>
                <w:noProof/>
                <w:webHidden/>
              </w:rPr>
              <w:fldChar w:fldCharType="separate"/>
            </w:r>
            <w:r w:rsidR="009A6047">
              <w:rPr>
                <w:noProof/>
                <w:webHidden/>
              </w:rPr>
              <w:t>55</w:t>
            </w:r>
            <w:r w:rsidR="009A6047">
              <w:rPr>
                <w:noProof/>
                <w:webHidden/>
              </w:rPr>
              <w:fldChar w:fldCharType="end"/>
            </w:r>
          </w:hyperlink>
        </w:p>
        <w:p w14:paraId="61A50E1E" w14:textId="39BA98FB" w:rsidR="009A6047" w:rsidRDefault="008C477A">
          <w:pPr>
            <w:pStyle w:val="TOC1"/>
            <w:tabs>
              <w:tab w:val="left" w:pos="480"/>
              <w:tab w:val="right" w:leader="dot" w:pos="9350"/>
            </w:tabs>
            <w:rPr>
              <w:rFonts w:asciiTheme="minorHAnsi" w:eastAsiaTheme="minorEastAsia" w:hAnsiTheme="minorHAnsi"/>
              <w:noProof/>
              <w:sz w:val="22"/>
              <w:lang w:val="en-US"/>
            </w:rPr>
          </w:pPr>
          <w:hyperlink w:anchor="_Toc102035373" w:history="1">
            <w:r w:rsidR="009A6047" w:rsidRPr="00BC343A">
              <w:rPr>
                <w:rStyle w:val="Hyperlink"/>
                <w:noProof/>
              </w:rPr>
              <w:t>2</w:t>
            </w:r>
            <w:r w:rsidR="009A6047">
              <w:rPr>
                <w:rFonts w:asciiTheme="minorHAnsi" w:eastAsiaTheme="minorEastAsia" w:hAnsiTheme="minorHAnsi"/>
                <w:noProof/>
                <w:sz w:val="22"/>
                <w:lang w:val="en-US"/>
              </w:rPr>
              <w:tab/>
            </w:r>
            <w:r w:rsidR="009A6047" w:rsidRPr="00BC343A">
              <w:rPr>
                <w:rStyle w:val="Hyperlink"/>
                <w:noProof/>
              </w:rPr>
              <w:t>Materials and Methods</w:t>
            </w:r>
            <w:r w:rsidR="009A6047">
              <w:rPr>
                <w:noProof/>
                <w:webHidden/>
              </w:rPr>
              <w:tab/>
            </w:r>
            <w:r w:rsidR="009A6047">
              <w:rPr>
                <w:noProof/>
                <w:webHidden/>
              </w:rPr>
              <w:fldChar w:fldCharType="begin"/>
            </w:r>
            <w:r w:rsidR="009A6047">
              <w:rPr>
                <w:noProof/>
                <w:webHidden/>
              </w:rPr>
              <w:instrText xml:space="preserve"> PAGEREF _Toc102035373 \h </w:instrText>
            </w:r>
            <w:r w:rsidR="009A6047">
              <w:rPr>
                <w:noProof/>
                <w:webHidden/>
              </w:rPr>
            </w:r>
            <w:r w:rsidR="009A6047">
              <w:rPr>
                <w:noProof/>
                <w:webHidden/>
              </w:rPr>
              <w:fldChar w:fldCharType="separate"/>
            </w:r>
            <w:r w:rsidR="009A6047">
              <w:rPr>
                <w:noProof/>
                <w:webHidden/>
              </w:rPr>
              <w:t>56</w:t>
            </w:r>
            <w:r w:rsidR="009A6047">
              <w:rPr>
                <w:noProof/>
                <w:webHidden/>
              </w:rPr>
              <w:fldChar w:fldCharType="end"/>
            </w:r>
          </w:hyperlink>
        </w:p>
        <w:p w14:paraId="141B8658" w14:textId="1D22FDA1"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74" w:history="1">
            <w:r w:rsidR="009A6047" w:rsidRPr="00BC343A">
              <w:rPr>
                <w:rStyle w:val="Hyperlink"/>
                <w:noProof/>
              </w:rPr>
              <w:t>2.1</w:t>
            </w:r>
            <w:r w:rsidR="009A6047">
              <w:rPr>
                <w:rFonts w:asciiTheme="minorHAnsi" w:eastAsiaTheme="minorEastAsia" w:hAnsiTheme="minorHAnsi"/>
                <w:noProof/>
                <w:sz w:val="22"/>
                <w:lang w:val="en-US"/>
              </w:rPr>
              <w:tab/>
            </w:r>
            <w:r w:rsidR="009A6047" w:rsidRPr="00BC343A">
              <w:rPr>
                <w:rStyle w:val="Hyperlink"/>
                <w:noProof/>
              </w:rPr>
              <w:t>Dosimetry</w:t>
            </w:r>
            <w:r w:rsidR="009A6047">
              <w:rPr>
                <w:noProof/>
                <w:webHidden/>
              </w:rPr>
              <w:tab/>
            </w:r>
            <w:r w:rsidR="009A6047">
              <w:rPr>
                <w:noProof/>
                <w:webHidden/>
              </w:rPr>
              <w:fldChar w:fldCharType="begin"/>
            </w:r>
            <w:r w:rsidR="009A6047">
              <w:rPr>
                <w:noProof/>
                <w:webHidden/>
              </w:rPr>
              <w:instrText xml:space="preserve"> PAGEREF _Toc102035374 \h </w:instrText>
            </w:r>
            <w:r w:rsidR="009A6047">
              <w:rPr>
                <w:noProof/>
                <w:webHidden/>
              </w:rPr>
            </w:r>
            <w:r w:rsidR="009A6047">
              <w:rPr>
                <w:noProof/>
                <w:webHidden/>
              </w:rPr>
              <w:fldChar w:fldCharType="separate"/>
            </w:r>
            <w:r w:rsidR="009A6047">
              <w:rPr>
                <w:noProof/>
                <w:webHidden/>
              </w:rPr>
              <w:t>56</w:t>
            </w:r>
            <w:r w:rsidR="009A6047">
              <w:rPr>
                <w:noProof/>
                <w:webHidden/>
              </w:rPr>
              <w:fldChar w:fldCharType="end"/>
            </w:r>
          </w:hyperlink>
        </w:p>
        <w:p w14:paraId="7EFD9197" w14:textId="7748EF20"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75" w:history="1">
            <w:r w:rsidR="009A6047" w:rsidRPr="00BC343A">
              <w:rPr>
                <w:rStyle w:val="Hyperlink"/>
                <w:noProof/>
                <w:lang w:val="en-US"/>
              </w:rPr>
              <w:t>2.1.1</w:t>
            </w:r>
            <w:r w:rsidR="009A6047">
              <w:rPr>
                <w:rFonts w:asciiTheme="minorHAnsi" w:eastAsiaTheme="minorEastAsia" w:hAnsiTheme="minorHAnsi"/>
                <w:noProof/>
                <w:sz w:val="22"/>
                <w:lang w:val="en-US"/>
              </w:rPr>
              <w:tab/>
            </w:r>
            <w:r w:rsidR="009A6047" w:rsidRPr="00BC343A">
              <w:rPr>
                <w:rStyle w:val="Hyperlink"/>
                <w:noProof/>
                <w:lang w:val="en-US"/>
              </w:rPr>
              <w:t>X-ray dosimetry</w:t>
            </w:r>
            <w:r w:rsidR="009A6047">
              <w:rPr>
                <w:noProof/>
                <w:webHidden/>
              </w:rPr>
              <w:tab/>
            </w:r>
            <w:r w:rsidR="009A6047">
              <w:rPr>
                <w:noProof/>
                <w:webHidden/>
              </w:rPr>
              <w:fldChar w:fldCharType="begin"/>
            </w:r>
            <w:r w:rsidR="009A6047">
              <w:rPr>
                <w:noProof/>
                <w:webHidden/>
              </w:rPr>
              <w:instrText xml:space="preserve"> PAGEREF _Toc102035375 \h </w:instrText>
            </w:r>
            <w:r w:rsidR="009A6047">
              <w:rPr>
                <w:noProof/>
                <w:webHidden/>
              </w:rPr>
            </w:r>
            <w:r w:rsidR="009A6047">
              <w:rPr>
                <w:noProof/>
                <w:webHidden/>
              </w:rPr>
              <w:fldChar w:fldCharType="separate"/>
            </w:r>
            <w:r w:rsidR="009A6047">
              <w:rPr>
                <w:noProof/>
                <w:webHidden/>
              </w:rPr>
              <w:t>57</w:t>
            </w:r>
            <w:r w:rsidR="009A6047">
              <w:rPr>
                <w:noProof/>
                <w:webHidden/>
              </w:rPr>
              <w:fldChar w:fldCharType="end"/>
            </w:r>
          </w:hyperlink>
        </w:p>
        <w:p w14:paraId="60C753D3" w14:textId="6ECE81C9"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76" w:history="1">
            <w:r w:rsidR="009A6047" w:rsidRPr="00BC343A">
              <w:rPr>
                <w:rStyle w:val="Hyperlink"/>
                <w:noProof/>
              </w:rPr>
              <w:t>2.1.2</w:t>
            </w:r>
            <w:r w:rsidR="009A6047">
              <w:rPr>
                <w:rFonts w:asciiTheme="minorHAnsi" w:eastAsiaTheme="minorEastAsia" w:hAnsiTheme="minorHAnsi"/>
                <w:noProof/>
                <w:sz w:val="22"/>
                <w:lang w:val="en-US"/>
              </w:rPr>
              <w:tab/>
            </w:r>
            <w:r w:rsidR="009A6047" w:rsidRPr="00BC343A">
              <w:rPr>
                <w:rStyle w:val="Hyperlink"/>
                <w:noProof/>
              </w:rPr>
              <w:t>Gafchromic film</w:t>
            </w:r>
            <w:r w:rsidR="009A6047">
              <w:rPr>
                <w:noProof/>
                <w:webHidden/>
              </w:rPr>
              <w:tab/>
            </w:r>
            <w:r w:rsidR="009A6047">
              <w:rPr>
                <w:noProof/>
                <w:webHidden/>
              </w:rPr>
              <w:fldChar w:fldCharType="begin"/>
            </w:r>
            <w:r w:rsidR="009A6047">
              <w:rPr>
                <w:noProof/>
                <w:webHidden/>
              </w:rPr>
              <w:instrText xml:space="preserve"> PAGEREF _Toc102035376 \h </w:instrText>
            </w:r>
            <w:r w:rsidR="009A6047">
              <w:rPr>
                <w:noProof/>
                <w:webHidden/>
              </w:rPr>
            </w:r>
            <w:r w:rsidR="009A6047">
              <w:rPr>
                <w:noProof/>
                <w:webHidden/>
              </w:rPr>
              <w:fldChar w:fldCharType="separate"/>
            </w:r>
            <w:r w:rsidR="009A6047">
              <w:rPr>
                <w:noProof/>
                <w:webHidden/>
              </w:rPr>
              <w:t>61</w:t>
            </w:r>
            <w:r w:rsidR="009A6047">
              <w:rPr>
                <w:noProof/>
                <w:webHidden/>
              </w:rPr>
              <w:fldChar w:fldCharType="end"/>
            </w:r>
          </w:hyperlink>
        </w:p>
        <w:p w14:paraId="59E7BD29" w14:textId="72DA877A"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77" w:history="1">
            <w:r w:rsidR="009A6047" w:rsidRPr="00BC343A">
              <w:rPr>
                <w:rStyle w:val="Hyperlink"/>
                <w:noProof/>
                <w:lang w:val="en-US"/>
              </w:rPr>
              <w:t>2.2</w:t>
            </w:r>
            <w:r w:rsidR="009A6047">
              <w:rPr>
                <w:rFonts w:asciiTheme="minorHAnsi" w:eastAsiaTheme="minorEastAsia" w:hAnsiTheme="minorHAnsi"/>
                <w:noProof/>
                <w:sz w:val="22"/>
                <w:lang w:val="en-US"/>
              </w:rPr>
              <w:tab/>
            </w:r>
            <w:r w:rsidR="009A6047" w:rsidRPr="00BC343A">
              <w:rPr>
                <w:rStyle w:val="Hyperlink"/>
                <w:noProof/>
                <w:lang w:val="en-US"/>
              </w:rPr>
              <w:t>Cell Experiments</w:t>
            </w:r>
            <w:r w:rsidR="009A6047">
              <w:rPr>
                <w:noProof/>
                <w:webHidden/>
              </w:rPr>
              <w:tab/>
            </w:r>
            <w:r w:rsidR="009A6047">
              <w:rPr>
                <w:noProof/>
                <w:webHidden/>
              </w:rPr>
              <w:fldChar w:fldCharType="begin"/>
            </w:r>
            <w:r w:rsidR="009A6047">
              <w:rPr>
                <w:noProof/>
                <w:webHidden/>
              </w:rPr>
              <w:instrText xml:space="preserve"> PAGEREF _Toc102035377 \h </w:instrText>
            </w:r>
            <w:r w:rsidR="009A6047">
              <w:rPr>
                <w:noProof/>
                <w:webHidden/>
              </w:rPr>
            </w:r>
            <w:r w:rsidR="009A6047">
              <w:rPr>
                <w:noProof/>
                <w:webHidden/>
              </w:rPr>
              <w:fldChar w:fldCharType="separate"/>
            </w:r>
            <w:r w:rsidR="009A6047">
              <w:rPr>
                <w:noProof/>
                <w:webHidden/>
              </w:rPr>
              <w:t>71</w:t>
            </w:r>
            <w:r w:rsidR="009A6047">
              <w:rPr>
                <w:noProof/>
                <w:webHidden/>
              </w:rPr>
              <w:fldChar w:fldCharType="end"/>
            </w:r>
          </w:hyperlink>
        </w:p>
        <w:p w14:paraId="2A50C33C" w14:textId="7E348146"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78" w:history="1">
            <w:r w:rsidR="009A6047" w:rsidRPr="00BC343A">
              <w:rPr>
                <w:rStyle w:val="Hyperlink"/>
                <w:noProof/>
                <w:lang w:val="en-US"/>
              </w:rPr>
              <w:t>2.3</w:t>
            </w:r>
            <w:r w:rsidR="009A6047">
              <w:rPr>
                <w:rFonts w:asciiTheme="minorHAnsi" w:eastAsiaTheme="minorEastAsia" w:hAnsiTheme="minorHAnsi"/>
                <w:noProof/>
                <w:sz w:val="22"/>
                <w:lang w:val="en-US"/>
              </w:rPr>
              <w:tab/>
            </w:r>
            <w:r w:rsidR="009A6047" w:rsidRPr="00BC343A">
              <w:rPr>
                <w:rStyle w:val="Hyperlink"/>
                <w:noProof/>
                <w:lang w:val="en-US"/>
              </w:rPr>
              <w:t>Segmentation</w:t>
            </w:r>
            <w:r w:rsidR="009A6047">
              <w:rPr>
                <w:noProof/>
                <w:webHidden/>
              </w:rPr>
              <w:tab/>
            </w:r>
            <w:r w:rsidR="009A6047">
              <w:rPr>
                <w:noProof/>
                <w:webHidden/>
              </w:rPr>
              <w:fldChar w:fldCharType="begin"/>
            </w:r>
            <w:r w:rsidR="009A6047">
              <w:rPr>
                <w:noProof/>
                <w:webHidden/>
              </w:rPr>
              <w:instrText xml:space="preserve"> PAGEREF _Toc102035378 \h </w:instrText>
            </w:r>
            <w:r w:rsidR="009A6047">
              <w:rPr>
                <w:noProof/>
                <w:webHidden/>
              </w:rPr>
            </w:r>
            <w:r w:rsidR="009A6047">
              <w:rPr>
                <w:noProof/>
                <w:webHidden/>
              </w:rPr>
              <w:fldChar w:fldCharType="separate"/>
            </w:r>
            <w:r w:rsidR="009A6047">
              <w:rPr>
                <w:noProof/>
                <w:webHidden/>
              </w:rPr>
              <w:t>72</w:t>
            </w:r>
            <w:r w:rsidR="009A6047">
              <w:rPr>
                <w:noProof/>
                <w:webHidden/>
              </w:rPr>
              <w:fldChar w:fldCharType="end"/>
            </w:r>
          </w:hyperlink>
        </w:p>
        <w:p w14:paraId="775E9981" w14:textId="67FF410F"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79" w:history="1">
            <w:r w:rsidR="009A6047" w:rsidRPr="00BC343A">
              <w:rPr>
                <w:rStyle w:val="Hyperlink"/>
                <w:noProof/>
                <w:lang w:val="en-US"/>
              </w:rPr>
              <w:t>2.4</w:t>
            </w:r>
            <w:r w:rsidR="009A6047">
              <w:rPr>
                <w:rFonts w:asciiTheme="minorHAnsi" w:eastAsiaTheme="minorEastAsia" w:hAnsiTheme="minorHAnsi"/>
                <w:noProof/>
                <w:sz w:val="22"/>
                <w:lang w:val="en-US"/>
              </w:rPr>
              <w:tab/>
            </w:r>
            <w:r w:rsidR="009A6047" w:rsidRPr="00BC343A">
              <w:rPr>
                <w:rStyle w:val="Hyperlink"/>
                <w:noProof/>
                <w:lang w:val="en-US"/>
              </w:rPr>
              <w:t>Cell Survival Analysis</w:t>
            </w:r>
            <w:r w:rsidR="009A6047">
              <w:rPr>
                <w:noProof/>
                <w:webHidden/>
              </w:rPr>
              <w:tab/>
            </w:r>
            <w:r w:rsidR="009A6047">
              <w:rPr>
                <w:noProof/>
                <w:webHidden/>
              </w:rPr>
              <w:fldChar w:fldCharType="begin"/>
            </w:r>
            <w:r w:rsidR="009A6047">
              <w:rPr>
                <w:noProof/>
                <w:webHidden/>
              </w:rPr>
              <w:instrText xml:space="preserve"> PAGEREF _Toc102035379 \h </w:instrText>
            </w:r>
            <w:r w:rsidR="009A6047">
              <w:rPr>
                <w:noProof/>
                <w:webHidden/>
              </w:rPr>
            </w:r>
            <w:r w:rsidR="009A6047">
              <w:rPr>
                <w:noProof/>
                <w:webHidden/>
              </w:rPr>
              <w:fldChar w:fldCharType="separate"/>
            </w:r>
            <w:r w:rsidR="009A6047">
              <w:rPr>
                <w:noProof/>
                <w:webHidden/>
              </w:rPr>
              <w:t>74</w:t>
            </w:r>
            <w:r w:rsidR="009A6047">
              <w:rPr>
                <w:noProof/>
                <w:webHidden/>
              </w:rPr>
              <w:fldChar w:fldCharType="end"/>
            </w:r>
          </w:hyperlink>
        </w:p>
        <w:p w14:paraId="0333D95C" w14:textId="14BA732F" w:rsidR="009A6047" w:rsidRDefault="008C477A">
          <w:pPr>
            <w:pStyle w:val="TOC1"/>
            <w:tabs>
              <w:tab w:val="left" w:pos="480"/>
              <w:tab w:val="right" w:leader="dot" w:pos="9350"/>
            </w:tabs>
            <w:rPr>
              <w:rFonts w:asciiTheme="minorHAnsi" w:eastAsiaTheme="minorEastAsia" w:hAnsiTheme="minorHAnsi"/>
              <w:noProof/>
              <w:sz w:val="22"/>
              <w:lang w:val="en-US"/>
            </w:rPr>
          </w:pPr>
          <w:hyperlink w:anchor="_Toc102035380" w:history="1">
            <w:r w:rsidR="009A6047" w:rsidRPr="00BC343A">
              <w:rPr>
                <w:rStyle w:val="Hyperlink"/>
                <w:noProof/>
                <w:lang w:val="en-US"/>
              </w:rPr>
              <w:t>3</w:t>
            </w:r>
            <w:r w:rsidR="009A6047">
              <w:rPr>
                <w:rFonts w:asciiTheme="minorHAnsi" w:eastAsiaTheme="minorEastAsia" w:hAnsiTheme="minorHAnsi"/>
                <w:noProof/>
                <w:sz w:val="22"/>
                <w:lang w:val="en-US"/>
              </w:rPr>
              <w:tab/>
            </w:r>
            <w:r w:rsidR="009A6047" w:rsidRPr="00BC343A">
              <w:rPr>
                <w:rStyle w:val="Hyperlink"/>
                <w:noProof/>
                <w:lang w:val="en-US"/>
              </w:rPr>
              <w:t>DUMP</w:t>
            </w:r>
            <w:r w:rsidR="009A6047">
              <w:rPr>
                <w:noProof/>
                <w:webHidden/>
              </w:rPr>
              <w:tab/>
            </w:r>
            <w:r w:rsidR="009A6047">
              <w:rPr>
                <w:noProof/>
                <w:webHidden/>
              </w:rPr>
              <w:fldChar w:fldCharType="begin"/>
            </w:r>
            <w:r w:rsidR="009A6047">
              <w:rPr>
                <w:noProof/>
                <w:webHidden/>
              </w:rPr>
              <w:instrText xml:space="preserve"> PAGEREF _Toc102035380 \h </w:instrText>
            </w:r>
            <w:r w:rsidR="009A6047">
              <w:rPr>
                <w:noProof/>
                <w:webHidden/>
              </w:rPr>
            </w:r>
            <w:r w:rsidR="009A6047">
              <w:rPr>
                <w:noProof/>
                <w:webHidden/>
              </w:rPr>
              <w:fldChar w:fldCharType="separate"/>
            </w:r>
            <w:r w:rsidR="009A6047">
              <w:rPr>
                <w:noProof/>
                <w:webHidden/>
              </w:rPr>
              <w:t>80</w:t>
            </w:r>
            <w:r w:rsidR="009A6047">
              <w:rPr>
                <w:noProof/>
                <w:webHidden/>
              </w:rPr>
              <w:fldChar w:fldCharType="end"/>
            </w:r>
          </w:hyperlink>
        </w:p>
        <w:p w14:paraId="77265CAF" w14:textId="4F32E62D" w:rsidR="009A6047" w:rsidRDefault="008C477A">
          <w:pPr>
            <w:pStyle w:val="TOC1"/>
            <w:tabs>
              <w:tab w:val="left" w:pos="480"/>
              <w:tab w:val="right" w:leader="dot" w:pos="9350"/>
            </w:tabs>
            <w:rPr>
              <w:rFonts w:asciiTheme="minorHAnsi" w:eastAsiaTheme="minorEastAsia" w:hAnsiTheme="minorHAnsi"/>
              <w:noProof/>
              <w:sz w:val="22"/>
              <w:lang w:val="en-US"/>
            </w:rPr>
          </w:pPr>
          <w:hyperlink w:anchor="_Toc102035381" w:history="1">
            <w:r w:rsidR="009A6047" w:rsidRPr="00BC343A">
              <w:rPr>
                <w:rStyle w:val="Hyperlink"/>
                <w:noProof/>
                <w:lang w:val="en-US"/>
              </w:rPr>
              <w:t>4</w:t>
            </w:r>
            <w:r w:rsidR="009A6047">
              <w:rPr>
                <w:rFonts w:asciiTheme="minorHAnsi" w:eastAsiaTheme="minorEastAsia" w:hAnsiTheme="minorHAnsi"/>
                <w:noProof/>
                <w:sz w:val="22"/>
                <w:lang w:val="en-US"/>
              </w:rPr>
              <w:tab/>
            </w:r>
            <w:r w:rsidR="009A6047" w:rsidRPr="00BC343A">
              <w:rPr>
                <w:rStyle w:val="Hyperlink"/>
                <w:noProof/>
                <w:lang w:val="en-US"/>
              </w:rPr>
              <w:t>Discussion</w:t>
            </w:r>
            <w:r w:rsidR="009A6047">
              <w:rPr>
                <w:noProof/>
                <w:webHidden/>
              </w:rPr>
              <w:tab/>
            </w:r>
            <w:r w:rsidR="009A6047">
              <w:rPr>
                <w:noProof/>
                <w:webHidden/>
              </w:rPr>
              <w:fldChar w:fldCharType="begin"/>
            </w:r>
            <w:r w:rsidR="009A6047">
              <w:rPr>
                <w:noProof/>
                <w:webHidden/>
              </w:rPr>
              <w:instrText xml:space="preserve"> PAGEREF _Toc102035381 \h </w:instrText>
            </w:r>
            <w:r w:rsidR="009A6047">
              <w:rPr>
                <w:noProof/>
                <w:webHidden/>
              </w:rPr>
            </w:r>
            <w:r w:rsidR="009A6047">
              <w:rPr>
                <w:noProof/>
                <w:webHidden/>
              </w:rPr>
              <w:fldChar w:fldCharType="separate"/>
            </w:r>
            <w:r w:rsidR="009A6047">
              <w:rPr>
                <w:noProof/>
                <w:webHidden/>
              </w:rPr>
              <w:t>81</w:t>
            </w:r>
            <w:r w:rsidR="009A6047">
              <w:rPr>
                <w:noProof/>
                <w:webHidden/>
              </w:rPr>
              <w:fldChar w:fldCharType="end"/>
            </w:r>
          </w:hyperlink>
        </w:p>
        <w:p w14:paraId="15BEA39C" w14:textId="6A26EDB9" w:rsidR="009A6047" w:rsidRDefault="008C477A">
          <w:pPr>
            <w:pStyle w:val="TOC1"/>
            <w:tabs>
              <w:tab w:val="left" w:pos="480"/>
              <w:tab w:val="right" w:leader="dot" w:pos="9350"/>
            </w:tabs>
            <w:rPr>
              <w:rFonts w:asciiTheme="minorHAnsi" w:eastAsiaTheme="minorEastAsia" w:hAnsiTheme="minorHAnsi"/>
              <w:noProof/>
              <w:sz w:val="22"/>
              <w:lang w:val="en-US"/>
            </w:rPr>
          </w:pPr>
          <w:hyperlink w:anchor="_Toc102035382" w:history="1">
            <w:r w:rsidR="009A6047" w:rsidRPr="00BC343A">
              <w:rPr>
                <w:rStyle w:val="Hyperlink"/>
                <w:noProof/>
                <w:lang w:val="en-US"/>
              </w:rPr>
              <w:t>5</w:t>
            </w:r>
            <w:r w:rsidR="009A6047">
              <w:rPr>
                <w:rFonts w:asciiTheme="minorHAnsi" w:eastAsiaTheme="minorEastAsia" w:hAnsiTheme="minorHAnsi"/>
                <w:noProof/>
                <w:sz w:val="22"/>
                <w:lang w:val="en-US"/>
              </w:rPr>
              <w:tab/>
            </w:r>
            <w:r w:rsidR="009A6047" w:rsidRPr="00BC343A">
              <w:rPr>
                <w:rStyle w:val="Hyperlink"/>
                <w:noProof/>
                <w:lang w:val="en-US"/>
              </w:rPr>
              <w:t>References</w:t>
            </w:r>
            <w:r w:rsidR="009A6047">
              <w:rPr>
                <w:noProof/>
                <w:webHidden/>
              </w:rPr>
              <w:tab/>
            </w:r>
            <w:r w:rsidR="009A6047">
              <w:rPr>
                <w:noProof/>
                <w:webHidden/>
              </w:rPr>
              <w:fldChar w:fldCharType="begin"/>
            </w:r>
            <w:r w:rsidR="009A6047">
              <w:rPr>
                <w:noProof/>
                <w:webHidden/>
              </w:rPr>
              <w:instrText xml:space="preserve"> PAGEREF _Toc102035382 \h </w:instrText>
            </w:r>
            <w:r w:rsidR="009A6047">
              <w:rPr>
                <w:noProof/>
                <w:webHidden/>
              </w:rPr>
            </w:r>
            <w:r w:rsidR="009A6047">
              <w:rPr>
                <w:noProof/>
                <w:webHidden/>
              </w:rPr>
              <w:fldChar w:fldCharType="separate"/>
            </w:r>
            <w:r w:rsidR="009A6047">
              <w:rPr>
                <w:noProof/>
                <w:webHidden/>
              </w:rPr>
              <w:t>83</w:t>
            </w:r>
            <w:r w:rsidR="009A6047">
              <w:rPr>
                <w:noProof/>
                <w:webHidden/>
              </w:rPr>
              <w:fldChar w:fldCharType="end"/>
            </w:r>
          </w:hyperlink>
        </w:p>
        <w:p w14:paraId="4D974FCB" w14:textId="11334971" w:rsidR="009A6047" w:rsidRDefault="008C477A">
          <w:pPr>
            <w:pStyle w:val="TOC1"/>
            <w:tabs>
              <w:tab w:val="left" w:pos="480"/>
              <w:tab w:val="right" w:leader="dot" w:pos="9350"/>
            </w:tabs>
            <w:rPr>
              <w:rFonts w:asciiTheme="minorHAnsi" w:eastAsiaTheme="minorEastAsia" w:hAnsiTheme="minorHAnsi"/>
              <w:noProof/>
              <w:sz w:val="22"/>
              <w:lang w:val="en-US"/>
            </w:rPr>
          </w:pPr>
          <w:hyperlink w:anchor="_Toc102035383" w:history="1">
            <w:r w:rsidR="009A6047" w:rsidRPr="00BC343A">
              <w:rPr>
                <w:rStyle w:val="Hyperlink"/>
                <w:noProof/>
                <w:lang w:val="en-US"/>
              </w:rPr>
              <w:t>6</w:t>
            </w:r>
            <w:r w:rsidR="009A6047">
              <w:rPr>
                <w:rFonts w:asciiTheme="minorHAnsi" w:eastAsiaTheme="minorEastAsia" w:hAnsiTheme="minorHAnsi"/>
                <w:noProof/>
                <w:sz w:val="22"/>
                <w:lang w:val="en-US"/>
              </w:rPr>
              <w:tab/>
            </w:r>
            <w:r w:rsidR="009A6047" w:rsidRPr="00BC343A">
              <w:rPr>
                <w:rStyle w:val="Hyperlink"/>
                <w:noProof/>
                <w:lang w:val="en-US"/>
              </w:rPr>
              <w:t>Appendix</w:t>
            </w:r>
            <w:r w:rsidR="009A6047">
              <w:rPr>
                <w:noProof/>
                <w:webHidden/>
              </w:rPr>
              <w:tab/>
            </w:r>
            <w:r w:rsidR="009A6047">
              <w:rPr>
                <w:noProof/>
                <w:webHidden/>
              </w:rPr>
              <w:fldChar w:fldCharType="begin"/>
            </w:r>
            <w:r w:rsidR="009A6047">
              <w:rPr>
                <w:noProof/>
                <w:webHidden/>
              </w:rPr>
              <w:instrText xml:space="preserve"> PAGEREF _Toc102035383 \h </w:instrText>
            </w:r>
            <w:r w:rsidR="009A6047">
              <w:rPr>
                <w:noProof/>
                <w:webHidden/>
              </w:rPr>
            </w:r>
            <w:r w:rsidR="009A6047">
              <w:rPr>
                <w:noProof/>
                <w:webHidden/>
              </w:rPr>
              <w:fldChar w:fldCharType="separate"/>
            </w:r>
            <w:r w:rsidR="009A6047">
              <w:rPr>
                <w:noProof/>
                <w:webHidden/>
              </w:rPr>
              <w:t>99</w:t>
            </w:r>
            <w:r w:rsidR="009A6047">
              <w:rPr>
                <w:noProof/>
                <w:webHidden/>
              </w:rPr>
              <w:fldChar w:fldCharType="end"/>
            </w:r>
          </w:hyperlink>
        </w:p>
        <w:p w14:paraId="40DCFA75" w14:textId="28D2CCE3" w:rsidR="009A6047" w:rsidRDefault="008C477A">
          <w:pPr>
            <w:pStyle w:val="TOC2"/>
            <w:tabs>
              <w:tab w:val="left" w:pos="880"/>
              <w:tab w:val="right" w:leader="dot" w:pos="9350"/>
            </w:tabs>
            <w:rPr>
              <w:rFonts w:asciiTheme="minorHAnsi" w:eastAsiaTheme="minorEastAsia" w:hAnsiTheme="minorHAnsi"/>
              <w:noProof/>
              <w:sz w:val="22"/>
              <w:lang w:val="en-US"/>
            </w:rPr>
          </w:pPr>
          <w:hyperlink w:anchor="_Toc102035384" w:history="1">
            <w:r w:rsidR="009A6047" w:rsidRPr="00BC343A">
              <w:rPr>
                <w:rStyle w:val="Hyperlink"/>
                <w:noProof/>
                <w:lang w:val="en-US"/>
              </w:rPr>
              <w:t>6.1</w:t>
            </w:r>
            <w:r w:rsidR="009A6047">
              <w:rPr>
                <w:rFonts w:asciiTheme="minorHAnsi" w:eastAsiaTheme="minorEastAsia" w:hAnsiTheme="minorHAnsi"/>
                <w:noProof/>
                <w:sz w:val="22"/>
                <w:lang w:val="en-US"/>
              </w:rPr>
              <w:tab/>
            </w:r>
            <w:r w:rsidR="009A6047" w:rsidRPr="00BC343A">
              <w:rPr>
                <w:rStyle w:val="Hyperlink"/>
                <w:noProof/>
                <w:lang w:val="en-US"/>
              </w:rPr>
              <w:t>Appendix A</w:t>
            </w:r>
            <w:r w:rsidR="009A6047">
              <w:rPr>
                <w:noProof/>
                <w:webHidden/>
              </w:rPr>
              <w:tab/>
            </w:r>
            <w:r w:rsidR="009A6047">
              <w:rPr>
                <w:noProof/>
                <w:webHidden/>
              </w:rPr>
              <w:fldChar w:fldCharType="begin"/>
            </w:r>
            <w:r w:rsidR="009A6047">
              <w:rPr>
                <w:noProof/>
                <w:webHidden/>
              </w:rPr>
              <w:instrText xml:space="preserve"> PAGEREF _Toc102035384 \h </w:instrText>
            </w:r>
            <w:r w:rsidR="009A6047">
              <w:rPr>
                <w:noProof/>
                <w:webHidden/>
              </w:rPr>
            </w:r>
            <w:r w:rsidR="009A6047">
              <w:rPr>
                <w:noProof/>
                <w:webHidden/>
              </w:rPr>
              <w:fldChar w:fldCharType="separate"/>
            </w:r>
            <w:r w:rsidR="009A6047">
              <w:rPr>
                <w:noProof/>
                <w:webHidden/>
              </w:rPr>
              <w:t>99</w:t>
            </w:r>
            <w:r w:rsidR="009A6047">
              <w:rPr>
                <w:noProof/>
                <w:webHidden/>
              </w:rPr>
              <w:fldChar w:fldCharType="end"/>
            </w:r>
          </w:hyperlink>
        </w:p>
        <w:p w14:paraId="788140EE" w14:textId="231D943B"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85" w:history="1">
            <w:r w:rsidR="009A6047" w:rsidRPr="00BC343A">
              <w:rPr>
                <w:rStyle w:val="Hyperlink"/>
                <w:noProof/>
                <w:lang w:val="en-US"/>
              </w:rPr>
              <w:t>6.1.1</w:t>
            </w:r>
            <w:r w:rsidR="009A6047">
              <w:rPr>
                <w:rFonts w:asciiTheme="minorHAnsi" w:eastAsiaTheme="minorEastAsia" w:hAnsiTheme="minorHAnsi"/>
                <w:noProof/>
                <w:sz w:val="22"/>
                <w:lang w:val="en-US"/>
              </w:rPr>
              <w:tab/>
            </w:r>
            <w:r w:rsidR="009A6047" w:rsidRPr="00BC343A">
              <w:rPr>
                <w:rStyle w:val="Hyperlink"/>
                <w:noProof/>
                <w:lang w:val="en-US"/>
              </w:rPr>
              <w:t>Compton Scattering</w:t>
            </w:r>
            <w:r w:rsidR="009A6047">
              <w:rPr>
                <w:noProof/>
                <w:webHidden/>
              </w:rPr>
              <w:tab/>
            </w:r>
            <w:r w:rsidR="009A6047">
              <w:rPr>
                <w:noProof/>
                <w:webHidden/>
              </w:rPr>
              <w:fldChar w:fldCharType="begin"/>
            </w:r>
            <w:r w:rsidR="009A6047">
              <w:rPr>
                <w:noProof/>
                <w:webHidden/>
              </w:rPr>
              <w:instrText xml:space="preserve"> PAGEREF _Toc102035385 \h </w:instrText>
            </w:r>
            <w:r w:rsidR="009A6047">
              <w:rPr>
                <w:noProof/>
                <w:webHidden/>
              </w:rPr>
            </w:r>
            <w:r w:rsidR="009A6047">
              <w:rPr>
                <w:noProof/>
                <w:webHidden/>
              </w:rPr>
              <w:fldChar w:fldCharType="separate"/>
            </w:r>
            <w:r w:rsidR="009A6047">
              <w:rPr>
                <w:noProof/>
                <w:webHidden/>
              </w:rPr>
              <w:t>99</w:t>
            </w:r>
            <w:r w:rsidR="009A6047">
              <w:rPr>
                <w:noProof/>
                <w:webHidden/>
              </w:rPr>
              <w:fldChar w:fldCharType="end"/>
            </w:r>
          </w:hyperlink>
        </w:p>
        <w:p w14:paraId="11A4CFEB" w14:textId="5321A326" w:rsidR="009A6047" w:rsidRDefault="008C477A">
          <w:pPr>
            <w:pStyle w:val="TOC3"/>
            <w:tabs>
              <w:tab w:val="left" w:pos="1320"/>
              <w:tab w:val="right" w:leader="dot" w:pos="9350"/>
            </w:tabs>
            <w:rPr>
              <w:rFonts w:asciiTheme="minorHAnsi" w:eastAsiaTheme="minorEastAsia" w:hAnsiTheme="minorHAnsi"/>
              <w:noProof/>
              <w:sz w:val="22"/>
              <w:lang w:val="en-US"/>
            </w:rPr>
          </w:pPr>
          <w:hyperlink w:anchor="_Toc102035386" w:history="1">
            <w:r w:rsidR="009A6047" w:rsidRPr="00BC343A">
              <w:rPr>
                <w:rStyle w:val="Hyperlink"/>
                <w:noProof/>
                <w:lang w:val="en-US"/>
              </w:rPr>
              <w:t>6.1.2</w:t>
            </w:r>
            <w:r w:rsidR="009A6047">
              <w:rPr>
                <w:rFonts w:asciiTheme="minorHAnsi" w:eastAsiaTheme="minorEastAsia" w:hAnsiTheme="minorHAnsi"/>
                <w:noProof/>
                <w:sz w:val="22"/>
                <w:lang w:val="en-US"/>
              </w:rPr>
              <w:tab/>
            </w:r>
            <w:r w:rsidR="009A6047" w:rsidRPr="00BC343A">
              <w:rPr>
                <w:rStyle w:val="Hyperlink"/>
                <w:noProof/>
                <w:lang w:val="en-US"/>
              </w:rPr>
              <w:t>Mean free path</w:t>
            </w:r>
            <w:r w:rsidR="009A6047">
              <w:rPr>
                <w:noProof/>
                <w:webHidden/>
              </w:rPr>
              <w:tab/>
            </w:r>
            <w:r w:rsidR="009A6047">
              <w:rPr>
                <w:noProof/>
                <w:webHidden/>
              </w:rPr>
              <w:fldChar w:fldCharType="begin"/>
            </w:r>
            <w:r w:rsidR="009A6047">
              <w:rPr>
                <w:noProof/>
                <w:webHidden/>
              </w:rPr>
              <w:instrText xml:space="preserve"> PAGEREF _Toc102035386 \h </w:instrText>
            </w:r>
            <w:r w:rsidR="009A6047">
              <w:rPr>
                <w:noProof/>
                <w:webHidden/>
              </w:rPr>
            </w:r>
            <w:r w:rsidR="009A6047">
              <w:rPr>
                <w:noProof/>
                <w:webHidden/>
              </w:rPr>
              <w:fldChar w:fldCharType="separate"/>
            </w:r>
            <w:r w:rsidR="009A6047">
              <w:rPr>
                <w:noProof/>
                <w:webHidden/>
              </w:rPr>
              <w:t>103</w:t>
            </w:r>
            <w:r w:rsidR="009A6047">
              <w:rPr>
                <w:noProof/>
                <w:webHidden/>
              </w:rPr>
              <w:fldChar w:fldCharType="end"/>
            </w:r>
          </w:hyperlink>
        </w:p>
        <w:p w14:paraId="656AEF75" w14:textId="7AC91BBF" w:rsidR="00743C30" w:rsidRDefault="00743C30" w:rsidP="00CB30D7">
          <w:pPr>
            <w:spacing w:line="360" w:lineRule="auto"/>
          </w:pPr>
          <w:r>
            <w:rPr>
              <w:b/>
              <w:bCs/>
              <w:noProof/>
            </w:rPr>
            <w:fldChar w:fldCharType="end"/>
          </w:r>
        </w:p>
      </w:sdtContent>
    </w:sdt>
    <w:p w14:paraId="3F224554" w14:textId="77777777" w:rsidR="007C3A94" w:rsidRDefault="007C3A94" w:rsidP="00CB30D7">
      <w:pPr>
        <w:spacing w:after="160" w:line="360" w:lineRule="auto"/>
      </w:pPr>
      <w:r>
        <w:br w:type="page"/>
      </w:r>
    </w:p>
    <w:p w14:paraId="050E0DD5" w14:textId="394228A1" w:rsidR="00883AC7" w:rsidRDefault="00883AC7" w:rsidP="00883AC7">
      <w:pPr>
        <w:pStyle w:val="Heading1"/>
      </w:pPr>
      <w:bookmarkStart w:id="3" w:name="_Toc102035343"/>
      <w:r>
        <w:lastRenderedPageBreak/>
        <w:t>Introduction</w:t>
      </w:r>
      <w:bookmarkEnd w:id="3"/>
    </w:p>
    <w:p w14:paraId="5240030B" w14:textId="5F8A5444" w:rsidR="002236DE" w:rsidRDefault="002236DE" w:rsidP="00883AC7">
      <w:pPr>
        <w:rPr>
          <w:lang w:val="en-US"/>
        </w:rPr>
      </w:pPr>
      <w:r>
        <w:rPr>
          <w:lang w:val="en-US"/>
        </w:rPr>
        <w:t xml:space="preserve">(ikke ferdig, some explanation </w:t>
      </w:r>
      <w:r w:rsidR="00B46103">
        <w:rPr>
          <w:lang w:val="en-US"/>
        </w:rPr>
        <w:t>of</w:t>
      </w:r>
      <w:r w:rsidR="00770E52">
        <w:rPr>
          <w:lang w:val="en-US"/>
        </w:rPr>
        <w:t xml:space="preserve"> cancer treatment </w:t>
      </w:r>
      <w:r w:rsidR="00441CAA">
        <w:rPr>
          <w:lang w:val="en-US"/>
        </w:rPr>
        <w:t>and how spatially fractionated radiotherapy has the potential of improving tissue sparing but keep tumour control</w:t>
      </w:r>
      <w:r>
        <w:rPr>
          <w:lang w:val="en-US"/>
        </w:rPr>
        <w:t>)</w:t>
      </w:r>
    </w:p>
    <w:p w14:paraId="2B5B4600" w14:textId="4DE21466" w:rsidR="006F1202" w:rsidRDefault="00555EF1" w:rsidP="00883AC7">
      <w:pPr>
        <w:rPr>
          <w:lang w:val="en-US"/>
        </w:rPr>
      </w:pPr>
      <w:r>
        <w:rPr>
          <w:lang w:val="en-US"/>
        </w:rPr>
        <w:t xml:space="preserve">We know how well it reduces large bulky tumours. But </w:t>
      </w:r>
      <w:r w:rsidR="008E5466">
        <w:rPr>
          <w:lang w:val="en-US"/>
        </w:rPr>
        <w:t>the mechanisms behind it is not well defined. The LQ model does not include spatial fractionation</w:t>
      </w:r>
      <w:r w:rsidR="00476C96">
        <w:rPr>
          <w:lang w:val="en-US"/>
        </w:rPr>
        <w:t xml:space="preserve"> and how it affects survival. Is there another parameter that might explain effects such as the bystander </w:t>
      </w:r>
      <w:r w:rsidR="0068466D">
        <w:rPr>
          <w:lang w:val="en-US"/>
        </w:rPr>
        <w:t>effect?</w:t>
      </w:r>
    </w:p>
    <w:p w14:paraId="1E6C590D" w14:textId="2FC55294" w:rsidR="00A11627" w:rsidRDefault="00CD74BD" w:rsidP="00883AC7">
      <w:pPr>
        <w:rPr>
          <w:lang w:val="en-US"/>
        </w:rPr>
      </w:pPr>
      <w:r>
        <w:rPr>
          <w:lang w:val="en-US"/>
        </w:rPr>
        <w:t xml:space="preserve">This thesis examines </w:t>
      </w:r>
      <w:r w:rsidR="00CD3660">
        <w:rPr>
          <w:lang w:val="en-US"/>
        </w:rPr>
        <w:t>the</w:t>
      </w:r>
      <w:r w:rsidR="009F0702">
        <w:rPr>
          <w:lang w:val="en-US"/>
        </w:rPr>
        <w:t xml:space="preserve"> 2D</w:t>
      </w:r>
      <w:r w:rsidR="00CD3660">
        <w:rPr>
          <w:lang w:val="en-US"/>
        </w:rPr>
        <w:t xml:space="preserve"> survival of A549 lung cancer cells irradiated </w:t>
      </w:r>
      <w:r w:rsidR="00761275">
        <w:rPr>
          <w:lang w:val="en-US"/>
        </w:rPr>
        <w:t>with a spatially modulated X-ray radiation field</w:t>
      </w:r>
      <w:r w:rsidR="00C578BD">
        <w:rPr>
          <w:lang w:val="en-US"/>
        </w:rPr>
        <w:t>.</w:t>
      </w:r>
      <w:r w:rsidR="00761275">
        <w:rPr>
          <w:lang w:val="en-US"/>
        </w:rPr>
        <w:t xml:space="preserve"> </w:t>
      </w:r>
      <w:r w:rsidR="00211F17">
        <w:rPr>
          <w:lang w:val="en-US"/>
        </w:rPr>
        <w:t xml:space="preserve">The thesis </w:t>
      </w:r>
      <w:r w:rsidR="006C6318">
        <w:rPr>
          <w:lang w:val="en-US"/>
        </w:rPr>
        <w:t>is therefore separated into two parts: First we need to establish the dosimetry of the cells. Then we need</w:t>
      </w:r>
      <w:r w:rsidR="009F0702">
        <w:rPr>
          <w:lang w:val="en-US"/>
        </w:rPr>
        <w:t xml:space="preserve"> to establish a model that explain</w:t>
      </w:r>
      <w:r w:rsidR="008B456A">
        <w:rPr>
          <w:lang w:val="en-US"/>
        </w:rPr>
        <w:t xml:space="preserve">s </w:t>
      </w:r>
      <w:r w:rsidR="00A5726D">
        <w:rPr>
          <w:lang w:val="en-US"/>
        </w:rPr>
        <w:t xml:space="preserve">how the spatial modification affects survival. </w:t>
      </w:r>
      <w:r w:rsidR="00EA4FEF">
        <w:rPr>
          <w:lang w:val="en-US"/>
        </w:rPr>
        <w:br/>
      </w:r>
    </w:p>
    <w:p w14:paraId="680A7492" w14:textId="77777777" w:rsidR="00A11627" w:rsidRDefault="00A11627" w:rsidP="00883AC7">
      <w:pPr>
        <w:rPr>
          <w:lang w:val="en-US"/>
        </w:rPr>
      </w:pPr>
    </w:p>
    <w:p w14:paraId="15B0C7D7" w14:textId="77777777" w:rsidR="00A11627" w:rsidRDefault="00A11627" w:rsidP="00883AC7">
      <w:pPr>
        <w:rPr>
          <w:lang w:val="en-US"/>
        </w:rPr>
      </w:pPr>
    </w:p>
    <w:p w14:paraId="270EA674" w14:textId="05B8426F" w:rsidR="00CD74BD" w:rsidRPr="00D71643" w:rsidRDefault="00D63C6C" w:rsidP="00883AC7">
      <w:pPr>
        <w:rPr>
          <w:lang w:val="en-US"/>
        </w:rPr>
      </w:pPr>
      <w:r>
        <w:rPr>
          <w:lang w:val="en-US"/>
        </w:rPr>
        <w:t xml:space="preserve">We will use </w:t>
      </w:r>
      <w:r w:rsidR="00672584">
        <w:rPr>
          <w:lang w:val="en-US"/>
        </w:rPr>
        <w:t xml:space="preserve">segmentation data </w:t>
      </w:r>
      <w:r w:rsidR="008A61C7">
        <w:rPr>
          <w:lang w:val="en-US"/>
        </w:rPr>
        <w:t xml:space="preserve"> from </w:t>
      </w:r>
      <w:r w:rsidR="00672584">
        <w:rPr>
          <w:lang w:val="en-US"/>
        </w:rPr>
        <w:fldChar w:fldCharType="begin"/>
      </w:r>
      <w:r w:rsidR="00BE7A1D">
        <w:rPr>
          <w:lang w:val="en-US"/>
        </w:rPr>
        <w:instrText xml:space="preserve"> ADDIN ZOTERO_ITEM CSL_CITATION {"citationID":"d63F4NBr","properties":{"formattedCitation":"(Arous et al., 2022)","plainCitation":"(Arous et al., 2022)","dontUpdate":true,"noteIndex":0},"citationItems":[{"id":261,"uris":["http://zotero.org/users/9228513/items/H4PQT8VE"],"itemData":{"id":261,"type":"article-journal","abstract":"Identification,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BE7A1D">
        <w:rPr>
          <w:rFonts w:ascii="Cambria Math" w:hAnsi="Cambria Math" w:cs="Cambria Math"/>
          <w:lang w:val="en-US"/>
        </w:rPr>
        <w:instrText>∼</w:instrText>
      </w:r>
      <w:r w:rsidR="00BE7A1D">
        <w:rPr>
          <w:lang w:val="en-US"/>
        </w:rPr>
        <w:instrText>0.90 for T-47D and &gt;0.95 for bacterial images), along with low absolute percentage errors (</w:instrText>
      </w:r>
      <w:r w:rsidR="00BE7A1D">
        <w:rPr>
          <w:rFonts w:ascii="Cambria Math" w:hAnsi="Cambria Math" w:cs="Cambria Math"/>
          <w:lang w:val="en-US"/>
        </w:rPr>
        <w:instrText>∼</w:instrText>
      </w:r>
      <w:r w:rsidR="00BE7A1D">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672584">
        <w:rPr>
          <w:lang w:val="en-US"/>
        </w:rPr>
        <w:fldChar w:fldCharType="separate"/>
      </w:r>
      <w:r w:rsidR="00672584" w:rsidRPr="008A61C7">
        <w:rPr>
          <w:rFonts w:cs="Times New Roman"/>
          <w:lang w:val="en-US"/>
        </w:rPr>
        <w:t>Arous et al.</w:t>
      </w:r>
      <w:r w:rsidR="008A61C7">
        <w:rPr>
          <w:rFonts w:cs="Times New Roman"/>
          <w:lang w:val="en-US"/>
        </w:rPr>
        <w:t xml:space="preserve"> </w:t>
      </w:r>
      <w:r w:rsidR="00672584">
        <w:rPr>
          <w:lang w:val="en-US"/>
        </w:rPr>
        <w:fldChar w:fldCharType="end"/>
      </w:r>
      <w:r w:rsidR="001860A9">
        <w:rPr>
          <w:lang w:val="en-US"/>
        </w:rPr>
        <w:t xml:space="preserve">of irradiated cells </w:t>
      </w:r>
      <w:r w:rsidR="008A61C7">
        <w:rPr>
          <w:lang w:val="en-US"/>
        </w:rPr>
        <w:t xml:space="preserve"> </w:t>
      </w:r>
      <w:r w:rsidR="001860A9">
        <w:rPr>
          <w:lang w:val="en-US"/>
        </w:rPr>
        <w:t xml:space="preserve">from experiments performed by </w:t>
      </w:r>
      <w:r w:rsidR="001860A9">
        <w:rPr>
          <w:lang w:val="en-US"/>
        </w:rPr>
        <w:fldChar w:fldCharType="begin"/>
      </w:r>
      <w:r w:rsidR="00FD2BC4">
        <w:rPr>
          <w:lang w:val="en-US"/>
        </w:rPr>
        <w:instrText xml:space="preserve"> ADDIN ZOTERO_ITEM CSL_CITATION {"citationID":"YrzliIHd","properties":{"formattedCitation":"(Magnus B\\uc0\\u248{}rsting, 2020)","plainCitation":"(Magnus Børsting, 2020)","noteIndex":0},"citationItems":[{"id":412,"uris":["http://zotero.org/users/9228513/items/NV37ZS27"],"itemData":{"id":412,"type":"thesis","abstract":"Technological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1860A9">
        <w:rPr>
          <w:lang w:val="en-US"/>
        </w:rPr>
        <w:fldChar w:fldCharType="separate"/>
      </w:r>
      <w:r w:rsidR="001860A9" w:rsidRPr="00723E06">
        <w:rPr>
          <w:rFonts w:cs="Times New Roman"/>
          <w:szCs w:val="24"/>
          <w:lang w:val="en-US"/>
        </w:rPr>
        <w:t>(</w:t>
      </w:r>
      <w:r w:rsidR="001860A9" w:rsidRPr="00D40FE9">
        <w:rPr>
          <w:rFonts w:cs="Times New Roman"/>
          <w:szCs w:val="24"/>
          <w:lang w:val="en-US"/>
        </w:rPr>
        <w:t>Magnus Børsting</w:t>
      </w:r>
      <w:r w:rsidR="001860A9" w:rsidRPr="00723E06">
        <w:rPr>
          <w:rFonts w:cs="Times New Roman"/>
          <w:szCs w:val="24"/>
          <w:lang w:val="en-US"/>
        </w:rPr>
        <w:t>, 2020)</w:t>
      </w:r>
      <w:r w:rsidR="001860A9">
        <w:rPr>
          <w:lang w:val="en-US"/>
        </w:rPr>
        <w:fldChar w:fldCharType="end"/>
      </w:r>
      <w:r w:rsidR="009A1F7B">
        <w:rPr>
          <w:lang w:val="en-US"/>
        </w:rPr>
        <w:t xml:space="preserve">. </w:t>
      </w:r>
      <w:r w:rsidR="00723E06">
        <w:rPr>
          <w:lang w:val="en-US"/>
        </w:rPr>
        <w:t>Because the cells have been irradiated using a spatially fractionated radiation field, the dose is not uniform</w:t>
      </w:r>
      <w:r w:rsidR="00AD0693">
        <w:rPr>
          <w:lang w:val="en-US"/>
        </w:rPr>
        <w:t xml:space="preserve">, and dosimetry experiments have been made. </w:t>
      </w:r>
      <w:r w:rsidR="00D40FE9">
        <w:rPr>
          <w:lang w:val="en-US"/>
        </w:rPr>
        <w:t xml:space="preserve">  </w:t>
      </w:r>
      <w:r w:rsidR="008A61C7">
        <w:rPr>
          <w:lang w:val="en-US"/>
        </w:rPr>
        <w:t xml:space="preserve"> </w:t>
      </w:r>
    </w:p>
    <w:p w14:paraId="229F4BE5" w14:textId="77777777" w:rsidR="00883AC7" w:rsidRPr="00D71643" w:rsidRDefault="00883AC7" w:rsidP="00883AC7">
      <w:pPr>
        <w:rPr>
          <w:lang w:val="en-US"/>
        </w:rPr>
      </w:pPr>
    </w:p>
    <w:p w14:paraId="3538AB98" w14:textId="3AEF6CE2" w:rsidR="007C3A94" w:rsidRDefault="007C3A94" w:rsidP="00CB30D7">
      <w:pPr>
        <w:pStyle w:val="Heading1"/>
        <w:numPr>
          <w:ilvl w:val="0"/>
          <w:numId w:val="2"/>
        </w:numPr>
        <w:spacing w:line="360" w:lineRule="auto"/>
        <w:rPr>
          <w:szCs w:val="36"/>
        </w:rPr>
      </w:pPr>
      <w:bookmarkStart w:id="4" w:name="_Toc102035344"/>
      <w:r w:rsidRPr="00E42938">
        <w:rPr>
          <w:szCs w:val="36"/>
        </w:rPr>
        <w:t>Theory</w:t>
      </w:r>
      <w:bookmarkEnd w:id="4"/>
    </w:p>
    <w:p w14:paraId="39121171" w14:textId="77777777" w:rsidR="00883AC7" w:rsidRPr="00883AC7" w:rsidRDefault="00883AC7" w:rsidP="00883AC7"/>
    <w:p w14:paraId="0E30F3CB" w14:textId="2D835428" w:rsidR="00D803DC" w:rsidRDefault="00D803DC" w:rsidP="00CB30D7">
      <w:pPr>
        <w:pStyle w:val="Heading2"/>
        <w:spacing w:line="360" w:lineRule="auto"/>
      </w:pPr>
      <w:bookmarkStart w:id="5" w:name="_Toc102035345"/>
      <w:r w:rsidRPr="00D803DC">
        <w:t>Ionizing Radiation</w:t>
      </w:r>
      <w:bookmarkEnd w:id="5"/>
      <w:r w:rsidRPr="00D803DC">
        <w:t xml:space="preserve"> </w:t>
      </w:r>
    </w:p>
    <w:p w14:paraId="314E9482" w14:textId="2E8DCE13" w:rsidR="00D803DC" w:rsidRPr="005545F2" w:rsidRDefault="00D803DC" w:rsidP="00CB30D7">
      <w:pPr>
        <w:spacing w:line="360" w:lineRule="auto"/>
        <w:rPr>
          <w:rFonts w:cs="Times New Roman"/>
          <w:lang w:val="en-US"/>
        </w:rPr>
      </w:pPr>
      <w:r>
        <w:rPr>
          <w:rFonts w:cs="Times New Roman"/>
          <w:lang w:val="en-US"/>
        </w:rPr>
        <w:br/>
      </w:r>
      <w:r w:rsidRPr="005545F2">
        <w:rPr>
          <w:rFonts w:cs="Times New Roman"/>
          <w:lang w:val="en-US"/>
        </w:rPr>
        <w:t xml:space="preserve">Radiation is transfer of energy. The main categories are ionizing and </w:t>
      </w:r>
      <w:r w:rsidR="009F6133">
        <w:rPr>
          <w:rFonts w:cs="Times New Roman"/>
          <w:lang w:val="en-US"/>
        </w:rPr>
        <w:t>non-</w:t>
      </w:r>
      <w:r w:rsidRPr="005545F2">
        <w:rPr>
          <w:rFonts w:cs="Times New Roman"/>
          <w:lang w:val="en-US"/>
        </w:rPr>
        <w:t>ionizing radiation. I.e., it either has enough energy to liberate an electron from the atom, or it doesn</w:t>
      </w:r>
      <w:r>
        <w:rPr>
          <w:rFonts w:cs="Times New Roman"/>
          <w:lang w:val="en-US"/>
        </w:rPr>
        <w:t>’</w:t>
      </w:r>
      <w:r w:rsidRPr="005545F2">
        <w:rPr>
          <w:rFonts w:cs="Times New Roman"/>
          <w:lang w:val="en-US"/>
        </w:rPr>
        <w:t xml:space="preserve">t. Non-ionizing radiation consists of low-energy electromagnetic (EM) waves such as UV-light and microwaves.  </w:t>
      </w:r>
      <w:r w:rsidR="00D156C9">
        <w:rPr>
          <w:rFonts w:cs="Times New Roman"/>
          <w:lang w:val="en-US"/>
        </w:rPr>
        <w:t>F</w:t>
      </w:r>
      <w:r w:rsidRPr="005545F2">
        <w:rPr>
          <w:rFonts w:cs="Times New Roman"/>
          <w:lang w:val="en-US"/>
        </w:rPr>
        <w:t xml:space="preserve">urther right in the EM spectrum </w:t>
      </w:r>
      <w:r w:rsidR="00D156C9">
        <w:rPr>
          <w:rFonts w:cs="Times New Roman"/>
          <w:lang w:val="en-US"/>
        </w:rPr>
        <w:t>th</w:t>
      </w:r>
      <w:r w:rsidR="00CF1A22">
        <w:rPr>
          <w:rFonts w:cs="Times New Roman"/>
          <w:lang w:val="en-US"/>
        </w:rPr>
        <w:t>e frequency of the radiation increases</w:t>
      </w:r>
      <w:r w:rsidR="00F8487F">
        <w:rPr>
          <w:rFonts w:cs="Times New Roman"/>
          <w:lang w:val="en-US"/>
        </w:rPr>
        <w:t xml:space="preserve">. Because energy is </w:t>
      </w:r>
      <m:oMath>
        <m:r>
          <w:rPr>
            <w:rFonts w:ascii="Cambria Math" w:hAnsi="Cambria Math" w:cs="Times New Roman"/>
            <w:lang w:val="en-US"/>
          </w:rPr>
          <m:t>E=hf</m:t>
        </m:r>
      </m:oMath>
      <w:r w:rsidR="00F8487F">
        <w:rPr>
          <w:rFonts w:eastAsiaTheme="minorEastAsia" w:cs="Times New Roman"/>
          <w:lang w:val="en-US"/>
        </w:rPr>
        <w:t xml:space="preserve">, with </w:t>
      </w:r>
      <m:oMath>
        <m:r>
          <w:rPr>
            <w:rFonts w:ascii="Cambria Math" w:eastAsiaTheme="minorEastAsia" w:hAnsi="Cambria Math" w:cs="Times New Roman"/>
            <w:lang w:val="en-US"/>
          </w:rPr>
          <m:t>h</m:t>
        </m:r>
      </m:oMath>
      <w:r w:rsidR="00F8487F">
        <w:rPr>
          <w:rFonts w:eastAsiaTheme="minorEastAsia" w:cs="Times New Roman"/>
          <w:lang w:val="en-US"/>
        </w:rPr>
        <w:t xml:space="preserve"> being the Planck constant and f being the frequency</w:t>
      </w:r>
      <w:r w:rsidR="001A3FCE">
        <w:rPr>
          <w:rFonts w:eastAsiaTheme="minorEastAsia" w:cs="Times New Roman"/>
          <w:lang w:val="en-US"/>
        </w:rPr>
        <w:t xml:space="preserve">, the energy also </w:t>
      </w:r>
      <w:r w:rsidR="004B0687">
        <w:rPr>
          <w:rFonts w:eastAsiaTheme="minorEastAsia" w:cs="Times New Roman"/>
          <w:lang w:val="en-US"/>
        </w:rPr>
        <w:t>increases,</w:t>
      </w:r>
      <w:r w:rsidR="00F8487F">
        <w:rPr>
          <w:rFonts w:eastAsiaTheme="minorEastAsia" w:cs="Times New Roman"/>
          <w:lang w:val="en-US"/>
        </w:rPr>
        <w:t xml:space="preserve"> </w:t>
      </w:r>
      <w:r w:rsidR="00F001D1">
        <w:rPr>
          <w:rFonts w:eastAsiaTheme="minorEastAsia" w:cs="Times New Roman"/>
          <w:lang w:val="en-US"/>
        </w:rPr>
        <w:t>and the radiation becomes</w:t>
      </w:r>
      <w:r w:rsidRPr="005545F2">
        <w:rPr>
          <w:rFonts w:cs="Times New Roman"/>
          <w:lang w:val="en-US"/>
        </w:rPr>
        <w:t xml:space="preserve"> ionizing X-ray and </w:t>
      </w:r>
      <m:oMath>
        <m:r>
          <w:rPr>
            <w:rFonts w:ascii="Cambria Math" w:hAnsi="Cambria Math" w:cs="Times New Roman"/>
            <w:lang w:val="en-US"/>
          </w:rPr>
          <m:t>γ</m:t>
        </m:r>
      </m:oMath>
      <w:r w:rsidRPr="005545F2">
        <w:rPr>
          <w:rFonts w:eastAsiaTheme="minorEastAsia" w:cs="Times New Roman"/>
          <w:lang w:val="en-US"/>
        </w:rPr>
        <w:t xml:space="preserve"> particles</w:t>
      </w:r>
      <w:r w:rsidRPr="005545F2">
        <w:rPr>
          <w:rFonts w:cs="Times New Roman"/>
          <w:lang w:val="en-US"/>
        </w:rPr>
        <w:t xml:space="preserve">. To clarify: The EM waves do not become particles, but </w:t>
      </w:r>
      <w:r w:rsidR="0086501D">
        <w:rPr>
          <w:rFonts w:cs="Times New Roman"/>
          <w:lang w:val="en-US"/>
        </w:rPr>
        <w:t>it is</w:t>
      </w:r>
      <w:r w:rsidRPr="005545F2">
        <w:rPr>
          <w:rFonts w:cs="Times New Roman"/>
          <w:lang w:val="en-US"/>
        </w:rPr>
        <w:t xml:space="preserve"> know from the discovery of the photo-electric effect that you might interpret EM waves as </w:t>
      </w:r>
      <w:r>
        <w:rPr>
          <w:rFonts w:cs="Times New Roman"/>
          <w:lang w:val="en-US"/>
        </w:rPr>
        <w:t>“</w:t>
      </w:r>
      <w:r w:rsidRPr="005545F2">
        <w:rPr>
          <w:rFonts w:cs="Times New Roman"/>
          <w:lang w:val="en-US"/>
        </w:rPr>
        <w:t>showers</w:t>
      </w:r>
      <w:r>
        <w:rPr>
          <w:rFonts w:cs="Times New Roman"/>
          <w:lang w:val="en-US"/>
        </w:rPr>
        <w:t>”</w:t>
      </w:r>
      <w:r w:rsidRPr="005545F2">
        <w:rPr>
          <w:rFonts w:cs="Times New Roman"/>
          <w:lang w:val="en-US"/>
        </w:rPr>
        <w:t xml:space="preserve"> of photons</w:t>
      </w:r>
      <w:r w:rsidR="00531C66">
        <w:rPr>
          <w:rFonts w:cs="Times New Roman"/>
          <w:lang w:val="en-US"/>
        </w:rPr>
        <w:t xml:space="preserve"> </w:t>
      </w:r>
      <w:r w:rsidR="00531C66">
        <w:rPr>
          <w:rFonts w:cs="Times New Roman"/>
          <w:lang w:val="en-US"/>
        </w:rPr>
        <w:fldChar w:fldCharType="begin"/>
      </w:r>
      <w:r w:rsidR="003F507D">
        <w:rPr>
          <w:rFonts w:cs="Times New Roman"/>
          <w:lang w:val="en-US"/>
        </w:rPr>
        <w:instrText xml:space="preserve"> ADDIN ZOTERO_ITEM CSL_CITATION {"citationID":"16McwR1C","properties":{"formattedCitation":"(Einstein &amp; Infeld, 1938)","plainCitation":"(Einstein &amp; Infeld, 1938)","noteIndex":0},"citationItems":[{"id":7,"uris":["http://zotero.org/users/9228513/items/TTQGMBWQ"],"itemData":{"id":7,"type":"book","abstract":"Clear and concise explanations of the development of theories explaining physical phenomena.","ISBN":"978-0-671-20156-2","language":"en","note":"Google-Books-ID: lWEmNBaHCJMC","number-of-pages":"324","publisher":"Simon and Schuster","source":"Google Books","title":"Evolution of Physics","author":[{"family":"Einstein","given":"Albert"},{"family":"Infeld","given":"Leopold"}],"issued":{"date-parts":[["1938"]]}}}],"schema":"https://github.com/citation-style-language/schema/raw/master/csl-citation.json"} </w:instrText>
      </w:r>
      <w:r w:rsidR="00531C66">
        <w:rPr>
          <w:rFonts w:cs="Times New Roman"/>
          <w:lang w:val="en-US"/>
        </w:rPr>
        <w:fldChar w:fldCharType="separate"/>
      </w:r>
      <w:r w:rsidR="00531C66" w:rsidRPr="0069443A">
        <w:rPr>
          <w:rFonts w:cs="Times New Roman"/>
          <w:lang w:val="en-US"/>
        </w:rPr>
        <w:t>(Einstein &amp; Infeld, 1938)</w:t>
      </w:r>
      <w:r w:rsidR="00531C66">
        <w:rPr>
          <w:rFonts w:cs="Times New Roman"/>
          <w:lang w:val="en-US"/>
        </w:rPr>
        <w:fldChar w:fldCharType="end"/>
      </w:r>
      <w:r w:rsidRPr="005545F2">
        <w:rPr>
          <w:rFonts w:cs="Times New Roman"/>
          <w:lang w:val="en-US"/>
        </w:rPr>
        <w:t xml:space="preserve">. Together with neutrons, they </w:t>
      </w:r>
      <w:r w:rsidRPr="005545F2">
        <w:rPr>
          <w:rFonts w:cs="Times New Roman"/>
          <w:lang w:val="en-US"/>
        </w:rPr>
        <w:lastRenderedPageBreak/>
        <w:t>make up a group called uncharged particles. They are highly penetrating</w:t>
      </w:r>
      <w:r>
        <w:rPr>
          <w:rFonts w:cs="Times New Roman"/>
          <w:lang w:val="en-US"/>
        </w:rPr>
        <w:t xml:space="preserve"> because they need to interact directly with a target.</w:t>
      </w:r>
    </w:p>
    <w:p w14:paraId="2EA412C6" w14:textId="6F7F4402" w:rsidR="00D803DC" w:rsidRPr="00704FA2" w:rsidRDefault="00D803DC" w:rsidP="00CB30D7">
      <w:pPr>
        <w:spacing w:line="360" w:lineRule="auto"/>
        <w:rPr>
          <w:rFonts w:eastAsiaTheme="minorEastAsia" w:cs="Times New Roman"/>
          <w:lang w:val="en-US"/>
        </w:rPr>
      </w:pPr>
      <w:r>
        <w:rPr>
          <w:rFonts w:cs="Times New Roman"/>
          <w:lang w:val="en-US"/>
        </w:rPr>
        <w:t>Charged particles are different,</w:t>
      </w:r>
      <w:r w:rsidRPr="00704FA2">
        <w:rPr>
          <w:rFonts w:cs="Times New Roman"/>
          <w:lang w:val="en-US"/>
        </w:rPr>
        <w:t xml:space="preserve"> </w:t>
      </w:r>
      <w:r>
        <w:rPr>
          <w:rFonts w:cs="Times New Roman"/>
          <w:lang w:val="en-US"/>
        </w:rPr>
        <w:t>t</w:t>
      </w:r>
      <w:r w:rsidRPr="00704FA2">
        <w:rPr>
          <w:rFonts w:cs="Times New Roman"/>
          <w:lang w:val="en-US"/>
        </w:rPr>
        <w:t>hey consist of particles with either positive or negative charge. Some examples are protons (+), electrons (-)</w:t>
      </w:r>
      <w:r w:rsidR="00E00616">
        <w:rPr>
          <w:rFonts w:cs="Times New Roman"/>
          <w:lang w:val="en-US"/>
        </w:rPr>
        <w:t>,</w:t>
      </w:r>
      <w:r w:rsidRPr="00704FA2">
        <w:rPr>
          <w:rFonts w:cs="Times New Roman"/>
          <w:lang w:val="en-US"/>
        </w:rPr>
        <w:t xml:space="preserve"> and </w:t>
      </w:r>
      <m:oMath>
        <m:r>
          <w:rPr>
            <w:rFonts w:ascii="Cambria Math" w:hAnsi="Cambria Math" w:cs="Times New Roman"/>
            <w:lang w:val="en-US"/>
          </w:rPr>
          <m:t>α</m:t>
        </m:r>
      </m:oMath>
      <w:r w:rsidRPr="00704FA2">
        <w:rPr>
          <w:rFonts w:eastAsiaTheme="minorEastAsia" w:cs="Times New Roman"/>
          <w:lang w:val="en-US"/>
        </w:rPr>
        <w:t xml:space="preserve">-particles (+2). Their interaction probability is greater compared to uncharged particles. A photon must be </w:t>
      </w:r>
      <w:r w:rsidR="00E00616">
        <w:rPr>
          <w:rFonts w:eastAsiaTheme="minorEastAsia" w:cs="Times New Roman"/>
          <w:lang w:val="en-US"/>
        </w:rPr>
        <w:t>close to</w:t>
      </w:r>
      <w:r w:rsidRPr="00704FA2">
        <w:rPr>
          <w:rFonts w:eastAsiaTheme="minorEastAsia" w:cs="Times New Roman"/>
          <w:lang w:val="en-US"/>
        </w:rPr>
        <w:t xml:space="preserve"> either a nucleus or an electron for an interaction to occur. </w:t>
      </w:r>
      <w:r>
        <w:rPr>
          <w:rFonts w:eastAsiaTheme="minorEastAsia" w:cs="Times New Roman"/>
          <w:lang w:val="en-US"/>
        </w:rPr>
        <w:t>A</w:t>
      </w:r>
      <w:r w:rsidRPr="00704FA2">
        <w:rPr>
          <w:rFonts w:eastAsiaTheme="minorEastAsia" w:cs="Times New Roman"/>
          <w:lang w:val="en-US"/>
        </w:rPr>
        <w:t xml:space="preserve"> charged particle may interact at a distance. Their Coulomb field interacts with the Coulomb fields of </w:t>
      </w:r>
      <w:r>
        <w:rPr>
          <w:rFonts w:eastAsiaTheme="minorEastAsia" w:cs="Times New Roman"/>
          <w:lang w:val="en-US"/>
        </w:rPr>
        <w:t>other electrons</w:t>
      </w:r>
      <w:r w:rsidRPr="00704FA2">
        <w:rPr>
          <w:rFonts w:eastAsiaTheme="minorEastAsia" w:cs="Times New Roman"/>
          <w:lang w:val="en-US"/>
        </w:rPr>
        <w:t xml:space="preserve">, causing a </w:t>
      </w:r>
      <w:r>
        <w:rPr>
          <w:rFonts w:eastAsiaTheme="minorEastAsia" w:cs="Times New Roman"/>
          <w:lang w:val="en-US"/>
        </w:rPr>
        <w:t>“</w:t>
      </w:r>
      <w:r w:rsidRPr="00704FA2">
        <w:rPr>
          <w:rFonts w:eastAsiaTheme="minorEastAsia" w:cs="Times New Roman"/>
          <w:lang w:val="en-US"/>
        </w:rPr>
        <w:t>Continuous Slowing Down</w:t>
      </w:r>
      <w:r>
        <w:rPr>
          <w:rFonts w:eastAsiaTheme="minorEastAsia" w:cs="Times New Roman"/>
          <w:lang w:val="en-US"/>
        </w:rPr>
        <w:t>”</w:t>
      </w:r>
      <w:r w:rsidRPr="00704FA2">
        <w:rPr>
          <w:rFonts w:eastAsiaTheme="minorEastAsia" w:cs="Times New Roman"/>
          <w:lang w:val="en-US"/>
        </w:rPr>
        <w:t xml:space="preserve"> </w:t>
      </w:r>
      <w:r w:rsidRPr="00704FA2">
        <w:rPr>
          <w:rFonts w:eastAsiaTheme="minorEastAsia" w:cs="Times New Roman"/>
          <w:lang w:val="en-US"/>
        </w:rPr>
        <w:fldChar w:fldCharType="begin"/>
      </w:r>
      <w:r w:rsidR="003F507D">
        <w:rPr>
          <w:rFonts w:eastAsiaTheme="minorEastAsia" w:cs="Times New Roman"/>
          <w:lang w:val="en-US"/>
        </w:rPr>
        <w:instrText xml:space="preserve"> ADDIN ZOTERO_ITEM CSL_CITATION {"citationID":"eC2RFxgy","properties":{"formattedCitation":"(Attix,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704FA2">
        <w:rPr>
          <w:rFonts w:eastAsiaTheme="minorEastAsia" w:cs="Times New Roman"/>
          <w:lang w:val="en-US"/>
        </w:rPr>
        <w:fldChar w:fldCharType="separate"/>
      </w:r>
      <w:r w:rsidRPr="00704FA2">
        <w:rPr>
          <w:rFonts w:cs="Times New Roman"/>
          <w:lang w:val="en-US"/>
        </w:rPr>
        <w:t>(Attix, 1986, p. 160)</w:t>
      </w:r>
      <w:r w:rsidRPr="00704FA2">
        <w:rPr>
          <w:rFonts w:eastAsiaTheme="minorEastAsia" w:cs="Times New Roman"/>
          <w:lang w:val="en-US"/>
        </w:rPr>
        <w:fldChar w:fldCharType="end"/>
      </w:r>
      <w:r w:rsidRPr="00704FA2">
        <w:rPr>
          <w:rFonts w:eastAsiaTheme="minorEastAsia" w:cs="Times New Roman"/>
          <w:lang w:val="en-US"/>
        </w:rPr>
        <w:t xml:space="preserve">. </w:t>
      </w:r>
    </w:p>
    <w:p w14:paraId="74C20967" w14:textId="79DCE953" w:rsidR="00D803DC" w:rsidRPr="007A7F7B" w:rsidRDefault="00D803DC" w:rsidP="00CB30D7">
      <w:pPr>
        <w:spacing w:line="360" w:lineRule="auto"/>
        <w:rPr>
          <w:rFonts w:eastAsiaTheme="minorEastAsia" w:cs="Times New Roman"/>
          <w:lang w:val="en-US"/>
        </w:rPr>
      </w:pPr>
      <w:r w:rsidRPr="00704FA2">
        <w:rPr>
          <w:rFonts w:eastAsiaTheme="minorEastAsia" w:cs="Times New Roman"/>
          <w:lang w:val="en-US"/>
        </w:rPr>
        <w:t xml:space="preserve">The path of a charged particle through a medium is highly dependent on the particle at hand. What </w:t>
      </w:r>
      <w:r w:rsidR="00C418CE">
        <w:rPr>
          <w:rFonts w:eastAsiaTheme="minorEastAsia" w:cs="Times New Roman"/>
          <w:lang w:val="en-US"/>
        </w:rPr>
        <w:t>is</w:t>
      </w:r>
      <w:r w:rsidRPr="00704FA2">
        <w:rPr>
          <w:rFonts w:eastAsiaTheme="minorEastAsia" w:cs="Times New Roman"/>
          <w:lang w:val="en-US"/>
        </w:rPr>
        <w:t xml:space="preserve"> the charge,</w:t>
      </w:r>
      <w:r w:rsidR="007E48FA">
        <w:rPr>
          <w:rFonts w:eastAsiaTheme="minorEastAsia" w:cs="Times New Roman"/>
          <w:lang w:val="en-US"/>
        </w:rPr>
        <w:t xml:space="preserve"> </w:t>
      </w:r>
      <w:r w:rsidR="00FF71D6">
        <w:rPr>
          <w:rFonts w:eastAsiaTheme="minorEastAsia" w:cs="Times New Roman"/>
          <w:lang w:val="en-US"/>
        </w:rPr>
        <w:t>its</w:t>
      </w:r>
      <w:r w:rsidR="00425AB5">
        <w:rPr>
          <w:rFonts w:eastAsiaTheme="minorEastAsia" w:cs="Times New Roman"/>
          <w:lang w:val="en-US"/>
        </w:rPr>
        <w:t xml:space="preserve"> velocity</w:t>
      </w:r>
      <w:r w:rsidR="00B95239">
        <w:rPr>
          <w:rFonts w:eastAsiaTheme="minorEastAsia" w:cs="Times New Roman"/>
          <w:lang w:val="en-US"/>
        </w:rPr>
        <w:t>,</w:t>
      </w:r>
      <w:r w:rsidRPr="00704FA2">
        <w:rPr>
          <w:rFonts w:eastAsiaTheme="minorEastAsia" w:cs="Times New Roman"/>
          <w:lang w:val="en-US"/>
        </w:rPr>
        <w:t xml:space="preserve"> and </w:t>
      </w:r>
      <w:r w:rsidR="00FF71D6">
        <w:rPr>
          <w:rFonts w:eastAsiaTheme="minorEastAsia" w:cs="Times New Roman"/>
          <w:lang w:val="en-US"/>
        </w:rPr>
        <w:t>its</w:t>
      </w:r>
      <w:r w:rsidRPr="00704FA2">
        <w:rPr>
          <w:rFonts w:eastAsiaTheme="minorEastAsia" w:cs="Times New Roman"/>
          <w:lang w:val="en-US"/>
        </w:rPr>
        <w:t xml:space="preserve"> </w:t>
      </w:r>
      <w:r w:rsidR="00FF71D6">
        <w:rPr>
          <w:rFonts w:eastAsiaTheme="minorEastAsia" w:cs="Times New Roman"/>
          <w:lang w:val="en-US"/>
        </w:rPr>
        <w:t>weight</w:t>
      </w:r>
      <w:r>
        <w:rPr>
          <w:rFonts w:eastAsiaTheme="minorEastAsia" w:cs="Times New Roman"/>
          <w:lang w:val="en-US"/>
        </w:rPr>
        <w:t>?</w:t>
      </w:r>
      <w:r w:rsidRPr="00704FA2">
        <w:rPr>
          <w:rFonts w:eastAsiaTheme="minorEastAsia" w:cs="Times New Roman"/>
          <w:lang w:val="en-US"/>
        </w:rPr>
        <w:t xml:space="preserve"> </w:t>
      </w:r>
      <w:r w:rsidR="007A7F7B">
        <w:rPr>
          <w:rFonts w:eastAsiaTheme="minorEastAsia" w:cs="Times New Roman"/>
          <w:lang w:val="en-US"/>
        </w:rPr>
        <w:br/>
      </w:r>
      <w:r w:rsidR="00E85FC3">
        <w:rPr>
          <w:rFonts w:cs="Times New Roman"/>
          <w:lang w:val="en-US"/>
        </w:rPr>
        <w:t>In medical physics</w:t>
      </w:r>
      <w:r w:rsidR="0087388F">
        <w:rPr>
          <w:rFonts w:cs="Times New Roman"/>
          <w:lang w:val="en-US"/>
        </w:rPr>
        <w:t>, the</w:t>
      </w:r>
      <w:r w:rsidRPr="005545F2">
        <w:rPr>
          <w:rFonts w:cs="Times New Roman"/>
          <w:lang w:val="en-US"/>
        </w:rPr>
        <w:t xml:space="preserve"> primar</w:t>
      </w:r>
      <w:r w:rsidR="0087388F">
        <w:rPr>
          <w:rFonts w:cs="Times New Roman"/>
          <w:lang w:val="en-US"/>
        </w:rPr>
        <w:t>y</w:t>
      </w:r>
      <w:r w:rsidRPr="005545F2">
        <w:rPr>
          <w:rFonts w:cs="Times New Roman"/>
          <w:lang w:val="en-US"/>
        </w:rPr>
        <w:t xml:space="preserve"> interested</w:t>
      </w:r>
      <w:r w:rsidR="0087388F">
        <w:rPr>
          <w:rFonts w:cs="Times New Roman"/>
          <w:lang w:val="en-US"/>
        </w:rPr>
        <w:t xml:space="preserve"> is</w:t>
      </w:r>
      <w:r w:rsidRPr="005545F2">
        <w:rPr>
          <w:rFonts w:cs="Times New Roman"/>
          <w:lang w:val="en-US"/>
        </w:rPr>
        <w:t xml:space="preserve"> ionizing radiation and using its properties to</w:t>
      </w:r>
      <w:r w:rsidR="00E85FC3">
        <w:rPr>
          <w:rFonts w:cs="Times New Roman"/>
          <w:lang w:val="en-US"/>
        </w:rPr>
        <w:t xml:space="preserve"> identify </w:t>
      </w:r>
      <w:r w:rsidR="004D0617">
        <w:rPr>
          <w:rFonts w:cs="Times New Roman"/>
          <w:lang w:val="en-US"/>
        </w:rPr>
        <w:t>or treat</w:t>
      </w:r>
      <w:r w:rsidRPr="005545F2">
        <w:rPr>
          <w:rFonts w:cs="Times New Roman"/>
          <w:lang w:val="en-US"/>
        </w:rPr>
        <w:t xml:space="preserve"> </w:t>
      </w:r>
      <w:r w:rsidR="0038749D">
        <w:rPr>
          <w:rFonts w:cs="Times New Roman"/>
          <w:lang w:val="en-US"/>
        </w:rPr>
        <w:t>medical lesions</w:t>
      </w:r>
      <w:r w:rsidRPr="005545F2">
        <w:rPr>
          <w:rFonts w:cs="Times New Roman"/>
          <w:lang w:val="en-US"/>
        </w:rPr>
        <w:t>. This is further examined in the radiobiology section (</w:t>
      </w:r>
      <w:r w:rsidR="004A43B3">
        <w:rPr>
          <w:rFonts w:cs="Times New Roman"/>
          <w:lang w:val="en-US"/>
        </w:rPr>
        <w:fldChar w:fldCharType="begin"/>
      </w:r>
      <w:r w:rsidR="004A43B3">
        <w:rPr>
          <w:rFonts w:cs="Times New Roman"/>
          <w:lang w:val="en-US"/>
        </w:rPr>
        <w:instrText xml:space="preserve"> REF _Ref99107553 \r \h </w:instrText>
      </w:r>
      <w:r w:rsidR="00CB30D7">
        <w:rPr>
          <w:rFonts w:cs="Times New Roman"/>
          <w:lang w:val="en-US"/>
        </w:rPr>
        <w:instrText xml:space="preserve"> \* MERGEFORMAT </w:instrText>
      </w:r>
      <w:r w:rsidR="004A43B3">
        <w:rPr>
          <w:rFonts w:cs="Times New Roman"/>
          <w:lang w:val="en-US"/>
        </w:rPr>
      </w:r>
      <w:r w:rsidR="004A43B3">
        <w:rPr>
          <w:rFonts w:cs="Times New Roman"/>
          <w:lang w:val="en-US"/>
        </w:rPr>
        <w:fldChar w:fldCharType="separate"/>
      </w:r>
      <w:r w:rsidR="000E19EF">
        <w:rPr>
          <w:rFonts w:cs="Times New Roman"/>
          <w:lang w:val="en-US"/>
        </w:rPr>
        <w:t>1.7</w:t>
      </w:r>
      <w:r w:rsidR="004A43B3">
        <w:rPr>
          <w:rFonts w:cs="Times New Roman"/>
          <w:lang w:val="en-US"/>
        </w:rPr>
        <w:fldChar w:fldCharType="end"/>
      </w:r>
      <w:r w:rsidRPr="005545F2">
        <w:rPr>
          <w:rFonts w:cs="Times New Roman"/>
          <w:lang w:val="en-US"/>
        </w:rPr>
        <w:t>).</w:t>
      </w:r>
    </w:p>
    <w:p w14:paraId="7A719040" w14:textId="2449131C" w:rsidR="00F7351E" w:rsidRDefault="001A04AA" w:rsidP="00CB30D7">
      <w:pPr>
        <w:pStyle w:val="Heading3"/>
        <w:spacing w:line="360" w:lineRule="auto"/>
        <w:rPr>
          <w:lang w:val="en-US"/>
        </w:rPr>
      </w:pPr>
      <w:bookmarkStart w:id="6" w:name="_Ref94693766"/>
      <w:bookmarkStart w:id="7" w:name="_Toc102035346"/>
      <w:r>
        <w:rPr>
          <w:lang w:val="en-US"/>
        </w:rPr>
        <w:t xml:space="preserve">Photon </w:t>
      </w:r>
      <w:r w:rsidR="00EF3A24">
        <w:rPr>
          <w:lang w:val="en-US"/>
        </w:rPr>
        <w:t>i</w:t>
      </w:r>
      <w:r>
        <w:rPr>
          <w:lang w:val="en-US"/>
        </w:rPr>
        <w:t xml:space="preserve">nteraction </w:t>
      </w:r>
      <w:r w:rsidR="00EF3A24">
        <w:rPr>
          <w:lang w:val="en-US"/>
        </w:rPr>
        <w:t>in matter</w:t>
      </w:r>
      <w:bookmarkEnd w:id="6"/>
      <w:bookmarkEnd w:id="7"/>
    </w:p>
    <w:p w14:paraId="38601F67" w14:textId="4AC08DFC" w:rsidR="00364EDD" w:rsidRDefault="00EA3C8F" w:rsidP="00CB30D7">
      <w:pPr>
        <w:spacing w:line="360" w:lineRule="auto"/>
        <w:rPr>
          <w:rFonts w:eastAsiaTheme="minorEastAsia" w:cs="Times New Roman"/>
          <w:lang w:val="en-US"/>
        </w:rPr>
      </w:pPr>
      <w:r w:rsidRPr="005545F2">
        <w:rPr>
          <w:rFonts w:cs="Times New Roman"/>
          <w:lang w:val="en-US"/>
        </w:rPr>
        <w:t>Photons are energy-carrying particles</w:t>
      </w:r>
      <w:r w:rsidR="004A43B3">
        <w:rPr>
          <w:rFonts w:cs="Times New Roman"/>
          <w:lang w:val="en-US"/>
        </w:rPr>
        <w:t>,</w:t>
      </w:r>
      <w:r w:rsidRPr="005545F2">
        <w:rPr>
          <w:rFonts w:cs="Times New Roman"/>
          <w:lang w:val="en-US"/>
        </w:rPr>
        <w:t xml:space="preserve"> without mass</w:t>
      </w:r>
      <w:r w:rsidR="004A43B3">
        <w:rPr>
          <w:rFonts w:cs="Times New Roman"/>
          <w:lang w:val="en-US"/>
        </w:rPr>
        <w:t>,</w:t>
      </w:r>
      <w:r w:rsidRPr="005545F2">
        <w:rPr>
          <w:rFonts w:cs="Times New Roman"/>
          <w:lang w:val="en-US"/>
        </w:rPr>
        <w:t xml:space="preserve"> traveling at the speed of light. They interact with the surrounding medium in several ways. The main interactions are Rayleigh Scattering, Photoelectric effect, Compton Scattering, pair/triplet production</w:t>
      </w:r>
      <w:r w:rsidR="00EF0508">
        <w:rPr>
          <w:rFonts w:cs="Times New Roman"/>
          <w:lang w:val="en-US"/>
        </w:rPr>
        <w:t>,</w:t>
      </w:r>
      <w:r w:rsidRPr="005545F2">
        <w:rPr>
          <w:rFonts w:cs="Times New Roman"/>
          <w:lang w:val="en-US"/>
        </w:rPr>
        <w:t xml:space="preserve"> and photonuclear interactions</w:t>
      </w:r>
      <w:r w:rsidR="00AC717D">
        <w:rPr>
          <w:rFonts w:cs="Times New Roman"/>
          <w:lang w:val="en-US"/>
        </w:rPr>
        <w:t xml:space="preserve"> </w:t>
      </w:r>
      <w:r w:rsidR="00AC717D">
        <w:rPr>
          <w:rFonts w:cs="Times New Roman"/>
          <w:lang w:val="en-US"/>
        </w:rPr>
        <w:fldChar w:fldCharType="begin"/>
      </w:r>
      <w:r w:rsidR="00656E87">
        <w:rPr>
          <w:rFonts w:cs="Times New Roman"/>
          <w:lang w:val="en-US"/>
        </w:rPr>
        <w:instrText xml:space="preserve"> ADDIN ZOTERO_ITEM CSL_CITATION {"citationID":"JVz7P8Q8","properties":{"formattedCitation":"(Attix,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C717D">
        <w:rPr>
          <w:rFonts w:cs="Times New Roman"/>
          <w:lang w:val="en-US"/>
        </w:rPr>
        <w:fldChar w:fldCharType="separate"/>
      </w:r>
      <w:r w:rsidR="00AC717D" w:rsidRPr="00AC717D">
        <w:rPr>
          <w:rFonts w:cs="Times New Roman"/>
          <w:lang w:val="en-US"/>
        </w:rPr>
        <w:t>(Attix, 1986</w:t>
      </w:r>
      <w:r w:rsidR="00AC717D">
        <w:rPr>
          <w:rFonts w:cs="Times New Roman"/>
          <w:lang w:val="en-US"/>
        </w:rPr>
        <w:t>, p.</w:t>
      </w:r>
      <w:r w:rsidR="003268D7">
        <w:rPr>
          <w:rFonts w:cs="Times New Roman"/>
          <w:lang w:val="en-US"/>
        </w:rPr>
        <w:t>124-</w:t>
      </w:r>
      <w:r w:rsidR="00AC717D">
        <w:rPr>
          <w:rFonts w:cs="Times New Roman"/>
          <w:lang w:val="en-US"/>
        </w:rPr>
        <w:t>125</w:t>
      </w:r>
      <w:r w:rsidR="00AC717D" w:rsidRPr="00AC717D">
        <w:rPr>
          <w:rFonts w:cs="Times New Roman"/>
          <w:lang w:val="en-US"/>
        </w:rPr>
        <w:t>)</w:t>
      </w:r>
      <w:r w:rsidR="00AC717D">
        <w:rPr>
          <w:rFonts w:cs="Times New Roman"/>
          <w:lang w:val="en-US"/>
        </w:rPr>
        <w:fldChar w:fldCharType="end"/>
      </w:r>
      <w:r w:rsidRPr="005545F2">
        <w:rPr>
          <w:rFonts w:cs="Times New Roman"/>
          <w:lang w:val="en-US"/>
        </w:rPr>
        <w:t>. Which interaction you</w:t>
      </w:r>
      <w:r>
        <w:rPr>
          <w:rFonts w:cs="Times New Roman"/>
          <w:lang w:val="en-US"/>
        </w:rPr>
        <w:t>’</w:t>
      </w:r>
      <w:r w:rsidRPr="005545F2">
        <w:rPr>
          <w:rFonts w:cs="Times New Roman"/>
          <w:lang w:val="en-US"/>
        </w:rPr>
        <w:t xml:space="preserve">ll have is highly dependent on the atomic number </w:t>
      </w:r>
      <m:oMath>
        <m:r>
          <w:rPr>
            <w:rFonts w:ascii="Cambria Math" w:hAnsi="Cambria Math" w:cs="Times New Roman"/>
            <w:lang w:val="en-US"/>
          </w:rPr>
          <m:t>Z</m:t>
        </m:r>
      </m:oMath>
      <w:r w:rsidRPr="005545F2">
        <w:rPr>
          <w:rFonts w:eastAsiaTheme="minorEastAsia" w:cs="Times New Roman"/>
          <w:lang w:val="en-US"/>
        </w:rPr>
        <w:t xml:space="preserve"> of the photon absorber and the energy of the incoming photon. The probability of interaction is defined as interaction cross-section, with the unit </w:t>
      </w:r>
      <m:oMath>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Pr="005545F2">
        <w:rPr>
          <w:rFonts w:eastAsiaTheme="minorEastAsia" w:cs="Times New Roman"/>
          <w:lang w:val="en-US"/>
        </w:rPr>
        <w:t>.</w:t>
      </w:r>
      <w:r w:rsidR="00672A27">
        <w:rPr>
          <w:rFonts w:eastAsiaTheme="minorEastAsia" w:cs="Times New Roman"/>
          <w:lang w:val="en-US"/>
        </w:rPr>
        <w:t xml:space="preserve"> In </w:t>
      </w:r>
      <w:r w:rsidR="00672A27">
        <w:rPr>
          <w:rFonts w:eastAsiaTheme="minorEastAsia" w:cs="Times New Roman"/>
          <w:lang w:val="en-US"/>
        </w:rPr>
        <w:fldChar w:fldCharType="begin"/>
      </w:r>
      <w:r w:rsidR="00672A27">
        <w:rPr>
          <w:rFonts w:eastAsiaTheme="minorEastAsia" w:cs="Times New Roman"/>
          <w:lang w:val="en-US"/>
        </w:rPr>
        <w:instrText xml:space="preserve"> REF _Ref94625773 \h </w:instrText>
      </w:r>
      <w:r w:rsidR="00CB30D7">
        <w:rPr>
          <w:rFonts w:eastAsiaTheme="minorEastAsia" w:cs="Times New Roman"/>
          <w:lang w:val="en-US"/>
        </w:rPr>
        <w:instrText xml:space="preserve"> \* MERGEFORMAT </w:instrText>
      </w:r>
      <w:r w:rsidR="00672A27">
        <w:rPr>
          <w:rFonts w:eastAsiaTheme="minorEastAsia" w:cs="Times New Roman"/>
          <w:lang w:val="en-US"/>
        </w:rPr>
      </w:r>
      <w:r w:rsidR="00672A27">
        <w:rPr>
          <w:rFonts w:eastAsiaTheme="minorEastAsia" w:cs="Times New Roman"/>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sidR="00672A27">
        <w:rPr>
          <w:rFonts w:eastAsiaTheme="minorEastAsia" w:cs="Times New Roman"/>
          <w:lang w:val="en-US"/>
        </w:rPr>
        <w:fldChar w:fldCharType="end"/>
      </w:r>
      <w:r w:rsidRPr="005545F2">
        <w:rPr>
          <w:rFonts w:eastAsiaTheme="minorEastAsia" w:cs="Times New Roman"/>
          <w:lang w:val="en-US"/>
        </w:rPr>
        <w:t xml:space="preserve"> </w:t>
      </w:r>
      <w:r w:rsidR="005A0A4D">
        <w:rPr>
          <w:rFonts w:eastAsiaTheme="minorEastAsia" w:cs="Times New Roman"/>
          <w:lang w:val="en-US"/>
        </w:rPr>
        <w:t xml:space="preserve">we see which interaction type dominates for specific energies and atomic number Z. </w:t>
      </w:r>
      <w:r w:rsidR="00741DB0">
        <w:rPr>
          <w:rFonts w:eastAsiaTheme="minorEastAsia" w:cs="Times New Roman"/>
          <w:lang w:val="en-US"/>
        </w:rPr>
        <w:t xml:space="preserve">Pair production is </w:t>
      </w:r>
      <w:r w:rsidR="00FE5CFA">
        <w:rPr>
          <w:rFonts w:eastAsiaTheme="minorEastAsia" w:cs="Times New Roman"/>
          <w:lang w:val="en-US"/>
        </w:rPr>
        <w:t xml:space="preserve">the </w:t>
      </w:r>
      <w:r w:rsidR="00741DB0">
        <w:rPr>
          <w:rFonts w:eastAsiaTheme="minorEastAsia" w:cs="Times New Roman"/>
          <w:lang w:val="en-US"/>
        </w:rPr>
        <w:t>annihilation of photons in the presence of a nucleus’s Coulomb field</w:t>
      </w:r>
      <w:r w:rsidR="00B516BD">
        <w:rPr>
          <w:rFonts w:eastAsiaTheme="minorEastAsia" w:cs="Times New Roman"/>
          <w:lang w:val="en-US"/>
        </w:rPr>
        <w:t>,</w:t>
      </w:r>
      <w:r w:rsidR="000C2810">
        <w:rPr>
          <w:rFonts w:eastAsiaTheme="minorEastAsia" w:cs="Times New Roman"/>
          <w:lang w:val="en-US"/>
        </w:rPr>
        <w:t xml:space="preserve"> producing a positron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0C2810">
        <w:rPr>
          <w:rFonts w:eastAsiaTheme="minorEastAsia" w:cs="Times New Roman"/>
          <w:lang w:val="en-US"/>
        </w:rPr>
        <w:t>)</w:t>
      </w:r>
      <w:r w:rsidR="006E6B93">
        <w:rPr>
          <w:rFonts w:eastAsiaTheme="minorEastAsia" w:cs="Times New Roman"/>
          <w:lang w:val="en-US"/>
        </w:rPr>
        <w:t xml:space="preserve"> electron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oMath>
      <w:r w:rsidR="006E6B93">
        <w:rPr>
          <w:rFonts w:eastAsiaTheme="minorEastAsia" w:cs="Times New Roman"/>
          <w:lang w:val="en-US"/>
        </w:rPr>
        <w:t>) pair</w:t>
      </w:r>
      <w:r w:rsidR="00AA7D77">
        <w:rPr>
          <w:rFonts w:eastAsiaTheme="minorEastAsia" w:cs="Times New Roman"/>
          <w:lang w:val="en-US"/>
        </w:rPr>
        <w:t>. The interaction demands</w:t>
      </w:r>
      <w:r w:rsidR="00DF5166">
        <w:rPr>
          <w:rFonts w:eastAsiaTheme="minorEastAsia" w:cs="Times New Roman"/>
          <w:lang w:val="en-US"/>
        </w:rPr>
        <w:t>,</w:t>
      </w:r>
      <w:r w:rsidR="00B516BD">
        <w:rPr>
          <w:rFonts w:eastAsiaTheme="minorEastAsia" w:cs="Times New Roman"/>
          <w:lang w:val="en-US"/>
        </w:rPr>
        <w:t xml:space="preserve"> at</w:t>
      </w:r>
      <w:r w:rsidR="0075585F">
        <w:rPr>
          <w:rFonts w:eastAsiaTheme="minorEastAsia" w:cs="Times New Roman"/>
          <w:lang w:val="en-US"/>
        </w:rPr>
        <w:t xml:space="preserve"> minimum</w:t>
      </w:r>
      <w:r w:rsidR="00DF5166">
        <w:rPr>
          <w:rFonts w:eastAsiaTheme="minorEastAsia" w:cs="Times New Roman"/>
          <w:lang w:val="en-US"/>
        </w:rPr>
        <w:t>,</w:t>
      </w:r>
      <w:r w:rsidR="003B495D">
        <w:rPr>
          <w:rFonts w:eastAsiaTheme="minorEastAsia" w:cs="Times New Roman"/>
          <w:lang w:val="en-US"/>
        </w:rPr>
        <w:t xml:space="preserve"> the rest</w:t>
      </w:r>
      <w:r w:rsidR="0075585F">
        <w:rPr>
          <w:rFonts w:eastAsiaTheme="minorEastAsia" w:cs="Times New Roman"/>
          <w:lang w:val="en-US"/>
        </w:rPr>
        <w:t xml:space="preserve"> </w:t>
      </w:r>
      <w:r w:rsidR="009C5157">
        <w:rPr>
          <w:rFonts w:eastAsiaTheme="minorEastAsia" w:cs="Times New Roman"/>
          <w:lang w:val="en-US"/>
        </w:rPr>
        <w:t>energy of</w:t>
      </w:r>
      <w:r w:rsidR="003B495D">
        <w:rPr>
          <w:rFonts w:eastAsiaTheme="minorEastAsia" w:cs="Times New Roman"/>
          <w:lang w:val="en-US"/>
        </w:rPr>
        <w:t xml:space="preserve"> two electrons</w:t>
      </w:r>
      <w:r w:rsidR="009C5157">
        <w:rPr>
          <w:rFonts w:eastAsiaTheme="minorEastAsia" w:cs="Times New Roman"/>
          <w:lang w:val="en-US"/>
        </w:rPr>
        <w:t xml:space="preserve"> </w:t>
      </w:r>
      <w:r w:rsidR="00B516BD">
        <w:rPr>
          <w:rFonts w:eastAsiaTheme="minorEastAsia" w:cs="Times New Roman"/>
          <w:lang w:val="en-US"/>
        </w:rPr>
        <w:t>(</w:t>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r>
          <w:rPr>
            <w:rFonts w:ascii="Cambria Math" w:eastAsiaTheme="minorEastAsia" w:hAnsi="Cambria Math" w:cs="Times New Roman"/>
            <w:lang w:val="en-US"/>
          </w:rPr>
          <m:t>=1.02 MeV</m:t>
        </m:r>
      </m:oMath>
      <w:r w:rsidR="00040B08">
        <w:rPr>
          <w:rFonts w:eastAsiaTheme="minorEastAsia" w:cs="Times New Roman"/>
          <w:lang w:val="en-US"/>
        </w:rPr>
        <w:t xml:space="preserve">) </w:t>
      </w:r>
      <w:r w:rsidR="00D30C1B">
        <w:rPr>
          <w:rFonts w:eastAsiaTheme="minorEastAsia" w:cs="Times New Roman"/>
          <w:lang w:val="en-US"/>
        </w:rPr>
        <w:fldChar w:fldCharType="begin"/>
      </w:r>
      <w:r w:rsidR="00656E87">
        <w:rPr>
          <w:rFonts w:eastAsiaTheme="minorEastAsia" w:cs="Times New Roman"/>
          <w:lang w:val="en-US"/>
        </w:rPr>
        <w:instrText xml:space="preserve"> ADDIN ZOTERO_ITEM CSL_CITATION {"citationID":"lWFqGxu3","properties":{"formattedCitation":"(Attix,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30C1B">
        <w:rPr>
          <w:rFonts w:eastAsiaTheme="minorEastAsia" w:cs="Times New Roman"/>
          <w:lang w:val="en-US"/>
        </w:rPr>
        <w:fldChar w:fldCharType="separate"/>
      </w:r>
      <w:r w:rsidR="00D30C1B" w:rsidRPr="00436F29">
        <w:rPr>
          <w:rFonts w:cs="Times New Roman"/>
          <w:lang w:val="en-US"/>
        </w:rPr>
        <w:t>(Attix, 1986</w:t>
      </w:r>
      <w:r w:rsidR="00436F29">
        <w:rPr>
          <w:rFonts w:cs="Times New Roman"/>
          <w:lang w:val="en-US"/>
        </w:rPr>
        <w:t>, p.146-148</w:t>
      </w:r>
      <w:r w:rsidR="00D30C1B" w:rsidRPr="00436F29">
        <w:rPr>
          <w:rFonts w:cs="Times New Roman"/>
          <w:lang w:val="en-US"/>
        </w:rPr>
        <w:t>)</w:t>
      </w:r>
      <w:r w:rsidR="00D30C1B">
        <w:rPr>
          <w:rFonts w:eastAsiaTheme="minorEastAsia" w:cs="Times New Roman"/>
          <w:lang w:val="en-US"/>
        </w:rPr>
        <w:fldChar w:fldCharType="end"/>
      </w:r>
      <w:r w:rsidR="00DF5166">
        <w:rPr>
          <w:rFonts w:eastAsiaTheme="minorEastAsia" w:cs="Times New Roman"/>
          <w:lang w:val="en-US"/>
        </w:rPr>
        <w:t xml:space="preserve">. We will use photons with energies </w:t>
      </w:r>
      <w:r w:rsidR="00A11A4E">
        <w:rPr>
          <w:rFonts w:eastAsiaTheme="minorEastAsia" w:cs="Times New Roman"/>
          <w:lang w:val="en-US"/>
        </w:rPr>
        <w:t xml:space="preserve">in the kV region, where the photoelectric </w:t>
      </w:r>
      <w:r w:rsidR="00EF448C">
        <w:rPr>
          <w:rFonts w:eastAsiaTheme="minorEastAsia" w:cs="Times New Roman"/>
          <w:lang w:val="en-US"/>
        </w:rPr>
        <w:t xml:space="preserve">effect and Compton scattering dominate, and </w:t>
      </w:r>
      <w:r w:rsidR="00484B3F">
        <w:rPr>
          <w:rFonts w:eastAsiaTheme="minorEastAsia" w:cs="Times New Roman"/>
          <w:lang w:val="en-US"/>
        </w:rPr>
        <w:t>these intera</w:t>
      </w:r>
      <w:r w:rsidR="00202236">
        <w:rPr>
          <w:rFonts w:eastAsiaTheme="minorEastAsia" w:cs="Times New Roman"/>
          <w:lang w:val="en-US"/>
        </w:rPr>
        <w:t>c</w:t>
      </w:r>
      <w:r w:rsidR="00484B3F">
        <w:rPr>
          <w:rFonts w:eastAsiaTheme="minorEastAsia" w:cs="Times New Roman"/>
          <w:lang w:val="en-US"/>
        </w:rPr>
        <w:t>tion types will</w:t>
      </w:r>
      <w:r w:rsidR="00EF448C">
        <w:rPr>
          <w:rFonts w:eastAsiaTheme="minorEastAsia" w:cs="Times New Roman"/>
          <w:lang w:val="en-US"/>
        </w:rPr>
        <w:t xml:space="preserve"> naturally be our focus. </w:t>
      </w:r>
    </w:p>
    <w:p w14:paraId="36ECCE96" w14:textId="0FD3C9BA" w:rsidR="00222D67" w:rsidRPr="004B48EB" w:rsidRDefault="00EA3C8F" w:rsidP="00CB30D7">
      <w:pPr>
        <w:spacing w:line="360" w:lineRule="auto"/>
        <w:rPr>
          <w:rFonts w:eastAsiaTheme="minorEastAsia" w:cs="Times New Roman"/>
          <w:lang w:val="en-US"/>
        </w:rPr>
      </w:pPr>
      <w:r w:rsidRPr="005545F2">
        <w:rPr>
          <w:rFonts w:eastAsiaTheme="minorEastAsia" w:cs="Times New Roman"/>
          <w:lang w:val="en-US"/>
        </w:rPr>
        <w:t>Rayleigh scatteri</w:t>
      </w:r>
      <w:r w:rsidR="005E605A">
        <w:rPr>
          <w:rFonts w:eastAsiaTheme="minorEastAsia" w:cs="Times New Roman"/>
          <w:lang w:val="en-US"/>
        </w:rPr>
        <w:t xml:space="preserve">ng is </w:t>
      </w:r>
      <w:r w:rsidR="005F5319">
        <w:rPr>
          <w:rFonts w:eastAsiaTheme="minorEastAsia" w:cs="Times New Roman"/>
          <w:lang w:val="en-US"/>
        </w:rPr>
        <w:t>a relevant interaction type</w:t>
      </w:r>
      <w:r w:rsidR="00972F49">
        <w:rPr>
          <w:rFonts w:eastAsiaTheme="minorEastAsia" w:cs="Times New Roman"/>
          <w:lang w:val="en-US"/>
        </w:rPr>
        <w:t xml:space="preserve"> for lower energ</w:t>
      </w:r>
      <w:r w:rsidR="008F4DCA">
        <w:rPr>
          <w:rFonts w:eastAsiaTheme="minorEastAsia" w:cs="Times New Roman"/>
          <w:lang w:val="en-US"/>
        </w:rPr>
        <w:t>y photons</w:t>
      </w:r>
      <w:r w:rsidR="00B318C3">
        <w:rPr>
          <w:rFonts w:eastAsiaTheme="minorEastAsia" w:cs="Times New Roman"/>
          <w:lang w:val="en-US"/>
        </w:rPr>
        <w:t>. The photons are deflected from their path, but no energy transfers occur</w:t>
      </w:r>
      <w:r w:rsidR="00734C36">
        <w:rPr>
          <w:rFonts w:eastAsiaTheme="minorEastAsia" w:cs="Times New Roman"/>
          <w:lang w:val="en-US"/>
        </w:rPr>
        <w:t>;</w:t>
      </w:r>
      <w:r w:rsidR="00B318C3">
        <w:rPr>
          <w:rFonts w:eastAsiaTheme="minorEastAsia" w:cs="Times New Roman"/>
          <w:lang w:val="en-US"/>
        </w:rPr>
        <w:t xml:space="preserve"> </w:t>
      </w:r>
      <w:r w:rsidR="00A7391B">
        <w:rPr>
          <w:rFonts w:eastAsiaTheme="minorEastAsia" w:cs="Times New Roman"/>
          <w:lang w:val="en-US"/>
        </w:rPr>
        <w:t>hence, Rayleigh</w:t>
      </w:r>
      <w:r w:rsidR="00B318C3">
        <w:rPr>
          <w:rFonts w:eastAsiaTheme="minorEastAsia" w:cs="Times New Roman"/>
          <w:lang w:val="en-US"/>
        </w:rPr>
        <w:t xml:space="preserve"> scattering </w:t>
      </w:r>
      <w:r w:rsidR="007248EB">
        <w:rPr>
          <w:rFonts w:eastAsiaTheme="minorEastAsia" w:cs="Times New Roman"/>
          <w:lang w:val="en-US"/>
        </w:rPr>
        <w:t xml:space="preserve">does not </w:t>
      </w:r>
      <w:r w:rsidR="00A7391B">
        <w:rPr>
          <w:rFonts w:eastAsiaTheme="minorEastAsia" w:cs="Times New Roman"/>
          <w:lang w:val="en-US"/>
        </w:rPr>
        <w:t>contribute</w:t>
      </w:r>
      <w:r w:rsidR="00FF42D0">
        <w:rPr>
          <w:rFonts w:eastAsiaTheme="minorEastAsia" w:cs="Times New Roman"/>
          <w:lang w:val="en-US"/>
        </w:rPr>
        <w:t xml:space="preserve"> to </w:t>
      </w:r>
      <w:r w:rsidR="00202236">
        <w:rPr>
          <w:rFonts w:eastAsiaTheme="minorEastAsia" w:cs="Times New Roman"/>
          <w:lang w:val="en-US"/>
        </w:rPr>
        <w:t xml:space="preserve">the </w:t>
      </w:r>
      <w:r w:rsidR="00FF42D0">
        <w:rPr>
          <w:rFonts w:eastAsiaTheme="minorEastAsia" w:cs="Times New Roman"/>
          <w:lang w:val="en-US"/>
        </w:rPr>
        <w:t xml:space="preserve">absorbed dose in the medium. </w:t>
      </w:r>
      <w:r w:rsidR="002A0632">
        <w:rPr>
          <w:rFonts w:eastAsiaTheme="minorEastAsia" w:cs="Times New Roman"/>
          <w:lang w:val="en-US"/>
        </w:rPr>
        <w:t>However, i</w:t>
      </w:r>
      <w:r w:rsidR="00FF42D0">
        <w:rPr>
          <w:rFonts w:eastAsiaTheme="minorEastAsia" w:cs="Times New Roman"/>
          <w:lang w:val="en-US"/>
        </w:rPr>
        <w:t>t is still an important interaction type</w:t>
      </w:r>
      <w:r w:rsidR="002A0632">
        <w:rPr>
          <w:rFonts w:eastAsiaTheme="minorEastAsia" w:cs="Times New Roman"/>
          <w:lang w:val="en-US"/>
        </w:rPr>
        <w:t xml:space="preserve"> </w:t>
      </w:r>
      <w:r w:rsidR="00FF42D0">
        <w:rPr>
          <w:rFonts w:eastAsiaTheme="minorEastAsia" w:cs="Times New Roman"/>
          <w:lang w:val="en-US"/>
        </w:rPr>
        <w:lastRenderedPageBreak/>
        <w:t xml:space="preserve">because it </w:t>
      </w:r>
      <w:r w:rsidR="0031022C">
        <w:rPr>
          <w:rFonts w:eastAsiaTheme="minorEastAsia" w:cs="Times New Roman"/>
          <w:lang w:val="en-US"/>
        </w:rPr>
        <w:t>gives a complete picture of the photon</w:t>
      </w:r>
      <w:r w:rsidR="00D05493">
        <w:rPr>
          <w:rFonts w:eastAsiaTheme="minorEastAsia" w:cs="Times New Roman"/>
          <w:lang w:val="en-US"/>
        </w:rPr>
        <w:t>’s</w:t>
      </w:r>
      <w:r w:rsidR="0031022C">
        <w:rPr>
          <w:rFonts w:eastAsiaTheme="minorEastAsia" w:cs="Times New Roman"/>
          <w:lang w:val="en-US"/>
        </w:rPr>
        <w:t xml:space="preserve"> path. </w:t>
      </w:r>
      <w:r w:rsidR="00B95DE4">
        <w:rPr>
          <w:rFonts w:eastAsiaTheme="minorEastAsia" w:cs="Times New Roman"/>
          <w:lang w:val="en-US"/>
        </w:rPr>
        <w:t xml:space="preserve"> </w:t>
      </w:r>
      <w:r w:rsidR="00A901AC">
        <w:rPr>
          <w:rFonts w:eastAsiaTheme="minorEastAsia" w:cs="Times New Roman"/>
          <w:lang w:val="en-US"/>
        </w:rPr>
        <w:t xml:space="preserve"> </w:t>
      </w:r>
      <w:r w:rsidR="00222D67">
        <w:rPr>
          <w:lang w:val="en-US"/>
        </w:rPr>
        <w:br/>
      </w:r>
      <w:ins w:id="8" w:author="Jacob Lie" w:date="2021-11-12T15:06:00Z">
        <w:r w:rsidR="00222D67" w:rsidRPr="00704FA2">
          <w:rPr>
            <w:rFonts w:cs="Times New Roman"/>
            <w:noProof/>
            <w:lang w:val="en-US"/>
            <w:rPrChange w:id="9" w:author="Jacob Lie" w:date="2021-12-03T09:58:00Z">
              <w:rPr>
                <w:rFonts w:asciiTheme="minorHAnsi" w:hAnsiTheme="minorHAnsi" w:cstheme="minorHAnsi"/>
                <w:noProof/>
                <w:lang w:val="en-US"/>
              </w:rPr>
            </w:rPrChange>
          </w:rPr>
          <w:drawing>
            <wp:inline distT="0" distB="0" distL="0" distR="0" wp14:anchorId="4C3A2CBB" wp14:editId="6ED2EBBB">
              <wp:extent cx="4893276" cy="2858295"/>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4898237" cy="2861193"/>
                      </a:xfrm>
                      <a:prstGeom prst="rect">
                        <a:avLst/>
                      </a:prstGeom>
                    </pic:spPr>
                  </pic:pic>
                </a:graphicData>
              </a:graphic>
            </wp:inline>
          </w:drawing>
        </w:r>
      </w:ins>
    </w:p>
    <w:p w14:paraId="69448EDA" w14:textId="715A2204" w:rsidR="00F8004F" w:rsidRDefault="00222D67" w:rsidP="00CB30D7">
      <w:pPr>
        <w:pStyle w:val="Caption"/>
        <w:spacing w:line="360" w:lineRule="auto"/>
        <w:rPr>
          <w:rFonts w:eastAsiaTheme="minorEastAsia" w:cs="Times New Roman"/>
          <w:lang w:val="en-US"/>
        </w:rPr>
      </w:pPr>
      <w:bookmarkStart w:id="10" w:name="_Ref94625773"/>
      <w:r w:rsidRPr="00F8004F">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w:t>
      </w:r>
      <w:r w:rsidR="00882ED2">
        <w:rPr>
          <w:lang w:val="en-US"/>
        </w:rPr>
        <w:fldChar w:fldCharType="end"/>
      </w:r>
      <w:bookmarkEnd w:id="10"/>
      <w:r w:rsidRPr="00F8004F">
        <w:rPr>
          <w:lang w:val="en-US"/>
        </w:rPr>
        <w:t>.</w:t>
      </w:r>
      <w:r w:rsidR="00C07D1D" w:rsidRPr="00F8004F">
        <w:rPr>
          <w:lang w:val="en-US"/>
        </w:rPr>
        <w:t xml:space="preserve"> </w:t>
      </w:r>
      <w:r w:rsidR="00F8004F" w:rsidRPr="005545F2">
        <w:rPr>
          <w:rFonts w:cs="Times New Roman"/>
          <w:lang w:val="en-US"/>
        </w:rPr>
        <w:t xml:space="preserve">Photon interaction probability (defined as interaction cross-section </w:t>
      </w:r>
      <m:oMath>
        <m:r>
          <w:rPr>
            <w:rFonts w:ascii="Cambria Math" w:hAnsi="Cambria Math" w:cs="Times New Roman"/>
            <w:lang w:val="en-US"/>
          </w:rPr>
          <m:t>σ</m:t>
        </m:r>
      </m:oMath>
      <w:r w:rsidR="00F8004F" w:rsidRPr="005545F2">
        <w:rPr>
          <w:rFonts w:eastAsiaTheme="minorEastAsia" w:cs="Times New Roman"/>
          <w:lang w:val="en-US"/>
        </w:rPr>
        <w:t xml:space="preserve"> [</w:t>
      </w:r>
      <m:oMath>
        <m:r>
          <w:rPr>
            <w:rFonts w:ascii="Cambria Math" w:eastAsiaTheme="minorEastAsia" w:hAnsi="Cambria Math" w:cs="Times New Roman"/>
            <w:lang w:val="en-US"/>
          </w:rPr>
          <m:t>c</m:t>
        </m:r>
        <m:sSup>
          <m:sSupPr>
            <m:ctrlPr>
              <w:rPr>
                <w:rFonts w:ascii="Cambria Math" w:eastAsiaTheme="minorEastAsia" w:hAnsi="Cambria Math" w:cs="Times New Roman"/>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oMath>
      <w:r w:rsidR="00F8004F" w:rsidRPr="005545F2">
        <w:rPr>
          <w:rFonts w:eastAsiaTheme="minorEastAsia" w:cs="Times New Roman"/>
          <w:lang w:val="en-US"/>
        </w:rPr>
        <w:t>]</w:t>
      </w:r>
      <w:r w:rsidR="00F8004F" w:rsidRPr="005545F2">
        <w:rPr>
          <w:rFonts w:cs="Times New Roman"/>
          <w:lang w:val="en-US"/>
        </w:rPr>
        <w:t xml:space="preserve">  as a function of atomic number Z and photon energy </w:t>
      </w:r>
      <m:oMath>
        <m:r>
          <w:rPr>
            <w:rFonts w:ascii="Cambria Math" w:hAnsi="Cambria Math" w:cs="Times New Roman"/>
            <w:lang w:val="en-US"/>
          </w:rPr>
          <m:t>hν</m:t>
        </m:r>
      </m:oMath>
      <w:r w:rsidR="00F8004F" w:rsidRPr="005545F2">
        <w:rPr>
          <w:rFonts w:eastAsiaTheme="minorEastAsia" w:cs="Times New Roman"/>
          <w:lang w:val="en-US"/>
        </w:rPr>
        <w:t xml:space="preserve"> [MeV] The curves represent the area where two interactions have the same probability</w:t>
      </w:r>
      <w:r w:rsidR="00F8004F">
        <w:rPr>
          <w:rFonts w:eastAsiaTheme="minorEastAsia" w:cs="Times New Roman"/>
          <w:lang w:val="en-US"/>
        </w:rPr>
        <w:t xml:space="preserve"> </w:t>
      </w:r>
      <w:r w:rsidR="00F8004F">
        <w:rPr>
          <w:rFonts w:eastAsiaTheme="minorEastAsia" w:cs="Times New Roman"/>
          <w:lang w:val="en-US"/>
        </w:rPr>
        <w:fldChar w:fldCharType="begin"/>
      </w:r>
      <w:r w:rsidR="003F507D">
        <w:rPr>
          <w:rFonts w:eastAsiaTheme="minorEastAsia" w:cs="Times New Roman"/>
          <w:lang w:val="en-US"/>
        </w:rPr>
        <w:instrText xml:space="preserve"> ADDIN ZOTERO_ITEM CSL_CITATION {"citationID":"fYfMVNV3","properties":{"formattedCitation":"(Attix,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8004F">
        <w:rPr>
          <w:rFonts w:eastAsiaTheme="minorEastAsia" w:cs="Times New Roman"/>
          <w:lang w:val="en-US"/>
        </w:rPr>
        <w:fldChar w:fldCharType="separate"/>
      </w:r>
      <w:r w:rsidR="00F8004F" w:rsidRPr="003477DB">
        <w:rPr>
          <w:rFonts w:cs="Times New Roman"/>
          <w:lang w:val="en-US"/>
        </w:rPr>
        <w:t>(Attix, 1986</w:t>
      </w:r>
      <w:r w:rsidR="003477DB">
        <w:rPr>
          <w:rFonts w:cs="Times New Roman"/>
          <w:lang w:val="en-US"/>
        </w:rPr>
        <w:t>, p.125</w:t>
      </w:r>
      <w:r w:rsidR="00F8004F" w:rsidRPr="003477DB">
        <w:rPr>
          <w:rFonts w:cs="Times New Roman"/>
          <w:lang w:val="en-US"/>
        </w:rPr>
        <w:t>)</w:t>
      </w:r>
      <w:r w:rsidR="00F8004F">
        <w:rPr>
          <w:rFonts w:eastAsiaTheme="minorEastAsia" w:cs="Times New Roman"/>
          <w:lang w:val="en-US"/>
        </w:rPr>
        <w:fldChar w:fldCharType="end"/>
      </w:r>
      <w:r w:rsidR="00F8004F" w:rsidRPr="005545F2">
        <w:rPr>
          <w:rFonts w:eastAsiaTheme="minorEastAsia" w:cs="Times New Roman"/>
          <w:lang w:val="en-US"/>
        </w:rPr>
        <w:t>.</w:t>
      </w:r>
    </w:p>
    <w:p w14:paraId="145D56F8" w14:textId="3373F46C" w:rsidR="00B835DD" w:rsidRPr="005545F2" w:rsidRDefault="00B835DD" w:rsidP="00CB30D7">
      <w:pPr>
        <w:pStyle w:val="Heading4"/>
        <w:spacing w:line="360" w:lineRule="auto"/>
        <w:rPr>
          <w:rFonts w:eastAsiaTheme="minorEastAsia"/>
          <w:lang w:val="en-US"/>
        </w:rPr>
      </w:pPr>
      <w:bookmarkStart w:id="11" w:name="_Ref99116296"/>
      <w:r w:rsidRPr="005545F2">
        <w:rPr>
          <w:rFonts w:eastAsiaTheme="minorEastAsia"/>
          <w:lang w:val="en-US"/>
        </w:rPr>
        <w:t>Photoelectric effect</w:t>
      </w:r>
      <w:bookmarkEnd w:id="11"/>
      <w:r w:rsidRPr="005545F2">
        <w:rPr>
          <w:rFonts w:eastAsiaTheme="minorEastAsia"/>
          <w:lang w:val="en-US"/>
        </w:rPr>
        <w:t xml:space="preserve"> </w:t>
      </w:r>
    </w:p>
    <w:p w14:paraId="7A8EDFF5" w14:textId="76EAF70D" w:rsidR="00AF04FB" w:rsidRPr="000B1A2B" w:rsidRDefault="00FE5CFA" w:rsidP="00CB30D7">
      <w:pPr>
        <w:spacing w:line="360" w:lineRule="auto"/>
        <w:rPr>
          <w:rFonts w:eastAsiaTheme="minorEastAsia" w:cs="Times New Roman"/>
          <w:lang w:val="en-US"/>
        </w:rPr>
      </w:pPr>
      <w:r>
        <w:rPr>
          <w:rFonts w:eastAsiaTheme="minorEastAsia" w:cs="Times New Roman"/>
          <w:lang w:val="en-US"/>
        </w:rPr>
        <w:t>The p</w:t>
      </w:r>
      <w:r w:rsidR="00B835DD" w:rsidRPr="005545F2">
        <w:rPr>
          <w:rFonts w:eastAsiaTheme="minorEastAsia" w:cs="Times New Roman"/>
          <w:lang w:val="en-US"/>
        </w:rPr>
        <w:t>hotoelectric effect is when an incident photon</w:t>
      </w:r>
      <w:r w:rsidR="00B835DD">
        <w:rPr>
          <w:rFonts w:eastAsiaTheme="minorEastAsia" w:cs="Times New Roman"/>
          <w:lang w:val="en-US"/>
        </w:rPr>
        <w:t>’</w:t>
      </w:r>
      <w:r w:rsidR="00B835DD" w:rsidRPr="005545F2">
        <w:rPr>
          <w:rFonts w:eastAsiaTheme="minorEastAsia" w:cs="Times New Roman"/>
          <w:lang w:val="en-US"/>
        </w:rPr>
        <w:t xml:space="preserve">s energy is absorbed by an electron bound to an atom. </w:t>
      </w:r>
      <w:r w:rsidR="00C77017">
        <w:rPr>
          <w:rFonts w:eastAsiaTheme="minorEastAsia" w:cs="Times New Roman"/>
          <w:lang w:val="en-US"/>
        </w:rPr>
        <w:t xml:space="preserve">The kinetics is illustrated in </w:t>
      </w:r>
      <w:r w:rsidR="00506072">
        <w:rPr>
          <w:rFonts w:eastAsiaTheme="minorEastAsia" w:cs="Times New Roman"/>
          <w:lang w:val="en-US"/>
        </w:rPr>
        <w:fldChar w:fldCharType="begin"/>
      </w:r>
      <w:r w:rsidR="00506072">
        <w:rPr>
          <w:rFonts w:eastAsiaTheme="minorEastAsia" w:cs="Times New Roman"/>
          <w:lang w:val="en-US"/>
        </w:rPr>
        <w:instrText xml:space="preserve"> REF _Ref94626050 \h </w:instrText>
      </w:r>
      <w:r w:rsidR="00CB30D7">
        <w:rPr>
          <w:rFonts w:eastAsiaTheme="minorEastAsia" w:cs="Times New Roman"/>
          <w:lang w:val="en-US"/>
        </w:rPr>
        <w:instrText xml:space="preserve"> \* MERGEFORMAT </w:instrText>
      </w:r>
      <w:r w:rsidR="00506072">
        <w:rPr>
          <w:rFonts w:eastAsiaTheme="minorEastAsia" w:cs="Times New Roman"/>
          <w:lang w:val="en-US"/>
        </w:rPr>
      </w:r>
      <w:r w:rsidR="00506072">
        <w:rPr>
          <w:rFonts w:eastAsiaTheme="minorEastAsia" w:cs="Times New Roman"/>
          <w:lang w:val="en-US"/>
        </w:rPr>
        <w:fldChar w:fldCharType="separate"/>
      </w:r>
      <w:r w:rsidR="000E19EF" w:rsidRPr="00506072">
        <w:rPr>
          <w:lang w:val="en-US"/>
        </w:rPr>
        <w:t xml:space="preserve">Figure </w:t>
      </w:r>
      <w:r w:rsidR="000E19EF">
        <w:rPr>
          <w:noProof/>
          <w:lang w:val="en-US"/>
        </w:rPr>
        <w:t>1</w:t>
      </w:r>
      <w:r w:rsidR="000E19EF">
        <w:rPr>
          <w:noProof/>
          <w:lang w:val="en-US"/>
        </w:rPr>
        <w:noBreakHyphen/>
        <w:t>2</w:t>
      </w:r>
      <w:r w:rsidR="00506072">
        <w:rPr>
          <w:rFonts w:eastAsiaTheme="minorEastAsia" w:cs="Times New Roman"/>
          <w:lang w:val="en-US"/>
        </w:rPr>
        <w:fldChar w:fldCharType="end"/>
      </w:r>
      <w:r w:rsidR="00506072">
        <w:rPr>
          <w:rFonts w:eastAsiaTheme="minorEastAsia" w:cs="Times New Roman"/>
          <w:lang w:val="en-US"/>
        </w:rPr>
        <w:t>.</w:t>
      </w:r>
      <w:r w:rsidR="00C77017">
        <w:rPr>
          <w:rFonts w:eastAsiaTheme="minorEastAsia" w:cs="Times New Roman"/>
          <w:lang w:val="en-US"/>
        </w:rPr>
        <w:t xml:space="preserve"> </w:t>
      </w:r>
      <w:r w:rsidR="00B835DD">
        <w:rPr>
          <w:rFonts w:eastAsiaTheme="minorEastAsia" w:cs="Times New Roman"/>
          <w:lang w:val="en-US"/>
        </w:rPr>
        <w:t xml:space="preserve">If the energy is equal to or larger than the binding energy of the electron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b</m:t>
            </m:r>
          </m:sub>
        </m:sSub>
      </m:oMath>
      <w:r w:rsidR="00B835DD">
        <w:rPr>
          <w:rFonts w:eastAsiaTheme="minorEastAsia" w:cs="Times New Roman"/>
          <w:lang w:val="en-US"/>
        </w:rPr>
        <w:t xml:space="preserve"> it will</w:t>
      </w:r>
      <w:r w:rsidR="00B835DD" w:rsidRPr="005545F2">
        <w:rPr>
          <w:rFonts w:eastAsiaTheme="minorEastAsia" w:cs="Times New Roman"/>
          <w:lang w:val="en-US"/>
        </w:rPr>
        <w:t xml:space="preserve"> ionize the electron. The energy transferred from the photon to the electron depends on its initial energy and the electron</w:t>
      </w:r>
      <w:r w:rsidR="00B835DD">
        <w:rPr>
          <w:rFonts w:eastAsiaTheme="minorEastAsia" w:cs="Times New Roman"/>
          <w:lang w:val="en-US"/>
        </w:rPr>
        <w:t>’</w:t>
      </w:r>
      <w:r w:rsidR="00B835DD" w:rsidRPr="005545F2">
        <w:rPr>
          <w:rFonts w:eastAsiaTheme="minorEastAsia" w:cs="Times New Roman"/>
          <w:lang w:val="en-US"/>
        </w:rPr>
        <w:t xml:space="preserve">s binding energy </w:t>
      </w:r>
      <w:r w:rsidR="00B835DD"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{"citationID":"iAHGtdjy","properties":{"formattedCitation":"(Attix,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B835DD" w:rsidRPr="005545F2">
        <w:rPr>
          <w:rFonts w:eastAsiaTheme="minorEastAsia" w:cs="Times New Roman"/>
          <w:lang w:val="en-US"/>
        </w:rPr>
        <w:fldChar w:fldCharType="separate"/>
      </w:r>
      <w:r w:rsidR="00B835DD" w:rsidRPr="005545F2">
        <w:rPr>
          <w:rFonts w:cs="Times New Roman"/>
          <w:lang w:val="en-US"/>
        </w:rPr>
        <w:t>(Attix, 1986, p. 139)</w:t>
      </w:r>
      <w:r w:rsidR="00B835DD" w:rsidRPr="005545F2">
        <w:rPr>
          <w:rFonts w:eastAsiaTheme="minorEastAsia" w:cs="Times New Roman"/>
          <w:lang w:val="en-US"/>
        </w:rPr>
        <w:fldChar w:fldCharType="end"/>
      </w:r>
      <w:r w:rsidR="00B835DD" w:rsidRPr="005545F2">
        <w:rPr>
          <w:rFonts w:eastAsiaTheme="minorEastAsia" w:cs="Times New Roman"/>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B1A2B" w14:paraId="116EFF76" w14:textId="77777777" w:rsidTr="00D52ACA">
        <w:tc>
          <w:tcPr>
            <w:tcW w:w="8815" w:type="dxa"/>
          </w:tcPr>
          <w:p w14:paraId="785175D6" w14:textId="09564ECF" w:rsidR="000B1A2B" w:rsidRDefault="000B1A2B" w:rsidP="00CB30D7">
            <w:pPr>
              <w:spacing w:line="360" w:lineRule="auto"/>
              <w:rPr>
                <w:lang w:val="en-US"/>
              </w:rPr>
            </w:pPr>
            <m:oMathPara>
              <m:oMath>
                <m:r>
                  <w:rPr>
                    <w:rFonts w:ascii="Cambria Math" w:hAnsi="Cambria Math" w:cs="Times New Roman"/>
                    <w:lang w:val="en-US"/>
                  </w:rPr>
                  <m:t xml:space="preserve">T=hν-  </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m:t>
                    </m:r>
                  </m:sub>
                </m:sSub>
                <m:r>
                  <w:rPr>
                    <w:rFonts w:ascii="Cambria Math" w:hAnsi="Cambria Math" w:cs="Times New Roman"/>
                    <w:lang w:val="en-US"/>
                  </w:rPr>
                  <m:t>.</m:t>
                </m:r>
              </m:oMath>
            </m:oMathPara>
          </w:p>
        </w:tc>
        <w:tc>
          <w:tcPr>
            <w:tcW w:w="536" w:type="dxa"/>
          </w:tcPr>
          <w:p w14:paraId="68229304" w14:textId="53B057AB" w:rsidR="000B1A2B" w:rsidRDefault="000B1A2B"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w:t>
            </w:r>
            <w:r>
              <w:fldChar w:fldCharType="end"/>
            </w:r>
          </w:p>
        </w:tc>
      </w:tr>
    </w:tbl>
    <w:p w14:paraId="200453B4" w14:textId="2549D386" w:rsidR="00D52ACA" w:rsidRDefault="00D52ACA" w:rsidP="00CB30D7">
      <w:pPr>
        <w:spacing w:line="360" w:lineRule="auto"/>
        <w:rPr>
          <w:rFonts w:eastAsiaTheme="minorEastAsia" w:cs="Times New Roman"/>
          <w:lang w:val="en-US"/>
        </w:rPr>
      </w:pPr>
      <w:r>
        <w:rPr>
          <w:rFonts w:eastAsiaTheme="minorEastAsia" w:cs="Times New Roman"/>
          <w:lang w:val="en-US"/>
        </w:rPr>
        <w:t>The photon might liberate a</w:t>
      </w:r>
      <w:r w:rsidR="008525EB">
        <w:rPr>
          <w:rFonts w:eastAsiaTheme="minorEastAsia" w:cs="Times New Roman"/>
          <w:lang w:val="en-US"/>
        </w:rPr>
        <w:t xml:space="preserve">n </w:t>
      </w:r>
      <w:r w:rsidR="00540C40">
        <w:rPr>
          <w:rFonts w:eastAsiaTheme="minorEastAsia" w:cs="Times New Roman"/>
          <w:lang w:val="en-US"/>
        </w:rPr>
        <w:t>inner shell electron</w:t>
      </w:r>
      <w:r w:rsidR="00A84977">
        <w:rPr>
          <w:rFonts w:eastAsiaTheme="minorEastAsia" w:cs="Times New Roman"/>
          <w:lang w:val="en-US"/>
        </w:rPr>
        <w:t xml:space="preserve"> </w:t>
      </w:r>
      <w:r w:rsidR="00B833B1">
        <w:rPr>
          <w:rFonts w:eastAsiaTheme="minorEastAsia" w:cs="Times New Roman"/>
          <w:lang w:val="en-US"/>
        </w:rPr>
        <w:t>with higher binding energy</w:t>
      </w:r>
      <w:r w:rsidR="004D7F4F">
        <w:rPr>
          <w:rFonts w:eastAsiaTheme="minorEastAsia" w:cs="Times New Roman"/>
          <w:lang w:val="en-US"/>
        </w:rPr>
        <w:t xml:space="preserve"> (K- or L-shell electron)</w:t>
      </w:r>
      <w:r>
        <w:rPr>
          <w:rFonts w:eastAsiaTheme="minorEastAsia" w:cs="Times New Roman"/>
          <w:lang w:val="en-US"/>
        </w:rPr>
        <w:t>. A looser bound electron will</w:t>
      </w:r>
      <w:r w:rsidR="00B833B1">
        <w:rPr>
          <w:rFonts w:eastAsiaTheme="minorEastAsia" w:cs="Times New Roman"/>
          <w:lang w:val="en-US"/>
        </w:rPr>
        <w:t xml:space="preserve"> deexcite,</w:t>
      </w:r>
      <w:r>
        <w:rPr>
          <w:rFonts w:eastAsiaTheme="minorEastAsia" w:cs="Times New Roman"/>
          <w:lang w:val="en-US"/>
        </w:rPr>
        <w:t xml:space="preserve"> fill</w:t>
      </w:r>
      <w:r w:rsidR="00B833B1">
        <w:rPr>
          <w:rFonts w:eastAsiaTheme="minorEastAsia" w:cs="Times New Roman"/>
          <w:lang w:val="en-US"/>
        </w:rPr>
        <w:t>ing</w:t>
      </w:r>
      <w:r>
        <w:rPr>
          <w:rFonts w:eastAsiaTheme="minorEastAsia" w:cs="Times New Roman"/>
          <w:lang w:val="en-US"/>
        </w:rPr>
        <w:t xml:space="preserve"> the vacancy</w:t>
      </w:r>
      <w:r w:rsidR="00585B76">
        <w:rPr>
          <w:rFonts w:eastAsiaTheme="minorEastAsia" w:cs="Times New Roman"/>
          <w:lang w:val="en-US"/>
        </w:rPr>
        <w:t xml:space="preserve">. </w:t>
      </w:r>
      <w:r w:rsidR="00E27A82">
        <w:rPr>
          <w:rFonts w:eastAsiaTheme="minorEastAsia" w:cs="Times New Roman"/>
          <w:lang w:val="en-US"/>
        </w:rPr>
        <w:t>The energy difference</w:t>
      </w:r>
      <w:r w:rsidR="006A3C5F">
        <w:rPr>
          <w:rFonts w:eastAsiaTheme="minorEastAsia" w:cs="Times New Roman"/>
          <w:lang w:val="en-US"/>
        </w:rPr>
        <w:t xml:space="preserve"> is either emitted as characteristic X-rays or </w:t>
      </w:r>
      <w:r w:rsidR="002360BF">
        <w:rPr>
          <w:rFonts w:eastAsiaTheme="minorEastAsia" w:cs="Times New Roman"/>
          <w:lang w:val="en-US"/>
        </w:rPr>
        <w:t>by ionization of a valence electron (</w:t>
      </w:r>
      <w:r w:rsidR="00F25028">
        <w:rPr>
          <w:rFonts w:eastAsiaTheme="minorEastAsia" w:cs="Times New Roman"/>
          <w:lang w:val="en-US"/>
        </w:rPr>
        <w:t>outer shell electron</w:t>
      </w:r>
      <w:r w:rsidR="002360BF">
        <w:rPr>
          <w:rFonts w:eastAsiaTheme="minorEastAsia" w:cs="Times New Roman"/>
          <w:lang w:val="en-US"/>
        </w:rPr>
        <w:t>)</w:t>
      </w:r>
      <w:r w:rsidR="00F25028">
        <w:rPr>
          <w:rFonts w:eastAsiaTheme="minorEastAsia" w:cs="Times New Roman"/>
          <w:lang w:val="en-US"/>
        </w:rPr>
        <w:t>. The latter is called the auger effect</w:t>
      </w:r>
      <w:r w:rsidR="00086898">
        <w:rPr>
          <w:rFonts w:eastAsiaTheme="minorEastAsia" w:cs="Times New Roman"/>
          <w:lang w:val="en-US"/>
        </w:rPr>
        <w:t>,</w:t>
      </w:r>
      <w:r w:rsidR="00B9406F">
        <w:rPr>
          <w:rFonts w:eastAsiaTheme="minorEastAsia" w:cs="Times New Roman"/>
          <w:lang w:val="en-US"/>
        </w:rPr>
        <w:t xml:space="preserve"> and the ionized electrons are </w:t>
      </w:r>
      <w:r w:rsidR="000D384A">
        <w:rPr>
          <w:rFonts w:eastAsiaTheme="minorEastAsia" w:cs="Times New Roman"/>
          <w:lang w:val="en-US"/>
        </w:rPr>
        <w:t>known as auger electrons</w:t>
      </w:r>
      <w:r w:rsidR="00086A6E">
        <w:rPr>
          <w:rFonts w:eastAsiaTheme="minorEastAsia" w:cs="Times New Roman"/>
          <w:lang w:val="en-US"/>
        </w:rPr>
        <w:t xml:space="preserve"> </w:t>
      </w:r>
      <w:r w:rsidR="00086A6E">
        <w:rPr>
          <w:rFonts w:eastAsiaTheme="minorEastAsia" w:cs="Times New Roman"/>
          <w:lang w:val="en-US"/>
        </w:rPr>
        <w:fldChar w:fldCharType="begin"/>
      </w:r>
      <w:r w:rsidR="00656E87">
        <w:rPr>
          <w:rFonts w:eastAsiaTheme="minorEastAsia" w:cs="Times New Roman"/>
          <w:lang w:val="en-US"/>
        </w:rPr>
        <w:instrText xml:space="preserve"> ADDIN ZOTERO_ITEM CSL_CITATION {"citationID":"05dpqKko","properties":{"formattedCitation":"(Attix,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086A6E">
        <w:rPr>
          <w:rFonts w:eastAsiaTheme="minorEastAsia" w:cs="Times New Roman"/>
          <w:lang w:val="en-US"/>
        </w:rPr>
        <w:fldChar w:fldCharType="separate"/>
      </w:r>
      <w:r w:rsidR="00086A6E" w:rsidRPr="008B60FA">
        <w:rPr>
          <w:rFonts w:cs="Times New Roman"/>
          <w:lang w:val="en-US"/>
        </w:rPr>
        <w:t>(Attix, 1986</w:t>
      </w:r>
      <w:r w:rsidR="008B60FA">
        <w:rPr>
          <w:rFonts w:cs="Times New Roman"/>
          <w:lang w:val="en-US"/>
        </w:rPr>
        <w:t>, p.143</w:t>
      </w:r>
      <w:r w:rsidR="00086A6E" w:rsidRPr="008B60FA">
        <w:rPr>
          <w:rFonts w:cs="Times New Roman"/>
          <w:lang w:val="en-US"/>
        </w:rPr>
        <w:t>)</w:t>
      </w:r>
      <w:r w:rsidR="00086A6E">
        <w:rPr>
          <w:rFonts w:eastAsiaTheme="minorEastAsia" w:cs="Times New Roman"/>
          <w:lang w:val="en-US"/>
        </w:rPr>
        <w:fldChar w:fldCharType="end"/>
      </w:r>
      <w:r w:rsidR="000D384A">
        <w:rPr>
          <w:rFonts w:eastAsiaTheme="minorEastAsia" w:cs="Times New Roman"/>
          <w:lang w:val="en-US"/>
        </w:rPr>
        <w:t xml:space="preserve">. </w:t>
      </w:r>
      <w:r w:rsidR="000D384A">
        <w:rPr>
          <w:rFonts w:eastAsiaTheme="minorEastAsia" w:cs="Times New Roman"/>
          <w:lang w:val="en-US"/>
        </w:rPr>
        <w:br/>
      </w:r>
      <w:r w:rsidR="004A6A22">
        <w:rPr>
          <w:rFonts w:eastAsiaTheme="minorEastAsia" w:cs="Times New Roman"/>
          <w:lang w:val="en-US"/>
        </w:rPr>
        <w:t xml:space="preserve">The </w:t>
      </w:r>
      <w:r w:rsidR="004A6A22" w:rsidRPr="005545F2">
        <w:rPr>
          <w:rFonts w:eastAsiaTheme="minorEastAsia" w:cs="Times New Roman"/>
          <w:lang w:val="en-US"/>
        </w:rPr>
        <w:t>cross-section per atom for the photo-electric effect</w:t>
      </w:r>
      <w:r w:rsidR="004A6A22">
        <w:rPr>
          <w:rFonts w:eastAsiaTheme="minorEastAsia" w:cs="Times New Roman"/>
          <w:lang w:val="en-US"/>
        </w:rPr>
        <w:t xml:space="preserve"> is proportional to </w:t>
      </w:r>
      <w:r w:rsidR="00752D48">
        <w:rPr>
          <w:rFonts w:eastAsiaTheme="minorEastAsia" w:cs="Times New Roman"/>
          <w:lang w:val="en-US"/>
        </w:rPr>
        <w:t xml:space="preserve">atomic number and incident energy of the photon </w:t>
      </w:r>
    </w:p>
    <w:p w14:paraId="118538C5" w14:textId="7D544435" w:rsidR="00EF3A24" w:rsidRPr="00F53227" w:rsidRDefault="00E3395A" w:rsidP="00CB30D7">
      <w:pPr>
        <w:spacing w:line="360" w:lineRule="auto"/>
        <w:rPr>
          <w:rFonts w:eastAsiaTheme="minorEastAsia"/>
          <w:lang w:val="en-US"/>
        </w:rPr>
      </w:pPr>
      <m:oMathPara>
        <m:oMath>
          <m:r>
            <w:rPr>
              <w:rFonts w:ascii="Cambria Math" w:hAnsi="Cambria Math" w:cs="Times New Roman"/>
              <w:lang w:val="en-US"/>
            </w:rPr>
            <w:lastRenderedPageBreak/>
            <m:t xml:space="preserve">τ α </m:t>
          </m:r>
          <m:f>
            <m:fPr>
              <m:ctrlPr>
                <w:rPr>
                  <w:rFonts w:ascii="Cambria Math" w:eastAsiaTheme="minorEastAsia" w:hAnsi="Cambria Math" w:cs="Times New Roman"/>
                  <w:i/>
                  <w:lang w:val="en-US"/>
                </w:rPr>
              </m:ctrlPr>
            </m:fPr>
            <m:num>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lang w:val="en-US"/>
                    </w:rPr>
                    <m:t>n</m:t>
                  </m:r>
                </m:sup>
              </m:sSup>
            </m:num>
            <m:den>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hν</m:t>
                      </m:r>
                    </m:e>
                  </m:d>
                </m:e>
                <m:sup>
                  <m:r>
                    <w:rPr>
                      <w:rFonts w:ascii="Cambria Math" w:eastAsiaTheme="minorEastAsia" w:hAnsi="Cambria Math" w:cs="Times New Roman"/>
                      <w:lang w:val="en-US"/>
                    </w:rPr>
                    <m:t>m</m:t>
                  </m:r>
                </m:sup>
              </m:sSup>
            </m:den>
          </m:f>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num>
                <m:den>
                  <m:r>
                    <w:rPr>
                      <w:rFonts w:ascii="Cambria Math" w:eastAsiaTheme="minorEastAsia" w:hAnsi="Cambria Math"/>
                      <w:lang w:val="en-US"/>
                    </w:rPr>
                    <m:t>atom</m:t>
                  </m:r>
                </m:den>
              </m:f>
            </m:e>
          </m:d>
          <m:r>
            <w:rPr>
              <w:rFonts w:ascii="Cambria Math" w:eastAsiaTheme="minorEastAsia" w:hAnsi="Cambria Math"/>
              <w:lang w:val="en-US"/>
            </w:rPr>
            <m:t xml:space="preserve">  , 4&lt;n&lt;5 , 1&lt;m&lt;3 ,</m:t>
          </m:r>
        </m:oMath>
      </m:oMathPara>
    </w:p>
    <w:p w14:paraId="4E80468D" w14:textId="796AB56C" w:rsidR="00907576" w:rsidRDefault="007804AA" w:rsidP="00CB30D7">
      <w:pPr>
        <w:spacing w:after="160" w:line="360" w:lineRule="auto"/>
        <w:rPr>
          <w:rFonts w:eastAsiaTheme="minorEastAsia"/>
          <w:lang w:val="en-US"/>
        </w:rPr>
      </w:pPr>
      <w:r>
        <w:rPr>
          <w:rFonts w:eastAsiaTheme="minorEastAsia"/>
          <w:lang w:val="en-US"/>
        </w:rPr>
        <w:t xml:space="preserve">The expression confirms </w:t>
      </w:r>
      <w:r w:rsidR="00C624D2">
        <w:rPr>
          <w:rFonts w:eastAsiaTheme="minorEastAsia"/>
          <w:lang w:val="en-US"/>
        </w:rPr>
        <w:fldChar w:fldCharType="begin"/>
      </w:r>
      <w:r w:rsidR="00C624D2">
        <w:rPr>
          <w:rFonts w:eastAsiaTheme="minorEastAsia"/>
          <w:lang w:val="en-US"/>
        </w:rPr>
        <w:instrText xml:space="preserve"> REF _Ref94625773 \h </w:instrText>
      </w:r>
      <w:r w:rsidR="00CB30D7">
        <w:rPr>
          <w:rFonts w:eastAsiaTheme="minorEastAsia"/>
          <w:lang w:val="en-US"/>
        </w:rPr>
        <w:instrText xml:space="preserve"> \* MERGEFORMAT </w:instrText>
      </w:r>
      <w:r w:rsidR="00C624D2">
        <w:rPr>
          <w:rFonts w:eastAsiaTheme="minorEastAsia"/>
          <w:lang w:val="en-US"/>
        </w:rPr>
      </w:r>
      <w:r w:rsidR="00C624D2">
        <w:rPr>
          <w:rFonts w:eastAsiaTheme="minorEastAsia"/>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sidR="00C624D2">
        <w:rPr>
          <w:rFonts w:eastAsiaTheme="minorEastAsia"/>
          <w:lang w:val="en-US"/>
        </w:rPr>
        <w:fldChar w:fldCharType="end"/>
      </w:r>
      <w:r w:rsidR="00C624D2">
        <w:rPr>
          <w:rFonts w:eastAsiaTheme="minorEastAsia"/>
          <w:lang w:val="en-US"/>
        </w:rPr>
        <w:t xml:space="preserve">, as photoelectric effect increases with atomic </w:t>
      </w:r>
      <w:r w:rsidR="00D53CDD">
        <w:rPr>
          <w:rFonts w:eastAsiaTheme="minorEastAsia"/>
          <w:lang w:val="en-US"/>
        </w:rPr>
        <w:t>number, and decreases with energy.</w:t>
      </w:r>
    </w:p>
    <w:p w14:paraId="2204FAF8" w14:textId="77777777" w:rsidR="00691D06" w:rsidRDefault="00691D06" w:rsidP="00CB30D7">
      <w:pPr>
        <w:spacing w:after="160" w:line="360" w:lineRule="auto"/>
        <w:rPr>
          <w:rFonts w:eastAsiaTheme="minorEastAsia"/>
          <w:lang w:val="en-US"/>
        </w:rPr>
      </w:pPr>
    </w:p>
    <w:p w14:paraId="55EE05F8" w14:textId="7A4E3D94" w:rsidR="005C2D29" w:rsidRDefault="005C2D29" w:rsidP="00CB30D7">
      <w:pPr>
        <w:spacing w:after="160" w:line="360" w:lineRule="auto"/>
        <w:rPr>
          <w:rFonts w:eastAsiaTheme="minorEastAsia"/>
          <w:lang w:val="en-US"/>
        </w:rPr>
      </w:pPr>
      <w:r>
        <w:rPr>
          <w:noProof/>
        </w:rPr>
        <mc:AlternateContent>
          <mc:Choice Requires="wps">
            <w:drawing>
              <wp:anchor distT="0" distB="0" distL="114300" distR="114300" simplePos="0" relativeHeight="251663360" behindDoc="0" locked="0" layoutInCell="1" allowOverlap="1" wp14:anchorId="184382DC" wp14:editId="00317FF6">
                <wp:simplePos x="0" y="0"/>
                <wp:positionH relativeFrom="column">
                  <wp:posOffset>3261848</wp:posOffset>
                </wp:positionH>
                <wp:positionV relativeFrom="paragraph">
                  <wp:posOffset>217658</wp:posOffset>
                </wp:positionV>
                <wp:extent cx="319087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9E41CE7" w14:textId="4C593BF1" w:rsidR="00506072" w:rsidRPr="006A7A94" w:rsidRDefault="00907576" w:rsidP="00506072">
                            <w:pPr>
                              <w:pStyle w:val="Caption"/>
                              <w:rPr>
                                <w:rFonts w:asciiTheme="minorHAnsi" w:eastAsiaTheme="minorEastAsia" w:hAnsiTheme="minorHAnsi" w:cstheme="minorHAnsi"/>
                                <w:lang w:val="en-US"/>
                              </w:rPr>
                            </w:pPr>
                            <w:bookmarkStart w:id="12" w:name="_Ref94626050"/>
                            <w:r w:rsidRPr="00506072">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w:t>
                            </w:r>
                            <w:r w:rsidR="00882ED2">
                              <w:rPr>
                                <w:lang w:val="en-US"/>
                              </w:rPr>
                              <w:fldChar w:fldCharType="end"/>
                            </w:r>
                            <w:bookmarkEnd w:id="12"/>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4382DC" id="_x0000_t202" coordsize="21600,21600" o:spt="202" path="m,l,21600r21600,l21600,xe">
                <v:stroke joinstyle="miter"/>
                <v:path gradientshapeok="t" o:connecttype="rect"/>
              </v:shapetype>
              <v:shape id="Text Box 1" o:spid="_x0000_s1026" type="#_x0000_t202" style="position:absolute;margin-left:256.85pt;margin-top:17.15pt;width:251.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fuFgIAADgEAAAOAAAAZHJzL2Uyb0RvYy54bWysU8Fu2zAMvQ/YPwi6L05atO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" stroked="f">
                <v:textbox style="mso-fit-shape-to-text:t" inset="0,0,0,0">
                  <w:txbxContent>
                    <w:p w14:paraId="69E41CE7" w14:textId="4C593BF1" w:rsidR="00506072" w:rsidRPr="006A7A94" w:rsidRDefault="00907576" w:rsidP="00506072">
                      <w:pPr>
                        <w:pStyle w:val="Caption"/>
                        <w:rPr>
                          <w:rFonts w:asciiTheme="minorHAnsi" w:eastAsiaTheme="minorEastAsia" w:hAnsiTheme="minorHAnsi" w:cstheme="minorHAnsi"/>
                          <w:lang w:val="en-US"/>
                        </w:rPr>
                      </w:pPr>
                      <w:bookmarkStart w:id="13" w:name="_Ref94626050"/>
                      <w:r w:rsidRPr="00506072">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w:t>
                      </w:r>
                      <w:r w:rsidR="00882ED2">
                        <w:rPr>
                          <w:lang w:val="en-US"/>
                        </w:rPr>
                        <w:fldChar w:fldCharType="end"/>
                      </w:r>
                      <w:bookmarkEnd w:id="13"/>
                      <w:r w:rsidRPr="00506072">
                        <w:rPr>
                          <w:lang w:val="en-US"/>
                        </w:rPr>
                        <w:t xml:space="preserve">. </w:t>
                      </w:r>
                      <w:r w:rsidR="00506072" w:rsidRPr="006A7A94">
                        <w:rPr>
                          <w:rFonts w:asciiTheme="minorHAnsi" w:hAnsiTheme="minorHAnsi" w:cstheme="minorHAnsi"/>
                          <w:lang w:val="en-US"/>
                        </w:rPr>
                        <w:t xml:space="preserve"> Illustration of the photoelectric effect. A bound electron absorbs all the energy of incoming a photon. If the energy is high enough, it will ionize the electrons </w:t>
                      </w:r>
                      <w:r w:rsidR="00506072" w:rsidRPr="006A7A94">
                        <w:rPr>
                          <w:rFonts w:asciiTheme="minorHAnsi" w:hAnsiTheme="minorHAnsi" w:cstheme="minorHAnsi"/>
                          <w:lang w:val="en-US"/>
                        </w:rPr>
                        <w:fldChar w:fldCharType="begin"/>
                      </w:r>
                      <w:r w:rsidR="00506072" w:rsidRPr="006A7A94">
                        <w:rPr>
                          <w:rFonts w:asciiTheme="minorHAnsi" w:hAnsiTheme="minorHAnsi" w:cstheme="minorHAnsi"/>
                          <w:lang w:val="en-US"/>
                        </w:rPr>
                        <w:instrText xml:space="preserve"> ADDIN ZOTERO_ITEM CSL_CITATION {"citationID":"OOGUAymp","properties":{"formattedCitation":"(Attix, 2008)","plainCitation":"(Attix, 2008)","noteIndex":0},"citationItems":[{"id":3,"uris":["http://zotero.org/users/local/GCOCszNG/items/WIR9NUXU"],"uri":["http://zotero.org/users/local/GCOCszNG/items/WIR9NUXU"],"itemData":{"id":3,"type":"book","abstract":"A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506072" w:rsidRPr="006A7A94">
                        <w:rPr>
                          <w:rFonts w:asciiTheme="minorHAnsi" w:hAnsiTheme="minorHAnsi" w:cstheme="minorHAnsi"/>
                          <w:lang w:val="en-US"/>
                        </w:rPr>
                        <w:fldChar w:fldCharType="separate"/>
                      </w:r>
                      <w:r w:rsidR="00506072" w:rsidRPr="006A7A94">
                        <w:rPr>
                          <w:rFonts w:asciiTheme="minorHAnsi" w:hAnsiTheme="minorHAnsi" w:cstheme="minorHAnsi"/>
                          <w:lang w:val="en-US"/>
                        </w:rPr>
                        <w:t>(Attix, 1986, p.138)</w:t>
                      </w:r>
                      <w:r w:rsidR="00506072" w:rsidRPr="006A7A94">
                        <w:rPr>
                          <w:rFonts w:asciiTheme="minorHAnsi" w:hAnsiTheme="minorHAnsi" w:cstheme="minorHAnsi"/>
                          <w:lang w:val="en-US"/>
                        </w:rPr>
                        <w:fldChar w:fldCharType="end"/>
                      </w:r>
                      <w:r w:rsidR="00506072" w:rsidRPr="006A7A94">
                        <w:rPr>
                          <w:rFonts w:asciiTheme="minorHAnsi" w:hAnsiTheme="minorHAnsi" w:cstheme="minorHAnsi"/>
                          <w:lang w:val="en-US"/>
                        </w:rPr>
                        <w:t xml:space="preserve">. The kinetic energy of the electron is dependent on the initial energy of the photon </w:t>
                      </w:r>
                      <m:oMath>
                        <m:r>
                          <w:rPr>
                            <w:rFonts w:ascii="Cambria Math" w:hAnsi="Cambria Math" w:cstheme="minorHAnsi"/>
                            <w:lang w:val="en-US"/>
                          </w:rPr>
                          <m:t>hν</m:t>
                        </m:r>
                      </m:oMath>
                      <w:r w:rsidR="00506072" w:rsidRPr="006A7A94">
                        <w:rPr>
                          <w:rFonts w:asciiTheme="minorHAnsi" w:hAnsiTheme="minorHAnsi" w:cstheme="minorHAnsi"/>
                          <w:lang w:val="en-US"/>
                        </w:rPr>
                        <w:t xml:space="preserve"> and the binding energy of the electron </w:t>
                      </w:r>
                      <m:oMath>
                        <m:sSub>
                          <m:sSubPr>
                            <m:ctrlPr>
                              <w:rPr>
                                <w:rFonts w:ascii="Cambria Math" w:hAnsi="Cambria Math" w:cstheme="minorHAnsi"/>
                                <w:lang w:val="en-US"/>
                              </w:rPr>
                            </m:ctrlPr>
                          </m:sSubPr>
                          <m:e>
                            <m:r>
                              <w:rPr>
                                <w:rFonts w:ascii="Cambria Math" w:hAnsi="Cambria Math" w:cstheme="minorHAnsi"/>
                                <w:lang w:val="en-US"/>
                              </w:rPr>
                              <m:t>E</m:t>
                            </m:r>
                          </m:e>
                          <m:sub>
                            <m:r>
                              <w:rPr>
                                <w:rFonts w:ascii="Cambria Math" w:hAnsi="Cambria Math" w:cstheme="minorHAnsi"/>
                                <w:lang w:val="en-US"/>
                              </w:rPr>
                              <m:t>b</m:t>
                            </m:r>
                          </m:sub>
                        </m:sSub>
                      </m:oMath>
                      <w:r w:rsidR="00506072" w:rsidRPr="006A7A94">
                        <w:rPr>
                          <w:rFonts w:asciiTheme="minorHAnsi" w:hAnsiTheme="minorHAnsi" w:cstheme="minorHAnsi"/>
                          <w:lang w:val="en-US"/>
                        </w:rPr>
                        <w:t xml:space="preserve">. Recoil energy is given to the atom, but it is approximately </w:t>
                      </w:r>
                      <m:oMath>
                        <m:r>
                          <w:rPr>
                            <w:rFonts w:ascii="Cambria Math" w:hAnsi="Cambria Math" w:cstheme="minorHAnsi"/>
                            <w:lang w:val="en-US"/>
                          </w:rPr>
                          <m:t>0</m:t>
                        </m:r>
                      </m:oMath>
                      <w:r w:rsidR="00506072" w:rsidRPr="006A7A94">
                        <w:rPr>
                          <w:rFonts w:asciiTheme="minorHAnsi" w:eastAsiaTheme="minorEastAsia" w:hAnsiTheme="minorHAnsi" w:cstheme="minorHAnsi"/>
                          <w:lang w:val="en-US"/>
                        </w:rPr>
                        <w:t xml:space="preserve">. </w:t>
                      </w:r>
                    </w:p>
                    <w:p w14:paraId="1668CDF7" w14:textId="6F35A840" w:rsidR="00907576" w:rsidRPr="00506072" w:rsidRDefault="00907576" w:rsidP="00907576">
                      <w:pPr>
                        <w:pStyle w:val="Caption"/>
                        <w:rPr>
                          <w:rFonts w:cs="Times New Roman"/>
                          <w:noProof/>
                          <w:sz w:val="24"/>
                          <w:lang w:val="en-US"/>
                        </w:rPr>
                      </w:pPr>
                    </w:p>
                  </w:txbxContent>
                </v:textbox>
                <w10:wrap type="through"/>
              </v:shape>
            </w:pict>
          </mc:Fallback>
        </mc:AlternateContent>
      </w:r>
      <w:r w:rsidRPr="00704FA2">
        <w:rPr>
          <w:rFonts w:cs="Times New Roman"/>
          <w:noProof/>
        </w:rPr>
        <w:drawing>
          <wp:anchor distT="0" distB="0" distL="114300" distR="114300" simplePos="0" relativeHeight="251661312" behindDoc="1" locked="0" layoutInCell="1" allowOverlap="1" wp14:anchorId="14923F85" wp14:editId="3036DD41">
            <wp:simplePos x="0" y="0"/>
            <wp:positionH relativeFrom="margin">
              <wp:align>left</wp:align>
            </wp:positionH>
            <wp:positionV relativeFrom="paragraph">
              <wp:posOffset>37074</wp:posOffset>
            </wp:positionV>
            <wp:extent cx="3190875" cy="1961363"/>
            <wp:effectExtent l="0" t="0" r="0" b="1270"/>
            <wp:wrapThrough wrapText="bothSides">
              <wp:wrapPolygon edited="0">
                <wp:start x="0" y="0"/>
                <wp:lineTo x="0" y="21404"/>
                <wp:lineTo x="21407" y="21404"/>
                <wp:lineTo x="21407"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90875" cy="1961363"/>
                    </a:xfrm>
                    <a:prstGeom prst="rect">
                      <a:avLst/>
                    </a:prstGeom>
                  </pic:spPr>
                </pic:pic>
              </a:graphicData>
            </a:graphic>
          </wp:anchor>
        </w:drawing>
      </w:r>
    </w:p>
    <w:p w14:paraId="55D3A152" w14:textId="538EE9EF" w:rsidR="005C2D29" w:rsidRDefault="005C2D29" w:rsidP="00CB30D7">
      <w:pPr>
        <w:spacing w:after="160" w:line="360" w:lineRule="auto"/>
        <w:rPr>
          <w:rFonts w:eastAsiaTheme="minorEastAsia"/>
          <w:lang w:val="en-US"/>
        </w:rPr>
      </w:pPr>
    </w:p>
    <w:p w14:paraId="7278A460" w14:textId="4CDB08E2" w:rsidR="005C2D29" w:rsidRDefault="005C2D29" w:rsidP="00CB30D7">
      <w:pPr>
        <w:spacing w:after="160" w:line="360" w:lineRule="auto"/>
        <w:rPr>
          <w:rFonts w:eastAsiaTheme="minorEastAsia"/>
          <w:lang w:val="en-US"/>
        </w:rPr>
      </w:pPr>
    </w:p>
    <w:p w14:paraId="7A80780C" w14:textId="406CA605" w:rsidR="005C2D29" w:rsidRDefault="0045037E" w:rsidP="00CB30D7">
      <w:pPr>
        <w:pStyle w:val="Heading4"/>
        <w:spacing w:line="360" w:lineRule="auto"/>
        <w:rPr>
          <w:rFonts w:eastAsiaTheme="minorEastAsia"/>
          <w:lang w:val="en-US"/>
        </w:rPr>
      </w:pPr>
      <w:r>
        <w:rPr>
          <w:rFonts w:eastAsiaTheme="minorEastAsia"/>
          <w:lang w:val="en-US"/>
        </w:rPr>
        <w:t>Compton Scattering</w:t>
      </w:r>
    </w:p>
    <w:p w14:paraId="3F0FB7BE" w14:textId="55FACDA5" w:rsidR="008D75EB" w:rsidRDefault="00B554B5" w:rsidP="00CB30D7">
      <w:pPr>
        <w:spacing w:after="160" w:line="360" w:lineRule="auto"/>
        <w:rPr>
          <w:rFonts w:eastAsiaTheme="minorEastAsia" w:cs="Times New Roman"/>
          <w:lang w:val="en-US"/>
        </w:rPr>
      </w:pPr>
      <w:r w:rsidRPr="005545F2">
        <w:rPr>
          <w:rFonts w:eastAsiaTheme="minorEastAsia" w:cs="Times New Roman"/>
          <w:lang w:val="en-US"/>
        </w:rPr>
        <w:t xml:space="preserve">The scattering process differs from the photo-electric effect in that the electron orbiting the nucleus is assumed free, which results in an inelastic collision. It is illustrated in </w:t>
      </w:r>
      <w:r w:rsidR="002A0BFC">
        <w:rPr>
          <w:rFonts w:eastAsiaTheme="minorEastAsia" w:cs="Times New Roman"/>
          <w:lang w:val="en-US"/>
        </w:rPr>
        <w:fldChar w:fldCharType="begin"/>
      </w:r>
      <w:r w:rsidR="002A0BFC">
        <w:rPr>
          <w:rFonts w:eastAsiaTheme="minorEastAsia" w:cs="Times New Roman"/>
          <w:lang w:val="en-US"/>
        </w:rPr>
        <w:instrText xml:space="preserve"> REF _Ref94631791 \h </w:instrText>
      </w:r>
      <w:r w:rsidR="00CB30D7">
        <w:rPr>
          <w:rFonts w:eastAsiaTheme="minorEastAsia" w:cs="Times New Roman"/>
          <w:lang w:val="en-US"/>
        </w:rPr>
        <w:instrText xml:space="preserve"> \* MERGEFORMAT </w:instrText>
      </w:r>
      <w:r w:rsidR="002A0BFC">
        <w:rPr>
          <w:rFonts w:eastAsiaTheme="minorEastAsia" w:cs="Times New Roman"/>
          <w:lang w:val="en-US"/>
        </w:rPr>
      </w:r>
      <w:r w:rsidR="002A0BFC">
        <w:rPr>
          <w:rFonts w:eastAsiaTheme="minorEastAsia" w:cs="Times New Roman"/>
          <w:lang w:val="en-US"/>
        </w:rPr>
        <w:fldChar w:fldCharType="separate"/>
      </w:r>
      <w:r w:rsidR="000E19EF" w:rsidRPr="00CE1C9B">
        <w:rPr>
          <w:lang w:val="en-US"/>
        </w:rPr>
        <w:t xml:space="preserve">Figure </w:t>
      </w:r>
      <w:r w:rsidR="000E19EF">
        <w:rPr>
          <w:noProof/>
          <w:lang w:val="en-US"/>
        </w:rPr>
        <w:t>1</w:t>
      </w:r>
      <w:r w:rsidR="000E19EF">
        <w:rPr>
          <w:noProof/>
          <w:lang w:val="en-US"/>
        </w:rPr>
        <w:noBreakHyphen/>
        <w:t>3</w:t>
      </w:r>
      <w:r w:rsidR="002A0BFC">
        <w:rPr>
          <w:rFonts w:eastAsiaTheme="minorEastAsia" w:cs="Times New Roman"/>
          <w:lang w:val="en-US"/>
        </w:rPr>
        <w:fldChar w:fldCharType="end"/>
      </w:r>
      <w:r w:rsidRPr="005545F2">
        <w:rPr>
          <w:rFonts w:eastAsiaTheme="minorEastAsia" w:cs="Times New Roman"/>
          <w:lang w:val="en-US"/>
        </w:rPr>
        <w:t>. The errors from this assumption have proved negligible, as the errors don</w:t>
      </w:r>
      <w:r>
        <w:rPr>
          <w:rFonts w:eastAsiaTheme="minorEastAsia" w:cs="Times New Roman"/>
          <w:lang w:val="en-US"/>
        </w:rPr>
        <w:t>’</w:t>
      </w:r>
      <w:r w:rsidRPr="005545F2">
        <w:rPr>
          <w:rFonts w:eastAsiaTheme="minorEastAsia" w:cs="Times New Roman"/>
          <w:lang w:val="en-US"/>
        </w:rPr>
        <w:t xml:space="preserve">t become substantial until we have a high atomic number Z and low initial energy </w:t>
      </w:r>
      <m:oMath>
        <m:r>
          <w:rPr>
            <w:rFonts w:ascii="Cambria Math" w:eastAsiaTheme="minorEastAsia" w:hAnsi="Cambria Math" w:cs="Times New Roman"/>
            <w:lang w:val="en-US"/>
          </w:rPr>
          <m:t>hν</m:t>
        </m:r>
      </m:oMath>
      <w:r w:rsidRPr="005545F2">
        <w:rPr>
          <w:rFonts w:eastAsiaTheme="minorEastAsia" w:cs="Times New Roman"/>
          <w:lang w:val="en-US"/>
        </w:rPr>
        <w:t>. When these conditions are reached, the photoelectric become the dominating interaction type</w:t>
      </w:r>
      <w:r w:rsidR="006D5DB1">
        <w:rPr>
          <w:rFonts w:eastAsiaTheme="minorEastAsia" w:cs="Times New Roman"/>
          <w:lang w:val="en-US"/>
        </w:rPr>
        <w:t xml:space="preserve"> </w:t>
      </w:r>
      <w:r w:rsidR="006D5DB1" w:rsidRPr="005545F2">
        <w:rPr>
          <w:rFonts w:eastAsiaTheme="minorEastAsia" w:cs="Times New Roman"/>
          <w:lang w:val="en-US"/>
        </w:rPr>
        <w:fldChar w:fldCharType="begin"/>
      </w:r>
      <w:r w:rsidR="006D5DB1">
        <w:rPr>
          <w:rFonts w:eastAsiaTheme="minorEastAsia" w:cs="Times New Roman"/>
          <w:lang w:val="en-US"/>
        </w:rPr>
        <w:instrText xml:space="preserve"> ADDIN ZOTERO_ITEM CSL_CITATION {"citationID":"RHbJ3HjA","properties":{"formattedCitation":"(Attix,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006D5DB1" w:rsidRPr="005545F2">
        <w:rPr>
          <w:rFonts w:eastAsiaTheme="minorEastAsia" w:cs="Times New Roman"/>
          <w:lang w:val="en-US"/>
        </w:rPr>
        <w:fldChar w:fldCharType="separate"/>
      </w:r>
      <w:r w:rsidR="006D5DB1" w:rsidRPr="005545F2">
        <w:rPr>
          <w:rFonts w:cs="Times New Roman"/>
          <w:lang w:val="en-US"/>
        </w:rPr>
        <w:t>(Attix, 1986,p. 125)</w:t>
      </w:r>
      <w:r w:rsidR="006D5DB1" w:rsidRPr="005545F2">
        <w:rPr>
          <w:rFonts w:eastAsiaTheme="minorEastAsia" w:cs="Times New Roman"/>
          <w:lang w:val="en-US"/>
        </w:rPr>
        <w:fldChar w:fldCharType="end"/>
      </w:r>
      <w:r w:rsidR="006D5DB1">
        <w:rPr>
          <w:rFonts w:eastAsiaTheme="minorEastAsia" w:cs="Times New Roman"/>
          <w:lang w:val="en-US"/>
        </w:rPr>
        <w:t>.</w:t>
      </w:r>
    </w:p>
    <w:p w14:paraId="2C78EDC7" w14:textId="0DC1F0C6" w:rsidR="00DF1BD6" w:rsidRPr="0045037E" w:rsidRDefault="00DF1BD6" w:rsidP="00CB30D7">
      <w:pPr>
        <w:spacing w:after="160" w:line="360" w:lineRule="auto"/>
        <w:rPr>
          <w:rFonts w:eastAsiaTheme="minorEastAsia"/>
          <w:b/>
          <w:bCs/>
          <w:lang w:val="en-US"/>
        </w:rPr>
      </w:pPr>
      <w:ins w:id="14" w:author="Jacob Lie" w:date="2021-11-12T14:17:00Z">
        <w:r w:rsidRPr="00704FA2">
          <w:rPr>
            <w:rFonts w:eastAsiaTheme="minorEastAsia" w:cs="Times New Roman"/>
            <w:noProof/>
            <w:lang w:val="en-US"/>
            <w:rPrChange w:id="15" w:author="Jacob Lie" w:date="2021-12-03T09:58:00Z">
              <w:rPr>
                <w:rFonts w:asciiTheme="minorHAnsi" w:eastAsiaTheme="minorEastAsia" w:hAnsiTheme="minorHAnsi" w:cstheme="minorHAnsi"/>
                <w:noProof/>
                <w:lang w:val="en-US"/>
              </w:rPr>
            </w:rPrChange>
          </w:rPr>
          <w:drawing>
            <wp:anchor distT="0" distB="0" distL="114300" distR="114300" simplePos="0" relativeHeight="251665408" behindDoc="1" locked="0" layoutInCell="1" allowOverlap="1" wp14:anchorId="53AC5F08" wp14:editId="28EE8231">
              <wp:simplePos x="0" y="0"/>
              <wp:positionH relativeFrom="margin">
                <wp:posOffset>0</wp:posOffset>
              </wp:positionH>
              <wp:positionV relativeFrom="paragraph">
                <wp:posOffset>290195</wp:posOffset>
              </wp:positionV>
              <wp:extent cx="3156585" cy="1774190"/>
              <wp:effectExtent l="0" t="0" r="5715"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56585" cy="1774190"/>
                      </a:xfrm>
                      <a:prstGeom prst="rect">
                        <a:avLst/>
                      </a:prstGeom>
                    </pic:spPr>
                  </pic:pic>
                </a:graphicData>
              </a:graphic>
              <wp14:sizeRelH relativeFrom="margin">
                <wp14:pctWidth>0</wp14:pctWidth>
              </wp14:sizeRelH>
              <wp14:sizeRelV relativeFrom="margin">
                <wp14:pctHeight>0</wp14:pctHeight>
              </wp14:sizeRelV>
            </wp:anchor>
          </w:drawing>
        </w:r>
      </w:ins>
    </w:p>
    <w:p w14:paraId="75CC8DDF" w14:textId="643E946C" w:rsidR="00B15115" w:rsidRDefault="002D166C" w:rsidP="00CB30D7">
      <w:pPr>
        <w:spacing w:after="160" w:line="360" w:lineRule="auto"/>
        <w:rPr>
          <w:rFonts w:eastAsiaTheme="minorEastAsia"/>
          <w:lang w:val="en-US"/>
        </w:rPr>
      </w:pPr>
      <w:r>
        <w:rPr>
          <w:noProof/>
        </w:rPr>
        <mc:AlternateContent>
          <mc:Choice Requires="wps">
            <w:drawing>
              <wp:anchor distT="0" distB="0" distL="114300" distR="114300" simplePos="0" relativeHeight="251667456" behindDoc="0" locked="0" layoutInCell="1" allowOverlap="1" wp14:anchorId="3A470958" wp14:editId="3532B9D6">
                <wp:simplePos x="0" y="0"/>
                <wp:positionH relativeFrom="column">
                  <wp:posOffset>3226435</wp:posOffset>
                </wp:positionH>
                <wp:positionV relativeFrom="paragraph">
                  <wp:posOffset>266065</wp:posOffset>
                </wp:positionV>
                <wp:extent cx="3156585" cy="342900"/>
                <wp:effectExtent l="0" t="0" r="5715" b="0"/>
                <wp:wrapSquare wrapText="bothSides"/>
                <wp:docPr id="3" name="Text Box 3"/>
                <wp:cNvGraphicFramePr/>
                <a:graphic xmlns:a="http://schemas.openxmlformats.org/drawingml/2006/main">
                  <a:graphicData uri="http://schemas.microsoft.com/office/word/2010/wordprocessingShape">
                    <wps:wsp>
                      <wps:cNvSpPr txBox="1"/>
                      <wps:spPr>
                        <a:xfrm>
                          <a:off x="0" y="0"/>
                          <a:ext cx="3156585" cy="342900"/>
                        </a:xfrm>
                        <a:prstGeom prst="rect">
                          <a:avLst/>
                        </a:prstGeom>
                        <a:solidFill>
                          <a:prstClr val="white"/>
                        </a:solidFill>
                        <a:ln>
                          <a:noFill/>
                        </a:ln>
                      </wps:spPr>
                      <wps:txbx>
                        <w:txbxContent>
                          <w:p w14:paraId="7ED6A5A3" w14:textId="62651A2F" w:rsidR="00CE1C9B" w:rsidRPr="005545F2" w:rsidRDefault="002D166C" w:rsidP="00CE1C9B">
                            <w:pPr>
                              <w:pStyle w:val="Caption"/>
                              <w:jc w:val="center"/>
                              <w:rPr>
                                <w:rFonts w:eastAsiaTheme="minorEastAsia" w:cs="Times New Roman"/>
                                <w:lang w:val="en-US"/>
                              </w:rPr>
                            </w:pPr>
                            <w:bookmarkStart w:id="16" w:name="_Ref94631791"/>
                            <w:r w:rsidRPr="00CE1C9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3</w:t>
                            </w:r>
                            <w:r w:rsidR="00882ED2">
                              <w:rPr>
                                <w:lang w:val="en-US"/>
                              </w:rPr>
                              <w:fldChar w:fldCharType="end"/>
                            </w:r>
                            <w:bookmarkEnd w:id="16"/>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0958" id="Text Box 3" o:spid="_x0000_s1027" type="#_x0000_t202" style="position:absolute;margin-left:254.05pt;margin-top:20.95pt;width:248.55pt;height:2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" stroked="f">
                <v:textbox inset="0,0,0,0">
                  <w:txbxContent>
                    <w:p w14:paraId="7ED6A5A3" w14:textId="62651A2F" w:rsidR="00CE1C9B" w:rsidRPr="005545F2" w:rsidRDefault="002D166C" w:rsidP="00CE1C9B">
                      <w:pPr>
                        <w:pStyle w:val="Caption"/>
                        <w:jc w:val="center"/>
                        <w:rPr>
                          <w:rFonts w:eastAsiaTheme="minorEastAsia" w:cs="Times New Roman"/>
                          <w:lang w:val="en-US"/>
                        </w:rPr>
                      </w:pPr>
                      <w:bookmarkStart w:id="17" w:name="_Ref94631791"/>
                      <w:r w:rsidRPr="00CE1C9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3</w:t>
                      </w:r>
                      <w:r w:rsidR="00882ED2">
                        <w:rPr>
                          <w:lang w:val="en-US"/>
                        </w:rPr>
                        <w:fldChar w:fldCharType="end"/>
                      </w:r>
                      <w:bookmarkEnd w:id="17"/>
                      <w:r w:rsidRPr="00CE1C9B">
                        <w:rPr>
                          <w:lang w:val="en-US"/>
                        </w:rPr>
                        <w:t xml:space="preserve">. </w:t>
                      </w:r>
                      <w:r w:rsidR="00CE1C9B" w:rsidRPr="00704FA2">
                        <w:rPr>
                          <w:rFonts w:cs="Times New Roman"/>
                          <w:lang w:val="en-US"/>
                        </w:rPr>
                        <w:t>Illustration of Compton scattering, where the electron is assumed free.</w:t>
                      </w:r>
                    </w:p>
                    <w:p w14:paraId="4EA35077" w14:textId="0B9D647D" w:rsidR="002D166C" w:rsidRPr="00CE1C9B" w:rsidRDefault="002D166C" w:rsidP="002D166C">
                      <w:pPr>
                        <w:pStyle w:val="Caption"/>
                        <w:rPr>
                          <w:rFonts w:cs="Times New Roman"/>
                          <w:noProof/>
                          <w:sz w:val="24"/>
                          <w:lang w:val="en-US"/>
                        </w:rPr>
                      </w:pPr>
                    </w:p>
                  </w:txbxContent>
                </v:textbox>
                <w10:wrap type="square"/>
              </v:shape>
            </w:pict>
          </mc:Fallback>
        </mc:AlternateContent>
      </w:r>
    </w:p>
    <w:p w14:paraId="11D87721" w14:textId="05AFF67B" w:rsidR="00B15115" w:rsidRDefault="00B15115" w:rsidP="00CB30D7">
      <w:pPr>
        <w:spacing w:after="160" w:line="360" w:lineRule="auto"/>
        <w:rPr>
          <w:rFonts w:eastAsiaTheme="minorEastAsia"/>
          <w:lang w:val="en-US"/>
        </w:rPr>
      </w:pPr>
    </w:p>
    <w:p w14:paraId="2C76D427" w14:textId="06E004B6" w:rsidR="00B15115" w:rsidRDefault="00B15115" w:rsidP="00CB30D7">
      <w:pPr>
        <w:spacing w:after="160" w:line="360" w:lineRule="auto"/>
        <w:rPr>
          <w:rFonts w:eastAsiaTheme="minorEastAsia"/>
          <w:lang w:val="en-US"/>
        </w:rPr>
      </w:pPr>
    </w:p>
    <w:p w14:paraId="03B30354" w14:textId="0095B4FB" w:rsidR="00B15115" w:rsidRDefault="00B15115" w:rsidP="00CB30D7">
      <w:pPr>
        <w:spacing w:after="160" w:line="360" w:lineRule="auto"/>
        <w:rPr>
          <w:rFonts w:eastAsiaTheme="minorEastAsia"/>
          <w:lang w:val="en-US"/>
        </w:rPr>
      </w:pPr>
    </w:p>
    <w:p w14:paraId="63E1443F" w14:textId="77777777" w:rsidR="00CE1C9B" w:rsidRDefault="00CE1C9B" w:rsidP="00CB30D7">
      <w:pPr>
        <w:spacing w:after="160" w:line="360" w:lineRule="auto"/>
        <w:rPr>
          <w:rFonts w:eastAsiaTheme="minorEastAsia"/>
          <w:lang w:val="en-US"/>
        </w:rPr>
      </w:pPr>
    </w:p>
    <w:p w14:paraId="3C5AC8AF" w14:textId="77777777" w:rsidR="00CE1C9B" w:rsidRDefault="00CE1C9B" w:rsidP="00CB30D7">
      <w:pPr>
        <w:spacing w:after="160" w:line="360" w:lineRule="auto"/>
        <w:rPr>
          <w:rFonts w:eastAsiaTheme="minorEastAsia"/>
          <w:lang w:val="en-US"/>
        </w:rPr>
      </w:pPr>
    </w:p>
    <w:p w14:paraId="03D70C9C" w14:textId="4F72E5AE" w:rsidR="00B15115" w:rsidRDefault="00C7445D" w:rsidP="00CB30D7">
      <w:pPr>
        <w:spacing w:line="360" w:lineRule="auto"/>
        <w:rPr>
          <w:rFonts w:eastAsiaTheme="minorEastAsia"/>
          <w:szCs w:val="24"/>
          <w:lang w:val="en-US"/>
        </w:rPr>
      </w:pPr>
      <w:r w:rsidRPr="005545F2">
        <w:rPr>
          <w:rFonts w:eastAsiaTheme="minorEastAsia" w:cs="Times New Roman"/>
          <w:lang w:val="en-US"/>
        </w:rPr>
        <w:t>The second difference compared to the photo-electric effect is that the photon only transfers part of its energy. The energy of the scattered photon follows this expression, which is derived in</w:t>
      </w:r>
      <w:r w:rsidR="00BF5CB4">
        <w:rPr>
          <w:rFonts w:eastAsiaTheme="minorEastAsia" w:cs="Times New Roman"/>
          <w:lang w:val="en-US"/>
        </w:rPr>
        <w:t xml:space="preserve"> </w:t>
      </w:r>
      <w:r w:rsidR="00BF5CB4" w:rsidRPr="00BF5CB4">
        <w:rPr>
          <w:rFonts w:eastAsiaTheme="minorEastAsia"/>
          <w:szCs w:val="24"/>
          <w:lang w:val="en-US"/>
        </w:rPr>
        <w:fldChar w:fldCharType="begin"/>
      </w:r>
      <w:r w:rsidR="00BF5CB4" w:rsidRPr="00BF5CB4">
        <w:rPr>
          <w:rFonts w:eastAsiaTheme="minorEastAsia"/>
          <w:szCs w:val="24"/>
          <w:lang w:val="en-US"/>
        </w:rPr>
        <w:instrText xml:space="preserve"> REF _Ref94693997 \h  \* MERGEFORMAT </w:instrText>
      </w:r>
      <w:r w:rsidR="00BF5CB4" w:rsidRPr="00BF5CB4">
        <w:rPr>
          <w:rFonts w:eastAsiaTheme="minorEastAsia"/>
          <w:szCs w:val="24"/>
          <w:lang w:val="en-US"/>
        </w:rPr>
      </w:r>
      <w:r w:rsidR="00BF5CB4" w:rsidRPr="00BF5CB4">
        <w:rPr>
          <w:rFonts w:eastAsiaTheme="minorEastAsia"/>
          <w:szCs w:val="24"/>
          <w:lang w:val="en-US"/>
        </w:rPr>
        <w:fldChar w:fldCharType="separate"/>
      </w:r>
      <w:r w:rsidR="000E19EF" w:rsidRPr="000E19EF">
        <w:rPr>
          <w:szCs w:val="24"/>
          <w:lang w:val="en-US"/>
        </w:rPr>
        <w:t>Appendix A</w:t>
      </w:r>
      <w:r w:rsidR="00BF5CB4" w:rsidRPr="00BF5CB4">
        <w:rPr>
          <w:rFonts w:eastAsiaTheme="minorEastAsia"/>
          <w:szCs w:val="24"/>
          <w:lang w:val="en-US"/>
        </w:rPr>
        <w:fldChar w:fldCharType="end"/>
      </w:r>
      <w:r w:rsidR="00BF5CB4">
        <w:rPr>
          <w:rFonts w:eastAsiaTheme="minorEastAsia"/>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8C677A" w14:paraId="66D4B045" w14:textId="77777777" w:rsidTr="00AF04FB">
        <w:tc>
          <w:tcPr>
            <w:tcW w:w="8815" w:type="dxa"/>
          </w:tcPr>
          <w:p w14:paraId="7B0E4807" w14:textId="006E1651" w:rsidR="008C677A" w:rsidRDefault="00A03450" w:rsidP="00CB30D7">
            <w:pPr>
              <w:spacing w:line="360" w:lineRule="auto"/>
              <w:rPr>
                <w:lang w:val="en-US"/>
              </w:rPr>
            </w:pPr>
            <m:oMathPara>
              <m:oMath>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ν</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hν</m:t>
                    </m:r>
                  </m:num>
                  <m:den>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hν</m:t>
                        </m:r>
                      </m:num>
                      <m:den>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e</m:t>
                                </m:r>
                              </m:sub>
                            </m:sSub>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2</m:t>
                                </m:r>
                              </m:sup>
                            </m:sSup>
                          </m:e>
                        </m:d>
                        <m:d>
                          <m:dPr>
                            <m:ctrlPr>
                              <w:rPr>
                                <w:rFonts w:ascii="Cambria Math" w:hAnsi="Cambria Math" w:cs="Times New Roman"/>
                                <w:i/>
                                <w:lang w:val="en-US"/>
                              </w:rPr>
                            </m:ctrlPr>
                          </m:dPr>
                          <m:e>
                            <m:r>
                              <w:rPr>
                                <w:rFonts w:ascii="Cambria Math" w:hAnsi="Cambria Math" w:cs="Times New Roman"/>
                                <w:lang w:val="en-US"/>
                              </w:rPr>
                              <m:t>1-cosϕ</m:t>
                            </m:r>
                          </m:e>
                        </m:d>
                      </m:den>
                    </m:f>
                  </m:den>
                </m:f>
              </m:oMath>
            </m:oMathPara>
          </w:p>
        </w:tc>
        <w:tc>
          <w:tcPr>
            <w:tcW w:w="535" w:type="dxa"/>
          </w:tcPr>
          <w:p w14:paraId="6DEE3784" w14:textId="25D97538" w:rsidR="008C677A" w:rsidRDefault="008C677A"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w:t>
            </w:r>
            <w:r>
              <w:fldChar w:fldCharType="end"/>
            </w:r>
          </w:p>
        </w:tc>
      </w:tr>
    </w:tbl>
    <w:p w14:paraId="0F5E4205" w14:textId="3031D4A5" w:rsidR="00B15115" w:rsidRDefault="002244A6" w:rsidP="00CB30D7">
      <w:pPr>
        <w:spacing w:after="160" w:line="360" w:lineRule="auto"/>
        <w:rPr>
          <w:rFonts w:eastAsiaTheme="minorEastAsia" w:cs="Times New Roman"/>
          <w:lang w:val="en-US"/>
        </w:rPr>
      </w:pPr>
      <w:r w:rsidRPr="005545F2">
        <w:rPr>
          <w:rFonts w:eastAsiaTheme="minorEastAsia" w:cs="Times New Roman"/>
          <w:lang w:val="en-US"/>
        </w:rPr>
        <w:t xml:space="preserve">We observe a strong correlation with the energy of the incident photon, and the scattering angle. And a maximum energy transfer to the electron for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Pr="005545F2">
        <w:rPr>
          <w:rFonts w:eastAsiaTheme="minorEastAsia" w:cs="Times New Roman"/>
          <w:lang w:val="en-US"/>
        </w:rPr>
        <w:t>.</w:t>
      </w:r>
      <w:r>
        <w:rPr>
          <w:rFonts w:eastAsiaTheme="minorEastAsia" w:cs="Times New Roman"/>
          <w:lang w:val="en-US"/>
        </w:rPr>
        <w:tab/>
      </w:r>
      <w:r>
        <w:rPr>
          <w:rFonts w:eastAsiaTheme="minorEastAsia" w:cs="Times New Roman"/>
          <w:lang w:val="en-US"/>
        </w:rPr>
        <w:br/>
      </w:r>
      <w:r w:rsidRPr="005545F2">
        <w:rPr>
          <w:rFonts w:eastAsiaTheme="minorEastAsia" w:cs="Times New Roman"/>
          <w:lang w:val="en-US"/>
        </w:rPr>
        <w:t>The Compton cross section per electron was derived by Klein and Nishina. They improved on the existing theory of Thomson scattering. Thomson</w:t>
      </w:r>
      <w:r>
        <w:rPr>
          <w:rFonts w:eastAsiaTheme="minorEastAsia" w:cs="Times New Roman"/>
          <w:lang w:val="en-US"/>
        </w:rPr>
        <w:t>’</w:t>
      </w:r>
      <w:r w:rsidRPr="005545F2">
        <w:rPr>
          <w:rFonts w:eastAsiaTheme="minorEastAsia" w:cs="Times New Roman"/>
          <w:lang w:val="en-US"/>
        </w:rPr>
        <w:t xml:space="preserve">s cross section was independent of incident photon energy, and assumed </w:t>
      </w:r>
      <m:oMath>
        <m:r>
          <w:rPr>
            <w:rFonts w:ascii="Cambria Math" w:eastAsiaTheme="minorEastAsia" w:hAnsi="Cambria Math" w:cs="Times New Roman"/>
            <w:lang w:val="en-US"/>
          </w:rPr>
          <m:t>hν=h</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ν</m:t>
            </m:r>
          </m:e>
          <m:sup>
            <m:r>
              <w:rPr>
                <w:rFonts w:ascii="Cambria Math" w:eastAsiaTheme="minorEastAsia" w:hAnsi="Cambria Math" w:cs="Times New Roman"/>
                <w:lang w:val="en-US"/>
              </w:rPr>
              <m:t>'</m:t>
            </m:r>
          </m:sup>
        </m:sSup>
      </m:oMath>
      <w:r w:rsidRPr="005545F2">
        <w:rPr>
          <w:rFonts w:eastAsiaTheme="minorEastAsia" w:cs="Times New Roman"/>
          <w:lang w:val="en-US"/>
        </w:rPr>
        <w:t xml:space="preserve"> </w:t>
      </w:r>
      <w:r w:rsidRPr="005545F2">
        <w:rPr>
          <w:rFonts w:eastAsiaTheme="minorEastAsia" w:cs="Times New Roman"/>
          <w:lang w:val="en-US"/>
        </w:rPr>
        <w:fldChar w:fldCharType="begin"/>
      </w:r>
      <w:r w:rsidR="003F507D">
        <w:rPr>
          <w:rFonts w:eastAsiaTheme="minorEastAsia" w:cs="Times New Roman"/>
          <w:lang w:val="en-US"/>
        </w:rPr>
        <w:instrText xml:space="preserve"> ADDIN ZOTERO_ITEM CSL_CITATION {"citationID":"4I57SYyC","properties":{"formattedCitation":"(Attix, 2008)","plainCitation":"(Attix, 2008)","dontUpdate":true,"noteIndex":0},"citationItems":[{"id":3,"uris":["http://zotero.org/users/9228513/items/WIR9NUXU"],"itemData":{"id":3,"type":"book","abstract":"A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Herbert"}],"accessed":{"date-parts":[["2021",8,11]]},"issued":{"date-parts":[["2008",9,26]]}}}],"schema":"https://github.com/citation-style-language/schema/raw/master/csl-citation.json"} </w:instrText>
      </w:r>
      <w:r w:rsidRPr="005545F2">
        <w:rPr>
          <w:rFonts w:eastAsiaTheme="minorEastAsia" w:cs="Times New Roman"/>
          <w:lang w:val="en-US"/>
        </w:rPr>
        <w:fldChar w:fldCharType="separate"/>
      </w:r>
      <w:r w:rsidRPr="005545F2">
        <w:rPr>
          <w:rFonts w:cs="Times New Roman"/>
          <w:lang w:val="en-US"/>
        </w:rPr>
        <w:t>(Attix, 1986, p.130)</w:t>
      </w:r>
      <w:r w:rsidRPr="005545F2">
        <w:rPr>
          <w:rFonts w:eastAsiaTheme="minorEastAsia" w:cs="Times New Roman"/>
          <w:lang w:val="en-US"/>
        </w:rPr>
        <w:fldChar w:fldCharType="end"/>
      </w:r>
      <w:r w:rsidRPr="005545F2">
        <w:rPr>
          <w:rFonts w:eastAsiaTheme="minorEastAsia" w:cs="Times New Roman"/>
          <w:lang w:val="en-US"/>
        </w:rPr>
        <w:t>.  This is correct for low energies. However</w:t>
      </w:r>
      <w:r w:rsidR="00427088">
        <w:rPr>
          <w:rFonts w:eastAsiaTheme="minorEastAsia" w:cs="Times New Roman"/>
          <w:lang w:val="en-US"/>
        </w:rPr>
        <w:t>,</w:t>
      </w:r>
      <w:r w:rsidR="004C20E1">
        <w:rPr>
          <w:rFonts w:eastAsiaTheme="minorEastAsia" w:cs="Times New Roman"/>
          <w:lang w:val="en-US"/>
        </w:rPr>
        <w:t xml:space="preserve"> in </w:t>
      </w:r>
      <w:r w:rsidR="004C20E1">
        <w:rPr>
          <w:rFonts w:eastAsiaTheme="minorEastAsia" w:cs="Times New Roman"/>
          <w:lang w:val="en-US"/>
        </w:rPr>
        <w:fldChar w:fldCharType="begin"/>
      </w:r>
      <w:r w:rsidR="004C20E1">
        <w:rPr>
          <w:rFonts w:eastAsiaTheme="minorEastAsia" w:cs="Times New Roman"/>
          <w:lang w:val="en-US"/>
        </w:rPr>
        <w:instrText xml:space="preserve"> REF _Ref94694181 \h </w:instrText>
      </w:r>
      <w:r w:rsidR="00CB30D7">
        <w:rPr>
          <w:rFonts w:eastAsiaTheme="minorEastAsia" w:cs="Times New Roman"/>
          <w:lang w:val="en-US"/>
        </w:rPr>
        <w:instrText xml:space="preserve"> \* MERGEFORMAT </w:instrText>
      </w:r>
      <w:r w:rsidR="004C20E1">
        <w:rPr>
          <w:rFonts w:eastAsiaTheme="minorEastAsia" w:cs="Times New Roman"/>
          <w:lang w:val="en-US"/>
        </w:rPr>
      </w:r>
      <w:r w:rsidR="004C20E1">
        <w:rPr>
          <w:rFonts w:eastAsiaTheme="minorEastAsia" w:cs="Times New Roman"/>
          <w:lang w:val="en-US"/>
        </w:rPr>
        <w:fldChar w:fldCharType="separate"/>
      </w:r>
      <w:r w:rsidR="000E19EF" w:rsidRPr="009807A4">
        <w:rPr>
          <w:lang w:val="en-US"/>
        </w:rPr>
        <w:t xml:space="preserve">Figure </w:t>
      </w:r>
      <w:r w:rsidR="000E19EF">
        <w:rPr>
          <w:noProof/>
          <w:lang w:val="en-US"/>
        </w:rPr>
        <w:t>1</w:t>
      </w:r>
      <w:r w:rsidR="000E19EF">
        <w:rPr>
          <w:noProof/>
          <w:lang w:val="en-US"/>
        </w:rPr>
        <w:noBreakHyphen/>
        <w:t>4</w:t>
      </w:r>
      <w:r w:rsidR="004C20E1">
        <w:rPr>
          <w:rFonts w:eastAsiaTheme="minorEastAsia" w:cs="Times New Roman"/>
          <w:lang w:val="en-US"/>
        </w:rPr>
        <w:fldChar w:fldCharType="end"/>
      </w:r>
      <w:r w:rsidR="004C20E1">
        <w:rPr>
          <w:rFonts w:eastAsiaTheme="minorEastAsia" w:cs="Times New Roman"/>
          <w:lang w:val="en-US"/>
        </w:rPr>
        <w:t xml:space="preserve"> we see </w:t>
      </w:r>
      <w:r w:rsidR="00DF7082" w:rsidRPr="005545F2">
        <w:rPr>
          <w:rFonts w:eastAsiaTheme="minorEastAsia" w:cs="Times New Roman"/>
          <w:lang w:val="en-US"/>
        </w:rPr>
        <w:t>the</w:t>
      </w:r>
      <w:r w:rsidR="00DF7082">
        <w:rPr>
          <w:rFonts w:eastAsiaTheme="minorEastAsia" w:cs="Times New Roman"/>
          <w:lang w:val="en-US"/>
        </w:rPr>
        <w:t xml:space="preserve"> energy of the scattered photon starts decreasing for increasing scattering angle</w:t>
      </w:r>
      <w:r w:rsidRPr="005545F2">
        <w:rPr>
          <w:rFonts w:eastAsiaTheme="minorEastAsia" w:cs="Times New Roman"/>
          <w:lang w:val="en-US"/>
        </w:rPr>
        <w:t xml:space="preserve"> </w:t>
      </w:r>
      <w:r w:rsidR="00DF7082">
        <w:rPr>
          <w:rFonts w:eastAsiaTheme="minorEastAsia" w:cs="Times New Roman"/>
          <w:lang w:val="en-US"/>
        </w:rPr>
        <w:t xml:space="preserve">around </w:t>
      </w:r>
      <m:oMath>
        <m:r>
          <w:rPr>
            <w:rFonts w:ascii="Cambria Math" w:eastAsiaTheme="minorEastAsia" w:hAnsi="Cambria Math" w:cs="Times New Roman"/>
            <w:lang w:val="en-US"/>
          </w:rPr>
          <m:t>0.01 MeV</m:t>
        </m:r>
      </m:oMath>
      <w:r w:rsidR="00146126">
        <w:rPr>
          <w:rFonts w:eastAsiaTheme="minorEastAsia" w:cs="Times New Roman"/>
          <w:lang w:val="en-US"/>
        </w:rPr>
        <w:t xml:space="preserve">, and reaches its minimum at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180</m:t>
            </m:r>
          </m:e>
          <m:sup>
            <m:r>
              <w:rPr>
                <w:rFonts w:ascii="Cambria Math" w:eastAsiaTheme="minorEastAsia" w:hAnsi="Cambria Math" w:cs="Times New Roman"/>
                <w:lang w:val="en-US"/>
              </w:rPr>
              <m:t>∘</m:t>
            </m:r>
          </m:sup>
        </m:sSup>
      </m:oMath>
      <w:r w:rsidR="00146126">
        <w:rPr>
          <w:rFonts w:eastAsiaTheme="minorEastAsia" w:cs="Times New Roman"/>
          <w:lang w:val="en-US"/>
        </w:rPr>
        <w:t>.</w:t>
      </w:r>
      <w:r w:rsidR="00C34775">
        <w:rPr>
          <w:rFonts w:eastAsiaTheme="minorEastAsia" w:cs="Times New Roman"/>
          <w:lang w:val="en-US"/>
        </w:rPr>
        <w:t xml:space="preserve"> </w:t>
      </w:r>
    </w:p>
    <w:p w14:paraId="711A50E8" w14:textId="262A6D8F" w:rsidR="00292D46" w:rsidRDefault="00292D46" w:rsidP="00CB30D7">
      <w:pPr>
        <w:spacing w:after="160" w:line="360" w:lineRule="auto"/>
        <w:rPr>
          <w:rFonts w:eastAsiaTheme="minorEastAsia"/>
          <w:lang w:val="en-US"/>
        </w:rPr>
      </w:pPr>
      <w:ins w:id="18" w:author="Jacob Lie" w:date="2021-11-12T14:16:00Z">
        <w:r w:rsidRPr="00704FA2">
          <w:rPr>
            <w:rFonts w:eastAsiaTheme="minorEastAsia" w:cs="Times New Roman"/>
            <w:noProof/>
            <w:lang w:val="en-US"/>
            <w:rPrChange w:id="19" w:author="Jacob Lie" w:date="2021-12-03T09:58:00Z">
              <w:rPr>
                <w:rFonts w:asciiTheme="minorHAnsi" w:eastAsiaTheme="minorEastAsia" w:hAnsiTheme="minorHAnsi" w:cstheme="minorHAnsi"/>
                <w:noProof/>
                <w:lang w:val="en-US"/>
              </w:rPr>
            </w:rPrChange>
          </w:rPr>
          <w:drawing>
            <wp:anchor distT="0" distB="0" distL="114300" distR="114300" simplePos="0" relativeHeight="251678720" behindDoc="1" locked="0" layoutInCell="1" allowOverlap="1" wp14:anchorId="3E77C961" wp14:editId="44B9BF72">
              <wp:simplePos x="0" y="0"/>
              <wp:positionH relativeFrom="margin">
                <wp:align>center</wp:align>
              </wp:positionH>
              <wp:positionV relativeFrom="paragraph">
                <wp:posOffset>190005</wp:posOffset>
              </wp:positionV>
              <wp:extent cx="4378960" cy="3094355"/>
              <wp:effectExtent l="0" t="0" r="2540" b="0"/>
              <wp:wrapTight wrapText="bothSides">
                <wp:wrapPolygon edited="0">
                  <wp:start x="0" y="0"/>
                  <wp:lineTo x="0" y="21409"/>
                  <wp:lineTo x="21519" y="21409"/>
                  <wp:lineTo x="21519" y="0"/>
                  <wp:lineTo x="0" y="0"/>
                </wp:wrapPolygon>
              </wp:wrapTight>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78960" cy="309435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56974796" w14:textId="017FFD70" w:rsidR="00B15115" w:rsidRDefault="00B15115" w:rsidP="00CB30D7">
      <w:pPr>
        <w:spacing w:after="160" w:line="360" w:lineRule="auto"/>
        <w:rPr>
          <w:rFonts w:eastAsiaTheme="minorEastAsia"/>
          <w:lang w:val="en-US"/>
        </w:rPr>
      </w:pPr>
    </w:p>
    <w:p w14:paraId="5B5C48C1" w14:textId="024A76DA" w:rsidR="00B15115" w:rsidRDefault="00B15115" w:rsidP="00CB30D7">
      <w:pPr>
        <w:spacing w:after="160" w:line="360" w:lineRule="auto"/>
        <w:rPr>
          <w:rFonts w:eastAsiaTheme="minorEastAsia"/>
          <w:lang w:val="en-US"/>
        </w:rPr>
      </w:pPr>
    </w:p>
    <w:p w14:paraId="45268E0C" w14:textId="77777777" w:rsidR="00B15115" w:rsidRDefault="00B15115" w:rsidP="00CB30D7">
      <w:pPr>
        <w:spacing w:after="160" w:line="360" w:lineRule="auto"/>
        <w:rPr>
          <w:rFonts w:eastAsiaTheme="minorEastAsia"/>
          <w:lang w:val="en-US"/>
        </w:rPr>
      </w:pPr>
    </w:p>
    <w:p w14:paraId="52652855" w14:textId="77777777" w:rsidR="00B15115" w:rsidRDefault="00B15115" w:rsidP="00CB30D7">
      <w:pPr>
        <w:spacing w:after="160" w:line="360" w:lineRule="auto"/>
        <w:rPr>
          <w:rFonts w:eastAsiaTheme="minorEastAsia"/>
          <w:lang w:val="en-US"/>
        </w:rPr>
      </w:pPr>
    </w:p>
    <w:p w14:paraId="7A97A8E3" w14:textId="1230E72E" w:rsidR="00B15115" w:rsidRDefault="00B15115" w:rsidP="00CB30D7">
      <w:pPr>
        <w:spacing w:after="160" w:line="360" w:lineRule="auto"/>
        <w:rPr>
          <w:rFonts w:eastAsiaTheme="minorEastAsia"/>
          <w:lang w:val="en-US"/>
        </w:rPr>
      </w:pPr>
    </w:p>
    <w:p w14:paraId="064409FE" w14:textId="3950454B" w:rsidR="00B15115" w:rsidRDefault="00B15115" w:rsidP="00CB30D7">
      <w:pPr>
        <w:spacing w:after="160" w:line="360" w:lineRule="auto"/>
        <w:rPr>
          <w:rFonts w:eastAsiaTheme="minorEastAsia"/>
          <w:lang w:val="en-US"/>
        </w:rPr>
      </w:pPr>
    </w:p>
    <w:p w14:paraId="624EE2E9" w14:textId="6CEB4DAD" w:rsidR="00B15115" w:rsidRDefault="00B15115" w:rsidP="00CB30D7">
      <w:pPr>
        <w:spacing w:after="160" w:line="360" w:lineRule="auto"/>
        <w:rPr>
          <w:rFonts w:eastAsiaTheme="minorEastAsia"/>
          <w:lang w:val="en-US"/>
        </w:rPr>
      </w:pPr>
    </w:p>
    <w:p w14:paraId="7E16C1D8" w14:textId="595D6463" w:rsidR="00292D46" w:rsidRDefault="00292D46" w:rsidP="00CB30D7">
      <w:pPr>
        <w:spacing w:after="160" w:line="360" w:lineRule="auto"/>
        <w:rPr>
          <w:rFonts w:eastAsiaTheme="minorEastAsia"/>
          <w:lang w:val="en-US"/>
        </w:rPr>
      </w:pPr>
    </w:p>
    <w:p w14:paraId="1855F295" w14:textId="131CBAE4" w:rsidR="00292D46" w:rsidRDefault="00292D46" w:rsidP="00CB30D7">
      <w:pPr>
        <w:spacing w:after="160" w:line="360" w:lineRule="auto"/>
        <w:rPr>
          <w:rFonts w:eastAsiaTheme="minorEastAsia"/>
          <w:lang w:val="en-US"/>
        </w:rPr>
      </w:pPr>
    </w:p>
    <w:p w14:paraId="476894D8" w14:textId="35D0EF1A" w:rsidR="00292D46" w:rsidRDefault="00292D46" w:rsidP="00CB30D7">
      <w:pPr>
        <w:spacing w:after="160" w:line="360" w:lineRule="auto"/>
        <w:rPr>
          <w:rFonts w:eastAsiaTheme="minorEastAsia"/>
          <w:lang w:val="en-US"/>
        </w:rPr>
      </w:pPr>
    </w:p>
    <w:p w14:paraId="60A1121D" w14:textId="577F2D2E" w:rsidR="00292D46" w:rsidRDefault="00292D46" w:rsidP="00CB30D7">
      <w:pPr>
        <w:spacing w:after="160" w:line="360" w:lineRule="auto"/>
        <w:rPr>
          <w:rFonts w:eastAsiaTheme="minorEastAsia"/>
          <w:lang w:val="en-US"/>
        </w:rPr>
      </w:pPr>
      <w:r>
        <w:rPr>
          <w:noProof/>
        </w:rPr>
        <w:lastRenderedPageBreak/>
        <mc:AlternateContent>
          <mc:Choice Requires="wps">
            <w:drawing>
              <wp:anchor distT="0" distB="0" distL="114300" distR="114300" simplePos="0" relativeHeight="251680768" behindDoc="1" locked="0" layoutInCell="1" allowOverlap="1" wp14:anchorId="5E2E5728" wp14:editId="6BDA8865">
                <wp:simplePos x="0" y="0"/>
                <wp:positionH relativeFrom="margin">
                  <wp:align>center</wp:align>
                </wp:positionH>
                <wp:positionV relativeFrom="paragraph">
                  <wp:posOffset>62363</wp:posOffset>
                </wp:positionV>
                <wp:extent cx="3757930" cy="331470"/>
                <wp:effectExtent l="0" t="0" r="0" b="0"/>
                <wp:wrapTight wrapText="bothSides">
                  <wp:wrapPolygon edited="0">
                    <wp:start x="0" y="0"/>
                    <wp:lineTo x="0" y="19862"/>
                    <wp:lineTo x="21461" y="19862"/>
                    <wp:lineTo x="2146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757930" cy="331596"/>
                        </a:xfrm>
                        <a:prstGeom prst="rect">
                          <a:avLst/>
                        </a:prstGeom>
                        <a:solidFill>
                          <a:prstClr val="white"/>
                        </a:solidFill>
                        <a:ln>
                          <a:noFill/>
                        </a:ln>
                      </wps:spPr>
                      <wps:txbx>
                        <w:txbxContent>
                          <w:p w14:paraId="3173583E" w14:textId="76481548" w:rsidR="00292D46" w:rsidRPr="009807A4" w:rsidRDefault="00292D46" w:rsidP="00292D46">
                            <w:pPr>
                              <w:pStyle w:val="Caption"/>
                              <w:rPr>
                                <w:rFonts w:cs="Times New Roman"/>
                                <w:noProof/>
                                <w:sz w:val="24"/>
                                <w:lang w:val="en-US"/>
                              </w:rPr>
                            </w:pPr>
                            <w:bookmarkStart w:id="20" w:name="_Ref94694181"/>
                            <w:r w:rsidRPr="009807A4">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4</w:t>
                            </w:r>
                            <w:r w:rsidR="00882ED2">
                              <w:rPr>
                                <w:lang w:val="en-US"/>
                              </w:rPr>
                              <w:fldChar w:fldCharType="end"/>
                            </w:r>
                            <w:bookmarkEnd w:id="20"/>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E5728" id="Text Box 14" o:spid="_x0000_s1028" type="#_x0000_t202" style="position:absolute;margin-left:0;margin-top:4.9pt;width:295.9pt;height:26.1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" stroked="f">
                <v:textbox inset="0,0,0,0">
                  <w:txbxContent>
                    <w:p w14:paraId="3173583E" w14:textId="76481548" w:rsidR="00292D46" w:rsidRPr="009807A4" w:rsidRDefault="00292D46" w:rsidP="00292D46">
                      <w:pPr>
                        <w:pStyle w:val="Caption"/>
                        <w:rPr>
                          <w:rFonts w:cs="Times New Roman"/>
                          <w:noProof/>
                          <w:sz w:val="24"/>
                          <w:lang w:val="en-US"/>
                        </w:rPr>
                      </w:pPr>
                      <w:bookmarkStart w:id="21" w:name="_Ref94694181"/>
                      <w:r w:rsidRPr="009807A4">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4</w:t>
                      </w:r>
                      <w:r w:rsidR="00882ED2">
                        <w:rPr>
                          <w:lang w:val="en-US"/>
                        </w:rPr>
                        <w:fldChar w:fldCharType="end"/>
                      </w:r>
                      <w:bookmarkEnd w:id="21"/>
                      <w:r w:rsidRPr="009807A4">
                        <w:rPr>
                          <w:lang w:val="en-US"/>
                        </w:rPr>
                        <w:t xml:space="preserve">. </w:t>
                      </w:r>
                      <w:r w:rsidR="009807A4">
                        <w:rPr>
                          <w:lang w:val="en-US"/>
                        </w:rPr>
                        <w:t xml:space="preserve">Compton scatter energies in </w:t>
                      </w:r>
                      <m:oMath>
                        <m:func>
                          <m:funcPr>
                            <m:ctrlPr>
                              <w:rPr>
                                <w:rFonts w:ascii="Cambria Math" w:hAnsi="Cambria Math"/>
                                <w:lang w:val="en-US"/>
                              </w:rPr>
                            </m:ctrlPr>
                          </m:funcPr>
                          <m:fName>
                            <m:r>
                              <w:rPr>
                                <w:rFonts w:ascii="Cambria Math" w:hAnsi="Cambria Math"/>
                                <w:lang w:val="en-US"/>
                              </w:rPr>
                              <m:t>log</m:t>
                            </m:r>
                          </m:fName>
                          <m:e>
                            <m:r>
                              <w:rPr>
                                <w:rFonts w:ascii="Cambria Math" w:hAnsi="Cambria Math"/>
                                <w:lang w:val="en-US"/>
                              </w:rPr>
                              <m:t>eV</m:t>
                            </m:r>
                          </m:e>
                        </m:func>
                      </m:oMath>
                      <w:r w:rsidR="009807A4">
                        <w:rPr>
                          <w:lang w:val="en-US"/>
                        </w:rPr>
                        <w:t xml:space="preserve">. </w:t>
                      </w:r>
                      <m:oMath>
                        <m:r>
                          <w:rPr>
                            <w:rFonts w:ascii="Cambria Math" w:hAnsi="Cambria Math"/>
                            <w:lang w:val="en-US"/>
                          </w:rPr>
                          <m:t>hν</m:t>
                        </m:r>
                      </m:oMath>
                      <w:r w:rsidR="009807A4">
                        <w:rPr>
                          <w:rFonts w:eastAsiaTheme="minorEastAsia"/>
                          <w:lang w:val="en-US"/>
                        </w:rPr>
                        <w:t xml:space="preserve"> is energy </w:t>
                      </w:r>
                      <w:r w:rsidR="001C16E0">
                        <w:rPr>
                          <w:rFonts w:eastAsiaTheme="minorEastAsia"/>
                          <w:lang w:val="en-US"/>
                        </w:rPr>
                        <w:t>o</w:t>
                      </w:r>
                      <w:r w:rsidR="009807A4">
                        <w:rPr>
                          <w:rFonts w:eastAsiaTheme="minorEastAsia"/>
                          <w:lang w:val="en-US"/>
                        </w:rPr>
                        <w:t xml:space="preserve">f incident photon, </w:t>
                      </w:r>
                      <m:oMath>
                        <m:r>
                          <w:rPr>
                            <w:rFonts w:ascii="Cambria Math" w:eastAsiaTheme="minorEastAsia" w:hAnsi="Cambria Math"/>
                            <w:lang w:val="en-US"/>
                          </w:rPr>
                          <m:t>hν'</m:t>
                        </m:r>
                      </m:oMath>
                      <w:r w:rsidR="009807A4">
                        <w:rPr>
                          <w:rFonts w:eastAsiaTheme="minorEastAsia"/>
                          <w:lang w:val="en-US"/>
                        </w:rPr>
                        <w:t xml:space="preserve"> is energy of scattered photon.</w:t>
                      </w:r>
                      <w:r w:rsidR="002360E3">
                        <w:rPr>
                          <w:rFonts w:eastAsiaTheme="minorEastAsia"/>
                          <w:lang w:val="en-US"/>
                        </w:rPr>
                        <w:t xml:space="preserve"> </w:t>
                      </w:r>
                    </w:p>
                  </w:txbxContent>
                </v:textbox>
                <w10:wrap type="tight" anchorx="margin"/>
              </v:shape>
            </w:pict>
          </mc:Fallback>
        </mc:AlternateContent>
      </w:r>
    </w:p>
    <w:p w14:paraId="3886D282" w14:textId="5FEEE50D" w:rsidR="00292D46" w:rsidRDefault="00292D46" w:rsidP="00CB30D7">
      <w:pPr>
        <w:spacing w:after="160" w:line="360" w:lineRule="auto"/>
        <w:rPr>
          <w:rFonts w:eastAsiaTheme="minorEastAsia"/>
          <w:lang w:val="en-US"/>
        </w:rPr>
      </w:pPr>
    </w:p>
    <w:p w14:paraId="33B0F620" w14:textId="77777777" w:rsidR="005D1041" w:rsidRPr="005545F2" w:rsidRDefault="005D1041" w:rsidP="00CB30D7">
      <w:pPr>
        <w:spacing w:line="360" w:lineRule="auto"/>
        <w:rPr>
          <w:rFonts w:eastAsiaTheme="minorEastAsia" w:cs="Times New Roman"/>
          <w:lang w:val="en-US"/>
        </w:rPr>
      </w:pPr>
      <w:r w:rsidRPr="005545F2">
        <w:rPr>
          <w:rFonts w:eastAsiaTheme="minorEastAsia" w:cs="Times New Roman"/>
          <w:lang w:val="en-US"/>
        </w:rPr>
        <w:t xml:space="preserve">The Klein-Nishina cross section is represented by the symbol </w:t>
      </w:r>
      <m:oMath>
        <m:r>
          <w:rPr>
            <w:rFonts w:ascii="Cambria Math" w:eastAsiaTheme="minorEastAsia" w:hAnsi="Cambria Math" w:cs="Times New Roman"/>
            <w:lang w:val="en-US"/>
          </w:rPr>
          <m:t>σ</m:t>
        </m:r>
      </m:oMath>
      <w:r w:rsidRPr="005545F2">
        <w:rPr>
          <w:rFonts w:eastAsiaTheme="minorEastAsia" w:cs="Times New Roman"/>
          <w:lang w:val="en-US"/>
        </w:rPr>
        <w:t xml:space="preserve">. </w:t>
      </w:r>
    </w:p>
    <w:p w14:paraId="26DF0A0F" w14:textId="1C552889" w:rsidR="005D1041" w:rsidRPr="005545F2" w:rsidRDefault="005D1041" w:rsidP="00CB30D7">
      <w:pPr>
        <w:spacing w:line="360" w:lineRule="auto"/>
        <w:rPr>
          <w:rFonts w:eastAsiaTheme="minorEastAsia" w:cs="Times New Roman"/>
          <w:lang w:val="en-US"/>
        </w:rPr>
      </w:pPr>
      <w:r w:rsidRPr="005545F2">
        <w:rPr>
          <w:rFonts w:eastAsiaTheme="minorEastAsia" w:cs="Times New Roman"/>
          <w:lang w:val="en-US"/>
        </w:rPr>
        <w:t xml:space="preserve">Each interaction has its cross section. The photo-electric effect has </w:t>
      </w:r>
      <m:oMath>
        <m:r>
          <w:rPr>
            <w:rFonts w:ascii="Cambria Math" w:eastAsiaTheme="minorEastAsia" w:hAnsi="Cambria Math" w:cs="Times New Roman"/>
            <w:lang w:val="en-US"/>
          </w:rPr>
          <m:t>τ</m:t>
        </m:r>
      </m:oMath>
      <w:r w:rsidRPr="005545F2">
        <w:rPr>
          <w:rFonts w:eastAsiaTheme="minorEastAsia" w:cs="Times New Roman"/>
          <w:lang w:val="en-US"/>
        </w:rPr>
        <w:t xml:space="preserve">, Compton scatter has </w:t>
      </w:r>
      <m:oMath>
        <m:r>
          <w:rPr>
            <w:rFonts w:ascii="Cambria Math" w:eastAsiaTheme="minorEastAsia" w:hAnsi="Cambria Math" w:cs="Times New Roman"/>
            <w:lang w:val="en-US"/>
          </w:rPr>
          <m:t>σ</m:t>
        </m:r>
      </m:oMath>
      <w:r w:rsidRPr="005545F2">
        <w:rPr>
          <w:rFonts w:eastAsiaTheme="minorEastAsia" w:cs="Times New Roman"/>
          <w:lang w:val="en-US"/>
        </w:rPr>
        <w:t xml:space="preserve"> pair production has </w:t>
      </w:r>
      <m:oMath>
        <m:r>
          <w:rPr>
            <w:rFonts w:ascii="Cambria Math" w:eastAsiaTheme="minorEastAsia" w:hAnsi="Cambria Math" w:cs="Times New Roman"/>
            <w:lang w:val="en-US"/>
          </w:rPr>
          <m:t>κ</m:t>
        </m:r>
      </m:oMath>
      <w:r w:rsidRPr="005545F2">
        <w:rPr>
          <w:rFonts w:eastAsiaTheme="minorEastAsia" w:cs="Times New Roman"/>
          <w:lang w:val="en-US"/>
        </w:rPr>
        <w:t xml:space="preserve"> and Rayleigh scattering has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oMath>
      <w:r w:rsidRPr="005545F2">
        <w:rPr>
          <w:rFonts w:eastAsiaTheme="minorEastAsia" w:cs="Times New Roman"/>
          <w:lang w:val="en-US"/>
        </w:rPr>
        <w:t xml:space="preserve">. </w:t>
      </w:r>
      <w:r w:rsidR="006A1022">
        <w:rPr>
          <w:rFonts w:eastAsiaTheme="minorEastAsia" w:cs="Times New Roman"/>
          <w:lang w:val="en-US"/>
        </w:rPr>
        <w:t>I</w:t>
      </w:r>
      <w:r>
        <w:rPr>
          <w:rFonts w:eastAsiaTheme="minorEastAsia" w:cs="Times New Roman"/>
          <w:lang w:val="en-US"/>
        </w:rPr>
        <w:t>t is practical to sum each cross section</w:t>
      </w:r>
      <w:r w:rsidRPr="005545F2">
        <w:rPr>
          <w:rFonts w:eastAsiaTheme="minorEastAsia" w:cs="Times New Roman"/>
          <w:lang w:val="en-US"/>
        </w:rPr>
        <w:t xml:space="preserve"> to create a combined interaction variable. It is defined as the attenuation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02E3" w14:paraId="65796832" w14:textId="77777777" w:rsidTr="009846B4">
        <w:tc>
          <w:tcPr>
            <w:tcW w:w="8815" w:type="dxa"/>
          </w:tcPr>
          <w:p w14:paraId="60220AB1" w14:textId="184ED468" w:rsidR="000002E3" w:rsidRDefault="008C0154" w:rsidP="00CB30D7">
            <w:pPr>
              <w:spacing w:line="360" w:lineRule="auto"/>
              <w:rPr>
                <w:lang w:val="en-US"/>
              </w:rPr>
            </w:pPr>
            <m:oMathPara>
              <m:oMath>
                <m:r>
                  <w:rPr>
                    <w:rFonts w:ascii="Cambria Math" w:hAnsi="Cambria Math" w:cs="Times New Roman"/>
                    <w:lang w:val="en-US"/>
                  </w:rPr>
                  <m:t xml:space="preserve">μ= </m:t>
                </m:r>
                <m:r>
                  <m:rPr>
                    <m:sty m:val="p"/>
                  </m:rPr>
                  <w:rPr>
                    <w:rFonts w:ascii="Cambria Math" w:hAnsi="Cambria Math" w:cs="Times New Roman"/>
                    <w:lang w:val="en-US"/>
                  </w:rPr>
                  <m:t>σ + τ+ κ</m:t>
                </m:r>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r>
                      <w:rPr>
                        <w:rFonts w:ascii="Cambria Math" w:eastAsiaTheme="minorEastAsia" w:hAnsi="Cambria Math" w:cs="Times New Roman"/>
                        <w:lang w:val="en-US"/>
                      </w:rPr>
                      <m:t>/atom</m:t>
                    </m:r>
                  </m:e>
                </m:d>
                <m:r>
                  <w:rPr>
                    <w:rFonts w:ascii="Cambria Math" w:eastAsiaTheme="minorEastAsia" w:hAnsi="Cambria Math"/>
                    <w:lang w:val="en-US"/>
                  </w:rPr>
                  <m:t xml:space="preserve"> .</m:t>
                </m:r>
              </m:oMath>
            </m:oMathPara>
          </w:p>
        </w:tc>
        <w:tc>
          <w:tcPr>
            <w:tcW w:w="536" w:type="dxa"/>
          </w:tcPr>
          <w:p w14:paraId="1501146D" w14:textId="0C990B14" w:rsidR="000002E3" w:rsidRDefault="000002E3"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3</w:t>
            </w:r>
            <w:r>
              <w:fldChar w:fldCharType="end"/>
            </w:r>
          </w:p>
        </w:tc>
      </w:tr>
    </w:tbl>
    <w:p w14:paraId="53567A71" w14:textId="1917DA8C" w:rsidR="00C4415C" w:rsidRDefault="009846B4" w:rsidP="00CB30D7">
      <w:pPr>
        <w:spacing w:after="160" w:line="360" w:lineRule="auto"/>
        <w:rPr>
          <w:rFonts w:eastAsiaTheme="minorEastAsia" w:cs="Times New Roman"/>
          <w:lang w:val="en-US"/>
        </w:rPr>
      </w:pPr>
      <w:r w:rsidRPr="005545F2">
        <w:rPr>
          <w:rFonts w:eastAsiaTheme="minorEastAsia" w:cs="Times New Roman"/>
          <w:lang w:val="en-US"/>
        </w:rPr>
        <w:t xml:space="preserve">However, it is more insightful to normalize it with density </w:t>
      </w:r>
      <m:oMath>
        <m:r>
          <w:rPr>
            <w:rFonts w:ascii="Cambria Math" w:eastAsiaTheme="minorEastAsia" w:hAnsi="Cambria Math" w:cs="Times New Roman"/>
            <w:lang w:val="en-US"/>
          </w:rPr>
          <m:t>ρ</m:t>
        </m:r>
      </m:oMath>
      <w:r w:rsidRPr="005545F2">
        <w:rPr>
          <w:rFonts w:eastAsiaTheme="minorEastAsia" w:cs="Times New Roman"/>
          <w:lang w:val="en-US"/>
        </w:rPr>
        <w:t xml:space="preserve">. This way, we get </w:t>
      </w:r>
      <m:oMath>
        <m:r>
          <w:rPr>
            <w:rFonts w:ascii="Cambria Math" w:eastAsiaTheme="minorEastAsia" w:hAnsi="Cambria Math" w:cs="Times New Roman"/>
            <w:lang w:val="en-US"/>
          </w:rPr>
          <m:t>μ/ρ</m:t>
        </m:r>
        <m:d>
          <m:dPr>
            <m:begChr m:val="["/>
            <m:endChr m:val="]"/>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c</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kg</m:t>
                </m:r>
              </m:den>
            </m:f>
          </m:e>
        </m:d>
      </m:oMath>
      <w:r w:rsidRPr="005545F2">
        <w:rPr>
          <w:rFonts w:eastAsiaTheme="minorEastAsia" w:cs="Times New Roman"/>
          <w:lang w:val="en-US"/>
        </w:rPr>
        <w:t xml:space="preserve">, which represents how a photon is attenuated in a medium. This is called the </w:t>
      </w:r>
      <w:r w:rsidRPr="005545F2">
        <w:rPr>
          <w:rFonts w:eastAsiaTheme="minorEastAsia" w:cs="Times New Roman"/>
          <w:b/>
          <w:bCs/>
          <w:lang w:val="en-US"/>
        </w:rPr>
        <w:t>mass attenuation coefficient</w:t>
      </w:r>
      <w:r w:rsidRPr="005545F2">
        <w:rPr>
          <w:rFonts w:eastAsiaTheme="minorEastAsia" w:cs="Times New Roman"/>
          <w:lang w:val="en-US"/>
        </w:rPr>
        <w:t xml:space="preserve">. </w:t>
      </w:r>
    </w:p>
    <w:p w14:paraId="59DB71A9" w14:textId="1E3F86DD" w:rsidR="00292D46" w:rsidRDefault="00995CBA" w:rsidP="00CB30D7">
      <w:pPr>
        <w:spacing w:after="160" w:line="360" w:lineRule="auto"/>
        <w:rPr>
          <w:rFonts w:eastAsiaTheme="minorEastAsia" w:cs="Times New Roman"/>
          <w:b/>
          <w:bCs/>
          <w:lang w:val="en-US"/>
        </w:rPr>
      </w:pPr>
      <w:r>
        <w:rPr>
          <w:rFonts w:eastAsiaTheme="minorEastAsia" w:cs="Times New Roman"/>
          <w:lang w:val="en-US"/>
        </w:rPr>
        <w:t>For a polyenerget</w:t>
      </w:r>
      <w:r w:rsidR="006F1618">
        <w:rPr>
          <w:rFonts w:eastAsiaTheme="minorEastAsia" w:cs="Times New Roman"/>
          <w:lang w:val="en-US"/>
        </w:rPr>
        <w:t xml:space="preserve">ic photons, you must average the coefficient to include the full energy </w:t>
      </w:r>
      <w:r w:rsidR="002C1289">
        <w:rPr>
          <w:rFonts w:eastAsiaTheme="minorEastAsia" w:cs="Times New Roman"/>
          <w:lang w:val="en-US"/>
        </w:rPr>
        <w:t>spectrum</w:t>
      </w:r>
      <w:r w:rsidR="00F47EDC">
        <w:rPr>
          <w:rFonts w:eastAsiaTheme="minorEastAsia" w:cs="Times New Roman"/>
          <w:lang w:val="en-US"/>
        </w:rPr>
        <w:t xml:space="preserve"> of the photons</w:t>
      </w:r>
      <w:r w:rsidR="000366F1">
        <w:rPr>
          <w:rFonts w:eastAsiaTheme="minorEastAsia" w:cs="Times New Roman"/>
          <w:lang w:val="en-US"/>
        </w:rPr>
        <w:t xml:space="preserve">, but for simplicity we’ll assume monoenergetic photons. </w:t>
      </w:r>
      <w:r w:rsidR="006F1618">
        <w:rPr>
          <w:rFonts w:eastAsiaTheme="minorEastAsia" w:cs="Times New Roman"/>
          <w:lang w:val="en-US"/>
        </w:rPr>
        <w:t xml:space="preserve"> </w:t>
      </w:r>
      <w:r w:rsidR="009846B4">
        <w:rPr>
          <w:rFonts w:eastAsiaTheme="minorEastAsia" w:cs="Times New Roman"/>
          <w:lang w:val="en-US"/>
        </w:rPr>
        <w:br/>
        <w:t xml:space="preserve">Now that we have the probability of interaction, we can include the fraction of kinetic energy transferred from the incident photon to a </w:t>
      </w:r>
      <w:r w:rsidR="009C420C">
        <w:rPr>
          <w:rFonts w:eastAsiaTheme="minorEastAsia" w:cs="Times New Roman"/>
          <w:lang w:val="en-US"/>
        </w:rPr>
        <w:t>secondary electron</w:t>
      </w:r>
      <w:r w:rsidR="009846B4">
        <w:rPr>
          <w:rFonts w:eastAsiaTheme="minorEastAsia" w:cs="Times New Roman"/>
          <w:lang w:val="en-US"/>
        </w:rPr>
        <w:t xml:space="preserve"> within a volume of interest. This is called the </w:t>
      </w:r>
      <w:r w:rsidR="009846B4" w:rsidRPr="00182AED">
        <w:rPr>
          <w:rFonts w:eastAsiaTheme="minorEastAsia" w:cs="Times New Roman"/>
          <w:b/>
          <w:bCs/>
          <w:lang w:val="en-US"/>
        </w:rPr>
        <w:t>mass energy-transfer coefficient</w:t>
      </w:r>
      <w:r w:rsidR="009846B4">
        <w:rPr>
          <w:rFonts w:eastAsiaTheme="minorEastAsia" w:cs="Times New Roman"/>
          <w:b/>
          <w:bCs/>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9D3938" w14:paraId="19D14CEA" w14:textId="77777777" w:rsidTr="00AF04FB">
        <w:tc>
          <w:tcPr>
            <w:tcW w:w="8815" w:type="dxa"/>
          </w:tcPr>
          <w:p w14:paraId="3184CA06" w14:textId="5B85C8C9" w:rsidR="009D3938" w:rsidRDefault="008C477A"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tr</m:t>
                        </m:r>
                      </m:sub>
                    </m:sSub>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σ</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τ</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num>
                  <m:den>
                    <m:r>
                      <w:rPr>
                        <w:rFonts w:ascii="Cambria Math" w:hAnsi="Cambria Math"/>
                        <w:lang w:val="en-US"/>
                      </w:rPr>
                      <m:t>hν</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κ</m:t>
                    </m:r>
                  </m:num>
                  <m:den>
                    <m:r>
                      <w:rPr>
                        <w:rFonts w:ascii="Cambria Math" w:hAnsi="Cambria Math"/>
                        <w:lang w:val="en-US"/>
                      </w:rPr>
                      <m:t>ρ</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hν-2</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num>
                  <m:den>
                    <m:r>
                      <w:rPr>
                        <w:rFonts w:ascii="Cambria Math" w:hAnsi="Cambria Math"/>
                        <w:lang w:val="en-US"/>
                      </w:rPr>
                      <m:t>hν</m:t>
                    </m:r>
                  </m:den>
                </m:f>
                <m:r>
                  <w:rPr>
                    <w:rFonts w:ascii="Cambria Math" w:hAnsi="Cambria Math"/>
                    <w:lang w:val="en-US"/>
                  </w:rPr>
                  <m:t xml:space="preserve">  ,</m:t>
                </m:r>
              </m:oMath>
            </m:oMathPara>
          </w:p>
        </w:tc>
        <w:tc>
          <w:tcPr>
            <w:tcW w:w="535" w:type="dxa"/>
          </w:tcPr>
          <w:p w14:paraId="4E472132" w14:textId="6605234D" w:rsidR="009D3938" w:rsidRDefault="009D3938"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4</w:t>
            </w:r>
            <w:r>
              <w:fldChar w:fldCharType="end"/>
            </w:r>
          </w:p>
        </w:tc>
      </w:tr>
    </w:tbl>
    <w:p w14:paraId="186AE8FE" w14:textId="26EAFED8" w:rsidR="00FB6C6B" w:rsidRDefault="00FB6C6B" w:rsidP="00CB30D7">
      <w:pPr>
        <w:spacing w:line="360" w:lineRule="auto"/>
        <w:rPr>
          <w:rFonts w:eastAsiaTheme="minorEastAsia" w:cs="Times New Roman"/>
          <w:lang w:val="en-US"/>
        </w:rPr>
      </w:pPr>
      <w:r>
        <w:rPr>
          <w:rFonts w:eastAsiaTheme="minorEastAsia" w:cs="Times New Roman"/>
          <w:lang w:val="en-US"/>
        </w:rPr>
        <w:t xml:space="preserve">Where </w:t>
      </w:r>
      <m:oMath>
        <m:r>
          <w:rPr>
            <w:rFonts w:ascii="Cambria Math" w:eastAsiaTheme="minorEastAsia" w:hAnsi="Cambria Math" w:cs="Times New Roman"/>
            <w:lang w:val="en-US"/>
          </w:rPr>
          <m:t>T</m:t>
        </m:r>
      </m:oMath>
      <w:r>
        <w:rPr>
          <w:rFonts w:eastAsiaTheme="minorEastAsia" w:cs="Times New Roman"/>
          <w:lang w:val="en-US"/>
        </w:rPr>
        <w:t xml:space="preserve"> is the energy of the liberated electron after Compton scatter,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X</m:t>
            </m:r>
          </m:sub>
        </m:sSub>
      </m:oMath>
      <w:r>
        <w:rPr>
          <w:rFonts w:eastAsiaTheme="minorEastAsia" w:cs="Times New Roman"/>
          <w:lang w:val="en-US"/>
        </w:rPr>
        <w:t xml:space="preserve"> is the energy of either K- or L-shell (highest binding energy) characteristic X-rays generated after the Auger effect. These X-rays carry energy away from the volume of interest and we therefore subtract their energy.</w:t>
      </w:r>
      <w:r>
        <w:rPr>
          <w:rFonts w:eastAsiaTheme="minorEastAsia" w:cs="Times New Roman"/>
          <w:lang w:val="en-US"/>
        </w:rPr>
        <w:br/>
      </w:r>
      <m:oMath>
        <m:r>
          <w:rPr>
            <w:rFonts w:ascii="Cambria Math" w:eastAsiaTheme="minorEastAsia" w:hAnsi="Cambria Math" w:cs="Times New Roman"/>
            <w:lang w:val="en-US"/>
          </w:rPr>
          <m:t>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m</m:t>
            </m:r>
          </m:e>
          <m:sub>
            <m:r>
              <w:rPr>
                <w:rFonts w:ascii="Cambria Math" w:eastAsiaTheme="minorEastAsia" w:hAnsi="Cambria Math" w:cs="Times New Roman"/>
                <w:lang w:val="en-US"/>
              </w:rPr>
              <m:t>0</m:t>
            </m:r>
          </m:sub>
        </m:sSub>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c</m:t>
            </m:r>
          </m:e>
          <m:sup>
            <m:r>
              <w:rPr>
                <w:rFonts w:ascii="Cambria Math" w:eastAsiaTheme="minorEastAsia" w:hAnsi="Cambria Math" w:cs="Times New Roman"/>
                <w:lang w:val="en-US"/>
              </w:rPr>
              <m:t>2</m:t>
            </m:r>
          </m:sup>
        </m:sSup>
      </m:oMath>
      <w:r>
        <w:rPr>
          <w:rFonts w:eastAsiaTheme="minorEastAsia" w:cs="Times New Roman"/>
          <w:lang w:val="en-US"/>
        </w:rPr>
        <w:t xml:space="preserve"> is the rest energy of the electron-positron pair created by pair production. We subtract because it’s the energy needed to create the electron-positron pair, leaving us with the kinetic energy</w:t>
      </w:r>
      <w:r w:rsidR="008F1514">
        <w:rPr>
          <w:rFonts w:eastAsiaTheme="minorEastAsia" w:cs="Times New Roman"/>
          <w:lang w:val="en-US"/>
        </w:rPr>
        <w:t xml:space="preserve"> </w:t>
      </w:r>
      <w:r w:rsidR="003B6CAC">
        <w:rPr>
          <w:rFonts w:eastAsiaTheme="minorEastAsia" w:cs="Times New Roman"/>
          <w:b/>
          <w:bCs/>
          <w:lang w:val="en-US"/>
        </w:rPr>
        <w:fldChar w:fldCharType="begin"/>
      </w:r>
      <w:r w:rsidR="003B6CAC">
        <w:rPr>
          <w:rFonts w:eastAsiaTheme="minorEastAsia" w:cs="Times New Roman"/>
          <w:b/>
          <w:bCs/>
          <w:lang w:val="en-US"/>
        </w:rPr>
        <w:instrText xml:space="preserve"> ADDIN ZOTERO_ITEM CSL_CITATION {"citationID":"D2VGU6qi","properties":{"formattedCitation":"(Attix,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B6CAC">
        <w:rPr>
          <w:rFonts w:eastAsiaTheme="minorEastAsia" w:cs="Times New Roman"/>
          <w:b/>
          <w:bCs/>
          <w:lang w:val="en-US"/>
        </w:rPr>
        <w:fldChar w:fldCharType="separate"/>
      </w:r>
      <w:r w:rsidR="003B6CAC" w:rsidRPr="00FA10CB">
        <w:rPr>
          <w:rFonts w:cs="Times New Roman"/>
          <w:lang w:val="en-US"/>
        </w:rPr>
        <w:t>(Attix, 1986, p.</w:t>
      </w:r>
      <w:r w:rsidR="003B6CAC">
        <w:rPr>
          <w:rFonts w:cs="Times New Roman"/>
          <w:lang w:val="en-US"/>
        </w:rPr>
        <w:t>155</w:t>
      </w:r>
      <w:r w:rsidR="003B6CAC" w:rsidRPr="00FA10CB">
        <w:rPr>
          <w:rFonts w:cs="Times New Roman"/>
          <w:lang w:val="en-US"/>
        </w:rPr>
        <w:t>)</w:t>
      </w:r>
      <w:r w:rsidR="003B6CAC">
        <w:rPr>
          <w:rFonts w:eastAsiaTheme="minorEastAsia" w:cs="Times New Roman"/>
          <w:b/>
          <w:bCs/>
          <w:lang w:val="en-US"/>
        </w:rPr>
        <w:fldChar w:fldCharType="end"/>
      </w:r>
      <w:r>
        <w:rPr>
          <w:rFonts w:eastAsiaTheme="minorEastAsia" w:cs="Times New Roman"/>
          <w:lang w:val="en-US"/>
        </w:rPr>
        <w:t>.</w:t>
      </w:r>
      <w:r>
        <w:rPr>
          <w:rFonts w:eastAsiaTheme="minorEastAsia" w:cs="Times New Roman"/>
          <w:lang w:val="en-US"/>
        </w:rPr>
        <w:br/>
      </w:r>
      <w:r>
        <w:rPr>
          <w:rFonts w:eastAsiaTheme="minorEastAsia" w:cs="Times New Roman"/>
          <w:lang w:val="en-US"/>
        </w:rPr>
        <w:br/>
        <w:t xml:space="preserve">The last expression we want is the </w:t>
      </w:r>
      <w:r w:rsidRPr="00182AED">
        <w:rPr>
          <w:rFonts w:eastAsiaTheme="minorEastAsia" w:cs="Times New Roman"/>
          <w:b/>
          <w:bCs/>
          <w:lang w:val="en-US"/>
        </w:rPr>
        <w:t>mass energy-absorption coefficient</w:t>
      </w:r>
      <w:r>
        <w:rPr>
          <w:rFonts w:eastAsiaTheme="minorEastAsia"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en</m:t>
            </m:r>
          </m:sub>
        </m:sSub>
        <m:r>
          <w:rPr>
            <w:rFonts w:ascii="Cambria Math" w:eastAsiaTheme="minorEastAsia" w:hAnsi="Cambria Math" w:cs="Times New Roman"/>
            <w:lang w:val="en-US"/>
          </w:rPr>
          <m:t>/ρ</m:t>
        </m:r>
      </m:oMath>
      <w:r>
        <w:rPr>
          <w:rFonts w:eastAsiaTheme="minorEastAsia" w:cs="Times New Roman"/>
          <w:lang w:val="en-US"/>
        </w:rPr>
        <w:t>. It represents the energy absorbed by the volume. It relates to the mass energy-transfer coefficient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7A4F7B" w14:paraId="17A527D8" w14:textId="77777777" w:rsidTr="00B13BF9">
        <w:tc>
          <w:tcPr>
            <w:tcW w:w="8815" w:type="dxa"/>
          </w:tcPr>
          <w:p w14:paraId="638965D6" w14:textId="46A1D1E3" w:rsidR="007A4F7B" w:rsidRDefault="008C477A" w:rsidP="00CB30D7">
            <w:pPr>
              <w:spacing w:line="360" w:lineRule="auto"/>
              <w:rPr>
                <w:lang w:val="en-U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tr</m:t>
                        </m:r>
                      </m:sub>
                    </m:sSub>
                  </m:num>
                  <m:den>
                    <m:r>
                      <w:rPr>
                        <w:rFonts w:ascii="Cambria Math" w:hAnsi="Cambria Math"/>
                      </w:rPr>
                      <m:t>ρ</m:t>
                    </m:r>
                  </m:den>
                </m:f>
                <m:r>
                  <w:rPr>
                    <w:rFonts w:ascii="Cambria Math" w:hAnsi="Cambria Math"/>
                  </w:rPr>
                  <m:t xml:space="preserve"> (1-g),</m:t>
                </m:r>
              </m:oMath>
            </m:oMathPara>
          </w:p>
        </w:tc>
        <w:tc>
          <w:tcPr>
            <w:tcW w:w="536" w:type="dxa"/>
          </w:tcPr>
          <w:p w14:paraId="2914A25A" w14:textId="7916829B" w:rsidR="007A4F7B" w:rsidRDefault="007A4F7B"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5</w:t>
            </w:r>
            <w:r>
              <w:fldChar w:fldCharType="end"/>
            </w:r>
          </w:p>
        </w:tc>
      </w:tr>
    </w:tbl>
    <w:p w14:paraId="6B61C909" w14:textId="5034557D" w:rsidR="00B13BF9" w:rsidRDefault="00B13BF9" w:rsidP="00CB30D7">
      <w:pPr>
        <w:spacing w:line="360" w:lineRule="auto"/>
        <w:rPr>
          <w:rFonts w:eastAsiaTheme="minorEastAsia" w:cs="Times New Roman"/>
          <w:lang w:val="en-US"/>
        </w:rPr>
      </w:pPr>
      <w:r>
        <w:rPr>
          <w:rFonts w:eastAsiaTheme="minorEastAsia" w:cs="Times New Roman"/>
          <w:lang w:val="en-US"/>
        </w:rPr>
        <w:t>Where g is the fraction of energy lost to radiative loss</w:t>
      </w:r>
      <w:r w:rsidR="002F0A52">
        <w:rPr>
          <w:rFonts w:eastAsiaTheme="minorEastAsia" w:cs="Times New Roman"/>
          <w:lang w:val="en-US"/>
        </w:rPr>
        <w:t xml:space="preserve"> </w:t>
      </w:r>
      <w:r w:rsidR="00B35AFF">
        <w:rPr>
          <w:rFonts w:eastAsiaTheme="minorEastAsia" w:cs="Times New Roman"/>
          <w:lang w:val="en-US"/>
        </w:rPr>
        <w:fldChar w:fldCharType="begin"/>
      </w:r>
      <w:r w:rsidR="00B35AFF">
        <w:rPr>
          <w:rFonts w:eastAsiaTheme="minorEastAsia" w:cs="Times New Roman"/>
          <w:lang w:val="en-US"/>
        </w:rPr>
        <w:instrText xml:space="preserve"> ADDIN ZOTERO_ITEM CSL_CITATION {"citationID":"45jqpyo6","properties":{"formattedCitation":"(Attix,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35AFF">
        <w:rPr>
          <w:rFonts w:eastAsiaTheme="minorEastAsia" w:cs="Times New Roman"/>
          <w:lang w:val="en-US"/>
        </w:rPr>
        <w:fldChar w:fldCharType="separate"/>
      </w:r>
      <w:r w:rsidR="00B35AFF" w:rsidRPr="00FB6C6B">
        <w:rPr>
          <w:rFonts w:cs="Times New Roman"/>
          <w:lang w:val="en-US"/>
        </w:rPr>
        <w:t>(Attix, 1986</w:t>
      </w:r>
      <w:r w:rsidR="00B35AFF">
        <w:rPr>
          <w:rFonts w:cs="Times New Roman"/>
          <w:lang w:val="en-US"/>
        </w:rPr>
        <w:t>, p.155</w:t>
      </w:r>
      <w:r w:rsidR="008773CB">
        <w:rPr>
          <w:rFonts w:cs="Times New Roman"/>
          <w:lang w:val="en-US"/>
        </w:rPr>
        <w:t>-156</w:t>
      </w:r>
      <w:r w:rsidR="00B35AFF" w:rsidRPr="00FB6C6B">
        <w:rPr>
          <w:rFonts w:cs="Times New Roman"/>
          <w:lang w:val="en-US"/>
        </w:rPr>
        <w:t>)</w:t>
      </w:r>
      <w:r w:rsidR="00B35AFF">
        <w:rPr>
          <w:rFonts w:eastAsiaTheme="minorEastAsia" w:cs="Times New Roman"/>
          <w:lang w:val="en-US"/>
        </w:rPr>
        <w:fldChar w:fldCharType="end"/>
      </w:r>
      <w:r>
        <w:rPr>
          <w:rFonts w:eastAsiaTheme="minorEastAsia" w:cs="Times New Roman"/>
          <w:lang w:val="en-US"/>
        </w:rPr>
        <w:t xml:space="preserve">.  </w:t>
      </w:r>
    </w:p>
    <w:p w14:paraId="216A552F" w14:textId="77777777" w:rsidR="00B13BF9" w:rsidRPr="00975878" w:rsidRDefault="00B13BF9" w:rsidP="00CB30D7">
      <w:pPr>
        <w:pStyle w:val="Heading4"/>
        <w:spacing w:line="360" w:lineRule="auto"/>
        <w:rPr>
          <w:rFonts w:eastAsiaTheme="minorEastAsia"/>
          <w:lang w:val="en-US"/>
        </w:rPr>
      </w:pPr>
      <w:r>
        <w:rPr>
          <w:rFonts w:eastAsiaTheme="minorEastAsia"/>
          <w:lang w:val="en-US"/>
        </w:rPr>
        <w:t>Photon range</w:t>
      </w:r>
    </w:p>
    <w:p w14:paraId="50FF03DF" w14:textId="605807CC" w:rsidR="0010507F" w:rsidRDefault="0010507F" w:rsidP="00CB30D7">
      <w:pPr>
        <w:spacing w:line="360" w:lineRule="auto"/>
        <w:rPr>
          <w:rFonts w:eastAsiaTheme="minorEastAsia" w:cs="Times New Roman"/>
          <w:lang w:val="en-US"/>
        </w:rPr>
      </w:pPr>
      <w:r>
        <w:rPr>
          <w:rFonts w:eastAsiaTheme="minorEastAsia" w:cs="Times New Roman"/>
          <w:lang w:val="en-US"/>
        </w:rPr>
        <w:t>(Might remove)</w:t>
      </w:r>
    </w:p>
    <w:p w14:paraId="28A52BAD" w14:textId="3D574E06" w:rsidR="007A4F7B" w:rsidRDefault="00B13BF9" w:rsidP="00CB30D7">
      <w:pPr>
        <w:spacing w:line="360" w:lineRule="auto"/>
        <w:rPr>
          <w:rFonts w:eastAsiaTheme="minorEastAsia" w:cs="Times New Roman"/>
          <w:lang w:val="en-US"/>
        </w:rPr>
      </w:pPr>
      <w:r>
        <w:rPr>
          <w:rFonts w:eastAsiaTheme="minorEastAsia" w:cs="Times New Roman"/>
          <w:lang w:val="en-US"/>
        </w:rPr>
        <w:t>Mean free path is the expected distance a photon will travel before interacting with the medium</w:t>
      </w:r>
      <w:r w:rsidR="00266474">
        <w:rPr>
          <w:rFonts w:eastAsiaTheme="minorEastAsia" w:cs="Times New Roman"/>
          <w:lang w:val="en-US"/>
        </w:rPr>
        <w:t xml:space="preserve"> </w:t>
      </w:r>
      <w:r w:rsidR="00656E87">
        <w:rPr>
          <w:rFonts w:eastAsiaTheme="minorEastAsia" w:cs="Times New Roman"/>
          <w:lang w:val="en-US"/>
        </w:rPr>
        <w:fldChar w:fldCharType="begin"/>
      </w:r>
      <w:r w:rsidR="00656E87">
        <w:rPr>
          <w:rFonts w:eastAsiaTheme="minorEastAsia" w:cs="Times New Roman"/>
          <w:lang w:val="en-US"/>
        </w:rPr>
        <w:instrText xml:space="preserve"> ADDIN ZOTERO_ITEM CSL_CITATION {"citationID":"0ETc7WMA","properties":{"formattedCitation":"({\\i{}Mean Free Path | Physics | Britannica}, 2007)","plainCitation":"(Mean Free Path | Physics | Britannica, 2007)","noteIndex":0},"citationItems":[{"id":280,"uris":["http://zotero.org/users/9228513/items/JF9DQ78Z"],"itemData":{"id":280,"type":"webpage","abstract":"mean free path, average distance an object will move between collisions. The actual distance a particle, such as a molecule in a gas, will move before a collision, called free path, cannot generally be given because its calculation would require knowledge of the path of every particle in the region. The probability (dP) that a molecule will move a distance between two points (x and x + dx) without collision is proportional to an exponential factor; that is, dP = e-x/μdx, in which e is the base of natural logarithms. The constant μ is the mean free path and is","language":"en","title":"mean free path | physics | Britannica","URL":"https://www.britannica.com/science/mean-free-path","accessed":{"date-parts":[["2022",3,27]]},"issued":{"date-parts":[["2007",2,12]]}}}],"schema":"https://github.com/citation-style-language/schema/raw/master/csl-citation.json"} </w:instrText>
      </w:r>
      <w:r w:rsidR="00656E87">
        <w:rPr>
          <w:rFonts w:eastAsiaTheme="minorEastAsia" w:cs="Times New Roman"/>
          <w:lang w:val="en-US"/>
        </w:rPr>
        <w:fldChar w:fldCharType="separate"/>
      </w:r>
      <w:r w:rsidR="00656E87" w:rsidRPr="00656E87">
        <w:rPr>
          <w:rFonts w:cs="Times New Roman"/>
          <w:szCs w:val="24"/>
          <w:lang w:val="en-US"/>
        </w:rPr>
        <w:t>(</w:t>
      </w:r>
      <w:r w:rsidR="00656E87" w:rsidRPr="00656E87">
        <w:rPr>
          <w:rFonts w:cs="Times New Roman"/>
          <w:i/>
          <w:iCs/>
          <w:szCs w:val="24"/>
          <w:lang w:val="en-US"/>
        </w:rPr>
        <w:t>Mean Free Path | Physics | Britannica</w:t>
      </w:r>
      <w:r w:rsidR="00656E87" w:rsidRPr="00656E87">
        <w:rPr>
          <w:rFonts w:cs="Times New Roman"/>
          <w:szCs w:val="24"/>
          <w:lang w:val="en-US"/>
        </w:rPr>
        <w:t>, 2007)</w:t>
      </w:r>
      <w:r w:rsidR="00656E87">
        <w:rPr>
          <w:rFonts w:eastAsiaTheme="minorEastAsia" w:cs="Times New Roman"/>
          <w:lang w:val="en-US"/>
        </w:rPr>
        <w:fldChar w:fldCharType="end"/>
      </w:r>
      <w:r>
        <w:rPr>
          <w:rFonts w:eastAsiaTheme="minorEastAsia" w:cs="Times New Roman"/>
          <w:lang w:val="en-US"/>
        </w:rPr>
        <w:t xml:space="preserve">. In </w:t>
      </w:r>
      <w:r w:rsidRPr="00B13BF9">
        <w:rPr>
          <w:rFonts w:eastAsiaTheme="minorEastAsia" w:cs="Times New Roman"/>
          <w:szCs w:val="24"/>
          <w:lang w:val="en-US"/>
        </w:rPr>
        <w:t xml:space="preserve"> </w:t>
      </w:r>
      <w:r w:rsidRPr="00B13BF9">
        <w:rPr>
          <w:rFonts w:eastAsiaTheme="minorEastAsia" w:cs="Times New Roman"/>
          <w:szCs w:val="24"/>
          <w:lang w:val="en-US"/>
        </w:rPr>
        <w:fldChar w:fldCharType="begin"/>
      </w:r>
      <w:r w:rsidRPr="00B13BF9">
        <w:rPr>
          <w:rFonts w:eastAsiaTheme="minorEastAsia" w:cs="Times New Roman"/>
          <w:szCs w:val="24"/>
          <w:lang w:val="en-US"/>
        </w:rPr>
        <w:instrText xml:space="preserve"> REF _Ref94693997 \h </w:instrText>
      </w:r>
      <w:r>
        <w:rPr>
          <w:rFonts w:eastAsiaTheme="minorEastAsia" w:cs="Times New Roman"/>
          <w:szCs w:val="24"/>
          <w:lang w:val="en-US"/>
        </w:rPr>
        <w:instrText xml:space="preserve"> \* MERGEFORMAT </w:instrText>
      </w:r>
      <w:r w:rsidRPr="00B13BF9">
        <w:rPr>
          <w:rFonts w:eastAsiaTheme="minorEastAsia" w:cs="Times New Roman"/>
          <w:szCs w:val="24"/>
          <w:lang w:val="en-US"/>
        </w:rPr>
      </w:r>
      <w:r w:rsidRPr="00B13BF9">
        <w:rPr>
          <w:rFonts w:eastAsiaTheme="minorEastAsia" w:cs="Times New Roman"/>
          <w:szCs w:val="24"/>
          <w:lang w:val="en-US"/>
        </w:rPr>
        <w:fldChar w:fldCharType="separate"/>
      </w:r>
      <w:r w:rsidR="000E19EF" w:rsidRPr="000E19EF">
        <w:rPr>
          <w:szCs w:val="24"/>
          <w:lang w:val="en-US"/>
        </w:rPr>
        <w:t>Appendix A</w:t>
      </w:r>
      <w:r w:rsidRPr="00B13BF9">
        <w:rPr>
          <w:rFonts w:eastAsiaTheme="minorEastAsia" w:cs="Times New Roman"/>
          <w:szCs w:val="24"/>
          <w:lang w:val="en-US"/>
        </w:rPr>
        <w:fldChar w:fldCharType="end"/>
      </w:r>
      <w:r>
        <w:rPr>
          <w:rFonts w:eastAsiaTheme="minorEastAsia" w:cs="Times New Roman"/>
          <w:lang w:val="en-US"/>
        </w:rPr>
        <w:t xml:space="preserve"> we derived an expression for mean free path for a photon traversing a slab of material with infinitesimal area </w:t>
      </w:r>
      <m:oMath>
        <m:r>
          <w:rPr>
            <w:rFonts w:ascii="Cambria Math" w:eastAsiaTheme="minorEastAsia" w:hAnsi="Cambria Math" w:cs="Times New Roman"/>
            <w:lang w:val="en-US"/>
          </w:rPr>
          <m:t>da</m:t>
        </m:r>
      </m:oMath>
      <w:r>
        <w:rPr>
          <w:rFonts w:eastAsiaTheme="minorEastAsia" w:cs="Times New Roman"/>
          <w:lang w:val="en-US"/>
        </w:rPr>
        <w:t xml:space="preserve"> and thickness </w:t>
      </w:r>
      <m:oMath>
        <m:r>
          <w:rPr>
            <w:rFonts w:ascii="Cambria Math" w:eastAsiaTheme="minorEastAsia" w:hAnsi="Cambria Math" w:cs="Times New Roman"/>
            <w:lang w:val="en-US"/>
          </w:rPr>
          <m:t>dx</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E63EF8" w14:paraId="04AD2017" w14:textId="77777777" w:rsidTr="00AF04FB">
        <w:tc>
          <w:tcPr>
            <w:tcW w:w="8815" w:type="dxa"/>
          </w:tcPr>
          <w:p w14:paraId="63F3055B" w14:textId="5ABC880C" w:rsidR="00E63EF8" w:rsidRDefault="00B46D5A" w:rsidP="00CB30D7">
            <w:pPr>
              <w:spacing w:line="360" w:lineRule="auto"/>
              <w:rPr>
                <w:lang w:val="en-US"/>
              </w:rPr>
            </w:pPr>
            <m:oMathPara>
              <m:oMath>
                <m:r>
                  <w:rPr>
                    <w:rFonts w:ascii="Cambria Math" w:hAnsi="Cambria Math"/>
                  </w:rPr>
                  <m:t>&lt;x&gt; =</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 xml:space="preserve">  .</m:t>
                </m:r>
              </m:oMath>
            </m:oMathPara>
          </w:p>
        </w:tc>
        <w:tc>
          <w:tcPr>
            <w:tcW w:w="535" w:type="dxa"/>
          </w:tcPr>
          <w:p w14:paraId="7D2161AD" w14:textId="7CC15017" w:rsidR="00E63EF8" w:rsidRDefault="00E63EF8"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6</w:t>
            </w:r>
            <w:r>
              <w:fldChar w:fldCharType="end"/>
            </w:r>
          </w:p>
        </w:tc>
      </w:tr>
    </w:tbl>
    <w:p w14:paraId="621E149D" w14:textId="77777777" w:rsidR="0005753E" w:rsidRDefault="0005753E" w:rsidP="00CB30D7">
      <w:pPr>
        <w:spacing w:line="360" w:lineRule="auto"/>
        <w:rPr>
          <w:rFonts w:eastAsiaTheme="minorEastAsia" w:cs="Times New Roman"/>
          <w:lang w:val="en-US"/>
        </w:rPr>
      </w:pPr>
    </w:p>
    <w:p w14:paraId="0115E494" w14:textId="675F86F6" w:rsidR="00292D46" w:rsidRDefault="008337F3" w:rsidP="00CB30D7">
      <w:pPr>
        <w:spacing w:after="160" w:line="360" w:lineRule="auto"/>
        <w:rPr>
          <w:rFonts w:eastAsiaTheme="minorEastAsia" w:cs="Times New Roman"/>
          <w:lang w:val="en-US"/>
        </w:rPr>
      </w:pPr>
      <w:r>
        <w:rPr>
          <w:rFonts w:eastAsiaTheme="minorEastAsia" w:cs="Times New Roman"/>
          <w:lang w:val="en-US"/>
        </w:rPr>
        <w:t>The pathlength of the photon decreases with increasing attenuation. This is an important result, because it allows us to predict the path of the photon. It is especially useful when performing Monte Carlo simulations, which we’ll come back to in (ref here).</w:t>
      </w:r>
    </w:p>
    <w:p w14:paraId="31DCEE72" w14:textId="77777777" w:rsidR="008337F3" w:rsidRDefault="008337F3" w:rsidP="00CB30D7">
      <w:pPr>
        <w:spacing w:after="160" w:line="360" w:lineRule="auto"/>
        <w:rPr>
          <w:rFonts w:eastAsiaTheme="minorEastAsia"/>
          <w:lang w:val="en-US"/>
        </w:rPr>
      </w:pPr>
    </w:p>
    <w:p w14:paraId="3D253FDC" w14:textId="54B9CD05" w:rsidR="00BA4D51" w:rsidRPr="00E42938" w:rsidRDefault="00BA4D51" w:rsidP="00CB30D7">
      <w:pPr>
        <w:pStyle w:val="Heading3"/>
        <w:spacing w:line="360" w:lineRule="auto"/>
      </w:pPr>
      <w:bookmarkStart w:id="22" w:name="_Ref94701047"/>
      <w:bookmarkStart w:id="23" w:name="_Toc102035347"/>
      <w:r w:rsidRPr="00E42938">
        <w:t>Charged Particle interaction in matter</w:t>
      </w:r>
      <w:bookmarkEnd w:id="22"/>
      <w:bookmarkEnd w:id="23"/>
      <w:r w:rsidRPr="00E42938">
        <w:t xml:space="preserve"> </w:t>
      </w:r>
    </w:p>
    <w:p w14:paraId="6CCF8B93" w14:textId="4E7FBC8B" w:rsidR="00462365" w:rsidRPr="00B660A3" w:rsidRDefault="00462365" w:rsidP="00CB30D7">
      <w:pPr>
        <w:spacing w:line="360" w:lineRule="auto"/>
        <w:rPr>
          <w:lang w:val="en-US"/>
        </w:rPr>
      </w:pPr>
      <w:r>
        <w:rPr>
          <w:lang w:val="en-US"/>
        </w:rPr>
        <w:br/>
        <w:t xml:space="preserve">A charged particle </w:t>
      </w:r>
      <w:r w:rsidR="003E7301">
        <w:rPr>
          <w:lang w:val="en-US"/>
        </w:rPr>
        <w:t>has either</w:t>
      </w:r>
      <w:r>
        <w:rPr>
          <w:lang w:val="en-US"/>
        </w:rPr>
        <w:t xml:space="preserve"> positive or negative net electrical charge, such as electrons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protons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w:r>
        <w:rPr>
          <w:lang w:val="en-US"/>
        </w:rPr>
        <w:t>) and ions (an atom with a surplus of electrons or protons).  Because of their charge, the particles will interact with other charged particles through their Coulomb fields.</w:t>
      </w:r>
      <w:r w:rsidR="00E75870">
        <w:rPr>
          <w:lang w:val="en-US"/>
        </w:rPr>
        <w:t xml:space="preserve"> </w:t>
      </w:r>
      <w:r w:rsidR="002D2456">
        <w:rPr>
          <w:lang w:val="en-US"/>
        </w:rPr>
        <w:t>Two equal charges will repell and two opposite charges will attract.</w:t>
      </w:r>
      <w:r w:rsidR="004603AC">
        <w:rPr>
          <w:lang w:val="en-US"/>
        </w:rPr>
        <w:t xml:space="preserve"> </w:t>
      </w:r>
      <w:r w:rsidR="007D5B9D">
        <w:rPr>
          <w:lang w:val="en-US"/>
        </w:rPr>
        <w:t xml:space="preserve">A charged particle traversing a medium is surrounded by Coulomb fields </w:t>
      </w:r>
      <w:r w:rsidR="00D97FD4">
        <w:rPr>
          <w:lang w:val="en-US"/>
        </w:rPr>
        <w:t>of positive (nuclei, positive ions) and negative (</w:t>
      </w:r>
      <w:r w:rsidR="001251A9">
        <w:rPr>
          <w:lang w:val="en-US"/>
        </w:rPr>
        <w:t xml:space="preserve">electrons, </w:t>
      </w:r>
      <w:r w:rsidR="00D97FD4">
        <w:rPr>
          <w:lang w:val="en-US"/>
        </w:rPr>
        <w:t>negative ions)</w:t>
      </w:r>
      <w:r w:rsidR="005F3CBC">
        <w:rPr>
          <w:lang w:val="en-US"/>
        </w:rPr>
        <w:t xml:space="preserve"> charges, </w:t>
      </w:r>
      <w:r w:rsidR="00F21C82">
        <w:rPr>
          <w:lang w:val="en-US"/>
        </w:rPr>
        <w:t xml:space="preserve">enabling the charged particles to interact at a distance. </w:t>
      </w:r>
      <w:r w:rsidR="008F4744">
        <w:rPr>
          <w:lang w:val="en-US"/>
        </w:rPr>
        <w:t>This distance is known as the impact parameter</w:t>
      </w:r>
      <w:r w:rsidR="00976480">
        <w:rPr>
          <w:lang w:val="en-US"/>
        </w:rPr>
        <w:t xml:space="preserve"> and is defined as the distance from the charged particle to </w:t>
      </w:r>
      <w:r w:rsidR="00C97D1F">
        <w:rPr>
          <w:lang w:val="en-US"/>
        </w:rPr>
        <w:t>the closest nucleus</w:t>
      </w:r>
      <w:r w:rsidR="00B660A3">
        <w:rPr>
          <w:lang w:val="en-US"/>
        </w:rPr>
        <w:t>.</w:t>
      </w:r>
      <w:r w:rsidR="003106AA">
        <w:rPr>
          <w:lang w:val="en-US"/>
        </w:rPr>
        <w:t xml:space="preserve"> </w:t>
      </w:r>
      <w:r>
        <w:rPr>
          <w:rFonts w:eastAsiaTheme="minorEastAsia"/>
          <w:lang w:val="en-US"/>
        </w:rPr>
        <w:t>We have three main categories of interactions:</w:t>
      </w:r>
      <w:r>
        <w:rPr>
          <w:rFonts w:eastAsiaTheme="minorEastAsia"/>
          <w:lang w:val="en-US"/>
        </w:rPr>
        <w:br/>
        <w:t>Soft collisions, hard collisions and Coulomb interactions with the nucleus.</w:t>
      </w:r>
    </w:p>
    <w:p w14:paraId="712A8A0C" w14:textId="77777777" w:rsidR="00462365" w:rsidRDefault="00462365" w:rsidP="00CB30D7">
      <w:pPr>
        <w:pStyle w:val="Heading4"/>
        <w:spacing w:line="360" w:lineRule="auto"/>
        <w:rPr>
          <w:rFonts w:eastAsiaTheme="minorEastAsia"/>
          <w:lang w:val="en-US"/>
        </w:rPr>
      </w:pPr>
      <w:r>
        <w:rPr>
          <w:rFonts w:eastAsiaTheme="minorEastAsia"/>
          <w:lang w:val="en-US"/>
        </w:rPr>
        <w:lastRenderedPageBreak/>
        <w:t xml:space="preserve">Soft collisions </w:t>
      </w:r>
    </w:p>
    <w:p w14:paraId="07FEF41C" w14:textId="26709D65" w:rsidR="00462365" w:rsidRPr="005545F2" w:rsidRDefault="00462365" w:rsidP="00CB30D7">
      <w:pPr>
        <w:spacing w:line="360" w:lineRule="auto"/>
        <w:rPr>
          <w:rFonts w:eastAsiaTheme="minorEastAsia"/>
          <w:lang w:val="en-US"/>
        </w:rPr>
      </w:pPr>
      <w:r>
        <w:rPr>
          <w:rFonts w:eastAsiaTheme="minorEastAsia"/>
          <w:lang w:val="en-US"/>
        </w:rPr>
        <w:t>Soft collisions are small Coulomb interactions between the Coulomb fields of an atom and a charged particle. The impact parameter is much larger than the atomic radius</w:t>
      </w:r>
      <w:r w:rsidR="00D02BCC">
        <w:rPr>
          <w:rFonts w:eastAsiaTheme="minorEastAsia"/>
          <w:lang w:val="en-US"/>
        </w:rPr>
        <w:t xml:space="preserve"> (distance from valence </w:t>
      </w:r>
      <w:r w:rsidR="00703788">
        <w:rPr>
          <w:rFonts w:eastAsiaTheme="minorEastAsia"/>
          <w:lang w:val="en-US"/>
        </w:rPr>
        <w:t>electrons to nuclei</w:t>
      </w:r>
      <w:r w:rsidR="00D02BCC">
        <w:rPr>
          <w:rFonts w:eastAsiaTheme="minorEastAsia"/>
          <w:lang w:val="en-US"/>
        </w:rPr>
        <w:t>)</w:t>
      </w:r>
      <w:r>
        <w:rPr>
          <w:rFonts w:eastAsiaTheme="minorEastAsia"/>
          <w:lang w:val="en-US"/>
        </w:rPr>
        <w:t xml:space="preserve">, and small amounts of energy are transferred to the orbiting electrons of an atom, mainly causing excitations. Even though the energy transfers are very small, the interaction is highly probable, therefore contributing to half of the energy loss of the charge particle </w:t>
      </w:r>
      <w:r>
        <w:rPr>
          <w:rFonts w:eastAsiaTheme="minorEastAsia"/>
          <w:lang w:val="en-US"/>
        </w:rPr>
        <w:fldChar w:fldCharType="begin"/>
      </w:r>
      <w:r w:rsidR="003F507D">
        <w:rPr>
          <w:rFonts w:eastAsiaTheme="minorEastAsia"/>
          <w:lang w:val="en-US"/>
        </w:rPr>
        <w:instrText xml:space="preserve"> ADDIN ZOTERO_ITEM CSL_CITATION {"citationID":"mpsMCqwZ","properties":{"formattedCitation":"(Attix,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526723">
        <w:rPr>
          <w:rFonts w:cs="Times New Roman"/>
          <w:lang w:val="en-US"/>
        </w:rPr>
        <w:t>(Attix, 1986</w:t>
      </w:r>
      <w:r>
        <w:rPr>
          <w:rFonts w:cs="Times New Roman"/>
          <w:lang w:val="en-US"/>
        </w:rPr>
        <w:t>, p.161</w:t>
      </w:r>
      <w:r w:rsidRPr="00526723">
        <w:rPr>
          <w:rFonts w:cs="Times New Roman"/>
          <w:lang w:val="en-US"/>
        </w:rPr>
        <w:t>)</w:t>
      </w:r>
      <w:r>
        <w:rPr>
          <w:rFonts w:eastAsiaTheme="minorEastAsia"/>
          <w:lang w:val="en-US"/>
        </w:rPr>
        <w:fldChar w:fldCharType="end"/>
      </w:r>
      <w:r>
        <w:rPr>
          <w:rFonts w:eastAsiaTheme="minorEastAsia"/>
          <w:lang w:val="en-US"/>
        </w:rPr>
        <w:t xml:space="preserve">. </w:t>
      </w:r>
    </w:p>
    <w:p w14:paraId="5AE7927D" w14:textId="77777777" w:rsidR="00462365" w:rsidRPr="005545F2" w:rsidRDefault="00462365" w:rsidP="00CB30D7">
      <w:pPr>
        <w:pStyle w:val="Heading4"/>
        <w:spacing w:line="360" w:lineRule="auto"/>
        <w:rPr>
          <w:lang w:val="en-US"/>
        </w:rPr>
      </w:pPr>
      <w:r>
        <w:rPr>
          <w:lang w:val="en-US"/>
        </w:rPr>
        <w:t>Hard collision</w:t>
      </w:r>
    </w:p>
    <w:p w14:paraId="00EBA7B8" w14:textId="3A8C7464" w:rsidR="00462365" w:rsidRDefault="00462365" w:rsidP="00CB30D7">
      <w:pPr>
        <w:spacing w:line="360" w:lineRule="auto"/>
        <w:rPr>
          <w:lang w:val="en-US"/>
        </w:rPr>
      </w:pPr>
      <w:r>
        <w:rPr>
          <w:lang w:val="en-US"/>
        </w:rPr>
        <w:t xml:space="preserve">Hard collisions happen when the impact parameter has the same order of magnitude as the atomic radius. The result is a significant kinetic energy transfer to an assumed free and stationary electron. These electrons are called </w:t>
      </w:r>
      <m:oMath>
        <m:r>
          <w:rPr>
            <w:rFonts w:ascii="Cambria Math" w:hAnsi="Cambria Math"/>
            <w:lang w:val="en-US"/>
          </w:rPr>
          <m:t>δ</m:t>
        </m:r>
      </m:oMath>
      <w:r>
        <w:rPr>
          <w:rFonts w:eastAsiaTheme="minorEastAsia"/>
          <w:lang w:val="en-US"/>
        </w:rPr>
        <w:t>-rays, which undergo the same charge particle interactions.</w:t>
      </w:r>
      <w:r w:rsidR="001523AE">
        <w:rPr>
          <w:rFonts w:eastAsiaTheme="minorEastAsia"/>
          <w:lang w:val="en-US"/>
        </w:rPr>
        <w:t xml:space="preserve"> </w:t>
      </w:r>
      <w:r w:rsidR="00436FCE">
        <w:rPr>
          <w:rFonts w:eastAsiaTheme="minorEastAsia"/>
          <w:lang w:val="en-US"/>
        </w:rPr>
        <w:t xml:space="preserve">The hard collisions might also result in liberation of an inner shell </w:t>
      </w:r>
      <w:r w:rsidR="00F46F24">
        <w:rPr>
          <w:rFonts w:eastAsiaTheme="minorEastAsia"/>
          <w:lang w:val="en-US"/>
        </w:rPr>
        <w:t xml:space="preserve">electron as </w:t>
      </w:r>
      <w:r w:rsidR="003801A0">
        <w:rPr>
          <w:rFonts w:eastAsiaTheme="minorEastAsia"/>
          <w:lang w:val="en-US"/>
        </w:rPr>
        <w:t>described in</w:t>
      </w:r>
      <w:r w:rsidR="00B91835">
        <w:rPr>
          <w:rFonts w:eastAsiaTheme="minorEastAsia"/>
          <w:lang w:val="en-US"/>
        </w:rPr>
        <w:t xml:space="preserve"> </w:t>
      </w:r>
      <w:r w:rsidR="00652E0E">
        <w:rPr>
          <w:rFonts w:eastAsiaTheme="minorEastAsia"/>
          <w:lang w:val="en-US"/>
        </w:rPr>
        <w:fldChar w:fldCharType="begin"/>
      </w:r>
      <w:r w:rsidR="00652E0E">
        <w:rPr>
          <w:rFonts w:eastAsiaTheme="minorEastAsia"/>
          <w:lang w:val="en-US"/>
        </w:rPr>
        <w:instrText xml:space="preserve"> REF _Ref99116296 \r \h </w:instrText>
      </w:r>
      <w:r w:rsidR="00CB30D7">
        <w:rPr>
          <w:rFonts w:eastAsiaTheme="minorEastAsia"/>
          <w:lang w:val="en-US"/>
        </w:rPr>
        <w:instrText xml:space="preserve"> \* MERGEFORMAT </w:instrText>
      </w:r>
      <w:r w:rsidR="00652E0E">
        <w:rPr>
          <w:rFonts w:eastAsiaTheme="minorEastAsia"/>
          <w:lang w:val="en-US"/>
        </w:rPr>
      </w:r>
      <w:r w:rsidR="00652E0E">
        <w:rPr>
          <w:rFonts w:eastAsiaTheme="minorEastAsia"/>
          <w:lang w:val="en-US"/>
        </w:rPr>
        <w:fldChar w:fldCharType="separate"/>
      </w:r>
      <w:r w:rsidR="000E19EF">
        <w:rPr>
          <w:rFonts w:eastAsiaTheme="minorEastAsia"/>
          <w:lang w:val="en-US"/>
        </w:rPr>
        <w:t>1.1.1.1</w:t>
      </w:r>
      <w:r w:rsidR="00652E0E">
        <w:rPr>
          <w:rFonts w:eastAsiaTheme="minorEastAsia"/>
          <w:lang w:val="en-US"/>
        </w:rPr>
        <w:fldChar w:fldCharType="end"/>
      </w:r>
      <w:r w:rsidR="003801A0">
        <w:rPr>
          <w:rFonts w:eastAsiaTheme="minorEastAsia"/>
          <w:lang w:val="en-US"/>
        </w:rPr>
        <w:t>, resulting in emission of characteristic X-rays</w:t>
      </w:r>
      <w:r w:rsidR="003F70CD">
        <w:rPr>
          <w:rFonts w:eastAsiaTheme="minorEastAsia"/>
          <w:lang w:val="en-US"/>
        </w:rPr>
        <w:t xml:space="preserve"> </w:t>
      </w:r>
      <w:r w:rsidR="003F70CD">
        <w:rPr>
          <w:lang w:val="en-US"/>
        </w:rPr>
        <w:fldChar w:fldCharType="begin"/>
      </w:r>
      <w:r w:rsidR="003F70CD">
        <w:rPr>
          <w:lang w:val="en-US"/>
        </w:rPr>
        <w:instrText xml:space="preserve"> ADDIN ZOTERO_ITEM CSL_CITATION {"citationID":"U8YpK2DS","properties":{"formattedCitation":"(Attix,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F70CD">
        <w:rPr>
          <w:lang w:val="en-US"/>
        </w:rPr>
        <w:fldChar w:fldCharType="separate"/>
      </w:r>
      <w:r w:rsidR="003F70CD" w:rsidRPr="00F46F24">
        <w:rPr>
          <w:rFonts w:cs="Times New Roman"/>
          <w:lang w:val="en-US"/>
        </w:rPr>
        <w:t>(Attix, 1986</w:t>
      </w:r>
      <w:r w:rsidR="003F70CD">
        <w:rPr>
          <w:rFonts w:cs="Times New Roman"/>
          <w:lang w:val="en-US"/>
        </w:rPr>
        <w:t>, p.162</w:t>
      </w:r>
      <w:r w:rsidR="003F70CD" w:rsidRPr="00F46F24">
        <w:rPr>
          <w:rFonts w:cs="Times New Roman"/>
          <w:lang w:val="en-US"/>
        </w:rPr>
        <w:t>)</w:t>
      </w:r>
      <w:r w:rsidR="003F70CD">
        <w:rPr>
          <w:lang w:val="en-US"/>
        </w:rPr>
        <w:fldChar w:fldCharType="end"/>
      </w:r>
      <w:r w:rsidR="003801A0">
        <w:rPr>
          <w:rFonts w:eastAsiaTheme="minorEastAsia"/>
          <w:lang w:val="en-US"/>
        </w:rPr>
        <w:t>.</w:t>
      </w:r>
    </w:p>
    <w:p w14:paraId="293CD0D5" w14:textId="77777777" w:rsidR="007D3A4D" w:rsidRDefault="007D3A4D" w:rsidP="00CB30D7">
      <w:pPr>
        <w:pStyle w:val="Heading4"/>
        <w:spacing w:line="360" w:lineRule="auto"/>
        <w:rPr>
          <w:lang w:val="en-US"/>
        </w:rPr>
      </w:pPr>
      <w:r>
        <w:rPr>
          <w:lang w:val="en-US"/>
        </w:rPr>
        <w:t>Radiative transfer</w:t>
      </w:r>
    </w:p>
    <w:p w14:paraId="243FBF2E" w14:textId="37AE8D15" w:rsidR="002060A7" w:rsidRDefault="007D3A4D" w:rsidP="00CB30D7">
      <w:pPr>
        <w:spacing w:line="360" w:lineRule="auto"/>
        <w:rPr>
          <w:rFonts w:eastAsiaTheme="minorEastAsia"/>
          <w:lang w:val="en-US"/>
        </w:rPr>
      </w:pPr>
      <w:r>
        <w:rPr>
          <w:lang w:val="en-US"/>
        </w:rPr>
        <w:t xml:space="preserve">Radiative transfer, also known as bremsstrahlung, is a process where a charged particle interacts with the nucleus’s Coulomb field. The impact parameter must be much lower than the atomic radius for this to happen. The interaction mainly occurs with electrons and will therefore be the focus point </w:t>
      </w:r>
      <w:r>
        <w:rPr>
          <w:lang w:val="en-US"/>
        </w:rPr>
        <w:fldChar w:fldCharType="begin"/>
      </w:r>
      <w:r w:rsidR="003F507D">
        <w:rPr>
          <w:lang w:val="en-US"/>
        </w:rPr>
        <w:instrText xml:space="preserve"> ADDIN ZOTERO_ITEM CSL_CITATION {"citationID":"NPSWEsT2","properties":{"formattedCitation":"(Attix,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lang w:val="en-US"/>
        </w:rPr>
        <w:fldChar w:fldCharType="separate"/>
      </w:r>
      <w:r w:rsidRPr="005545F2">
        <w:rPr>
          <w:rFonts w:cs="Times New Roman"/>
          <w:lang w:val="en-US"/>
        </w:rPr>
        <w:t>(Attix, 1986</w:t>
      </w:r>
      <w:r>
        <w:rPr>
          <w:rFonts w:cs="Times New Roman"/>
          <w:lang w:val="en-US"/>
        </w:rPr>
        <w:t>, p.163</w:t>
      </w:r>
      <w:r w:rsidRPr="005545F2">
        <w:rPr>
          <w:rFonts w:cs="Times New Roman"/>
          <w:lang w:val="en-US"/>
        </w:rPr>
        <w:t>)</w:t>
      </w:r>
      <w:r>
        <w:rPr>
          <w:lang w:val="en-US"/>
        </w:rPr>
        <w:fldChar w:fldCharType="end"/>
      </w:r>
      <w:r>
        <w:rPr>
          <w:lang w:val="en-US"/>
        </w:rPr>
        <w:t xml:space="preserve">. The radiative transfer refers to an inelastic collision between the nucleus and the electron </w:t>
      </w:r>
      <w:r w:rsidR="002060A7">
        <w:rPr>
          <w:lang w:val="en-US"/>
        </w:rPr>
        <w:t>(</w:t>
      </w:r>
      <w:r>
        <w:rPr>
          <w:lang w:val="en-US"/>
        </w:rPr>
        <w:t xml:space="preserve">See </w:t>
      </w:r>
      <w:r w:rsidR="00B30E30">
        <w:rPr>
          <w:lang w:val="en-US"/>
        </w:rPr>
        <w:fldChar w:fldCharType="begin"/>
      </w:r>
      <w:r w:rsidR="00B30E30">
        <w:rPr>
          <w:lang w:val="en-US"/>
        </w:rPr>
        <w:instrText xml:space="preserve"> REF _Ref94695146 \h </w:instrText>
      </w:r>
      <w:r w:rsidR="00CB30D7">
        <w:rPr>
          <w:lang w:val="en-US"/>
        </w:rPr>
        <w:instrText xml:space="preserve"> \* MERGEFORMAT </w:instrText>
      </w:r>
      <w:r w:rsidR="00B30E30">
        <w:rPr>
          <w:lang w:val="en-US"/>
        </w:rPr>
      </w:r>
      <w:r w:rsidR="00B30E30">
        <w:rPr>
          <w:lang w:val="en-US"/>
        </w:rPr>
        <w:fldChar w:fldCharType="separate"/>
      </w:r>
      <w:r w:rsidR="000E19EF" w:rsidRPr="00B30E30">
        <w:rPr>
          <w:lang w:val="en-US"/>
        </w:rPr>
        <w:t xml:space="preserve">Figure </w:t>
      </w:r>
      <w:r w:rsidR="000E19EF">
        <w:rPr>
          <w:noProof/>
          <w:lang w:val="en-US"/>
        </w:rPr>
        <w:t>1</w:t>
      </w:r>
      <w:r w:rsidR="000E19EF">
        <w:rPr>
          <w:noProof/>
          <w:lang w:val="en-US"/>
        </w:rPr>
        <w:noBreakHyphen/>
        <w:t>5</w:t>
      </w:r>
      <w:r w:rsidR="00B30E30">
        <w:rPr>
          <w:lang w:val="en-US"/>
        </w:rPr>
        <w:fldChar w:fldCharType="end"/>
      </w:r>
      <w:r w:rsidR="002060A7">
        <w:rPr>
          <w:lang w:val="en-US"/>
        </w:rPr>
        <w:t xml:space="preserve">). The electron with its negative charge is attracted to the nucleus’s positive charge, causing a deacceleration and deflection of the electron from its incident path. The decrease in kinetic energy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2060A7">
        <w:rPr>
          <w:rFonts w:eastAsiaTheme="minorEastAsia"/>
          <w:lang w:val="en-US"/>
        </w:rPr>
        <w:t xml:space="preserve"> is converted to a photon, thus conserving energy. </w:t>
      </w:r>
      <w:r w:rsidR="002060A7">
        <w:rPr>
          <w:rFonts w:eastAsiaTheme="minorEastAsia"/>
          <w:lang w:val="en-US"/>
        </w:rPr>
        <w:br/>
        <w:t xml:space="preserve">The probability of radiative transfer </w:t>
      </w:r>
      <w:r w:rsidR="00826B6F">
        <w:rPr>
          <w:rFonts w:eastAsiaTheme="minorEastAsia"/>
          <w:lang w:val="en-US"/>
        </w:rPr>
        <w:t>I</w:t>
      </w:r>
      <w:r w:rsidR="002060A7">
        <w:rPr>
          <w:rFonts w:eastAsiaTheme="minorEastAsia"/>
          <w:lang w:val="en-US"/>
        </w:rPr>
        <w:t xml:space="preserve">s much lower compared to elastic scattering (2-3%) and is  proportional to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2</m:t>
            </m:r>
          </m:sup>
        </m:sSup>
        <m:r>
          <w:rPr>
            <w:rFonts w:ascii="Cambria Math" w:eastAsiaTheme="minorEastAsia" w:hAnsi="Cambria Math"/>
            <w:lang w:val="en-US"/>
          </w:rPr>
          <m:t>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oMath>
      <w:r w:rsidR="002060A7">
        <w:rPr>
          <w:rFonts w:eastAsiaTheme="minorEastAsia"/>
          <w:lang w:val="en-US"/>
        </w:rPr>
        <w:t xml:space="preserve"> </w:t>
      </w:r>
      <w:r w:rsidR="002060A7">
        <w:rPr>
          <w:rFonts w:eastAsiaTheme="minorEastAsia"/>
          <w:lang w:val="en-US"/>
        </w:rPr>
        <w:fldChar w:fldCharType="begin"/>
      </w:r>
      <w:r w:rsidR="003F507D">
        <w:rPr>
          <w:rFonts w:eastAsiaTheme="minorEastAsia"/>
          <w:lang w:val="en-US"/>
        </w:rPr>
        <w:instrText xml:space="preserve"> ADDIN ZOTERO_ITEM CSL_CITATION {"citationID":"ZUFeCbGM","properties":{"formattedCitation":"(Grieken &amp; Markowicz, 1993)","plainCitation":"(Grieken &amp; Markowicz, 1993)","dontUpdate":true,"noteIndex":0},"citationItems":[{"id":25,"uris":["http://zotero.org/users/9228513/items/EAM3WY6X"],"itemData":{"id":25,"type":"book","publisher":"Marcel Dekker","title":"Handbook of X-ray spectrometry: Methods and techniques","author":[{"family":"Grieken","given":"R.","dropping-particle":"van"},{"family":"Markowicz","given":"Andrzej"}],"issued":{"date-parts":[["1993"]]}}}],"schema":"https://github.com/citation-style-language/schema/raw/master/csl-citation.json"} </w:instrText>
      </w:r>
      <w:r w:rsidR="002060A7">
        <w:rPr>
          <w:rFonts w:eastAsiaTheme="minorEastAsia"/>
          <w:lang w:val="en-US"/>
        </w:rPr>
        <w:fldChar w:fldCharType="separate"/>
      </w:r>
      <w:r w:rsidR="002060A7" w:rsidRPr="005545F2">
        <w:rPr>
          <w:rFonts w:cs="Times New Roman"/>
          <w:lang w:val="en-US"/>
        </w:rPr>
        <w:t>(Grieken &amp; Markowicz, 1993</w:t>
      </w:r>
      <w:r w:rsidR="002060A7">
        <w:rPr>
          <w:rFonts w:cs="Times New Roman"/>
          <w:lang w:val="en-US"/>
        </w:rPr>
        <w:t>, p.3</w:t>
      </w:r>
      <w:r w:rsidR="002060A7" w:rsidRPr="005545F2">
        <w:rPr>
          <w:rFonts w:cs="Times New Roman"/>
          <w:lang w:val="en-US"/>
        </w:rPr>
        <w:t>)</w:t>
      </w:r>
      <w:r w:rsidR="002060A7">
        <w:rPr>
          <w:rFonts w:eastAsiaTheme="minorEastAsia"/>
          <w:lang w:val="en-US"/>
        </w:rPr>
        <w:fldChar w:fldCharType="end"/>
      </w:r>
      <w:r w:rsidR="002060A7">
        <w:rPr>
          <w:rFonts w:eastAsiaTheme="minorEastAsia"/>
          <w:lang w:val="en-US"/>
        </w:rPr>
        <w:t xml:space="preserve">, where q is the charge, Z is the atomic number of the atom, T is the kinetic energy of the electron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sidR="002060A7">
        <w:rPr>
          <w:rFonts w:eastAsiaTheme="minorEastAsia"/>
          <w:lang w:val="en-US"/>
        </w:rPr>
        <w:t>is the rest mass of the electron.  With a larger Z, the atom has a higher proton count, resulting in the nucleus having a larger Coulomb field attracting the electron. The kinetic energy of the electron is important because the electron needs to penetrate the electron cloud surrounding the nucleus.</w:t>
      </w:r>
      <w:r w:rsidR="00C12FD8">
        <w:rPr>
          <w:rFonts w:eastAsiaTheme="minorEastAsia"/>
          <w:lang w:val="en-US"/>
        </w:rPr>
        <w:br/>
        <w:t>Radiative transfer is used when creating X-rays inside an X-ray tube, but we will come back to this in the section covering the X-ray tube (</w:t>
      </w:r>
      <w:r w:rsidR="0024272D">
        <w:rPr>
          <w:rFonts w:eastAsiaTheme="minorEastAsia"/>
          <w:lang w:val="en-US"/>
        </w:rPr>
        <w:fldChar w:fldCharType="begin"/>
      </w:r>
      <w:r w:rsidR="0024272D">
        <w:rPr>
          <w:rFonts w:eastAsiaTheme="minorEastAsia"/>
          <w:lang w:val="en-US"/>
        </w:rPr>
        <w:instrText xml:space="preserve"> REF _Ref98516531 \r \h </w:instrText>
      </w:r>
      <w:r w:rsidR="00CB30D7">
        <w:rPr>
          <w:rFonts w:eastAsiaTheme="minorEastAsia"/>
          <w:lang w:val="en-US"/>
        </w:rPr>
        <w:instrText xml:space="preserve"> \* MERGEFORMAT </w:instrText>
      </w:r>
      <w:r w:rsidR="0024272D">
        <w:rPr>
          <w:rFonts w:eastAsiaTheme="minorEastAsia"/>
          <w:lang w:val="en-US"/>
        </w:rPr>
      </w:r>
      <w:r w:rsidR="0024272D">
        <w:rPr>
          <w:rFonts w:eastAsiaTheme="minorEastAsia"/>
          <w:lang w:val="en-US"/>
        </w:rPr>
        <w:fldChar w:fldCharType="separate"/>
      </w:r>
      <w:r w:rsidR="000E19EF">
        <w:rPr>
          <w:rFonts w:eastAsiaTheme="minorEastAsia"/>
          <w:lang w:val="en-US"/>
        </w:rPr>
        <w:t>1.2.1</w:t>
      </w:r>
      <w:r w:rsidR="0024272D">
        <w:rPr>
          <w:rFonts w:eastAsiaTheme="minorEastAsia"/>
          <w:lang w:val="en-US"/>
        </w:rPr>
        <w:fldChar w:fldCharType="end"/>
      </w:r>
      <w:r w:rsidR="00C12FD8">
        <w:rPr>
          <w:rFonts w:eastAsiaTheme="minorEastAsia"/>
          <w:lang w:val="en-US"/>
        </w:rPr>
        <w:t>).</w:t>
      </w:r>
    </w:p>
    <w:p w14:paraId="07B68CA6" w14:textId="3C960B86" w:rsidR="00EE091D" w:rsidRDefault="00EE091D" w:rsidP="00CB30D7">
      <w:pPr>
        <w:spacing w:line="360" w:lineRule="auto"/>
        <w:rPr>
          <w:lang w:val="en-US"/>
        </w:rPr>
      </w:pPr>
    </w:p>
    <w:p w14:paraId="682552B5" w14:textId="3C5B8604" w:rsidR="00131317" w:rsidRDefault="00131317" w:rsidP="00CB30D7">
      <w:pPr>
        <w:spacing w:line="360" w:lineRule="auto"/>
        <w:rPr>
          <w:lang w:val="en-US"/>
        </w:rPr>
      </w:pPr>
      <w:ins w:id="24" w:author="Jacob Lie" w:date="2021-12-03T10:20:00Z">
        <w:r>
          <w:rPr>
            <w:b/>
            <w:bCs/>
            <w:noProof/>
            <w:lang w:val="en-US"/>
          </w:rPr>
          <w:drawing>
            <wp:anchor distT="0" distB="0" distL="114300" distR="114300" simplePos="0" relativeHeight="251682816" behindDoc="0" locked="0" layoutInCell="1" allowOverlap="1" wp14:anchorId="3801933C" wp14:editId="32EFC732">
              <wp:simplePos x="0" y="0"/>
              <wp:positionH relativeFrom="margin">
                <wp:align>left</wp:align>
              </wp:positionH>
              <wp:positionV relativeFrom="paragraph">
                <wp:posOffset>331470</wp:posOffset>
              </wp:positionV>
              <wp:extent cx="3546475" cy="2442845"/>
              <wp:effectExtent l="0" t="0" r="0" b="0"/>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rotWithShape="1">
                      <a:blip r:embed="rId13" cstate="print">
                        <a:extLst>
                          <a:ext uri="{28A0092B-C50C-407E-A947-70E740481C1C}">
                            <a14:useLocalDpi xmlns:a14="http://schemas.microsoft.com/office/drawing/2010/main" val="0"/>
                          </a:ext>
                        </a:extLst>
                      </a:blip>
                      <a:srcRect l="6089" t="17628" r="2084" b="19070"/>
                      <a:stretch/>
                    </pic:blipFill>
                    <pic:spPr bwMode="auto">
                      <a:xfrm>
                        <a:off x="0" y="0"/>
                        <a:ext cx="3546475"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6CDA5D52" w14:textId="1E310FE9" w:rsidR="00131317" w:rsidRDefault="00131317" w:rsidP="00CB30D7">
      <w:pPr>
        <w:spacing w:line="360" w:lineRule="auto"/>
        <w:rPr>
          <w:lang w:val="en-US"/>
        </w:rPr>
      </w:pPr>
      <w:r>
        <w:rPr>
          <w:noProof/>
        </w:rPr>
        <mc:AlternateContent>
          <mc:Choice Requires="wps">
            <w:drawing>
              <wp:anchor distT="0" distB="0" distL="114300" distR="114300" simplePos="0" relativeHeight="251684864" behindDoc="0" locked="0" layoutInCell="1" allowOverlap="1" wp14:anchorId="2DBCDD32" wp14:editId="208B7454">
                <wp:simplePos x="0" y="0"/>
                <wp:positionH relativeFrom="column">
                  <wp:posOffset>3888105</wp:posOffset>
                </wp:positionH>
                <wp:positionV relativeFrom="paragraph">
                  <wp:posOffset>53340</wp:posOffset>
                </wp:positionV>
                <wp:extent cx="1617345" cy="2019300"/>
                <wp:effectExtent l="0" t="0" r="1905" b="0"/>
                <wp:wrapSquare wrapText="bothSides"/>
                <wp:docPr id="15" name="Text Box 15"/>
                <wp:cNvGraphicFramePr/>
                <a:graphic xmlns:a="http://schemas.openxmlformats.org/drawingml/2006/main">
                  <a:graphicData uri="http://schemas.microsoft.com/office/word/2010/wordprocessingShape">
                    <wps:wsp>
                      <wps:cNvSpPr txBox="1"/>
                      <wps:spPr>
                        <a:xfrm>
                          <a:off x="0" y="0"/>
                          <a:ext cx="1617345" cy="2019300"/>
                        </a:xfrm>
                        <a:prstGeom prst="rect">
                          <a:avLst/>
                        </a:prstGeom>
                        <a:solidFill>
                          <a:prstClr val="white"/>
                        </a:solidFill>
                        <a:ln>
                          <a:noFill/>
                        </a:ln>
                      </wps:spPr>
                      <wps:txbx>
                        <w:txbxContent>
                          <w:p w14:paraId="7FE73FD0" w14:textId="3AE40B18" w:rsidR="00131317" w:rsidRPr="0063488C" w:rsidRDefault="00131317" w:rsidP="00131317">
                            <w:pPr>
                              <w:pStyle w:val="Caption"/>
                              <w:rPr>
                                <w:b/>
                                <w:bCs/>
                                <w:noProof/>
                                <w:sz w:val="24"/>
                                <w:lang w:val="en-US"/>
                              </w:rPr>
                            </w:pPr>
                            <w:bookmarkStart w:id="25" w:name="_Ref94695146"/>
                            <w:r w:rsidRPr="00B30E30">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5</w:t>
                            </w:r>
                            <w:r w:rsidR="00882ED2">
                              <w:rPr>
                                <w:lang w:val="en-US"/>
                              </w:rPr>
                              <w:fldChar w:fldCharType="end"/>
                            </w:r>
                            <w:bookmarkEnd w:id="25"/>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r w:rsidR="0063488C" w:rsidRPr="0063488C">
                              <w:rPr>
                                <w:rFonts w:cs="Times New Roman"/>
                                <w:lang w:val="en-US"/>
                              </w:rPr>
                              <w:t>Hapugoda, 2017)</w:t>
                            </w:r>
                            <w:r w:rsidR="0063488C">
                              <w:rPr>
                                <w:rFonts w:cs="Times New Roman"/>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DD32" id="Text Box 15" o:spid="_x0000_s1029" type="#_x0000_t202" style="position:absolute;margin-left:306.15pt;margin-top:4.2pt;width:127.35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" stroked="f">
                <v:textbox inset="0,0,0,0">
                  <w:txbxContent>
                    <w:p w14:paraId="7FE73FD0" w14:textId="3AE40B18" w:rsidR="00131317" w:rsidRPr="0063488C" w:rsidRDefault="00131317" w:rsidP="00131317">
                      <w:pPr>
                        <w:pStyle w:val="Caption"/>
                        <w:rPr>
                          <w:b/>
                          <w:bCs/>
                          <w:noProof/>
                          <w:sz w:val="24"/>
                          <w:lang w:val="en-US"/>
                        </w:rPr>
                      </w:pPr>
                      <w:bookmarkStart w:id="26" w:name="_Ref94695146"/>
                      <w:r w:rsidRPr="00B30E30">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5</w:t>
                      </w:r>
                      <w:r w:rsidR="00882ED2">
                        <w:rPr>
                          <w:lang w:val="en-US"/>
                        </w:rPr>
                        <w:fldChar w:fldCharType="end"/>
                      </w:r>
                      <w:bookmarkEnd w:id="26"/>
                      <w:r w:rsidRPr="00B30E30">
                        <w:rPr>
                          <w:lang w:val="en-US"/>
                        </w:rPr>
                        <w:t>.</w:t>
                      </w:r>
                      <w:r w:rsidR="00B30E30" w:rsidRPr="00B30E30">
                        <w:rPr>
                          <w:lang w:val="en-US"/>
                        </w:rPr>
                        <w:t xml:space="preserve"> </w:t>
                      </w:r>
                      <w:r w:rsidR="00B30E30" w:rsidRPr="005545F2">
                        <w:rPr>
                          <w:lang w:val="en-US"/>
                        </w:rPr>
                        <w:t>I</w:t>
                      </w:r>
                      <w:r w:rsidR="00B30E30">
                        <w:rPr>
                          <w:lang w:val="en-US"/>
                        </w:rPr>
                        <w:t>l</w:t>
                      </w:r>
                      <w:r w:rsidR="00B30E30" w:rsidRPr="005545F2">
                        <w:rPr>
                          <w:lang w:val="en-US"/>
                        </w:rPr>
                        <w:t xml:space="preserve">lustration of radiative transfer, where an electron inelastically </w:t>
                      </w:r>
                      <w:r w:rsidR="00B30E30">
                        <w:rPr>
                          <w:lang w:val="en-US"/>
                        </w:rPr>
                        <w:t xml:space="preserve">collides with an atom’s nucleus deflecting it from its path. The result is an emitted photon with energy equaling the energy loss of the electron </w:t>
                      </w:r>
                      <w:r w:rsidR="0063488C" w:rsidRPr="0063488C">
                        <w:rPr>
                          <w:lang w:val="en-US"/>
                        </w:rPr>
                        <w:t>(</w:t>
                      </w:r>
                      <w:r w:rsidR="0063488C" w:rsidRPr="0063488C">
                        <w:rPr>
                          <w:rFonts w:cs="Times New Roman"/>
                          <w:lang w:val="en-US"/>
                        </w:rPr>
                        <w:t>Hapugoda, 2017)</w:t>
                      </w:r>
                      <w:r w:rsidR="0063488C">
                        <w:rPr>
                          <w:rFonts w:cs="Times New Roman"/>
                          <w:lang w:val="en-US"/>
                        </w:rPr>
                        <w:t>.</w:t>
                      </w:r>
                    </w:p>
                  </w:txbxContent>
                </v:textbox>
                <w10:wrap type="square"/>
              </v:shape>
            </w:pict>
          </mc:Fallback>
        </mc:AlternateContent>
      </w:r>
    </w:p>
    <w:p w14:paraId="45432CCC" w14:textId="1B4D85E4" w:rsidR="00131317" w:rsidRPr="00EE091D" w:rsidRDefault="00131317" w:rsidP="00CB30D7">
      <w:pPr>
        <w:spacing w:line="360" w:lineRule="auto"/>
        <w:rPr>
          <w:lang w:val="en-US"/>
        </w:rPr>
      </w:pPr>
    </w:p>
    <w:p w14:paraId="412DB9E8" w14:textId="641D1696" w:rsidR="00292D46" w:rsidRDefault="00292D46" w:rsidP="00CB30D7">
      <w:pPr>
        <w:spacing w:after="160" w:line="360" w:lineRule="auto"/>
        <w:rPr>
          <w:rFonts w:eastAsiaTheme="minorEastAsia"/>
          <w:lang w:val="en-US"/>
        </w:rPr>
      </w:pPr>
    </w:p>
    <w:p w14:paraId="03137504" w14:textId="629D7063" w:rsidR="00292D46" w:rsidRDefault="00292D46" w:rsidP="00CB30D7">
      <w:pPr>
        <w:spacing w:after="160" w:line="360" w:lineRule="auto"/>
        <w:rPr>
          <w:rFonts w:eastAsiaTheme="minorEastAsia"/>
          <w:lang w:val="en-US"/>
        </w:rPr>
      </w:pPr>
    </w:p>
    <w:p w14:paraId="78853132" w14:textId="3EF2C945" w:rsidR="00292D46" w:rsidRDefault="00292D46" w:rsidP="00CB30D7">
      <w:pPr>
        <w:spacing w:after="160" w:line="360" w:lineRule="auto"/>
        <w:rPr>
          <w:rFonts w:eastAsiaTheme="minorEastAsia"/>
          <w:lang w:val="en-US"/>
        </w:rPr>
      </w:pPr>
    </w:p>
    <w:p w14:paraId="006BADA0" w14:textId="50D710EE" w:rsidR="00292D46" w:rsidRDefault="00292D46" w:rsidP="00CB30D7">
      <w:pPr>
        <w:spacing w:after="160" w:line="360" w:lineRule="auto"/>
        <w:rPr>
          <w:rFonts w:eastAsiaTheme="minorEastAsia"/>
          <w:lang w:val="en-US"/>
        </w:rPr>
      </w:pPr>
    </w:p>
    <w:p w14:paraId="4E0143C9" w14:textId="747E7B3B" w:rsidR="00292D46" w:rsidRDefault="00292D46" w:rsidP="00CB30D7">
      <w:pPr>
        <w:spacing w:after="160" w:line="360" w:lineRule="auto"/>
        <w:rPr>
          <w:rFonts w:eastAsiaTheme="minorEastAsia"/>
          <w:lang w:val="en-US"/>
        </w:rPr>
      </w:pPr>
    </w:p>
    <w:p w14:paraId="2279D1C0" w14:textId="77777777" w:rsidR="00B15115" w:rsidRDefault="00B15115" w:rsidP="00CB30D7">
      <w:pPr>
        <w:spacing w:after="160" w:line="360" w:lineRule="auto"/>
        <w:rPr>
          <w:rFonts w:eastAsiaTheme="minorEastAsia"/>
          <w:lang w:val="en-US"/>
        </w:rPr>
      </w:pPr>
    </w:p>
    <w:p w14:paraId="33C1B94C" w14:textId="77777777" w:rsidR="001A7F1F" w:rsidRPr="005545F2" w:rsidRDefault="001A7F1F" w:rsidP="00CB30D7">
      <w:pPr>
        <w:pStyle w:val="Heading4"/>
        <w:spacing w:line="360" w:lineRule="auto"/>
        <w:rPr>
          <w:lang w:val="en-US"/>
        </w:rPr>
      </w:pPr>
      <w:bookmarkStart w:id="27" w:name="_Ref99377984"/>
      <w:r>
        <w:rPr>
          <w:lang w:val="en-US"/>
        </w:rPr>
        <w:t>Stopping Power</w:t>
      </w:r>
      <w:bookmarkEnd w:id="27"/>
    </w:p>
    <w:p w14:paraId="29EE7572" w14:textId="6E3523E4" w:rsidR="001A7F1F" w:rsidRDefault="001A7F1F" w:rsidP="00CB30D7">
      <w:pPr>
        <w:spacing w:line="360" w:lineRule="auto"/>
        <w:rPr>
          <w:rFonts w:eastAsiaTheme="minorEastAsia"/>
          <w:lang w:val="en-US"/>
        </w:rPr>
      </w:pPr>
      <w:r>
        <w:rPr>
          <w:lang w:val="en-US"/>
        </w:rPr>
        <w:t xml:space="preserve">Stopping power is how much energy we expect the charged particle to lose per unit length. It can be found by integrating differential energy loss per length </w:t>
      </w:r>
      <m:oMath>
        <m:r>
          <w:rPr>
            <w:rFonts w:ascii="Cambria Math" w:hAnsi="Cambria Math"/>
            <w:lang w:val="en-US"/>
          </w:rPr>
          <m:t>dT\dx</m:t>
        </m:r>
      </m:oMath>
      <w:r>
        <w:rPr>
          <w:rFonts w:eastAsiaTheme="minorEastAsia"/>
          <w:lang w:val="en-US"/>
        </w:rPr>
        <w:t xml:space="preserve"> over possible energy transfers. </w:t>
      </w:r>
      <w:r>
        <w:rPr>
          <w:rFonts w:eastAsiaTheme="minorEastAsia"/>
          <w:lang w:val="en-US"/>
        </w:rPr>
        <w:br/>
        <w:t>As discussed, the charged particle might lose its energy by colliding or by radiative transfer, we therefore separate these contributions</w:t>
      </w:r>
      <w:r w:rsidR="009932D7">
        <w:rPr>
          <w:rFonts w:eastAsiaTheme="minorEastAsia"/>
          <w:lang w:val="en-US"/>
        </w:rPr>
        <w:t xml:space="preserve"> </w:t>
      </w:r>
      <w:r w:rsidR="00F136B0">
        <w:rPr>
          <w:rFonts w:eastAsiaTheme="minorEastAsia"/>
          <w:lang w:val="en-US"/>
        </w:rPr>
        <w:fldChar w:fldCharType="begin"/>
      </w:r>
      <w:r w:rsidR="0063233A">
        <w:rPr>
          <w:rFonts w:eastAsiaTheme="minorEastAsia"/>
          <w:lang w:val="en-US"/>
        </w:rPr>
        <w:instrText xml:space="preserve"> ADDIN ZOTERO_ITEM CSL_CITATION {"citationID":"RC7glQpU","properties":{"formattedCitation":"(Attix,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F136B0">
        <w:rPr>
          <w:rFonts w:eastAsiaTheme="minorEastAsia"/>
          <w:lang w:val="en-US"/>
        </w:rPr>
        <w:fldChar w:fldCharType="separate"/>
      </w:r>
      <w:r w:rsidR="00F136B0" w:rsidRPr="00F136B0">
        <w:rPr>
          <w:rFonts w:cs="Times New Roman"/>
          <w:lang w:val="en-US"/>
        </w:rPr>
        <w:t>(Attix, 1986</w:t>
      </w:r>
      <w:r w:rsidR="00F136B0">
        <w:rPr>
          <w:rFonts w:cs="Times New Roman"/>
          <w:lang w:val="en-US"/>
        </w:rPr>
        <w:t>, .165</w:t>
      </w:r>
      <w:r w:rsidR="00F136B0" w:rsidRPr="00F136B0">
        <w:rPr>
          <w:rFonts w:cs="Times New Roman"/>
          <w:lang w:val="en-US"/>
        </w:rPr>
        <w:t>)</w:t>
      </w:r>
      <w:r w:rsidR="00F136B0">
        <w:rPr>
          <w:rFonts w:eastAsiaTheme="minorEastAsia"/>
          <w:lang w:val="en-US"/>
        </w:rPr>
        <w:fldChar w:fldCharType="end"/>
      </w:r>
    </w:p>
    <w:p w14:paraId="687707F0" w14:textId="5ED8EA4F" w:rsidR="00B765AF" w:rsidRDefault="00ED086B" w:rsidP="00CB30D7">
      <w:pPr>
        <w:spacing w:after="160" w:line="360" w:lineRule="auto"/>
        <w:rPr>
          <w:rFonts w:eastAsiaTheme="minorEastAsia"/>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oMath>
      </m:oMathPara>
    </w:p>
    <w:p w14:paraId="4BA2848D" w14:textId="2036AD15" w:rsidR="00707C09" w:rsidRPr="005545F2" w:rsidRDefault="00707C09" w:rsidP="00CB30D7">
      <w:pPr>
        <w:spacing w:line="360" w:lineRule="auto"/>
        <w:rPr>
          <w:rFonts w:eastAsiaTheme="minorEastAsia"/>
          <w:lang w:val="en-US"/>
        </w:rPr>
      </w:pPr>
      <w:r>
        <w:rPr>
          <w:rFonts w:eastAsiaTheme="minorEastAsia"/>
          <w:lang w:val="en-US"/>
        </w:rPr>
        <w:t xml:space="preserve">Energy lost to radiative transfer does not contribute to dose, because of the larger range of the </w:t>
      </w:r>
      <w:r w:rsidR="00E86DC8">
        <w:rPr>
          <w:rFonts w:eastAsiaTheme="minorEastAsia"/>
          <w:lang w:val="en-US"/>
        </w:rPr>
        <w:t>bremss</w:t>
      </w:r>
      <w:r w:rsidR="008967DA">
        <w:rPr>
          <w:rFonts w:eastAsiaTheme="minorEastAsia"/>
          <w:lang w:val="en-US"/>
        </w:rPr>
        <w:t>trahlung</w:t>
      </w:r>
      <w:r>
        <w:rPr>
          <w:rFonts w:eastAsiaTheme="minorEastAsia"/>
          <w:lang w:val="en-US"/>
        </w:rPr>
        <w:t xml:space="preserve">. Radiative stopping power is still important to accurately describe the range of the charged particle. </w:t>
      </w:r>
      <w:r>
        <w:rPr>
          <w:rFonts w:eastAsiaTheme="minorEastAsia"/>
          <w:lang w:val="en-US"/>
        </w:rPr>
        <w:br/>
        <w:t>Collision stopping power</w:t>
      </w:r>
      <w:r>
        <w:rPr>
          <w:lang w:val="en-US"/>
        </w:rPr>
        <w:t xml:space="preserve"> is split into two parts: for soft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soft</m:t>
            </m:r>
          </m:sub>
        </m:sSub>
      </m:oMath>
      <w:r>
        <w:rPr>
          <w:rFonts w:eastAsiaTheme="minorEastAsia"/>
          <w:lang w:val="en-US"/>
        </w:rPr>
        <w:t xml:space="preserve"> and hard collisions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hard</m:t>
            </m:r>
          </m:sub>
        </m:sSub>
      </m:oMath>
      <w:r>
        <w:rPr>
          <w:rFonts w:eastAsiaTheme="minorEastAsia"/>
          <w:lang w:val="en-US"/>
        </w:rPr>
        <w:t xml:space="preserve">. </w:t>
      </w:r>
      <w:r w:rsidR="004F7E6A">
        <w:rPr>
          <w:rFonts w:eastAsiaTheme="minorEastAsia"/>
          <w:lang w:val="en-US"/>
        </w:rPr>
        <w:t xml:space="preserve"> </w:t>
      </w:r>
      <w:r>
        <w:rPr>
          <w:rFonts w:eastAsiaTheme="minorEastAsia"/>
          <w:lang w:val="en-US"/>
        </w:rPr>
        <w:t xml:space="preserve">Energy loss is dependent on the material it penetrates, we therefore introduce </w:t>
      </w:r>
      <w:r>
        <w:rPr>
          <w:rFonts w:eastAsiaTheme="minorEastAsia"/>
          <w:b/>
          <w:bCs/>
          <w:lang w:val="en-US"/>
        </w:rPr>
        <w:t>mass stopping power</w:t>
      </w:r>
      <w:r>
        <w:rPr>
          <w:rFonts w:eastAsiaTheme="minorEastAsia"/>
          <w:lang w:val="en-US"/>
        </w:rPr>
        <w:t xml:space="preserve"> by dividing the stopping power by the material density </w:t>
      </w:r>
      <m:oMath>
        <m:r>
          <w:rPr>
            <w:rFonts w:ascii="Cambria Math" w:eastAsiaTheme="minorEastAsia" w:hAnsi="Cambria Math"/>
            <w:lang w:val="en-US"/>
          </w:rPr>
          <m:t>S/ρ</m:t>
        </m:r>
      </m:oMath>
      <w:r>
        <w:rPr>
          <w:rFonts w:eastAsiaTheme="minorEastAsia"/>
          <w:lang w:val="en-US"/>
        </w:rPr>
        <w:t xml:space="preserve">. </w:t>
      </w:r>
      <w:r>
        <w:rPr>
          <w:rFonts w:eastAsiaTheme="minorEastAsia"/>
          <w:lang w:val="en-US"/>
        </w:rPr>
        <w:br/>
        <w:t xml:space="preserve">The total collision mass stopping power </w:t>
      </w:r>
      <w:r w:rsidR="00AF26BB">
        <w:rPr>
          <w:rFonts w:eastAsiaTheme="minorEastAsia"/>
          <w:lang w:val="en-US"/>
        </w:rPr>
        <w:t>is</w:t>
      </w:r>
      <w:r w:rsidR="001F7123">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418F1" w14:paraId="57741A2C" w14:textId="77777777" w:rsidTr="00AF04FB">
        <w:tc>
          <w:tcPr>
            <w:tcW w:w="8815" w:type="dxa"/>
          </w:tcPr>
          <w:p w14:paraId="1BF0742D" w14:textId="5CC47AA1" w:rsidR="000418F1" w:rsidRDefault="008C477A" w:rsidP="00CB30D7">
            <w:pPr>
              <w:spacing w:line="360" w:lineRule="auto"/>
              <w:rPr>
                <w:lang w:val="en-US"/>
              </w:rPr>
            </w:pPr>
            <m:oMathPara>
              <m:oMath>
                <m:f>
                  <m:fPr>
                    <m:ctrlPr>
                      <w:rPr>
                        <w:rFonts w:ascii="Cambria Math" w:hAnsi="Cambria Math"/>
                        <w:i/>
                        <w:lang w:val="en-US"/>
                      </w:rPr>
                    </m:ctrlPr>
                  </m:fPr>
                  <m:num>
                    <m:r>
                      <w:rPr>
                        <w:rFonts w:ascii="Cambria Math" w:hAnsi="Cambria Math"/>
                        <w:lang w:val="en-US"/>
                      </w:rPr>
                      <m:t>4π</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Z</m:t>
                    </m:r>
                  </m:num>
                  <m:den>
                    <m:r>
                      <w:rPr>
                        <w:rFonts w:ascii="Cambria Math" w:hAnsi="Cambria Math"/>
                        <w:lang w:val="en-US"/>
                      </w:rPr>
                      <m:t>A</m:t>
                    </m:r>
                  </m:den>
                </m:f>
                <m:f>
                  <m:fPr>
                    <m:ctrlPr>
                      <w:rPr>
                        <w:rFonts w:ascii="Cambria Math" w:eastAsiaTheme="minorEastAsia" w:hAnsi="Cambria Math" w:cstheme="minorHAnsi"/>
                        <w:i/>
                        <w:lang w:val="en-US"/>
                      </w:rPr>
                    </m:ctrlPr>
                  </m:fPr>
                  <m:num>
                    <m:sSubSup>
                      <m:sSubSupPr>
                        <m:ctrlPr>
                          <w:rPr>
                            <w:rFonts w:ascii="Cambria Math" w:eastAsiaTheme="minorEastAsia" w:hAnsi="Cambria Math" w:cstheme="minorHAnsi"/>
                            <w:i/>
                            <w:lang w:val="en-US"/>
                          </w:rPr>
                        </m:ctrlPr>
                      </m:sSubSupPr>
                      <m:e>
                        <m:r>
                          <w:rPr>
                            <w:rFonts w:ascii="Cambria Math" w:eastAsiaTheme="minorEastAsia" w:hAnsi="Cambria Math" w:cstheme="minorHAnsi"/>
                            <w:lang w:val="en-US"/>
                          </w:rPr>
                          <m:t>r</m:t>
                        </m:r>
                      </m:e>
                      <m:sub>
                        <m:r>
                          <w:rPr>
                            <w:rFonts w:ascii="Cambria Math" w:eastAsiaTheme="minorEastAsia" w:hAnsi="Cambria Math" w:cstheme="minorHAnsi"/>
                            <w:lang w:val="en-US"/>
                          </w:rPr>
                          <m:t>e</m:t>
                        </m:r>
                      </m:sub>
                      <m:sup>
                        <m:r>
                          <w:rPr>
                            <w:rFonts w:ascii="Cambria Math" w:eastAsiaTheme="minorEastAsia" w:hAnsi="Cambria Math" w:cstheme="minorHAnsi"/>
                            <w:lang w:val="en-US"/>
                          </w:rPr>
                          <m:t>2</m:t>
                        </m:r>
                      </m:sup>
                    </m:sSubSup>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c</m:t>
                        </m:r>
                      </m:e>
                      <m:sup>
                        <m:r>
                          <w:rPr>
                            <w:rFonts w:ascii="Cambria Math" w:eastAsiaTheme="minorEastAsia" w:hAnsi="Cambria Math" w:cstheme="minorHAnsi"/>
                            <w:lang w:val="en-US"/>
                          </w:rPr>
                          <m:t>2</m:t>
                        </m:r>
                      </m:sup>
                    </m:sSup>
                  </m:num>
                  <m:den>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den>
                </m:f>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z</m:t>
                    </m:r>
                  </m:e>
                  <m:sup>
                    <m:r>
                      <w:rPr>
                        <w:rFonts w:ascii="Cambria Math" w:eastAsiaTheme="minorEastAsia" w:hAnsi="Cambria Math" w:cstheme="minorHAnsi"/>
                        <w:lang w:val="en-US"/>
                      </w:rPr>
                      <m:t>2</m:t>
                    </m:r>
                  </m:sup>
                </m:sSup>
                <m:d>
                  <m:dPr>
                    <m:begChr m:val="["/>
                    <m:endChr m:val="]"/>
                    <m:ctrlPr>
                      <w:rPr>
                        <w:rFonts w:ascii="Cambria Math" w:eastAsiaTheme="minorEastAsia" w:hAnsi="Cambria Math" w:cstheme="minorHAnsi"/>
                        <w:i/>
                        <w:lang w:val="en-US"/>
                      </w:rPr>
                    </m:ctrlPr>
                  </m:dPr>
                  <m:e>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f>
                          <m:fPr>
                            <m:ctrlPr>
                              <w:rPr>
                                <w:rFonts w:ascii="Cambria Math" w:eastAsiaTheme="minorEastAsia" w:hAnsi="Cambria Math" w:cstheme="minorHAnsi"/>
                                <w:i/>
                                <w:lang w:val="en-US"/>
                              </w:rPr>
                            </m:ctrlPr>
                          </m:fPr>
                          <m:num>
                            <m:r>
                              <w:rPr>
                                <w:rFonts w:ascii="Cambria Math" w:eastAsiaTheme="minorEastAsia" w:hAnsi="Cambria Math" w:cstheme="minorHAnsi"/>
                                <w:lang w:val="en-US"/>
                              </w:rPr>
                              <m:t>2</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m</m:t>
                                </m:r>
                              </m:e>
                              <m:sub>
                                <m:r>
                                  <w:rPr>
                                    <w:rFonts w:ascii="Cambria Math" w:eastAsiaTheme="minorEastAsia" w:hAnsi="Cambria Math" w:cstheme="minorHAnsi"/>
                                    <w:lang w:val="en-US"/>
                                  </w:rPr>
                                  <m:t>e</m:t>
                                </m:r>
                              </m:sub>
                            </m:sSub>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v</m:t>
                                </m:r>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I</m:t>
                            </m:r>
                          </m:den>
                        </m:f>
                      </m:e>
                    </m:func>
                    <m:r>
                      <w:rPr>
                        <w:rFonts w:ascii="Cambria Math" w:eastAsiaTheme="minorEastAsia" w:hAnsi="Cambria Math" w:cstheme="minorHAnsi"/>
                        <w:lang w:val="en-US"/>
                      </w:rPr>
                      <m:t>-</m:t>
                    </m:r>
                    <m:func>
                      <m:funcPr>
                        <m:ctrlPr>
                          <w:rPr>
                            <w:rFonts w:ascii="Cambria Math" w:eastAsiaTheme="minorEastAsia" w:hAnsi="Cambria Math" w:cstheme="minorHAnsi"/>
                            <w:i/>
                            <w:lang w:val="en-US"/>
                          </w:rPr>
                        </m:ctrlPr>
                      </m:funcPr>
                      <m:fName>
                        <m:r>
                          <m:rPr>
                            <m:sty m:val="p"/>
                          </m:rPr>
                          <w:rPr>
                            <w:rFonts w:ascii="Cambria Math" w:eastAsiaTheme="minorEastAsia" w:hAnsi="Cambria Math" w:cstheme="minorHAnsi"/>
                            <w:lang w:val="en-US"/>
                          </w:rPr>
                          <m:t>ln</m:t>
                        </m:r>
                      </m:fName>
                      <m:e>
                        <m:d>
                          <m:dPr>
                            <m:ctrlPr>
                              <w:rPr>
                                <w:rFonts w:ascii="Cambria Math" w:eastAsiaTheme="minorEastAsia" w:hAnsi="Cambria Math" w:cstheme="minorHAnsi"/>
                                <w:i/>
                                <w:lang w:val="en-US"/>
                              </w:rPr>
                            </m:ctrlPr>
                          </m:dPr>
                          <m:e>
                            <m:r>
                              <w:rPr>
                                <w:rFonts w:ascii="Cambria Math" w:eastAsiaTheme="minorEastAsia" w:hAnsi="Cambria Math" w:cstheme="minorHAnsi"/>
                                <w:lang w:val="en-US"/>
                              </w:rPr>
                              <m:t>1-</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e>
                        </m:d>
                        <m:r>
                          <w:rPr>
                            <w:rFonts w:ascii="Cambria Math" w:eastAsiaTheme="minorEastAsia" w:hAnsi="Cambria Math" w:cstheme="minorHAnsi"/>
                            <w:lang w:val="en-US"/>
                          </w:rPr>
                          <m:t>-</m:t>
                        </m:r>
                        <m:sSup>
                          <m:sSupPr>
                            <m:ctrlPr>
                              <w:rPr>
                                <w:rFonts w:ascii="Cambria Math" w:eastAsiaTheme="minorEastAsia" w:hAnsi="Cambria Math" w:cstheme="minorHAnsi"/>
                                <w:i/>
                                <w:lang w:val="en-US"/>
                              </w:rPr>
                            </m:ctrlPr>
                          </m:sSupPr>
                          <m:e>
                            <m:r>
                              <w:rPr>
                                <w:rFonts w:ascii="Cambria Math" w:eastAsiaTheme="minorEastAsia" w:hAnsi="Cambria Math" w:cstheme="minorHAnsi"/>
                                <w:lang w:val="en-US"/>
                              </w:rPr>
                              <m:t>β</m:t>
                            </m:r>
                          </m:e>
                          <m:sup>
                            <m:r>
                              <w:rPr>
                                <w:rFonts w:ascii="Cambria Math" w:eastAsiaTheme="minorEastAsia" w:hAnsi="Cambria Math" w:cstheme="minorHAnsi"/>
                                <w:lang w:val="en-US"/>
                              </w:rPr>
                              <m:t>2</m:t>
                            </m:r>
                          </m:sup>
                        </m:sSup>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C</m:t>
                            </m:r>
                          </m:num>
                          <m:den>
                            <m:r>
                              <w:rPr>
                                <w:rFonts w:ascii="Cambria Math" w:eastAsiaTheme="minorEastAsia" w:hAnsi="Cambria Math" w:cstheme="minorHAnsi"/>
                                <w:lang w:val="en-US"/>
                              </w:rPr>
                              <m:t>Z</m:t>
                            </m:r>
                          </m:den>
                        </m:f>
                      </m:e>
                    </m:func>
                  </m:e>
                </m:d>
                <m:r>
                  <w:rPr>
                    <w:rFonts w:ascii="Cambria Math" w:eastAsiaTheme="minorEastAsia" w:hAnsi="Cambria Math" w:cstheme="minorHAnsi"/>
                    <w:lang w:val="en-US"/>
                  </w:rPr>
                  <m:t xml:space="preserve">  </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MeV</m:t>
                    </m:r>
                    <m:f>
                      <m:fPr>
                        <m:ctrlPr>
                          <w:rPr>
                            <w:rFonts w:ascii="Cambria Math" w:hAnsi="Cambria Math"/>
                            <w:i/>
                            <w:lang w:val="en-US"/>
                          </w:rPr>
                        </m:ctrlPr>
                      </m:fPr>
                      <m:num>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num>
                      <m:den>
                        <m:r>
                          <w:rPr>
                            <w:rFonts w:ascii="Cambria Math" w:hAnsi="Cambria Math"/>
                            <w:lang w:val="en-US"/>
                          </w:rPr>
                          <m:t>g</m:t>
                        </m:r>
                      </m:den>
                    </m:f>
                  </m:e>
                </m:d>
                <m:r>
                  <w:rPr>
                    <w:rFonts w:ascii="Cambria Math" w:hAnsi="Cambria Math"/>
                    <w:lang w:val="en-US"/>
                  </w:rPr>
                  <m:t xml:space="preserve"> </m:t>
                </m:r>
                <m:r>
                  <w:rPr>
                    <w:rFonts w:ascii="Cambria Math" w:eastAsiaTheme="minorEastAsia" w:hAnsi="Cambria Math" w:cstheme="minorHAnsi"/>
                    <w:lang w:val="en-US"/>
                  </w:rPr>
                  <m:t>.</m:t>
                </m:r>
              </m:oMath>
            </m:oMathPara>
          </w:p>
        </w:tc>
        <w:bookmarkStart w:id="28" w:name="_Ref94703179"/>
        <w:tc>
          <w:tcPr>
            <w:tcW w:w="535" w:type="dxa"/>
          </w:tcPr>
          <w:p w14:paraId="72A5A33C" w14:textId="44BF3098" w:rsidR="000418F1" w:rsidRDefault="000418F1"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7</w:t>
            </w:r>
            <w:r>
              <w:fldChar w:fldCharType="end"/>
            </w:r>
            <w:bookmarkEnd w:id="28"/>
          </w:p>
        </w:tc>
      </w:tr>
    </w:tbl>
    <w:p w14:paraId="4B338D95" w14:textId="392064AC" w:rsidR="00B66B98" w:rsidRDefault="00B66B98" w:rsidP="00CB30D7">
      <w:pPr>
        <w:spacing w:line="360" w:lineRule="auto"/>
        <w:rPr>
          <w:rFonts w:eastAsiaTheme="minorEastAsia" w:cs="Times New Roman"/>
          <w:lang w:val="en-US"/>
        </w:rPr>
      </w:pPr>
      <w:r>
        <w:rPr>
          <w:rFonts w:cs="Times New Roman"/>
          <w:lang w:val="en-US"/>
        </w:rPr>
        <w:lastRenderedPageBreak/>
        <w:t xml:space="preserve">Where </w:t>
      </w: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m:t>
            </m:r>
          </m:sub>
        </m:sSub>
        <m:r>
          <w:rPr>
            <w:rFonts w:ascii="Cambria Math" w:hAnsi="Cambria Math" w:cs="Times New Roman"/>
            <w:lang w:val="en-US"/>
          </w:rPr>
          <m:t>Z/A</m:t>
        </m:r>
      </m:oMath>
      <w:r>
        <w:rPr>
          <w:rFonts w:eastAsiaTheme="minorEastAsia" w:cs="Times New Roman"/>
          <w:lang w:val="en-US"/>
        </w:rPr>
        <w:t xml:space="preserve"> is electrons per gram,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r</m:t>
            </m:r>
          </m:e>
          <m:sub>
            <m:r>
              <w:rPr>
                <w:rFonts w:ascii="Cambria Math" w:eastAsiaTheme="minorEastAsia" w:hAnsi="Cambria Math" w:cs="Times New Roman"/>
                <w:lang w:val="en-US"/>
              </w:rPr>
              <m:t>e</m:t>
            </m:r>
          </m:sub>
        </m:sSub>
      </m:oMath>
      <w:r>
        <w:rPr>
          <w:rFonts w:eastAsiaTheme="minorEastAsia" w:cs="Times New Roman"/>
          <w:lang w:val="en-US"/>
        </w:rPr>
        <w:t xml:space="preserve"> is classical electron radius, </w:t>
      </w:r>
      <m:oMath>
        <m:r>
          <w:rPr>
            <w:rFonts w:ascii="Cambria Math" w:eastAsiaTheme="minorEastAsia" w:hAnsi="Cambria Math" w:cs="Times New Roman"/>
            <w:lang w:val="en-US"/>
          </w:rPr>
          <m:t>β=v/c</m:t>
        </m:r>
      </m:oMath>
      <w:r>
        <w:rPr>
          <w:rFonts w:eastAsiaTheme="minorEastAsia" w:cs="Times New Roman"/>
          <w:lang w:val="en-US"/>
        </w:rPr>
        <w:t xml:space="preserve"> , I is mean excitation potential in the medium</w:t>
      </w:r>
      <w:r w:rsidR="00BC0066">
        <w:rPr>
          <w:rFonts w:eastAsiaTheme="minorEastAsia" w:cs="Times New Roman"/>
          <w:lang w:val="en-US"/>
        </w:rPr>
        <w:t xml:space="preserve">, z is </w:t>
      </w:r>
      <w:r w:rsidR="007015E6">
        <w:rPr>
          <w:rFonts w:eastAsiaTheme="minorEastAsia" w:cs="Times New Roman"/>
          <w:lang w:val="en-US"/>
        </w:rPr>
        <w:t>electron charge,</w:t>
      </w:r>
      <w:r>
        <w:rPr>
          <w:rFonts w:eastAsiaTheme="minorEastAsia" w:cs="Times New Roman"/>
          <w:lang w:val="en-US"/>
        </w:rPr>
        <w:t xml:space="preserve"> and  </w:t>
      </w:r>
      <m:oMath>
        <m:r>
          <w:rPr>
            <w:rFonts w:ascii="Cambria Math" w:eastAsiaTheme="minorEastAsia" w:hAnsi="Cambria Math" w:cs="Times New Roman"/>
            <w:lang w:val="en-US"/>
          </w:rPr>
          <m:t>C/Z</m:t>
        </m:r>
      </m:oMath>
      <w:r>
        <w:rPr>
          <w:rFonts w:eastAsiaTheme="minorEastAsia" w:cs="Times New Roman"/>
          <w:lang w:val="en-US"/>
        </w:rPr>
        <w:t xml:space="preserve"> is shell correction. The collision stopping power assumes the electron’s velocity to be much greater than </w:t>
      </w:r>
      <w:r w:rsidR="00A554EF">
        <w:rPr>
          <w:rFonts w:eastAsiaTheme="minorEastAsia" w:cs="Times New Roman"/>
          <w:lang w:val="en-US"/>
        </w:rPr>
        <w:t xml:space="preserve">that of the </w:t>
      </w:r>
      <w:r>
        <w:rPr>
          <w:rFonts w:eastAsiaTheme="minorEastAsia" w:cs="Times New Roman"/>
          <w:lang w:val="en-US"/>
        </w:rPr>
        <w:t>orbiting electrons in atoms. As the electrons slow down the assumption becomes untrue, and the shell correction account</w:t>
      </w:r>
      <w:r w:rsidR="00A554EF">
        <w:rPr>
          <w:rFonts w:eastAsiaTheme="minorEastAsia" w:cs="Times New Roman"/>
          <w:lang w:val="en-US"/>
        </w:rPr>
        <w:t>s</w:t>
      </w:r>
      <w:r w:rsidR="00256A8A">
        <w:rPr>
          <w:rFonts w:eastAsiaTheme="minorEastAsia" w:cs="Times New Roman"/>
          <w:lang w:val="en-US"/>
        </w:rPr>
        <w:t xml:space="preserve"> for </w:t>
      </w:r>
      <w:r w:rsidR="002002C7">
        <w:rPr>
          <w:rFonts w:eastAsiaTheme="minorEastAsia" w:cs="Times New Roman"/>
          <w:lang w:val="en-US"/>
        </w:rPr>
        <w:t>this</w:t>
      </w:r>
      <w:r>
        <w:rPr>
          <w:rFonts w:eastAsiaTheme="minorEastAsia" w:cs="Times New Roman"/>
          <w:lang w:val="en-US"/>
        </w:rPr>
        <w:t xml:space="preserve">. </w:t>
      </w:r>
      <w:r w:rsidR="00FC24FC">
        <w:rPr>
          <w:rFonts w:eastAsiaTheme="minorEastAsia" w:cs="Times New Roman"/>
          <w:lang w:val="en-US"/>
        </w:rPr>
        <w:t xml:space="preserve">Stopping power is </w:t>
      </w:r>
      <w:r w:rsidR="0012669C">
        <w:rPr>
          <w:rFonts w:eastAsiaTheme="minorEastAsia" w:cs="Times New Roman"/>
          <w:lang w:val="en-US"/>
        </w:rPr>
        <w:t>inversely</w:t>
      </w:r>
      <w:r w:rsidR="00FC24FC">
        <w:rPr>
          <w:rFonts w:eastAsiaTheme="minorEastAsia" w:cs="Times New Roman"/>
          <w:lang w:val="en-US"/>
        </w:rPr>
        <w:t xml:space="preserve"> dependent on</w:t>
      </w:r>
      <w:r w:rsidR="00B01310">
        <w:rPr>
          <w:rFonts w:eastAsiaTheme="minorEastAsia" w:cs="Times New Roman"/>
          <w:lang w:val="en-US"/>
        </w:rPr>
        <w:t xml:space="preserve"> the square</w:t>
      </w:r>
      <w:r w:rsidR="00FB4567">
        <w:rPr>
          <w:rFonts w:eastAsiaTheme="minorEastAsia" w:cs="Times New Roman"/>
          <w:lang w:val="en-US"/>
        </w:rPr>
        <w:t xml:space="preserve"> of the</w:t>
      </w:r>
      <w:r w:rsidR="00FC24FC">
        <w:rPr>
          <w:rFonts w:eastAsiaTheme="minorEastAsia" w:cs="Times New Roman"/>
          <w:lang w:val="en-US"/>
        </w:rPr>
        <w:t xml:space="preserve"> velocity</w:t>
      </w:r>
      <w:r w:rsidR="00C421B5">
        <w:rPr>
          <w:rFonts w:eastAsiaTheme="minorEastAsia" w:cs="Times New Roman"/>
          <w:lang w:val="en-US"/>
        </w:rPr>
        <w:t xml:space="preserve"> and electrons with high kinetic energy will </w:t>
      </w:r>
      <w:r w:rsidR="00FD4F94">
        <w:rPr>
          <w:rFonts w:eastAsiaTheme="minorEastAsia" w:cs="Times New Roman"/>
          <w:lang w:val="en-US"/>
        </w:rPr>
        <w:t xml:space="preserve">lose more energy further into the medium. </w:t>
      </w:r>
      <w:r w:rsidR="00FC24FC">
        <w:rPr>
          <w:rFonts w:eastAsiaTheme="minorEastAsia" w:cs="Times New Roman"/>
          <w:lang w:val="en-US"/>
        </w:rPr>
        <w:t xml:space="preserve"> </w:t>
      </w:r>
    </w:p>
    <w:p w14:paraId="555B0476" w14:textId="4EDD2BE1" w:rsidR="00B9230E" w:rsidRPr="00930277" w:rsidRDefault="00B9230E" w:rsidP="00CB30D7">
      <w:pPr>
        <w:spacing w:line="360" w:lineRule="auto"/>
        <w:rPr>
          <w:rFonts w:cs="Times New Roman"/>
          <w:lang w:val="en-US"/>
        </w:rPr>
      </w:pPr>
      <w:r w:rsidRPr="00930277">
        <w:rPr>
          <w:rFonts w:cs="Times New Roman"/>
          <w:lang w:val="en-US"/>
        </w:rPr>
        <w:t>Mass collision stopping power is closely related to absorbed dose</w:t>
      </w:r>
      <w:r w:rsidR="00CD1306">
        <w:rPr>
          <w:rFonts w:cs="Times New Roman"/>
          <w:lang w:val="en-US"/>
        </w:rPr>
        <w:t xml:space="preserve"> (energy absorbed per mass)</w:t>
      </w:r>
      <w:r w:rsidRPr="00930277">
        <w:rPr>
          <w:rFonts w:cs="Times New Roman"/>
          <w:lang w:val="en-US"/>
        </w:rPr>
        <w:t xml:space="preserve">. When CPE is achieved absorbed dose is expressed as </w:t>
      </w:r>
    </w:p>
    <w:p w14:paraId="7F7F6283" w14:textId="3DFC60D1" w:rsidR="00B66B98" w:rsidRPr="00930277" w:rsidRDefault="00B9230E" w:rsidP="00CB30D7">
      <w:pPr>
        <w:spacing w:line="360" w:lineRule="auto"/>
        <w:rPr>
          <w:rFonts w:eastAsiaTheme="minorEastAsia" w:cs="Times New Roman"/>
          <w:lang w:val="en-US"/>
        </w:rPr>
      </w:pPr>
      <m:oMathPara>
        <m:oMath>
          <m:r>
            <w:rPr>
              <w:rFonts w:ascii="Cambria Math" w:hAnsi="Cambria Math" w:cs="Times New Roman"/>
              <w:lang w:val="en-US"/>
            </w:rPr>
            <m:t>D=ϕ</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num>
            <m:den>
              <m:r>
                <w:rPr>
                  <w:rFonts w:ascii="Cambria Math" w:hAnsi="Cambria Math" w:cs="Times New Roman"/>
                  <w:lang w:val="en-US"/>
                </w:rPr>
                <m:t>ρ</m:t>
              </m:r>
            </m:den>
          </m:f>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MeV/g</m:t>
              </m:r>
            </m:e>
          </m:d>
          <m:r>
            <w:rPr>
              <w:rFonts w:ascii="Cambria Math" w:eastAsiaTheme="minorEastAsia" w:hAnsi="Cambria Math" w:cs="Times New Roman"/>
              <w:lang w:val="en-US"/>
            </w:rPr>
            <m:t>,</m:t>
          </m:r>
          <m:r>
            <m:rPr>
              <m:sty m:val="p"/>
            </m:rPr>
            <w:rPr>
              <w:rFonts w:ascii="Cambria Math" w:hAnsi="Cambria Math" w:cs="Times New Roman"/>
              <w:lang w:val="en-US"/>
            </w:rPr>
            <w:br/>
          </m:r>
        </m:oMath>
      </m:oMathPara>
      <m:oMath>
        <m:r>
          <w:rPr>
            <w:rFonts w:ascii="Cambria Math" w:hAnsi="Cambria Math" w:cs="Times New Roman"/>
            <w:lang w:val="en-US"/>
          </w:rPr>
          <m:t>ϕ</m:t>
        </m:r>
      </m:oMath>
      <w:r w:rsidR="00ED3C22" w:rsidRPr="00930277">
        <w:rPr>
          <w:rFonts w:eastAsiaTheme="minorEastAsia" w:cs="Times New Roman"/>
          <w:lang w:val="en-US"/>
        </w:rPr>
        <w:t xml:space="preserve"> is electron fluence in a radiation field </w:t>
      </w:r>
      <w:r w:rsidR="00595545" w:rsidRPr="00930277">
        <w:rPr>
          <w:rFonts w:eastAsiaTheme="minorEastAsia" w:cs="Times New Roman"/>
          <w:lang w:val="en-US"/>
        </w:rPr>
        <w:t>(</w:t>
      </w:r>
      <w:r w:rsidR="00C34625" w:rsidRPr="00930277">
        <w:rPr>
          <w:rFonts w:eastAsiaTheme="minorEastAsia" w:cs="Times New Roman"/>
          <w:lang w:val="en-US"/>
        </w:rPr>
        <w:fldChar w:fldCharType="begin"/>
      </w:r>
      <w:r w:rsidR="00C34625" w:rsidRPr="00930277">
        <w:rPr>
          <w:rFonts w:eastAsiaTheme="minorEastAsia" w:cs="Times New Roman"/>
          <w:lang w:val="en-US"/>
        </w:rPr>
        <w:instrText xml:space="preserve"> REF _Ref94700940 \r \h </w:instrText>
      </w:r>
      <w:r w:rsidR="00930277">
        <w:rPr>
          <w:rFonts w:eastAsiaTheme="minorEastAsia" w:cs="Times New Roman"/>
          <w:lang w:val="en-US"/>
        </w:rPr>
        <w:instrText xml:space="preserve"> \* MERGEFORMAT </w:instrText>
      </w:r>
      <w:r w:rsidR="00C34625" w:rsidRPr="00930277">
        <w:rPr>
          <w:rFonts w:eastAsiaTheme="minorEastAsia" w:cs="Times New Roman"/>
          <w:lang w:val="en-US"/>
        </w:rPr>
      </w:r>
      <w:r w:rsidR="00C34625" w:rsidRPr="00930277">
        <w:rPr>
          <w:rFonts w:eastAsiaTheme="minorEastAsia" w:cs="Times New Roman"/>
          <w:lang w:val="en-US"/>
        </w:rPr>
        <w:fldChar w:fldCharType="separate"/>
      </w:r>
      <w:r w:rsidR="000E19EF">
        <w:rPr>
          <w:rFonts w:eastAsiaTheme="minorEastAsia" w:cs="Times New Roman"/>
          <w:lang w:val="en-US"/>
        </w:rPr>
        <w:t>1.3.1</w:t>
      </w:r>
      <w:r w:rsidR="00C34625" w:rsidRPr="00930277">
        <w:rPr>
          <w:rFonts w:eastAsiaTheme="minorEastAsia" w:cs="Times New Roman"/>
          <w:lang w:val="en-US"/>
        </w:rPr>
        <w:fldChar w:fldCharType="end"/>
      </w:r>
      <w:r w:rsidR="00595545" w:rsidRPr="00930277">
        <w:rPr>
          <w:rFonts w:eastAsiaTheme="minorEastAsia" w:cs="Times New Roman"/>
          <w:lang w:val="en-US"/>
        </w:rPr>
        <w:t>)</w:t>
      </w:r>
      <w:r w:rsidR="00957129">
        <w:rPr>
          <w:rFonts w:eastAsiaTheme="minorEastAsia" w:cs="Times New Roman"/>
          <w:lang w:val="en-US"/>
        </w:rPr>
        <w:t xml:space="preserve"> </w:t>
      </w:r>
      <w:r w:rsidR="00957129">
        <w:rPr>
          <w:rFonts w:eastAsiaTheme="minorEastAsia"/>
          <w:lang w:val="en-US"/>
        </w:rPr>
        <w:fldChar w:fldCharType="begin"/>
      </w:r>
      <w:r w:rsidR="00957129">
        <w:rPr>
          <w:rFonts w:eastAsiaTheme="minorEastAsia"/>
          <w:lang w:val="en-US"/>
        </w:rPr>
        <w:instrText xml:space="preserve"> ADDIN ZOTERO_ITEM CSL_CITATION {"citationID":"1gY7HLHh","properties":{"formattedCitation":"(Seuntjens et al., 2005)","plainCitation":"(Seuntjens et al., 2005)","noteIndex":0},"citationItems":[{"id":246,"uris":["http://zotero.org/users/9228513/items/C2VNNKA8"],"itemData":{"id":246,"type":"chapter","container-title":"Radiation oncology physics: A handbook for teachers and students","publisher":"International Atomic Energy Agency","title":"Chapter 2 DOSIMETRIC PRINCIPLES, QUANTITIES AND UNITS","author":[{"family":"Seuntjens","given":"J. P."},{"family":"Strydom","given":"W."},{"family":"Shortt","given":"K. R."}],"issued":{"date-parts":[["2005"]]}}}],"schema":"https://github.com/citation-style-language/schema/raw/master/csl-citation.json"} </w:instrText>
      </w:r>
      <w:r w:rsidR="00957129">
        <w:rPr>
          <w:rFonts w:eastAsiaTheme="minorEastAsia"/>
          <w:lang w:val="en-US"/>
        </w:rPr>
        <w:fldChar w:fldCharType="separate"/>
      </w:r>
      <w:r w:rsidR="00957129" w:rsidRPr="00A554EF">
        <w:rPr>
          <w:rFonts w:cs="Times New Roman"/>
          <w:lang w:val="en-US"/>
        </w:rPr>
        <w:t>(Seuntjens et al., 2005)</w:t>
      </w:r>
      <w:r w:rsidR="00957129">
        <w:rPr>
          <w:rFonts w:eastAsiaTheme="minorEastAsia"/>
          <w:lang w:val="en-US"/>
        </w:rPr>
        <w:fldChar w:fldCharType="end"/>
      </w:r>
      <w:r w:rsidR="00957129">
        <w:rPr>
          <w:rFonts w:eastAsiaTheme="minorEastAsia" w:cs="Times New Roman"/>
          <w:lang w:val="en-US"/>
        </w:rPr>
        <w:t xml:space="preserve">.  </w:t>
      </w:r>
    </w:p>
    <w:p w14:paraId="0551CF15" w14:textId="26C48E32" w:rsidR="00D57F53" w:rsidRPr="00930277" w:rsidRDefault="00D57F53" w:rsidP="00CB30D7">
      <w:pPr>
        <w:spacing w:line="360" w:lineRule="auto"/>
        <w:rPr>
          <w:rFonts w:cs="Times New Roman"/>
          <w:lang w:val="en-US"/>
        </w:rPr>
      </w:pPr>
      <w:r w:rsidRPr="00930277">
        <w:rPr>
          <w:rFonts w:cs="Times New Roman"/>
          <w:lang w:val="en-US"/>
        </w:rPr>
        <w:t xml:space="preserve">Stopping power is useful because we can estimate the range of the charged particle, but we also need to know how much of that energy is absorbed by the medium. Linear Energy Transfer (LET) represents this quantity with the unit </w:t>
      </w:r>
      <m:oMath>
        <m:r>
          <w:rPr>
            <w:rFonts w:ascii="Cambria Math" w:hAnsi="Cambria Math" w:cs="Times New Roman"/>
            <w:lang w:val="en-US"/>
          </w:rPr>
          <m:t>keV/μm</m:t>
        </m:r>
      </m:oMath>
      <w:r w:rsidRPr="00930277">
        <w:rPr>
          <w:rFonts w:cs="Times New Roman"/>
          <w:lang w:val="en-US"/>
        </w:rPr>
        <w:t xml:space="preserve">. It is also known as restricted stopping power </w:t>
      </w:r>
      <w:r w:rsidRPr="00930277">
        <w:rPr>
          <w:rFonts w:cs="Times New Roman"/>
          <w:lang w:val="en-US"/>
        </w:rPr>
        <w:fldChar w:fldCharType="begin"/>
      </w:r>
      <w:r w:rsidR="003F507D" w:rsidRPr="00930277">
        <w:rPr>
          <w:rFonts w:cs="Times New Roman"/>
          <w:lang w:val="en-US"/>
        </w:rPr>
        <w:instrText xml:space="preserve"> ADDIN ZOTERO_ITEM CSL_CITATION {"citationID":"bAfpkx9M","properties":{"formattedCitation":"(Attix,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Pr="00930277">
        <w:rPr>
          <w:rFonts w:cs="Times New Roman"/>
          <w:lang w:val="en-US"/>
        </w:rPr>
        <w:fldChar w:fldCharType="separate"/>
      </w:r>
      <w:r w:rsidRPr="00930277">
        <w:rPr>
          <w:rFonts w:cs="Times New Roman"/>
          <w:lang w:val="en-US"/>
        </w:rPr>
        <w:t>(Attix, 1986, p.179)</w:t>
      </w:r>
      <w:r w:rsidRPr="00930277">
        <w:rPr>
          <w:rFonts w:cs="Times New Roman"/>
          <w:lang w:val="en-US"/>
        </w:rPr>
        <w:fldChar w:fldCharType="end"/>
      </w:r>
      <w:r w:rsidRPr="00930277">
        <w:rPr>
          <w:rFonts w:cs="Times New Roman"/>
          <w:lang w:val="en-US"/>
        </w:rPr>
        <w:t xml:space="preserve">. When high energy electrons experience hard collisions, they liberate secondary electrons. A cutoff energy </w:t>
      </w:r>
      <m:oMath>
        <m:r>
          <m:rPr>
            <m:sty m:val="p"/>
          </m:rPr>
          <w:rPr>
            <w:rFonts w:ascii="Cambria Math" w:hAnsi="Cambria Math" w:cs="Times New Roman"/>
            <w:lang w:val="en-US"/>
          </w:rPr>
          <m:t>Δ</m:t>
        </m:r>
      </m:oMath>
      <w:r w:rsidRPr="00930277">
        <w:rPr>
          <w:rFonts w:cs="Times New Roman"/>
          <w:lang w:val="en-US"/>
        </w:rPr>
        <w:t xml:space="preserve"> is introduced, because some electrons might have high enough energy to escape the volume of interest. If none of the secondary electrons can escape, we have CPE (</w:t>
      </w:r>
      <w:r w:rsidR="00F92EFC" w:rsidRPr="00930277">
        <w:rPr>
          <w:rFonts w:cs="Times New Roman"/>
          <w:lang w:val="en-US"/>
        </w:rPr>
        <w:fldChar w:fldCharType="begin"/>
      </w:r>
      <w:r w:rsidR="00F92EFC" w:rsidRPr="00930277">
        <w:rPr>
          <w:rFonts w:cs="Times New Roman"/>
          <w:lang w:val="en-US"/>
        </w:rPr>
        <w:instrText xml:space="preserve"> REF _Ref94700940 \r \h </w:instrText>
      </w:r>
      <w:r w:rsidR="00930277">
        <w:rPr>
          <w:rFonts w:cs="Times New Roman"/>
          <w:lang w:val="en-US"/>
        </w:rPr>
        <w:instrText xml:space="preserve"> \* MERGEFORMAT </w:instrText>
      </w:r>
      <w:r w:rsidR="00F92EFC" w:rsidRPr="00930277">
        <w:rPr>
          <w:rFonts w:cs="Times New Roman"/>
          <w:lang w:val="en-US"/>
        </w:rPr>
      </w:r>
      <w:r w:rsidR="00F92EFC" w:rsidRPr="00930277">
        <w:rPr>
          <w:rFonts w:cs="Times New Roman"/>
          <w:lang w:val="en-US"/>
        </w:rPr>
        <w:fldChar w:fldCharType="separate"/>
      </w:r>
      <w:r w:rsidR="000E19EF">
        <w:rPr>
          <w:rFonts w:cs="Times New Roman"/>
          <w:lang w:val="en-US"/>
        </w:rPr>
        <w:t>1.3.1</w:t>
      </w:r>
      <w:r w:rsidR="00F92EFC" w:rsidRPr="00930277">
        <w:rPr>
          <w:rFonts w:cs="Times New Roman"/>
          <w:lang w:val="en-US"/>
        </w:rPr>
        <w:fldChar w:fldCharType="end"/>
      </w:r>
      <w:r w:rsidRPr="00930277">
        <w:rPr>
          <w:rFonts w:cs="Times New Roman"/>
          <w:lang w:val="en-US"/>
        </w:rPr>
        <w:t xml:space="preserve">) and  </w:t>
      </w:r>
    </w:p>
    <w:p w14:paraId="2E821DCA" w14:textId="77777777" w:rsidR="00D57F53" w:rsidRPr="00930277" w:rsidRDefault="00D57F53" w:rsidP="00CB30D7">
      <w:pPr>
        <w:spacing w:line="360" w:lineRule="auto"/>
        <w:rPr>
          <w:rFonts w:cs="Times New Roman"/>
          <w:lang w:val="en-US"/>
        </w:rPr>
      </w:pPr>
      <m:oMathPara>
        <m:oMath>
          <m:r>
            <w:rPr>
              <w:rFonts w:ascii="Cambria Math" w:hAnsi="Cambria Math" w:cs="Times New Roman"/>
              <w:lang w:val="en-US"/>
            </w:rPr>
            <m:t>LET=</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m:t>
              </m:r>
            </m:sub>
          </m:sSub>
          <m:r>
            <w:rPr>
              <w:rFonts w:ascii="Cambria Math" w:eastAsiaTheme="minorEastAsia" w:hAnsi="Cambria Math" w:cs="Times New Roman"/>
              <w:lang w:val="en-US"/>
            </w:rPr>
            <m:t>.</m:t>
          </m:r>
        </m:oMath>
      </m:oMathPara>
    </w:p>
    <w:p w14:paraId="7DE8DF3F" w14:textId="45B85EE0" w:rsidR="00576766" w:rsidRDefault="00576766" w:rsidP="00CB30D7">
      <w:pPr>
        <w:keepNext/>
        <w:spacing w:line="360" w:lineRule="auto"/>
        <w:rPr>
          <w:lang w:val="en-US"/>
        </w:rPr>
      </w:pPr>
      <w:r>
        <w:rPr>
          <w:lang w:val="en-US"/>
        </w:rPr>
        <w:t xml:space="preserve">LET is especially important in radiobiology, because it measures how damaging a radiation type might be. A higher density of energy depositions results in higher dose absorbed and more damage. A typical percentage depth dose curve from photon beams of various energies is shown in </w:t>
      </w:r>
      <w:r>
        <w:rPr>
          <w:lang w:val="en-US"/>
        </w:rPr>
        <w:fldChar w:fldCharType="begin"/>
      </w:r>
      <w:r>
        <w:rPr>
          <w:lang w:val="en-US"/>
        </w:rPr>
        <w:instrText xml:space="preserve"> REF _Ref99035890 \h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As photons attenuate through the medium, they dissipate their energy by interactions mentioned in </w:t>
      </w:r>
      <w:r>
        <w:rPr>
          <w:lang w:val="en-US"/>
        </w:rPr>
        <w:fldChar w:fldCharType="begin"/>
      </w:r>
      <w:r>
        <w:rPr>
          <w:lang w:val="en-US"/>
        </w:rPr>
        <w:instrText xml:space="preserve"> REF _Ref94693766 \r \h  \* MERGEFORMAT </w:instrText>
      </w:r>
      <w:r>
        <w:rPr>
          <w:lang w:val="en-US"/>
        </w:rPr>
      </w:r>
      <w:r>
        <w:rPr>
          <w:lang w:val="en-US"/>
        </w:rPr>
        <w:fldChar w:fldCharType="separate"/>
      </w:r>
      <w:r w:rsidR="000E19EF">
        <w:rPr>
          <w:lang w:val="en-US"/>
        </w:rPr>
        <w:t>1.1.1</w:t>
      </w:r>
      <w:r>
        <w:rPr>
          <w:lang w:val="en-US"/>
        </w:rPr>
        <w:fldChar w:fldCharType="end"/>
      </w:r>
      <w:r>
        <w:rPr>
          <w:lang w:val="en-US"/>
        </w:rPr>
        <w:t xml:space="preserve">. For high-energy photons we see a buildup of dose. Because of the high energies of the photons, the generated electrons will also have high energies. As seen in equation </w:t>
      </w:r>
      <w:r>
        <w:rPr>
          <w:lang w:val="en-US"/>
        </w:rPr>
        <w:fldChar w:fldCharType="begin"/>
      </w:r>
      <w:r>
        <w:rPr>
          <w:lang w:val="en-US"/>
        </w:rPr>
        <w:instrText xml:space="preserve"> REF _Ref94703179 \h </w:instrText>
      </w:r>
      <w:r w:rsidR="00CB30D7">
        <w:rPr>
          <w:lang w:val="en-US"/>
        </w:rPr>
        <w:instrText xml:space="preserve"> \* MERGEFORMAT </w:instrText>
      </w:r>
      <w:r>
        <w:rPr>
          <w:lang w:val="en-US"/>
        </w:rPr>
      </w:r>
      <w:r>
        <w:rPr>
          <w:lang w:val="en-US"/>
        </w:rPr>
        <w:fldChar w:fldCharType="separate"/>
      </w:r>
      <w:r w:rsidR="000E19EF" w:rsidRPr="000E19EF">
        <w:rPr>
          <w:noProof/>
          <w:lang w:val="en-US"/>
        </w:rPr>
        <w:t>1</w:t>
      </w:r>
      <w:r w:rsidR="000E19EF" w:rsidRPr="000E19EF">
        <w:rPr>
          <w:noProof/>
          <w:lang w:val="en-US"/>
        </w:rPr>
        <w:noBreakHyphen/>
        <w:t>7</w:t>
      </w:r>
      <w:r>
        <w:rPr>
          <w:lang w:val="en-US"/>
        </w:rPr>
        <w:fldChar w:fldCharType="end"/>
      </w:r>
      <w:r>
        <w:rPr>
          <w:lang w:val="en-US"/>
        </w:rPr>
        <w:t xml:space="preserve"> the stopping power is lower for charged particles with high kinetic energy. So, the secondary electrons will lose their energy further into the </w:t>
      </w:r>
      <w:r>
        <w:rPr>
          <w:lang w:val="en-US"/>
        </w:rPr>
        <w:lastRenderedPageBreak/>
        <w:t xml:space="preserve">medium, causing the buildup of dose we see in </w:t>
      </w:r>
      <w:r>
        <w:rPr>
          <w:lang w:val="en-US"/>
        </w:rPr>
        <w:fldChar w:fldCharType="begin"/>
      </w:r>
      <w:r>
        <w:rPr>
          <w:lang w:val="en-US"/>
        </w:rPr>
        <w:instrText xml:space="preserve"> REF _Ref94625773 \h </w:instrText>
      </w:r>
      <w:r w:rsidR="00CB30D7">
        <w:rPr>
          <w:lang w:val="en-US"/>
        </w:rPr>
        <w:instrText xml:space="preserve"> \* MERGEFORMAT </w:instrText>
      </w:r>
      <w:r>
        <w:rPr>
          <w:lang w:val="en-US"/>
        </w:rPr>
      </w:r>
      <w:r>
        <w:rPr>
          <w:lang w:val="en-US"/>
        </w:rPr>
        <w:fldChar w:fldCharType="separate"/>
      </w:r>
      <w:r w:rsidR="000E19EF" w:rsidRPr="00F8004F">
        <w:rPr>
          <w:lang w:val="en-US"/>
        </w:rPr>
        <w:t xml:space="preserve">Figure </w:t>
      </w:r>
      <w:r w:rsidR="000E19EF">
        <w:rPr>
          <w:noProof/>
          <w:lang w:val="en-US"/>
        </w:rPr>
        <w:t>1</w:t>
      </w:r>
      <w:r w:rsidR="000E19EF">
        <w:rPr>
          <w:noProof/>
          <w:lang w:val="en-US"/>
        </w:rPr>
        <w:noBreakHyphen/>
        <w:t>1</w:t>
      </w:r>
      <w:r>
        <w:rPr>
          <w:lang w:val="en-US"/>
        </w:rPr>
        <w:fldChar w:fldCharType="end"/>
      </w:r>
      <w:r>
        <w:rPr>
          <w:lang w:val="en-US"/>
        </w:rPr>
        <w:t>.</w:t>
      </w:r>
      <w:r w:rsidR="00D0756C">
        <w:rPr>
          <w:lang w:val="en-US"/>
        </w:rPr>
        <w:t xml:space="preserve"> For kV photons </w:t>
      </w:r>
      <w:r w:rsidR="00CB10B1">
        <w:rPr>
          <w:lang w:val="en-US"/>
        </w:rPr>
        <w:t xml:space="preserve">the buildup is small but not negligible. </w:t>
      </w:r>
    </w:p>
    <w:p w14:paraId="272A54FE" w14:textId="3F4E0ADC" w:rsidR="00C21BD9" w:rsidRDefault="00DF29B1" w:rsidP="00CB30D7">
      <w:pPr>
        <w:keepNext/>
        <w:spacing w:line="360" w:lineRule="auto"/>
        <w:rPr>
          <w:lang w:val="en-US"/>
        </w:rPr>
      </w:pPr>
      <w:r>
        <w:rPr>
          <w:noProof/>
          <w:lang w:val="en-US"/>
        </w:rPr>
        <w:drawing>
          <wp:anchor distT="0" distB="0" distL="114300" distR="114300" simplePos="0" relativeHeight="251742208" behindDoc="1" locked="0" layoutInCell="1" allowOverlap="1" wp14:anchorId="6FFCEA77" wp14:editId="016E969F">
            <wp:simplePos x="0" y="0"/>
            <wp:positionH relativeFrom="margin">
              <wp:posOffset>-11057</wp:posOffset>
            </wp:positionH>
            <wp:positionV relativeFrom="paragraph">
              <wp:posOffset>14539</wp:posOffset>
            </wp:positionV>
            <wp:extent cx="4937760" cy="2632710"/>
            <wp:effectExtent l="0" t="0" r="0" b="0"/>
            <wp:wrapTight wrapText="bothSides">
              <wp:wrapPolygon edited="0">
                <wp:start x="0" y="0"/>
                <wp:lineTo x="0" y="21412"/>
                <wp:lineTo x="21500" y="21412"/>
                <wp:lineTo x="21500" y="0"/>
                <wp:lineTo x="0" y="0"/>
              </wp:wrapPolygon>
            </wp:wrapTight>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7760" cy="2632710"/>
                    </a:xfrm>
                    <a:prstGeom prst="rect">
                      <a:avLst/>
                    </a:prstGeom>
                  </pic:spPr>
                </pic:pic>
              </a:graphicData>
            </a:graphic>
            <wp14:sizeRelH relativeFrom="margin">
              <wp14:pctWidth>0</wp14:pctWidth>
            </wp14:sizeRelH>
            <wp14:sizeRelV relativeFrom="margin">
              <wp14:pctHeight>0</wp14:pctHeight>
            </wp14:sizeRelV>
          </wp:anchor>
        </w:drawing>
      </w:r>
    </w:p>
    <w:p w14:paraId="271ABC1E" w14:textId="423724E7" w:rsidR="00576766" w:rsidRPr="001C3324" w:rsidRDefault="00576766" w:rsidP="00CB30D7">
      <w:pPr>
        <w:keepNext/>
        <w:spacing w:line="360" w:lineRule="auto"/>
        <w:rPr>
          <w:lang w:val="en-US"/>
        </w:rPr>
      </w:pPr>
      <w:r>
        <w:rPr>
          <w:lang w:val="en-US"/>
        </w:rPr>
        <w:br/>
      </w:r>
    </w:p>
    <w:p w14:paraId="6F5D35EA" w14:textId="1491624D" w:rsidR="0076469F" w:rsidRDefault="0076469F" w:rsidP="00CB30D7">
      <w:pPr>
        <w:spacing w:line="360" w:lineRule="auto"/>
        <w:rPr>
          <w:lang w:val="en-US"/>
        </w:rPr>
      </w:pPr>
    </w:p>
    <w:p w14:paraId="66DFB020" w14:textId="6F49DB9E" w:rsidR="0076469F" w:rsidRDefault="0076469F" w:rsidP="00CB30D7">
      <w:pPr>
        <w:spacing w:line="360" w:lineRule="auto"/>
        <w:rPr>
          <w:lang w:val="en-US"/>
        </w:rPr>
      </w:pPr>
    </w:p>
    <w:p w14:paraId="4F032970" w14:textId="5D7CEFCC" w:rsidR="0076469F" w:rsidRDefault="0076469F" w:rsidP="00CB30D7">
      <w:pPr>
        <w:spacing w:line="360" w:lineRule="auto"/>
        <w:rPr>
          <w:lang w:val="en-US"/>
        </w:rPr>
      </w:pPr>
    </w:p>
    <w:p w14:paraId="514970DC" w14:textId="06DF4B07" w:rsidR="0076469F" w:rsidRDefault="0076469F" w:rsidP="00CB30D7">
      <w:pPr>
        <w:spacing w:line="360" w:lineRule="auto"/>
        <w:rPr>
          <w:lang w:val="en-US"/>
        </w:rPr>
      </w:pPr>
    </w:p>
    <w:p w14:paraId="212FA767" w14:textId="1F8C929B" w:rsidR="00576766" w:rsidRPr="00027443" w:rsidRDefault="00576766" w:rsidP="00CB30D7">
      <w:pPr>
        <w:keepNext/>
        <w:spacing w:line="360" w:lineRule="auto"/>
        <w:rPr>
          <w:lang w:val="en-US"/>
        </w:rPr>
      </w:pPr>
    </w:p>
    <w:p w14:paraId="0BCAEB1E" w14:textId="337448B9" w:rsidR="002D1697" w:rsidRPr="00B068F0" w:rsidRDefault="00576766" w:rsidP="00CB30D7">
      <w:pPr>
        <w:pStyle w:val="Caption"/>
        <w:spacing w:line="360" w:lineRule="auto"/>
        <w:rPr>
          <w:b/>
          <w:bCs/>
          <w:lang w:val="en-US"/>
        </w:rPr>
      </w:pPr>
      <w:bookmarkStart w:id="29" w:name="_Ref100569426"/>
      <w:r w:rsidRPr="00576766">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6</w:t>
      </w:r>
      <w:r w:rsidR="00882ED2">
        <w:rPr>
          <w:lang w:val="en-US"/>
        </w:rPr>
        <w:fldChar w:fldCharType="end"/>
      </w:r>
      <w:bookmarkEnd w:id="29"/>
      <w:r w:rsidRPr="00576766">
        <w:rPr>
          <w:lang w:val="en-US"/>
        </w:rPr>
        <w:t xml:space="preserve">. </w:t>
      </w:r>
      <w:r w:rsidRPr="002D3405">
        <w:rPr>
          <w:lang w:val="en-US"/>
        </w:rPr>
        <w:t>Percent Depth D</w:t>
      </w:r>
      <w:r>
        <w:rPr>
          <w:lang w:val="en-US"/>
        </w:rPr>
        <w:t xml:space="preserve">ose curve for photon beams of different energies. As the photons attenuate through the medium they lose energy to electrons, which in turn lose energy through various interactions. A buildup region is seen for high energy photons before the maximum relative dose is reached. The same effect is not seen for photons of kV energy </w:t>
      </w:r>
      <w:r>
        <w:rPr>
          <w:lang w:val="en-US"/>
        </w:rPr>
        <w:fldChar w:fldCharType="begin"/>
      </w:r>
      <w:r>
        <w:rPr>
          <w:lang w:val="en-US"/>
        </w:rPr>
        <w:instrText xml:space="preserve"> ADDIN ZOTERO_ITEM CSL_CITATION {"citationID":"gAItQLNv","properties":{"formattedCitation":"({\\i{}Photon Dose Distributions | Oncology Medical Physics}, n.d.)","plainCitation":"(Photon Dose Distributions | Oncology Medical Physics, n.d.)","noteIndex":0},"citationItems":[{"id":270,"uris":["http://zotero.org/users/9228513/items/G9YPZI8L"],"itemData":{"id":270,"type":"post-weblog","abstract":"Photon dose distributions are governed by the inverse square law, attenuation, and beam scatter. Learn more here.","language":"en-US","title":"Photon Dose Distributions | Oncology Medical Physics","URL":"https://oncologymedicalphysics.com/photon-dose-distributions/","accessed":{"date-parts":[["2022",3,23]]}}}],"schema":"https://github.com/citation-style-language/schema/raw/master/csl-citation.json"} </w:instrText>
      </w:r>
      <w:r>
        <w:rPr>
          <w:lang w:val="en-US"/>
        </w:rPr>
        <w:fldChar w:fldCharType="separate"/>
      </w:r>
      <w:r w:rsidRPr="0071501C">
        <w:rPr>
          <w:rFonts w:cs="Times New Roman"/>
          <w:szCs w:val="24"/>
          <w:lang w:val="en-US"/>
        </w:rPr>
        <w:t>(</w:t>
      </w:r>
      <w:r w:rsidRPr="0071501C">
        <w:rPr>
          <w:rFonts w:cs="Times New Roman"/>
          <w:i w:val="0"/>
          <w:iCs w:val="0"/>
          <w:szCs w:val="24"/>
          <w:lang w:val="en-US"/>
        </w:rPr>
        <w:t>Photon Dose Distributions | Oncology Medical Physics</w:t>
      </w:r>
      <w:r w:rsidRPr="0071501C">
        <w:rPr>
          <w:rFonts w:cs="Times New Roman"/>
          <w:szCs w:val="24"/>
          <w:lang w:val="en-US"/>
        </w:rPr>
        <w:t>, n.d.)</w:t>
      </w:r>
      <w:r>
        <w:rPr>
          <w:lang w:val="en-US"/>
        </w:rPr>
        <w:fldChar w:fldCharType="end"/>
      </w:r>
      <w:r>
        <w:rPr>
          <w:lang w:val="en-US"/>
        </w:rPr>
        <w:t>.</w:t>
      </w:r>
    </w:p>
    <w:p w14:paraId="14EE9B46" w14:textId="72EDF9C5" w:rsidR="00D57F53" w:rsidRDefault="00D57F53" w:rsidP="00CB30D7">
      <w:pPr>
        <w:pStyle w:val="Heading4"/>
        <w:spacing w:line="360" w:lineRule="auto"/>
        <w:rPr>
          <w:lang w:val="en-US"/>
        </w:rPr>
      </w:pPr>
      <w:r>
        <w:rPr>
          <w:lang w:val="en-US"/>
        </w:rPr>
        <w:t>CSDA</w:t>
      </w:r>
    </w:p>
    <w:p w14:paraId="20C77FFC" w14:textId="1C620F1F" w:rsidR="00D57F53" w:rsidRDefault="00D57F53" w:rsidP="00CB30D7">
      <w:pPr>
        <w:spacing w:line="360" w:lineRule="auto"/>
        <w:rPr>
          <w:lang w:val="en-US"/>
        </w:rPr>
      </w:pPr>
      <w:r>
        <w:rPr>
          <w:lang w:val="en-US"/>
        </w:rPr>
        <w:t>If we assume that the electrons are continuously slowing down (i.e., neglecting fluctuations in energy loss) as they interact, we can integrate total mass stopping power to get an approximate range called the continuously slowing down approximation (CSDA) range</w:t>
      </w:r>
    </w:p>
    <w:p w14:paraId="208598D3" w14:textId="77777777" w:rsidR="00D57F53" w:rsidRPr="00006C89" w:rsidRDefault="008C477A" w:rsidP="00CB30D7">
      <w:pPr>
        <w:spacing w:line="360" w:lineRule="auto"/>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CSDA</m:t>
              </m:r>
            </m:sub>
          </m:sSub>
          <m:r>
            <w:rPr>
              <w:rFonts w:ascii="Cambria Math" w:eastAsiaTheme="minorEastAsia" w:hAnsi="Cambria Math"/>
              <w:lang w:val="en-US"/>
            </w:rPr>
            <m:t>=</m:t>
          </m:r>
          <m:nary>
            <m:naryPr>
              <m:limLoc m:val="subSup"/>
              <m:ctrlPr>
                <w:rPr>
                  <w:rFonts w:ascii="Cambria Math" w:hAnsi="Cambria Math"/>
                  <w:i/>
                  <w:lang w:val="en-US"/>
                </w:rPr>
              </m:ctrlPr>
            </m:naryPr>
            <m:sub>
              <m:r>
                <w:rPr>
                  <w:rFonts w:ascii="Cambria Math" w:hAnsi="Cambria Math"/>
                  <w:lang w:val="en-US"/>
                </w:rPr>
                <m:t>0</m:t>
              </m:r>
            </m:sub>
            <m:sup>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sup>
            <m:e>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c+r</m:t>
                      </m:r>
                    </m:sub>
                  </m:sSub>
                </m:num>
                <m:den>
                  <m:r>
                    <w:rPr>
                      <w:rFonts w:ascii="Cambria Math" w:hAnsi="Cambria Math"/>
                      <w:lang w:val="en-US"/>
                    </w:rPr>
                    <m:t>ρdx</m:t>
                  </m:r>
                </m:den>
              </m:f>
            </m:e>
          </m:nary>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g</m:t>
                  </m:r>
                </m:num>
                <m:den>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e>
          </m:d>
          <m:r>
            <w:rPr>
              <w:rFonts w:ascii="Cambria Math" w:hAnsi="Cambria Math"/>
              <w:lang w:val="en-US"/>
            </w:rPr>
            <m:t xml:space="preserve"> .</m:t>
          </m:r>
        </m:oMath>
      </m:oMathPara>
    </w:p>
    <w:p w14:paraId="2D7E7385" w14:textId="3AD48004" w:rsidR="00A470F7" w:rsidRDefault="00D57F53" w:rsidP="00CB30D7">
      <w:pPr>
        <w:keepNext/>
        <w:spacing w:line="360" w:lineRule="auto"/>
        <w:rPr>
          <w:lang w:val="en-US"/>
        </w:rPr>
      </w:pPr>
      <w:r>
        <w:rPr>
          <w:lang w:val="en-US"/>
        </w:rPr>
        <w:t xml:space="preserve">This lets us describe the path of secondary charged particles following an ionization event. It is different to </w:t>
      </w:r>
      <w:r>
        <w:rPr>
          <w:b/>
          <w:bCs/>
          <w:lang w:val="en-US"/>
        </w:rPr>
        <w:t xml:space="preserve">projected </w:t>
      </w:r>
      <w:r w:rsidRPr="00766A2E">
        <w:rPr>
          <w:b/>
          <w:bCs/>
          <w:lang w:val="en-US"/>
        </w:rPr>
        <w:t>range</w:t>
      </w:r>
      <w:r>
        <w:rPr>
          <w:lang w:val="en-US"/>
        </w:rPr>
        <w:t>, as it describes the total range of the particle</w:t>
      </w:r>
      <w:r w:rsidR="00CB0744">
        <w:rPr>
          <w:lang w:val="en-US"/>
        </w:rPr>
        <w:t xml:space="preserve"> including all twists and </w:t>
      </w:r>
      <w:r w:rsidR="00CB0744">
        <w:rPr>
          <w:lang w:val="en-US"/>
        </w:rPr>
        <w:lastRenderedPageBreak/>
        <w:t>turns</w:t>
      </w:r>
      <w:r>
        <w:rPr>
          <w:lang w:val="en-US"/>
        </w:rPr>
        <w:t xml:space="preserve">. </w:t>
      </w:r>
      <w:r w:rsidRPr="00766A2E">
        <w:rPr>
          <w:lang w:val="en-US"/>
        </w:rPr>
        <w:t>Projected</w:t>
      </w:r>
      <w:r>
        <w:rPr>
          <w:b/>
          <w:bCs/>
          <w:lang w:val="en-US"/>
        </w:rPr>
        <w:t xml:space="preserve"> </w:t>
      </w:r>
      <w:r>
        <w:rPr>
          <w:lang w:val="en-US"/>
        </w:rPr>
        <w:t>range is a measure of how deep into the medium the particle penetrates</w:t>
      </w:r>
      <w:r w:rsidR="00C522E7">
        <w:rPr>
          <w:lang w:val="en-US"/>
        </w:rPr>
        <w:t xml:space="preserve"> </w:t>
      </w:r>
      <w:r w:rsidR="0063233A">
        <w:rPr>
          <w:lang w:val="en-US"/>
        </w:rPr>
        <w:fldChar w:fldCharType="begin"/>
      </w:r>
      <w:r w:rsidR="00911430">
        <w:rPr>
          <w:lang w:val="en-US"/>
        </w:rPr>
        <w:instrText xml:space="preserve"> ADDIN ZOTERO_ITEM CSL_CITATION {"citationID":"K7Nv7DJa","properties":{"formattedCitation":"(Attix,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3233A">
        <w:rPr>
          <w:lang w:val="en-US"/>
        </w:rPr>
        <w:fldChar w:fldCharType="separate"/>
      </w:r>
      <w:r w:rsidR="0063233A" w:rsidRPr="0063233A">
        <w:rPr>
          <w:rFonts w:cs="Times New Roman"/>
          <w:lang w:val="en-US"/>
        </w:rPr>
        <w:t>(Attix, 1986</w:t>
      </w:r>
      <w:r w:rsidR="00FB3548">
        <w:rPr>
          <w:rFonts w:cs="Times New Roman"/>
          <w:lang w:val="en-US"/>
        </w:rPr>
        <w:t>, p.181</w:t>
      </w:r>
      <w:r w:rsidR="0063233A" w:rsidRPr="0063233A">
        <w:rPr>
          <w:rFonts w:cs="Times New Roman"/>
          <w:lang w:val="en-US"/>
        </w:rPr>
        <w:t>)</w:t>
      </w:r>
      <w:r w:rsidR="0063233A">
        <w:rPr>
          <w:lang w:val="en-US"/>
        </w:rPr>
        <w:fldChar w:fldCharType="end"/>
      </w:r>
      <w:r>
        <w:rPr>
          <w:lang w:val="en-US"/>
        </w:rPr>
        <w:t xml:space="preserve">. </w:t>
      </w:r>
    </w:p>
    <w:p w14:paraId="293BA186" w14:textId="77777777" w:rsidR="00042A34" w:rsidRDefault="00042A34" w:rsidP="00CB30D7">
      <w:pPr>
        <w:pStyle w:val="Heading2"/>
        <w:spacing w:line="360" w:lineRule="auto"/>
        <w:rPr>
          <w:rFonts w:eastAsiaTheme="minorEastAsia"/>
          <w:lang w:val="en-US"/>
        </w:rPr>
      </w:pPr>
      <w:bookmarkStart w:id="30" w:name="_Toc102035348"/>
      <w:r>
        <w:rPr>
          <w:rFonts w:eastAsiaTheme="minorEastAsia"/>
          <w:lang w:val="en-US"/>
        </w:rPr>
        <w:t>Creating the radiation beam</w:t>
      </w:r>
      <w:bookmarkEnd w:id="30"/>
    </w:p>
    <w:p w14:paraId="6FB06542" w14:textId="77777777" w:rsidR="00042A34" w:rsidRPr="000D16A7" w:rsidRDefault="00042A34" w:rsidP="00CB30D7">
      <w:pPr>
        <w:spacing w:line="360" w:lineRule="auto"/>
        <w:rPr>
          <w:lang w:val="en-US"/>
        </w:rPr>
      </w:pPr>
      <w:r>
        <w:rPr>
          <w:lang w:val="en-US"/>
        </w:rPr>
        <w:t xml:space="preserve">When treating or diagnosing patients using radiation, you need a stable and reliable beam. Various techniques are used for this purpose, but for our case we will focus on the X-ray tube. </w:t>
      </w:r>
    </w:p>
    <w:p w14:paraId="5D2999C9" w14:textId="77777777" w:rsidR="00042A34" w:rsidRDefault="00042A34" w:rsidP="00CB30D7">
      <w:pPr>
        <w:pStyle w:val="Heading3"/>
        <w:spacing w:line="360" w:lineRule="auto"/>
        <w:rPr>
          <w:lang w:val="en-US"/>
        </w:rPr>
      </w:pPr>
      <w:bookmarkStart w:id="31" w:name="_Ref98516531"/>
      <w:bookmarkStart w:id="32" w:name="_Toc102035349"/>
      <w:r>
        <w:rPr>
          <w:lang w:val="en-US"/>
        </w:rPr>
        <w:t>X-ray tube</w:t>
      </w:r>
      <w:bookmarkEnd w:id="31"/>
      <w:bookmarkEnd w:id="32"/>
    </w:p>
    <w:p w14:paraId="1FFD9F8B" w14:textId="579BB86B" w:rsidR="00042A34" w:rsidRDefault="00042A34" w:rsidP="00CB30D7">
      <w:pPr>
        <w:spacing w:line="360" w:lineRule="auto"/>
        <w:rPr>
          <w:lang w:val="en-US"/>
        </w:rPr>
      </w:pPr>
      <w:r>
        <w:rPr>
          <w:lang w:val="en-US"/>
        </w:rPr>
        <w:t xml:space="preserve">The X-ray tube’s purpose is to convert electron energy into X-rays. As mentioned in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xml:space="preserve"> we have two interaction types generating X-rays from electrons interacting with matter. The first is characteristic X-rays generated after ionization of an inner-shell electron and the second is generation of bremsstrahlung from deacceleration of electrons traversing close to the atomic nucleus. In </w:t>
      </w:r>
      <w:r>
        <w:rPr>
          <w:lang w:val="en-US"/>
        </w:rPr>
        <w:fldChar w:fldCharType="begin"/>
      </w:r>
      <w:r>
        <w:rPr>
          <w:lang w:val="en-US"/>
        </w:rPr>
        <w:instrText xml:space="preserve"> REF _Ref95299889 \h </w:instrText>
      </w:r>
      <w:r w:rsidR="00CB30D7">
        <w:rPr>
          <w:lang w:val="en-US"/>
        </w:rPr>
        <w:instrText xml:space="preserve"> \* MERGEFORMAT </w:instrText>
      </w:r>
      <w:r>
        <w:rPr>
          <w:lang w:val="en-US"/>
        </w:rPr>
      </w:r>
      <w:r>
        <w:rPr>
          <w:lang w:val="en-US"/>
        </w:rPr>
        <w:fldChar w:fldCharType="separate"/>
      </w:r>
      <w:r w:rsidR="000E19EF" w:rsidRPr="00B94AD1">
        <w:rPr>
          <w:lang w:val="en-US"/>
        </w:rPr>
        <w:t xml:space="preserve">Figure </w:t>
      </w:r>
      <w:r w:rsidR="000E19EF">
        <w:rPr>
          <w:noProof/>
          <w:lang w:val="en-US"/>
        </w:rPr>
        <w:t>1</w:t>
      </w:r>
      <w:r w:rsidR="000E19EF">
        <w:rPr>
          <w:noProof/>
          <w:lang w:val="en-US"/>
        </w:rPr>
        <w:noBreakHyphen/>
        <w:t>7</w:t>
      </w:r>
      <w:r>
        <w:rPr>
          <w:lang w:val="en-US"/>
        </w:rPr>
        <w:fldChar w:fldCharType="end"/>
      </w:r>
      <w:r>
        <w:rPr>
          <w:lang w:val="en-US"/>
        </w:rPr>
        <w:t xml:space="preserve"> we see an illustration of the tube. The first component of the X-ray tube is the cathode, which is a spiraled wire called the filament. The filament is often placed inside a glass chamber called the envelope </w:t>
      </w:r>
      <w:r>
        <w:rPr>
          <w:lang w:val="en-US"/>
        </w:rPr>
        <w:fldChar w:fldCharType="begin"/>
      </w:r>
      <w:r w:rsidR="003F507D">
        <w:rPr>
          <w:lang w:val="en-US"/>
        </w:rPr>
        <w:instrText xml:space="preserve"> ADDIN ZOTERO_ITEM CSL_CITATION {"citationID":"Cce4LHI6","properties":{"formattedCitation":"(Nadrljanski, 2021b)","plainCitation":"(Nadrljanski, 2021b)","noteIndex":0},"citationItems":[{"id":60,"uris":["http://zotero.org/users/9228513/items/9KXB6IMU"],"itemData":{"id":60,"type":"webpage","abstract":"The cathode is part of an x-ray tube and serves to expel the electrons from the circuit and focus them in a beam on the focal spot of the anode. It is a controlled source of electrons for the generation of x-ray beams. The electrons are produced ...","container-title":"Radiopaedia","language":"en-US","note":"DOI: 10.53347/rID-8180","title":"Cathode (x-ray tube) | Radiology Reference Article | Radiopaedia.org","URL":"https://radiopaedia.org/articles/cathode-x-ray-tube","author":[{"family":"Nadrljanski","given":"Mirjan M."}],"accessed":{"date-parts":[["2022",2,9]]},"issued":{"date-parts":[["2021",9,18]]}}}],"schema":"https://github.com/citation-style-language/schema/raw/master/csl-citation.json"} </w:instrText>
      </w:r>
      <w:r>
        <w:rPr>
          <w:lang w:val="en-US"/>
        </w:rPr>
        <w:fldChar w:fldCharType="separate"/>
      </w:r>
      <w:r w:rsidR="00F2594C" w:rsidRPr="00F2594C">
        <w:rPr>
          <w:rFonts w:cs="Times New Roman"/>
          <w:lang w:val="en-US"/>
        </w:rPr>
        <w:t>(Nadrljanski, 2021b)</w:t>
      </w:r>
      <w:r>
        <w:rPr>
          <w:lang w:val="en-US"/>
        </w:rPr>
        <w:fldChar w:fldCharType="end"/>
      </w:r>
      <w:r>
        <w:rPr>
          <w:lang w:val="en-US"/>
        </w:rPr>
        <w:t xml:space="preserve">. The filament is heated through resistance heating of a wire running through the cathode </w:t>
      </w:r>
      <w:r>
        <w:rPr>
          <w:lang w:val="en-US"/>
        </w:rPr>
        <w:fldChar w:fldCharType="begin"/>
      </w:r>
      <w:r w:rsidR="003F507D">
        <w:rPr>
          <w:lang w:val="en-US"/>
        </w:rPr>
        <w:instrText xml:space="preserve"> ADDIN ZOTERO_ITEM CSL_CITATION {"citationID":"F0CTOXzr","properties":{"formattedCitation":"(Goel, 2021a)","plainCitation":"(Goel, 2021a)","noteIndex":0},"citationItems":[{"id":62,"uris":["http://zotero.org/users/9228513/items/8MSUIEVJ"],"itemData":{"id":62,"type":"webpage","abstract":"The tungsten cathode needs to be heated for thermionic emission to take place. Thus a 10 voltage potential difference and 3-6 amperes of filament current is supplied, which forms the filament circuit. \n\nThis should not be confused with tube curre...","container-title":"Radiopaedia","language":"en-US","note":"DOI: 10.53347/rID-29738","title":"Filament circuit | Radiology Reference Article | Radiopaedia.org","URL":"https://radiopaedia.org/articles/filament-circuit?lang=us","author":[{"family":"Goel","given":"Ayush"}],"accessed":{"date-parts":[["2022",2,9]]},"issued":{"date-parts":[["2021",9,19]]}}}],"schema":"https://github.com/citation-style-language/schema/raw/master/csl-citation.json"} </w:instrText>
      </w:r>
      <w:r>
        <w:rPr>
          <w:lang w:val="en-US"/>
        </w:rPr>
        <w:fldChar w:fldCharType="separate"/>
      </w:r>
      <w:r w:rsidRPr="0033025E">
        <w:rPr>
          <w:rFonts w:cs="Times New Roman"/>
          <w:lang w:val="en-US"/>
        </w:rPr>
        <w:t>(Goel, 2021a)</w:t>
      </w:r>
      <w:r>
        <w:rPr>
          <w:lang w:val="en-US"/>
        </w:rPr>
        <w:fldChar w:fldCharType="end"/>
      </w:r>
      <w:r>
        <w:rPr>
          <w:lang w:val="en-US"/>
        </w:rPr>
        <w:t xml:space="preserve">. When the cathode reaches the right temperature, it will emit electrons through thermionic emission. A process where the heating energy surpasses the binding energy of electrons, and they are emitted from the metallic structure </w:t>
      </w:r>
      <w:r>
        <w:rPr>
          <w:lang w:val="en-US"/>
        </w:rPr>
        <w:fldChar w:fldCharType="begin"/>
      </w:r>
      <w:r w:rsidR="003F507D">
        <w:rPr>
          <w:lang w:val="en-US"/>
        </w:rPr>
        <w:instrText xml:space="preserve"> ADDIN ZOTERO_ITEM CSL_CITATION {"citationID":"4b2Y2sBy","properties":{"formattedCitation":"({\\i{}Thermionic Emission | Physics | Britannica}, 2021)","plainCitation":"(Thermionic Emission | Physics | Britannica, 2021)","noteIndex":0},"citationItems":[{"id":64,"uris":["http://zotero.org/users/9228513/items/ZRPN9FEU"],"itemData":{"id":64,"type":"webpage","abstract":"thermionic emission, discharge of electrons from heated materials, widely used as a source of electrons in conventional electron tubes (e.g., television picture tubes) in the fields of electronics and communications. The phenomenon was first observed (1883) by Thomas A. Edison as a passage of","language":"en","title":"thermionic emission | physics | Britannica","URL":"https://www.britannica.com/science/thermionic-emission","accessed":{"date-parts":[["2022",2,9]]},"issued":{"date-parts":[["2021",3,23]]}}}],"schema":"https://github.com/citation-style-language/schema/raw/master/csl-citation.json"} </w:instrText>
      </w:r>
      <w:r>
        <w:rPr>
          <w:lang w:val="en-US"/>
        </w:rPr>
        <w:fldChar w:fldCharType="separate"/>
      </w:r>
      <w:r w:rsidRPr="00D35974">
        <w:rPr>
          <w:rFonts w:cs="Times New Roman"/>
          <w:szCs w:val="24"/>
          <w:lang w:val="en-US"/>
        </w:rPr>
        <w:t>(</w:t>
      </w:r>
      <w:r w:rsidRPr="00D35974">
        <w:rPr>
          <w:rFonts w:cs="Times New Roman"/>
          <w:i/>
          <w:iCs/>
          <w:szCs w:val="24"/>
          <w:lang w:val="en-US"/>
        </w:rPr>
        <w:t>Thermionic Emission | Physics | Britannica</w:t>
      </w:r>
      <w:r w:rsidRPr="00D35974">
        <w:rPr>
          <w:rFonts w:cs="Times New Roman"/>
          <w:szCs w:val="24"/>
          <w:lang w:val="en-US"/>
        </w:rPr>
        <w:t>, 2021)</w:t>
      </w:r>
      <w:r>
        <w:rPr>
          <w:lang w:val="en-US"/>
        </w:rPr>
        <w:fldChar w:fldCharType="end"/>
      </w:r>
      <w:r>
        <w:rPr>
          <w:lang w:val="en-US"/>
        </w:rPr>
        <w:t>. The electrons are released into an evacuated tube with a high voltage. The potential difference accelerates the electrons toward a positively charged anode/target. Most anodes in x-ray tube</w:t>
      </w:r>
      <w:r w:rsidR="005E5C1A">
        <w:rPr>
          <w:lang w:val="en-US"/>
        </w:rPr>
        <w:t xml:space="preserve"> targets</w:t>
      </w:r>
      <w:r>
        <w:rPr>
          <w:lang w:val="en-US"/>
        </w:rPr>
        <w:t xml:space="preserve"> are made of tungsten, because of their high atomic number and</w:t>
      </w:r>
      <w:r w:rsidR="00B1224E">
        <w:rPr>
          <w:lang w:val="en-US"/>
        </w:rPr>
        <w:t xml:space="preserve"> high</w:t>
      </w:r>
      <w:r>
        <w:rPr>
          <w:lang w:val="en-US"/>
        </w:rPr>
        <w:t xml:space="preserve"> melting point </w:t>
      </w:r>
      <w:r>
        <w:rPr>
          <w:lang w:val="en-US"/>
        </w:rPr>
        <w:fldChar w:fldCharType="begin"/>
      </w:r>
      <w:r w:rsidR="003F507D">
        <w:rPr>
          <w:lang w:val="en-US"/>
        </w:rPr>
        <w:instrText xml:space="preserve"> ADDIN ZOTERO_ITEM CSL_CITATION {"citationID":"pwyhX4nC","properties":{"formattedCitation":"(Nadrljanski, 2021a)","plainCitation":"(Nadrljanski, 2021a)","noteIndex":0},"citationItems":[{"id":66,"uris":["http://zotero.org/users/9228513/items/AI89JHA7"],"itemData":{"id":66,"type":"webpage","abstract":"The anode (or anticathode) is the component of the x-ray tube where x-rays are produced. It is a piece of metal, shaped in the form of a bevelled disk with a diameter between 55 and 100 mm, and thickness of 7 mm, connected to the positive side of...","container-title":"Radiopaedia","language":"en-US","note":"DOI: 10.53347/rID-8178","title":"Anode (x-ray tube) | Radiology Reference Article | Radiopaedia.org","URL":"https://radiopaedia.org/articles/anode-x-ray-tube","author":[{"family":"Nadrljanski","given":"Mirjan M."}],"accessed":{"date-parts":[["2022",2,9]]},"issued":{"date-parts":[["2021",6,7]]}}}],"schema":"https://github.com/citation-style-language/schema/raw/master/csl-citation.json"} </w:instrText>
      </w:r>
      <w:r>
        <w:rPr>
          <w:lang w:val="en-US"/>
        </w:rPr>
        <w:fldChar w:fldCharType="separate"/>
      </w:r>
      <w:r w:rsidR="00F2594C" w:rsidRPr="00F2594C">
        <w:rPr>
          <w:rFonts w:cs="Times New Roman"/>
          <w:lang w:val="en-US"/>
        </w:rPr>
        <w:t>(Nadrljanski, 2021a)</w:t>
      </w:r>
      <w:r>
        <w:rPr>
          <w:lang w:val="en-US"/>
        </w:rPr>
        <w:fldChar w:fldCharType="end"/>
      </w:r>
      <w:r>
        <w:rPr>
          <w:lang w:val="en-US"/>
        </w:rPr>
        <w:t xml:space="preserve">. </w:t>
      </w:r>
      <w:r>
        <w:rPr>
          <w:lang w:val="en-US"/>
        </w:rPr>
        <w:br/>
      </w:r>
    </w:p>
    <w:p w14:paraId="5FDE6412" w14:textId="77777777" w:rsidR="00042A34" w:rsidRPr="008D106F" w:rsidRDefault="00042A34" w:rsidP="00CB30D7">
      <w:pPr>
        <w:spacing w:line="360" w:lineRule="auto"/>
        <w:rPr>
          <w:lang w:val="en-US"/>
        </w:rPr>
      </w:pPr>
      <w:r>
        <w:rPr>
          <w:noProof/>
        </w:rPr>
        <w:lastRenderedPageBreak/>
        <w:drawing>
          <wp:inline distT="0" distB="0" distL="0" distR="0" wp14:anchorId="4B405B85" wp14:editId="7F03DF05">
            <wp:extent cx="4973934" cy="2574117"/>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75213" cy="2574779"/>
                    </a:xfrm>
                    <a:prstGeom prst="rect">
                      <a:avLst/>
                    </a:prstGeom>
                  </pic:spPr>
                </pic:pic>
              </a:graphicData>
            </a:graphic>
          </wp:inline>
        </w:drawing>
      </w:r>
    </w:p>
    <w:p w14:paraId="71B1F8CD" w14:textId="77777777" w:rsidR="00042A34" w:rsidRPr="00042C02" w:rsidRDefault="00042A34" w:rsidP="00CB30D7">
      <w:pPr>
        <w:spacing w:line="360" w:lineRule="auto"/>
        <w:rPr>
          <w:lang w:val="en-US"/>
        </w:rPr>
      </w:pPr>
    </w:p>
    <w:p w14:paraId="53A2D0C0" w14:textId="64E9CFE1" w:rsidR="00042A34" w:rsidRPr="00B94AD1" w:rsidRDefault="00042A34" w:rsidP="00CB30D7">
      <w:pPr>
        <w:pStyle w:val="Caption"/>
        <w:spacing w:line="360" w:lineRule="auto"/>
        <w:rPr>
          <w:lang w:val="en-US"/>
        </w:rPr>
      </w:pPr>
      <w:bookmarkStart w:id="33" w:name="_Ref95299889"/>
      <w:r w:rsidRPr="00B94AD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7</w:t>
      </w:r>
      <w:r w:rsidR="00882ED2">
        <w:rPr>
          <w:lang w:val="en-US"/>
        </w:rPr>
        <w:fldChar w:fldCharType="end"/>
      </w:r>
      <w:bookmarkEnd w:id="33"/>
      <w:r w:rsidRPr="00B94AD1">
        <w:rPr>
          <w:lang w:val="en-US"/>
        </w:rPr>
        <w:t xml:space="preserve">. </w:t>
      </w:r>
      <w:r>
        <w:rPr>
          <w:lang w:val="en-US"/>
        </w:rPr>
        <w:t>Coolidge hot cathode X-ray</w:t>
      </w:r>
      <w:r w:rsidRPr="00B94AD1">
        <w:rPr>
          <w:lang w:val="en-US"/>
        </w:rPr>
        <w:t xml:space="preserve"> tube </w:t>
      </w:r>
      <w:r>
        <w:rPr>
          <w:lang w:val="en-US"/>
        </w:rPr>
        <w:t xml:space="preserve">with heated cathode, that releases electrons into vacuum sealed tube with potential difference </w:t>
      </w:r>
      <m:oMath>
        <m:r>
          <w:rPr>
            <w:rFonts w:ascii="Cambria Math" w:hAnsi="Cambria Math"/>
            <w:lang w:val="en-US"/>
          </w:rPr>
          <m:t>dV</m:t>
        </m:r>
      </m:oMath>
      <w:r>
        <w:rPr>
          <w:lang w:val="en-US"/>
        </w:rPr>
        <w:t xml:space="preserve"> causing acceleration of the electrons. The electrons are focused using a magnetic lens before hitting a target of high density material </w:t>
      </w:r>
      <w:r>
        <w:rPr>
          <w:lang w:val="en-US"/>
        </w:rPr>
        <w:fldChar w:fldCharType="begin"/>
      </w:r>
      <w:r w:rsidR="003F507D">
        <w:rPr>
          <w:lang w:val="en-US"/>
        </w:rPr>
        <w:instrText xml:space="preserve"> ADDIN ZOTERO_ITEM CSL_CITATION {"citationID":"u0Uu9STp","properties":{"formattedCitation":"(Aksnes, 2020)","plainCitation":"(Aksnes, 2020)","dontUpdate":true,"noteIndex":0},"citationItems":[{"id":56,"uris":["http://zotero.org/users/9228513/items/L4T5JXCX"],"itemData":{"id":56,"type":"post-weblog","abstract":"An article series to celebrate the 125th anniversary of the discovery of X-rays in 1895. Read about the history and recent developments in X-ray sources.","container-title":"Excillum","language":"en-US","title":"History of X-rays - 125 years in the making (pt 2)","URL":"https://www.excillum.com/history-of-x-rays-x-ray-tubes/","author":[{"family":"Aksnes","given":"Ingrid"}],"accessed":{"date-parts":[["2022",2,9]]},"issued":{"date-parts":[["2020",11,8]]}}}],"schema":"https://github.com/citation-style-language/schema/raw/master/csl-citation.json"} </w:instrText>
      </w:r>
      <w:r>
        <w:rPr>
          <w:lang w:val="en-US"/>
        </w:rPr>
        <w:fldChar w:fldCharType="separate"/>
      </w:r>
      <w:r>
        <w:rPr>
          <w:rFonts w:cs="Times New Roman"/>
          <w:lang w:val="en-US"/>
        </w:rPr>
        <w:t>image ref. (</w:t>
      </w:r>
      <w:r w:rsidRPr="00042C02">
        <w:rPr>
          <w:rFonts w:cs="Times New Roman"/>
          <w:lang w:val="en-US"/>
        </w:rPr>
        <w:t>Aksnes, 2020)</w:t>
      </w:r>
      <w:r>
        <w:rPr>
          <w:lang w:val="en-US"/>
        </w:rPr>
        <w:fldChar w:fldCharType="end"/>
      </w:r>
      <w:r>
        <w:rPr>
          <w:lang w:val="en-US"/>
        </w:rPr>
        <w:t>.</w:t>
      </w:r>
    </w:p>
    <w:p w14:paraId="3D49417E" w14:textId="3E564B4A" w:rsidR="00E14398" w:rsidRDefault="00042A34" w:rsidP="00CB30D7">
      <w:pPr>
        <w:spacing w:line="360" w:lineRule="auto"/>
        <w:rPr>
          <w:lang w:val="en-US"/>
        </w:rPr>
      </w:pPr>
      <w:r>
        <w:rPr>
          <w:lang w:val="en-US"/>
        </w:rPr>
        <w:t xml:space="preserve">The electrons generate bremsstrahlung at different impact parameters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xml:space="preserve">), we therefore get a spectrum of possible X-ray energies, which is decided by Kramer’s rule. The essence of this rule is that when electrons hit a thick target the probability of direct impact with the nucleus, i.e., the impact parameter (see </w:t>
      </w:r>
      <w:r>
        <w:rPr>
          <w:lang w:val="en-US"/>
        </w:rPr>
        <w:fldChar w:fldCharType="begin"/>
      </w:r>
      <w:r>
        <w:rPr>
          <w:lang w:val="en-US"/>
        </w:rPr>
        <w:instrText xml:space="preserve"> REF _Ref94701047 \r \h </w:instrText>
      </w:r>
      <w:r w:rsidR="00CB30D7">
        <w:rPr>
          <w:lang w:val="en-US"/>
        </w:rPr>
        <w:instrText xml:space="preserve"> \* MERGEFORMAT </w:instrText>
      </w:r>
      <w:r>
        <w:rPr>
          <w:lang w:val="en-US"/>
        </w:rPr>
      </w:r>
      <w:r>
        <w:rPr>
          <w:lang w:val="en-US"/>
        </w:rPr>
        <w:fldChar w:fldCharType="separate"/>
      </w:r>
      <w:r w:rsidR="000E19EF">
        <w:rPr>
          <w:lang w:val="en-US"/>
        </w:rPr>
        <w:t>1.1.2</w:t>
      </w:r>
      <w:r>
        <w:rPr>
          <w:lang w:val="en-US"/>
        </w:rPr>
        <w:fldChar w:fldCharType="end"/>
      </w:r>
      <w:r>
        <w:rPr>
          <w:lang w:val="en-US"/>
        </w:rPr>
        <w:t>) is 0, is small. It is more probable that the electron experiences many smaller energy transfers and gradually deaccelerates, creating X-rays with less energy</w:t>
      </w:r>
      <w:r w:rsidR="003D1332">
        <w:rPr>
          <w:lang w:val="en-US"/>
        </w:rPr>
        <w:t xml:space="preserve"> </w:t>
      </w:r>
      <w:r w:rsidR="003D1332">
        <w:rPr>
          <w:lang w:val="en-US"/>
        </w:rPr>
        <w:fldChar w:fldCharType="begin"/>
      </w:r>
      <w:r w:rsidR="003D1332">
        <w:rPr>
          <w:lang w:val="en-US"/>
        </w:rPr>
        <w:instrText xml:space="preserve"> ADDIN ZOTERO_ITEM CSL_CITATION {"citationID":"oR6pPID8","properties":{"formattedCitation":"(Attix,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D1332">
        <w:rPr>
          <w:lang w:val="en-US"/>
        </w:rPr>
        <w:fldChar w:fldCharType="separate"/>
      </w:r>
      <w:r w:rsidR="003D1332" w:rsidRPr="006F582F">
        <w:rPr>
          <w:rFonts w:cs="Times New Roman"/>
          <w:lang w:val="en-US"/>
        </w:rPr>
        <w:t>(Attix, 1986</w:t>
      </w:r>
      <w:r w:rsidR="003D1332">
        <w:rPr>
          <w:rFonts w:cs="Times New Roman"/>
          <w:lang w:val="en-US"/>
        </w:rPr>
        <w:t>, p.211-214</w:t>
      </w:r>
      <w:r w:rsidR="003D1332" w:rsidRPr="006F582F">
        <w:rPr>
          <w:rFonts w:cs="Times New Roman"/>
          <w:lang w:val="en-US"/>
        </w:rPr>
        <w:t>)</w:t>
      </w:r>
      <w:r w:rsidR="003D1332">
        <w:rPr>
          <w:lang w:val="en-US"/>
        </w:rPr>
        <w:fldChar w:fldCharType="end"/>
      </w:r>
      <w:r>
        <w:rPr>
          <w:lang w:val="en-US"/>
        </w:rPr>
        <w:t xml:space="preserve">. </w:t>
      </w:r>
      <w:r w:rsidR="00F0450F">
        <w:rPr>
          <w:lang w:val="en-US"/>
        </w:rPr>
        <w:t xml:space="preserve">X-ray tubes </w:t>
      </w:r>
      <w:r w:rsidR="005F14C2">
        <w:rPr>
          <w:lang w:val="en-US"/>
        </w:rPr>
        <w:t xml:space="preserve">usually produce photon energies between 20 and 100 kV </w:t>
      </w:r>
      <w:r w:rsidR="00F361ED">
        <w:rPr>
          <w:lang w:val="en-US"/>
        </w:rPr>
        <w:fldChar w:fldCharType="begin"/>
      </w:r>
      <w:r w:rsidR="003F507D">
        <w:rPr>
          <w:lang w:val="en-US"/>
        </w:rPr>
        <w:instrText xml:space="preserve"> ADDIN ZOTERO_ITEM CSL_CITATION {"citationID":"NHTGXaHe","properties":{"formattedCitation":"(Potts, 2005)","plainCitation":"(Potts, 2005)","noteIndex":0},"citationItems":[{"id":227,"uris":["http://zotero.org/users/9228513/items/8QCSNN9K"],"itemData":{"id":227,"type":"chapter","container-title":"Encyclopedia of Analytical Science (Second Edition)","event-place":"Oxford","ISBN":"978-0-12-369397-6","language":"en","note":"DOI: 10.1016/B0-12-369397-7/00674-9","page":"419-429","publisher":"Elsevier","publisher-place":"Oxford","source":"ScienceDirect","title":"X-RAY FLUORESCENCE AND EMISSION | Wavelength Dispersive X-Ray Fluorescence","URL":"https://www.sciencedirect.com/science/article/pii/B0123693977006749","author":[{"family":"Potts","given":"P. J."}],"editor":[{"family":"Worsfold","given":"Paul"},{"family":"Townshend","given":"Alan"},{"family":"Poole","given":"Colin"}],"accessed":{"date-parts":[["2022",3,18]]},"issued":{"date-parts":[["2005",1,1]]}}}],"schema":"https://github.com/citation-style-language/schema/raw/master/csl-citation.json"} </w:instrText>
      </w:r>
      <w:r w:rsidR="00F361ED">
        <w:rPr>
          <w:lang w:val="en-US"/>
        </w:rPr>
        <w:fldChar w:fldCharType="separate"/>
      </w:r>
      <w:r w:rsidR="00F361ED" w:rsidRPr="00A3242A">
        <w:rPr>
          <w:rFonts w:cs="Times New Roman"/>
          <w:lang w:val="en-US"/>
        </w:rPr>
        <w:t>(Potts, 2005)</w:t>
      </w:r>
      <w:r w:rsidR="00F361ED">
        <w:rPr>
          <w:lang w:val="en-US"/>
        </w:rPr>
        <w:fldChar w:fldCharType="end"/>
      </w:r>
      <w:r w:rsidR="002B6D94">
        <w:rPr>
          <w:lang w:val="en-US"/>
        </w:rPr>
        <w:t>. T</w:t>
      </w:r>
      <w:r w:rsidR="00242F2F">
        <w:rPr>
          <w:lang w:val="en-US"/>
        </w:rPr>
        <w:t>he intensity of the be</w:t>
      </w:r>
      <w:r w:rsidR="002B6D94">
        <w:rPr>
          <w:lang w:val="en-US"/>
        </w:rPr>
        <w:t>am follows the inverse square law</w:t>
      </w:r>
      <w:r w:rsidR="00304CB6">
        <w:rPr>
          <w:lang w:val="en-US"/>
        </w:rPr>
        <w:t xml:space="preserve"> </w:t>
      </w:r>
      <w:r w:rsidR="002B6D94">
        <w:rPr>
          <w:lang w:val="en-US"/>
        </w:rPr>
        <w:t>where inten</w:t>
      </w:r>
      <w:r w:rsidR="00E00EE5">
        <w:rPr>
          <w:lang w:val="en-US"/>
        </w:rPr>
        <w:t>sity decreases with the square of the distance away from the source</w:t>
      </w:r>
      <w:r w:rsidR="00E14398">
        <w:rPr>
          <w:lang w:val="en-US"/>
        </w:rPr>
        <w:t xml:space="preserve"> following the equation</w:t>
      </w:r>
      <w:r w:rsidR="00E00EE5">
        <w:rPr>
          <w:lang w:val="en-US"/>
        </w:rPr>
        <w:t xml:space="preserve"> </w:t>
      </w:r>
      <w:r w:rsidR="00E00EE5">
        <w:rPr>
          <w:lang w:val="en-US"/>
        </w:rPr>
        <w:fldChar w:fldCharType="begin"/>
      </w:r>
      <w:r w:rsidR="002E46CD">
        <w:rPr>
          <w:lang w:val="en-US"/>
        </w:rPr>
        <w:instrText xml:space="preserve"> ADDIN ZOTERO_ITEM CSL_CITATION {"citationID":"w6ysh5xW","properties":{"formattedCitation":"(Attix,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E00EE5">
        <w:rPr>
          <w:lang w:val="en-US"/>
        </w:rPr>
        <w:fldChar w:fldCharType="separate"/>
      </w:r>
      <w:r w:rsidR="00E00EE5" w:rsidRPr="00E00EE5">
        <w:rPr>
          <w:rFonts w:cs="Times New Roman"/>
          <w:lang w:val="en-US"/>
        </w:rPr>
        <w:t>(Attix, 1986</w:t>
      </w:r>
      <w:r w:rsidR="00E00EE5">
        <w:rPr>
          <w:rFonts w:cs="Times New Roman"/>
          <w:lang w:val="en-US"/>
        </w:rPr>
        <w:t>, p.44</w:t>
      </w:r>
      <w:r w:rsidR="00E00EE5" w:rsidRPr="00E00EE5">
        <w:rPr>
          <w:rFonts w:cs="Times New Roman"/>
          <w:lang w:val="en-US"/>
        </w:rPr>
        <w:t>)</w:t>
      </w:r>
      <w:r w:rsidR="00E00EE5">
        <w:rPr>
          <w:lang w:val="en-US"/>
        </w:rPr>
        <w:fldChar w:fldCharType="end"/>
      </w:r>
      <w:r w:rsidR="00E14398">
        <w:rPr>
          <w:lang w:val="en-US"/>
        </w:rPr>
        <w:t xml:space="preserve"> </w:t>
      </w:r>
    </w:p>
    <w:p w14:paraId="61E40C57" w14:textId="77777777" w:rsidR="00E14398" w:rsidRPr="00E14398" w:rsidRDefault="00E14398" w:rsidP="00CB30D7">
      <w:pPr>
        <w:spacing w:line="360" w:lineRule="auto"/>
        <w:rPr>
          <w:rFonts w:eastAsiaTheme="minorEastAsia"/>
          <w:lang w:val="en-US"/>
        </w:rPr>
      </w:pPr>
      <m:oMathPara>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m:t>
          </m:r>
          <m:r>
            <w:rPr>
              <w:rFonts w:ascii="Cambria Math" w:eastAsiaTheme="minorEastAsia" w:hAnsi="Cambria Math"/>
              <w:lang w:val="en-US"/>
            </w:rPr>
            <m:t xml:space="preserve">, </m:t>
          </m:r>
        </m:oMath>
      </m:oMathPara>
    </w:p>
    <w:p w14:paraId="282F2E64" w14:textId="053FEEA7" w:rsidR="00042A34" w:rsidRDefault="00E14398" w:rsidP="00CB30D7">
      <w:pPr>
        <w:spacing w:line="360" w:lineRule="auto"/>
        <w:rPr>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w:t>
      </w:r>
      <w:r w:rsidR="00FE7C2D">
        <w:rPr>
          <w:rFonts w:eastAsiaTheme="minorEastAsia"/>
          <w:lang w:val="en-US"/>
        </w:rPr>
        <w:t xml:space="preserve">proportionality </w:t>
      </w:r>
      <w:r w:rsidR="00E4002E">
        <w:rPr>
          <w:rFonts w:eastAsiaTheme="minorEastAsia"/>
          <w:lang w:val="en-US"/>
        </w:rPr>
        <w:t xml:space="preserve">constant. </w:t>
      </w:r>
      <w:r>
        <w:rPr>
          <w:rFonts w:eastAsiaTheme="minorEastAsia"/>
          <w:lang w:val="en-US"/>
        </w:rPr>
        <w:t xml:space="preserve"> </w:t>
      </w:r>
    </w:p>
    <w:p w14:paraId="35138799" w14:textId="77777777" w:rsidR="00042A34" w:rsidRPr="005A0E2D" w:rsidRDefault="00042A34" w:rsidP="00CB30D7">
      <w:pPr>
        <w:pStyle w:val="Heading3"/>
        <w:spacing w:line="360" w:lineRule="auto"/>
        <w:rPr>
          <w:rFonts w:eastAsiaTheme="minorEastAsia"/>
          <w:lang w:val="en-US"/>
        </w:rPr>
      </w:pPr>
      <w:bookmarkStart w:id="34" w:name="_Toc102035350"/>
      <w:r w:rsidRPr="005A0E2D">
        <w:rPr>
          <w:rFonts w:eastAsiaTheme="minorEastAsia"/>
          <w:lang w:val="en-US"/>
        </w:rPr>
        <w:t>X-ray filtering</w:t>
      </w:r>
      <w:bookmarkEnd w:id="34"/>
    </w:p>
    <w:p w14:paraId="4945C72E" w14:textId="3E2BBE03" w:rsidR="00042A34" w:rsidRPr="00367D63" w:rsidRDefault="00042A34" w:rsidP="00CB30D7">
      <w:pPr>
        <w:spacing w:line="360" w:lineRule="auto"/>
        <w:rPr>
          <w:rFonts w:eastAsiaTheme="minorEastAsia"/>
          <w:lang w:val="en-US"/>
        </w:rPr>
      </w:pPr>
      <w:r>
        <w:rPr>
          <w:rFonts w:eastAsiaTheme="minorEastAsia"/>
          <w:lang w:val="en-US"/>
        </w:rPr>
        <w:t xml:space="preserve">It is often desirable to remove the smaller X-ray energies from the </w:t>
      </w:r>
      <w:r w:rsidR="004E0B14">
        <w:rPr>
          <w:rFonts w:eastAsiaTheme="minorEastAsia"/>
          <w:lang w:val="en-US"/>
        </w:rPr>
        <w:t>X-ray beam</w:t>
      </w:r>
      <w:r>
        <w:rPr>
          <w:rFonts w:eastAsiaTheme="minorEastAsia"/>
          <w:lang w:val="en-US"/>
        </w:rPr>
        <w:t>. This is done by inserting a filter inside the X-ray beam. The filter attenuates lower energy X-rays and creates a more homogeneous energy spectrum</w:t>
      </w:r>
      <w:r w:rsidR="00934503">
        <w:rPr>
          <w:rFonts w:eastAsiaTheme="minorEastAsia"/>
          <w:lang w:val="en-US"/>
        </w:rPr>
        <w:t xml:space="preserve"> </w:t>
      </w:r>
      <w:r w:rsidR="00934503">
        <w:rPr>
          <w:rFonts w:eastAsiaTheme="minorEastAsia"/>
          <w:lang w:val="en-US"/>
        </w:rPr>
        <w:fldChar w:fldCharType="begin"/>
      </w:r>
      <w:r w:rsidR="00934503">
        <w:rPr>
          <w:rFonts w:eastAsiaTheme="minorEastAsia"/>
          <w:lang w:val="en-US"/>
        </w:rPr>
        <w:instrText xml:space="preserve"> ADDIN ZOTERO_ITEM CSL_CITATION {"citationID":"JfnuZKWR","properties":{"formattedCitation":"(Goel, 2021b)","plainCitation":"(Goel, 2021b)","dontUpdate":true,"noteIndex":0},"citationItems":[{"id":72,"uris":["http://zotero.org/users/9228513/items/GWRWQJTU"],"itemData":{"id":72,"type":"webpage","abstract":"Filters are metal sheets placed in the x-ray beam between the window and the patient that are used to attenuate the low-energy (soft) x-ray photons from the spectrum. Filtering is the removal of these low energy x-rays from the beam spectrum whic...","container-title":"Radiopaedia","language":"en-US","note":"DOI: 10.53347/rID-29737","title":"Filters | Radiology Reference Article | Radiopaedia.org","URL":"https://radiopaedia.org/articles/filters","author":[{"family":"Goel","given":"Ayush"}],"accessed":{"date-parts":[["2022",2,9]]},"issued":{"date-parts":[["2021",9,20]]}}}],"schema":"https://github.com/citation-style-language/schema/raw/master/csl-citation.json"} </w:instrText>
      </w:r>
      <w:r w:rsidR="00934503">
        <w:rPr>
          <w:rFonts w:eastAsiaTheme="minorEastAsia"/>
          <w:lang w:val="en-US"/>
        </w:rPr>
        <w:fldChar w:fldCharType="separate"/>
      </w:r>
      <w:r w:rsidR="00934503" w:rsidRPr="0033025E">
        <w:rPr>
          <w:rFonts w:cs="Times New Roman"/>
          <w:lang w:val="en-US"/>
        </w:rPr>
        <w:t>(Goel, 2021)</w:t>
      </w:r>
      <w:r w:rsidR="00934503">
        <w:rPr>
          <w:rFonts w:eastAsiaTheme="minorEastAsia"/>
          <w:lang w:val="en-US"/>
        </w:rPr>
        <w:fldChar w:fldCharType="end"/>
      </w:r>
      <w:r>
        <w:rPr>
          <w:rFonts w:eastAsiaTheme="minorEastAsia"/>
          <w:lang w:val="en-US"/>
        </w:rPr>
        <w:t xml:space="preserve">. </w:t>
      </w:r>
      <w:r>
        <w:rPr>
          <w:rFonts w:eastAsiaTheme="minorEastAsia"/>
          <w:lang w:val="en-US"/>
        </w:rPr>
        <w:fldChar w:fldCharType="begin"/>
      </w:r>
      <w:r>
        <w:rPr>
          <w:rFonts w:eastAsiaTheme="minorEastAsia"/>
          <w:lang w:val="en-US"/>
        </w:rPr>
        <w:instrText xml:space="preserve"> REF _Ref95318165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7A7E97">
        <w:rPr>
          <w:lang w:val="en-US"/>
        </w:rPr>
        <w:t xml:space="preserve">Figure </w:t>
      </w:r>
      <w:r w:rsidR="000E19EF">
        <w:rPr>
          <w:noProof/>
          <w:lang w:val="en-US"/>
        </w:rPr>
        <w:t>1</w:t>
      </w:r>
      <w:r w:rsidR="000E19EF">
        <w:rPr>
          <w:noProof/>
          <w:lang w:val="en-US"/>
        </w:rPr>
        <w:noBreakHyphen/>
        <w:t>8</w:t>
      </w:r>
      <w:r>
        <w:rPr>
          <w:rFonts w:eastAsiaTheme="minorEastAsia"/>
          <w:lang w:val="en-US"/>
        </w:rPr>
        <w:fldChar w:fldCharType="end"/>
      </w:r>
      <w:r>
        <w:rPr>
          <w:rFonts w:eastAsiaTheme="minorEastAsia"/>
          <w:lang w:val="en-US"/>
        </w:rPr>
        <w:t xml:space="preserve"> illustrates the difference between </w:t>
      </w:r>
      <w:r>
        <w:rPr>
          <w:rFonts w:eastAsiaTheme="minorEastAsia"/>
          <w:lang w:val="en-US"/>
        </w:rPr>
        <w:lastRenderedPageBreak/>
        <w:t xml:space="preserve">an unfiltered and filtered X-ray beam created in an X-ray tube with tungsten as target. The first peak is the low energy photons </w:t>
      </w:r>
      <w:r w:rsidR="00AF2E1B">
        <w:rPr>
          <w:rFonts w:eastAsiaTheme="minorEastAsia"/>
          <w:lang w:val="en-US"/>
        </w:rPr>
        <w:t>such as background radiation</w:t>
      </w:r>
      <w:r w:rsidR="008173A2">
        <w:rPr>
          <w:rFonts w:eastAsiaTheme="minorEastAsia"/>
          <w:lang w:val="en-US"/>
        </w:rPr>
        <w:t xml:space="preserve">, </w:t>
      </w:r>
      <w:r>
        <w:rPr>
          <w:rFonts w:eastAsiaTheme="minorEastAsia"/>
          <w:lang w:val="en-US"/>
        </w:rPr>
        <w:t>the second and third peak is X-rays emitted after ionization of K-shell electrons</w:t>
      </w:r>
      <w:r w:rsidR="00AF2E1B">
        <w:rPr>
          <w:rFonts w:eastAsiaTheme="minorEastAsia"/>
          <w:lang w:val="en-US"/>
        </w:rPr>
        <w:t xml:space="preserve"> </w:t>
      </w:r>
      <w:r w:rsidR="008643BC">
        <w:rPr>
          <w:rFonts w:eastAsiaTheme="minorEastAsia"/>
          <w:lang w:val="en-US"/>
        </w:rPr>
        <w:fldChar w:fldCharType="begin"/>
      </w:r>
      <w:r w:rsidR="008643BC">
        <w:rPr>
          <w:rFonts w:eastAsiaTheme="minorEastAsia"/>
          <w:lang w:val="en-US"/>
        </w:rPr>
        <w:instrText xml:space="preserve"> ADDIN ZOTERO_ITEM CSL_CITATION {"citationID":"5UvxqyOG","properties":{"formattedCitation":"(Amiri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sidR="008643BC">
        <w:rPr>
          <w:rFonts w:eastAsiaTheme="minorEastAsia"/>
          <w:lang w:val="en-US"/>
        </w:rPr>
        <w:fldChar w:fldCharType="separate"/>
      </w:r>
      <w:r w:rsidR="008643BC" w:rsidRPr="008643BC">
        <w:rPr>
          <w:rFonts w:cs="Times New Roman"/>
        </w:rPr>
        <w:t>(Amiri et al., 2021)</w:t>
      </w:r>
      <w:r w:rsidR="008643BC">
        <w:rPr>
          <w:rFonts w:eastAsiaTheme="minorEastAsia"/>
          <w:lang w:val="en-US"/>
        </w:rPr>
        <w:fldChar w:fldCharType="end"/>
      </w:r>
      <w:r>
        <w:rPr>
          <w:rFonts w:eastAsiaTheme="minorEastAsia"/>
          <w:lang w:val="en-US"/>
        </w:rPr>
        <w:t xml:space="preserve">. </w:t>
      </w:r>
    </w:p>
    <w:p w14:paraId="14F71E4F" w14:textId="77777777" w:rsidR="00042A34" w:rsidRDefault="00042A34" w:rsidP="00CB30D7">
      <w:pPr>
        <w:spacing w:line="360" w:lineRule="auto"/>
        <w:rPr>
          <w:rFonts w:eastAsiaTheme="minorEastAsia"/>
          <w:b/>
          <w:bCs/>
          <w:lang w:val="en-US"/>
        </w:rPr>
      </w:pPr>
    </w:p>
    <w:p w14:paraId="67527412" w14:textId="77777777" w:rsidR="00042A34" w:rsidRDefault="00042A34" w:rsidP="00CB30D7">
      <w:pPr>
        <w:keepNext/>
        <w:spacing w:line="360" w:lineRule="auto"/>
      </w:pPr>
      <w:r>
        <w:rPr>
          <w:rFonts w:eastAsiaTheme="minorEastAsia"/>
          <w:b/>
          <w:bCs/>
          <w:noProof/>
          <w:lang w:val="en-US"/>
        </w:rPr>
        <w:drawing>
          <wp:inline distT="0" distB="0" distL="0" distR="0" wp14:anchorId="528FBDA0" wp14:editId="6F6A71DF">
            <wp:extent cx="5446207" cy="3528238"/>
            <wp:effectExtent l="0" t="0" r="254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46207" cy="3528238"/>
                    </a:xfrm>
                    <a:prstGeom prst="rect">
                      <a:avLst/>
                    </a:prstGeom>
                  </pic:spPr>
                </pic:pic>
              </a:graphicData>
            </a:graphic>
          </wp:inline>
        </w:drawing>
      </w:r>
    </w:p>
    <w:p w14:paraId="613BB94B" w14:textId="2AD46962" w:rsidR="00042A34" w:rsidRPr="007A7E97" w:rsidRDefault="00042A34" w:rsidP="00CB30D7">
      <w:pPr>
        <w:pStyle w:val="Caption"/>
        <w:spacing w:line="360" w:lineRule="auto"/>
        <w:rPr>
          <w:rFonts w:eastAsiaTheme="minorEastAsia"/>
          <w:b/>
          <w:bCs/>
          <w:lang w:val="en-US"/>
        </w:rPr>
      </w:pPr>
      <w:bookmarkStart w:id="35" w:name="_Ref95318165"/>
      <w:r w:rsidRPr="007A7E9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8</w:t>
      </w:r>
      <w:r w:rsidR="00882ED2">
        <w:rPr>
          <w:lang w:val="en-US"/>
        </w:rPr>
        <w:fldChar w:fldCharType="end"/>
      </w:r>
      <w:bookmarkEnd w:id="35"/>
      <w:r w:rsidRPr="007A7E97">
        <w:rPr>
          <w:lang w:val="en-US"/>
        </w:rPr>
        <w:t>. Unfiltered vs filtered X-ra</w:t>
      </w:r>
      <w:r>
        <w:rPr>
          <w:lang w:val="en-US"/>
        </w:rPr>
        <w:t xml:space="preserve">y energy spectrum created from a Tungsten anode with 2.5 mm aluminum filtering </w:t>
      </w:r>
      <w:r>
        <w:rPr>
          <w:lang w:val="en-US"/>
        </w:rPr>
        <w:fldChar w:fldCharType="begin"/>
      </w:r>
      <w:r w:rsidR="003F507D">
        <w:rPr>
          <w:lang w:val="en-US"/>
        </w:rPr>
        <w:instrText xml:space="preserve"> ADDIN ZOTERO_ITEM CSL_CITATION {"citationID":"CJT17Ip6","properties":{"formattedCitation":"(Amiri et al., 2021)","plainCitation":"(Amiri et al., 2021)","noteIndex":0},"citationItems":[{"id":71,"uris":["http://zotero.org/users/9228513/items/WFRA8KYI"],"itemData":{"id":71,"type":"article-journal","abstract":"Two phase flows are of particular importance in various research fields. In the current article, a novel system consists of an X-ray tube and one sodium iodide crystal detector with ability of determining type of flow regime as well as void fraction percentage of a two phase flow, is proposed. MCNP-X code was used for physical modelling of the proposed system and its performance. Radial basis function (RBF) was also implemented for analyzing and classifying the obtained data from the proposed system. Counts in each 1 keV energy bin of photon energy spectra in the detector were inserted in RBF as inputs data set and flow regime and void fraction percentage were obtained as the two outputs. After training the RBF network, the system could simultaneously recognize all the flow regimes and predict the void fraction percentage of a modelled liquid–gas two-phase flow with an acceptable error. The proposed methodology in the present paper has three main novelties and advantages over former studies. Firstly, in this system an X-ray tube is used compared to previous studies where one or more radioisotope sources served as radiation source in a radiation based multi-phase flow meter. Secondly, in former works at least two detectors were used to recognize type of flow pattern and meter volume fractions simultaneously, while in this study only one detector is utilized. Thirdly, in this study just one neural network is used, while in other studies more than one network was used.","container-title":"Journal of Nondestructive Evaluation","DOI":"10.1007/s10921-021-00782-w","ISSN":"0195-9298, 1573-4862","issue":"2","journalAbbreviation":"J Nondestruct Eval","language":"en","page":"47","source":"DOI.org (Crossref)","title":"Proposing a Nondestructive and Intelligent System for Simultaneous Determining Flow Regime and Void Fraction Percentage of Gas–Liquid Two Phase Flows Using Polychromatic X-Ray Transmission Spectra","volume":"40","author":[{"family":"Amiri","given":"Saba"},{"family":"Ali","given":"Peshawa Jammal Muhammad"},{"family":"Mohammed","given":"Shivan"},{"family":"Hanus","given":"Robert"},{"family":"Abdulkareem","given":"Lokman"},{"family":"Alanezi","given":"Adnan Alhathal"},{"family":"Eftekhari-Zadeh","given":"Ehsan"},{"family":"Roshani","given":"Gholam Hossein"},{"family":"Nazemi","given":"Ehsan"},{"family":"Kalmoun","given":"El Mostafa"}],"issued":{"date-parts":[["2021",6]]}}}],"schema":"https://github.com/citation-style-language/schema/raw/master/csl-citation.json"} </w:instrText>
      </w:r>
      <w:r>
        <w:rPr>
          <w:lang w:val="en-US"/>
        </w:rPr>
        <w:fldChar w:fldCharType="separate"/>
      </w:r>
      <w:r w:rsidRPr="00A3242A">
        <w:rPr>
          <w:rFonts w:cs="Times New Roman"/>
          <w:lang w:val="en-US"/>
        </w:rPr>
        <w:t xml:space="preserve">(Amiri et </w:t>
      </w:r>
      <w:r w:rsidRPr="00CE7EEB">
        <w:rPr>
          <w:rFonts w:cs="Times New Roman"/>
          <w:lang w:val="en-US"/>
        </w:rPr>
        <w:t>al., 2</w:t>
      </w:r>
      <w:r w:rsidRPr="00712290">
        <w:rPr>
          <w:rFonts w:cs="Times New Roman"/>
        </w:rPr>
        <w:t>021)</w:t>
      </w:r>
      <w:r>
        <w:rPr>
          <w:lang w:val="en-US"/>
        </w:rPr>
        <w:fldChar w:fldCharType="end"/>
      </w:r>
      <w:r>
        <w:rPr>
          <w:lang w:val="en-US"/>
        </w:rPr>
        <w:t>.</w:t>
      </w:r>
    </w:p>
    <w:p w14:paraId="0E583FBC" w14:textId="49C62884" w:rsidR="0095704D" w:rsidRPr="0049425B" w:rsidRDefault="005B75E4" w:rsidP="00CB30D7">
      <w:pPr>
        <w:pStyle w:val="Heading2"/>
        <w:spacing w:line="360" w:lineRule="auto"/>
        <w:rPr>
          <w:szCs w:val="30"/>
          <w:lang w:val="en-US"/>
        </w:rPr>
      </w:pPr>
      <w:bookmarkStart w:id="36" w:name="_Ref95382713"/>
      <w:bookmarkStart w:id="37" w:name="_Toc102035351"/>
      <w:r w:rsidRPr="00E42938">
        <w:rPr>
          <w:szCs w:val="30"/>
          <w:lang w:val="en-US"/>
        </w:rPr>
        <w:t>Dosimetry</w:t>
      </w:r>
      <w:bookmarkEnd w:id="36"/>
      <w:bookmarkEnd w:id="37"/>
    </w:p>
    <w:p w14:paraId="41B928BC" w14:textId="23E9FE55" w:rsidR="00595545" w:rsidRPr="009335A6" w:rsidRDefault="0095704D" w:rsidP="00CB30D7">
      <w:pPr>
        <w:spacing w:line="360" w:lineRule="auto"/>
        <w:rPr>
          <w:lang w:val="en-US"/>
        </w:rPr>
      </w:pPr>
      <w:r>
        <w:rPr>
          <w:lang w:val="en-US"/>
        </w:rPr>
        <w:t xml:space="preserve">Taking any medicine requires knowledge about the correct dosage. Medicine is often administered through pills with carefully measured ingredients to give the right effect. Radiation does not have that advantage. Radiation dose is dependent on the energy, exposure time, distance from source, material of the absorber and quality (e.g., photons, protons or neutrons) of the radiation.   </w:t>
      </w:r>
      <w:r>
        <w:rPr>
          <w:lang w:val="en-US"/>
        </w:rPr>
        <w:br/>
        <w:t>The</w:t>
      </w:r>
      <w:r w:rsidR="0049425B">
        <w:rPr>
          <w:lang w:val="en-US"/>
        </w:rPr>
        <w:t xml:space="preserve"> s</w:t>
      </w:r>
      <w:r w:rsidR="00826B6F">
        <w:rPr>
          <w:lang w:val="en-US"/>
        </w:rPr>
        <w:t>olut</w:t>
      </w:r>
      <w:r>
        <w:rPr>
          <w:lang w:val="en-US"/>
        </w:rPr>
        <w:t>ion has been to use the effects of radiation on different substances such as discoloring (film dosimeter), temperature change (calorimeter) and light emission (thermoluminescence)</w:t>
      </w:r>
      <w:r w:rsidR="0090340A">
        <w:rPr>
          <w:lang w:val="en-US"/>
        </w:rPr>
        <w:t>.</w:t>
      </w:r>
      <w:r>
        <w:rPr>
          <w:lang w:val="en-US"/>
        </w:rPr>
        <w:t xml:space="preserve"> </w:t>
      </w:r>
      <w:r w:rsidR="0090340A">
        <w:rPr>
          <w:lang w:val="en-US"/>
        </w:rPr>
        <w:t>T</w:t>
      </w:r>
      <w:r>
        <w:rPr>
          <w:lang w:val="en-US"/>
        </w:rPr>
        <w:t>o understand all the intricacies of dose measurement we need to define</w:t>
      </w:r>
      <w:r w:rsidR="00E9063B">
        <w:rPr>
          <w:lang w:val="en-US"/>
        </w:rPr>
        <w:t xml:space="preserve"> important</w:t>
      </w:r>
      <w:r>
        <w:rPr>
          <w:lang w:val="en-US"/>
        </w:rPr>
        <w:t xml:space="preserve"> quantities.</w:t>
      </w:r>
    </w:p>
    <w:p w14:paraId="6E18460F" w14:textId="77777777" w:rsidR="00163904" w:rsidRDefault="00E42938" w:rsidP="00CB30D7">
      <w:pPr>
        <w:pStyle w:val="Heading3"/>
        <w:spacing w:line="360" w:lineRule="auto"/>
        <w:rPr>
          <w:rFonts w:eastAsiaTheme="minorEastAsia"/>
          <w:lang w:val="en-US"/>
        </w:rPr>
      </w:pPr>
      <w:bookmarkStart w:id="38" w:name="_Ref94700940"/>
      <w:bookmarkStart w:id="39" w:name="_Toc102035352"/>
      <w:r>
        <w:rPr>
          <w:rFonts w:eastAsiaTheme="minorEastAsia"/>
          <w:lang w:val="en-US"/>
        </w:rPr>
        <w:lastRenderedPageBreak/>
        <w:t>Quantities</w:t>
      </w:r>
      <w:bookmarkEnd w:id="38"/>
      <w:bookmarkEnd w:id="39"/>
    </w:p>
    <w:p w14:paraId="0310AEAA" w14:textId="001E2968" w:rsidR="001A7F1F" w:rsidRDefault="00163904" w:rsidP="00CB30D7">
      <w:pPr>
        <w:pStyle w:val="Heading4"/>
        <w:spacing w:line="360" w:lineRule="auto"/>
        <w:rPr>
          <w:rFonts w:eastAsiaTheme="minorEastAsia"/>
          <w:lang w:val="en-US"/>
        </w:rPr>
      </w:pPr>
      <w:r>
        <w:rPr>
          <w:rFonts w:eastAsiaTheme="minorEastAsia"/>
          <w:lang w:val="en-US"/>
        </w:rPr>
        <w:t xml:space="preserve">Ionizing radiation field </w:t>
      </w:r>
    </w:p>
    <w:p w14:paraId="4B3B9546" w14:textId="7BA6EFD8" w:rsidR="00FA5C1B" w:rsidRPr="00163904" w:rsidRDefault="00FA5C1B" w:rsidP="00CB30D7">
      <w:pPr>
        <w:spacing w:line="360" w:lineRule="auto"/>
        <w:rPr>
          <w:b/>
          <w:bCs/>
          <w:lang w:val="en-US"/>
        </w:rPr>
      </w:pPr>
      <w:r>
        <w:rPr>
          <w:lang w:val="en-US"/>
        </w:rPr>
        <w:t xml:space="preserve">We wish to find number of ionizations in a point P inside a field of ionizing radiation. A ray cannot interact with a </w:t>
      </w:r>
      <w:r w:rsidR="006416A3">
        <w:rPr>
          <w:lang w:val="en-US"/>
        </w:rPr>
        <w:t>0-dimensional</w:t>
      </w:r>
      <w:r w:rsidR="001F0E58">
        <w:rPr>
          <w:lang w:val="en-US"/>
        </w:rPr>
        <w:t xml:space="preserve"> point</w:t>
      </w:r>
      <w:r>
        <w:rPr>
          <w:lang w:val="en-US"/>
        </w:rPr>
        <w:t xml:space="preserve">, we therefore define a finite area </w:t>
      </w:r>
      <m:oMath>
        <m:r>
          <w:rPr>
            <w:rFonts w:ascii="Cambria Math" w:hAnsi="Cambria Math"/>
            <w:lang w:val="en-US"/>
          </w:rPr>
          <m:t>a</m:t>
        </m:r>
      </m:oMath>
      <w:r>
        <w:rPr>
          <w:lang w:val="en-US"/>
        </w:rPr>
        <w:t xml:space="preserve"> around the point. The incident angle of the ray might not be parallel to the area </w:t>
      </w:r>
      <m:oMath>
        <m:r>
          <w:rPr>
            <w:rFonts w:ascii="Cambria Math" w:hAnsi="Cambria Math"/>
            <w:lang w:val="en-US"/>
          </w:rPr>
          <m:t>a</m:t>
        </m:r>
      </m:oMath>
      <w:r>
        <w:rPr>
          <w:lang w:val="en-US"/>
        </w:rPr>
        <w:t xml:space="preserve">, we therefore need to account for all possible angles. This results in a sphere around P as seen in </w:t>
      </w:r>
      <w:r>
        <w:rPr>
          <w:lang w:val="en-US"/>
        </w:rPr>
        <w:fldChar w:fldCharType="begin"/>
      </w:r>
      <w:r>
        <w:rPr>
          <w:lang w:val="en-US"/>
        </w:rPr>
        <w:instrText xml:space="preserve"> REF _Ref92980966 \h </w:instrText>
      </w:r>
      <w:r w:rsidR="00CB30D7">
        <w:rPr>
          <w:lang w:val="en-US"/>
        </w:rPr>
        <w:instrText xml:space="preserve">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with infinitesimal volume dV, mass dm and cross-sectional area da</w:t>
      </w:r>
      <w:r w:rsidR="005E2F36">
        <w:rPr>
          <w:lang w:val="en-US"/>
        </w:rPr>
        <w:t xml:space="preserve"> </w:t>
      </w:r>
      <w:r w:rsidR="005E2F36">
        <w:rPr>
          <w:lang w:val="en-US"/>
        </w:rPr>
        <w:fldChar w:fldCharType="begin"/>
      </w:r>
      <w:r w:rsidR="00911430">
        <w:rPr>
          <w:lang w:val="en-US"/>
        </w:rPr>
        <w:instrText xml:space="preserve"> ADDIN ZOTERO_ITEM CSL_CITATION {"citationID":"3Go0Uw1s","properties":{"formattedCitation":"(Attix,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5E2F36">
        <w:rPr>
          <w:lang w:val="en-US"/>
        </w:rPr>
        <w:fldChar w:fldCharType="separate"/>
      </w:r>
      <w:r w:rsidR="005E2F36" w:rsidRPr="0002611E">
        <w:rPr>
          <w:rFonts w:cs="Times New Roman"/>
          <w:lang w:val="en-US"/>
        </w:rPr>
        <w:t>(Attix, 1986</w:t>
      </w:r>
      <w:r w:rsidR="00646495">
        <w:rPr>
          <w:rFonts w:cs="Times New Roman"/>
          <w:lang w:val="en-US"/>
        </w:rPr>
        <w:t>, p.</w:t>
      </w:r>
      <w:r w:rsidR="00386304">
        <w:rPr>
          <w:rFonts w:cs="Times New Roman"/>
          <w:lang w:val="en-US"/>
        </w:rPr>
        <w:t>5-6</w:t>
      </w:r>
      <w:r w:rsidR="005E2F36" w:rsidRPr="0002611E">
        <w:rPr>
          <w:rFonts w:cs="Times New Roman"/>
          <w:lang w:val="en-US"/>
        </w:rPr>
        <w:t>)</w:t>
      </w:r>
      <w:r w:rsidR="005E2F36">
        <w:rPr>
          <w:lang w:val="en-US"/>
        </w:rPr>
        <w:fldChar w:fldCharType="end"/>
      </w:r>
      <w:r>
        <w:rPr>
          <w:lang w:val="en-US"/>
        </w:rPr>
        <w:t xml:space="preserve">. </w:t>
      </w:r>
      <w:r>
        <w:rPr>
          <w:lang w:val="en-US"/>
        </w:rPr>
        <w:br/>
        <w:t xml:space="preserve">The number of traversing rays per cross sectional area da is defined as </w:t>
      </w:r>
      <w:r w:rsidRPr="00E213F9">
        <w:rPr>
          <w:b/>
          <w:bCs/>
          <w:lang w:val="en-US"/>
        </w:rPr>
        <w:t xml:space="preserve">fluence </w:t>
      </w:r>
      <m:oMath>
        <m:r>
          <m:rPr>
            <m:sty m:val="b"/>
          </m:rPr>
          <w:rPr>
            <w:rFonts w:ascii="Cambria Math" w:hAnsi="Cambria Math"/>
            <w:lang w:val="en-US"/>
          </w:rPr>
          <m:t>Φ</m:t>
        </m:r>
      </m:oMath>
      <w:r>
        <w:rPr>
          <w:rFonts w:eastAsiaTheme="minorEastAsia"/>
          <w:lang w:val="en-US"/>
        </w:rPr>
        <w:t>.</w:t>
      </w:r>
    </w:p>
    <w:p w14:paraId="4C9A00B0" w14:textId="5C0A9F7B" w:rsidR="00D626C4" w:rsidRPr="00D626C4" w:rsidRDefault="0001292B" w:rsidP="00CB30D7">
      <w:pPr>
        <w:spacing w:line="360" w:lineRule="auto"/>
        <w:rPr>
          <w:lang w:val="en-US"/>
        </w:rPr>
      </w:pPr>
      <m:oMathPara>
        <m:oMath>
          <m:r>
            <m:rPr>
              <m:sty m:val="p"/>
            </m:rPr>
            <w:rPr>
              <w:rFonts w:ascii="Cambria Math" w:eastAsiaTheme="minorEastAsia" w:hAnsi="Cambria Math"/>
              <w:lang w:val="en-US"/>
            </w:rPr>
            <m:t>Φ</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da</m:t>
              </m:r>
            </m:den>
          </m:f>
        </m:oMath>
      </m:oMathPara>
    </w:p>
    <w:p w14:paraId="73162621" w14:textId="4BB13F35" w:rsidR="001A7F1F" w:rsidRDefault="00027BD8" w:rsidP="00CB30D7">
      <w:pPr>
        <w:spacing w:after="160" w:line="360" w:lineRule="auto"/>
        <w:rPr>
          <w:rFonts w:eastAsiaTheme="minorEastAsia"/>
          <w:b/>
          <w:bCs/>
          <w:lang w:val="en-US"/>
        </w:rPr>
      </w:pPr>
      <w:r>
        <w:rPr>
          <w:rFonts w:eastAsiaTheme="minorEastAsia"/>
          <w:lang w:val="en-US"/>
        </w:rPr>
        <w:t xml:space="preserve">If the number of rays differs over time, the fluence needs to be integrated over time to get the fluence rate. </w:t>
      </w:r>
      <w:r>
        <w:rPr>
          <w:rFonts w:eastAsiaTheme="minorEastAsia"/>
          <w:lang w:val="en-US"/>
        </w:rPr>
        <w:br/>
        <w:t>The</w:t>
      </w:r>
      <w:r w:rsidR="00667C0C">
        <w:rPr>
          <w:rFonts w:eastAsiaTheme="minorEastAsia"/>
          <w:lang w:val="en-US"/>
        </w:rPr>
        <w:t xml:space="preserve"> radiant</w:t>
      </w:r>
      <w:r>
        <w:rPr>
          <w:rFonts w:eastAsiaTheme="minorEastAsia"/>
          <w:lang w:val="en-US"/>
        </w:rPr>
        <w:t xml:space="preserve"> energy of the rays is equally as important as the </w:t>
      </w:r>
      <w:r w:rsidR="00DE5B83">
        <w:rPr>
          <w:rFonts w:eastAsiaTheme="minorEastAsia"/>
          <w:lang w:val="en-US"/>
        </w:rPr>
        <w:t>number</w:t>
      </w:r>
      <w:r w:rsidR="00182AA7">
        <w:rPr>
          <w:rFonts w:eastAsiaTheme="minorEastAsia"/>
          <w:lang w:val="en-US"/>
        </w:rPr>
        <w:t xml:space="preserve"> of rays,</w:t>
      </w:r>
      <w:r w:rsidR="00561584">
        <w:rPr>
          <w:rFonts w:eastAsiaTheme="minorEastAsia"/>
          <w:lang w:val="en-US"/>
        </w:rPr>
        <w:t xml:space="preserve"> </w:t>
      </w:r>
      <w:r w:rsidR="00421E0F">
        <w:rPr>
          <w:rFonts w:eastAsiaTheme="minorEastAsia"/>
          <w:lang w:val="en-US"/>
        </w:rPr>
        <w:t xml:space="preserve">for a polyenergetic </w:t>
      </w:r>
      <w:r w:rsidR="000955A6">
        <w:rPr>
          <w:rFonts w:eastAsiaTheme="minorEastAsia"/>
          <w:lang w:val="en-US"/>
        </w:rPr>
        <w:t>beam with energies E</w:t>
      </w:r>
      <w:r w:rsidR="00F1116A">
        <w:rPr>
          <w:rFonts w:eastAsiaTheme="minorEastAsia"/>
          <w:lang w:val="en-US"/>
        </w:rPr>
        <w:t>,</w:t>
      </w:r>
      <w:r w:rsidR="00667C0C">
        <w:rPr>
          <w:rFonts w:eastAsiaTheme="minorEastAsia"/>
          <w:lang w:val="en-US"/>
        </w:rPr>
        <w:t xml:space="preserve"> we have</w:t>
      </w:r>
      <w:r>
        <w:rPr>
          <w:rFonts w:eastAsiaTheme="minorEastAsia"/>
          <w:lang w:val="en-US"/>
        </w:rPr>
        <w:t xml:space="preserve"> </w:t>
      </w:r>
      <w:r>
        <w:rPr>
          <w:rFonts w:eastAsiaTheme="minorEastAsia"/>
          <w:b/>
          <w:bCs/>
          <w:lang w:val="en-US"/>
        </w:rPr>
        <w:t xml:space="preserve">energy fluence </w:t>
      </w:r>
      <w:r>
        <w:rPr>
          <w:rFonts w:eastAsiaTheme="minorEastAsia"/>
          <w:lang w:val="en-US"/>
        </w:rPr>
        <w:t xml:space="preserve"> </w:t>
      </w:r>
      <m:oMath>
        <m:r>
          <m:rPr>
            <m:sty m:val="b"/>
          </m:rPr>
          <w:rPr>
            <w:rFonts w:ascii="Cambria Math" w:eastAsiaTheme="minorEastAsia" w:hAnsi="Cambria Math"/>
            <w:lang w:val="en-US"/>
          </w:rPr>
          <m:t>Ψ</m:t>
        </m:r>
      </m:oMath>
      <w:r>
        <w:rPr>
          <w:rFonts w:eastAsiaTheme="minorEastAsia"/>
          <w:b/>
          <w:bCs/>
          <w:lang w:val="en-US"/>
        </w:rPr>
        <w:t>.</w:t>
      </w:r>
    </w:p>
    <w:p w14:paraId="6A8B35E0" w14:textId="3D554259" w:rsidR="00027BD8" w:rsidRPr="00282EE2" w:rsidRDefault="00282EE2" w:rsidP="00CB30D7">
      <w:pPr>
        <w:spacing w:after="160" w:line="360" w:lineRule="auto"/>
        <w:rPr>
          <w:rFonts w:eastAsiaTheme="minorEastAsia"/>
          <w:lang w:val="en-US"/>
        </w:rPr>
      </w:pPr>
      <m:oMathPara>
        <m:oMath>
          <m:r>
            <m:rPr>
              <m:sty m:val="p"/>
            </m:rPr>
            <w:rPr>
              <w:rFonts w:ascii="Cambria Math" w:eastAsiaTheme="minorEastAsia" w:hAnsi="Cambria Math"/>
              <w:lang w:val="en-US"/>
            </w:rPr>
            <m:t>Ψ=</m:t>
          </m:r>
          <m:f>
            <m:fPr>
              <m:ctrlPr>
                <w:rPr>
                  <w:rFonts w:ascii="Cambria Math" w:eastAsiaTheme="minorEastAsia" w:hAnsi="Cambria Math"/>
                  <w:lang w:val="en-US"/>
                </w:rPr>
              </m:ctrlPr>
            </m:fPr>
            <m:num>
              <m:sSup>
                <m:sSupPr>
                  <m:ctrlPr>
                    <w:rPr>
                      <w:rFonts w:ascii="Cambria Math" w:eastAsiaTheme="minorEastAsia" w:hAnsi="Cambria Math"/>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N</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m:rPr>
                  <m:sty m:val="p"/>
                </m:rPr>
                <w:rPr>
                  <w:rFonts w:ascii="Cambria Math" w:eastAsiaTheme="minorEastAsia" w:hAnsi="Cambria Math"/>
                  <w:lang w:val="en-US"/>
                </w:rPr>
                <m:t>dadE</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ty m:val="p"/>
                </m:rPr>
                <w:rPr>
                  <w:rFonts w:ascii="Cambria Math" w:eastAsiaTheme="minorEastAsia" w:hAnsi="Cambria Math"/>
                  <w:lang w:val="en-US"/>
                </w:rPr>
                <m:t>Φ</m:t>
              </m:r>
              <m:d>
                <m:dPr>
                  <m:ctrlPr>
                    <w:rPr>
                      <w:rFonts w:ascii="Cambria Math" w:eastAsiaTheme="minorEastAsia" w:hAnsi="Cambria Math"/>
                      <w:lang w:val="en-US"/>
                    </w:rPr>
                  </m:ctrlPr>
                </m:dPr>
                <m:e>
                  <m:r>
                    <m:rPr>
                      <m:sty m:val="p"/>
                    </m:rPr>
                    <w:rPr>
                      <w:rFonts w:ascii="Cambria Math" w:eastAsiaTheme="minorEastAsia" w:hAnsi="Cambria Math"/>
                      <w:lang w:val="en-US"/>
                    </w:rPr>
                    <m:t>E</m:t>
                  </m:r>
                </m:e>
              </m:d>
            </m:num>
            <m:den>
              <m:r>
                <w:rPr>
                  <w:rFonts w:ascii="Cambria Math" w:eastAsiaTheme="minorEastAsia" w:hAnsi="Cambria Math"/>
                  <w:lang w:val="en-US"/>
                </w:rPr>
                <m:t>dE</m:t>
              </m:r>
            </m:den>
          </m:f>
        </m:oMath>
      </m:oMathPara>
    </w:p>
    <w:p w14:paraId="7F9950F9" w14:textId="353DDEFC" w:rsidR="00E15EF5" w:rsidRDefault="00B16EBB" w:rsidP="00CB30D7">
      <w:pPr>
        <w:spacing w:after="160" w:line="360" w:lineRule="auto"/>
        <w:rPr>
          <w:rFonts w:eastAsiaTheme="minorEastAsia"/>
          <w:lang w:val="en-US"/>
        </w:rPr>
      </w:pPr>
      <w:r w:rsidRPr="005C552D">
        <w:rPr>
          <w:b/>
          <w:bCs/>
          <w:noProof/>
          <w:lang w:val="en-US"/>
        </w:rPr>
        <w:drawing>
          <wp:anchor distT="0" distB="0" distL="114300" distR="114300" simplePos="0" relativeHeight="251686912" behindDoc="0" locked="0" layoutInCell="1" allowOverlap="1" wp14:anchorId="22B335F0" wp14:editId="58BA51F4">
            <wp:simplePos x="0" y="0"/>
            <wp:positionH relativeFrom="margin">
              <wp:posOffset>0</wp:posOffset>
            </wp:positionH>
            <wp:positionV relativeFrom="paragraph">
              <wp:posOffset>291465</wp:posOffset>
            </wp:positionV>
            <wp:extent cx="2601595" cy="1508125"/>
            <wp:effectExtent l="0" t="0" r="825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01595" cy="1508125"/>
                    </a:xfrm>
                    <a:prstGeom prst="rect">
                      <a:avLst/>
                    </a:prstGeom>
                  </pic:spPr>
                </pic:pic>
              </a:graphicData>
            </a:graphic>
            <wp14:sizeRelH relativeFrom="margin">
              <wp14:pctWidth>0</wp14:pctWidth>
            </wp14:sizeRelH>
            <wp14:sizeRelV relativeFrom="margin">
              <wp14:pctHeight>0</wp14:pctHeight>
            </wp14:sizeRelV>
          </wp:anchor>
        </w:drawing>
      </w:r>
    </w:p>
    <w:p w14:paraId="1AC95F44" w14:textId="21A026B1" w:rsidR="00B16EBB" w:rsidRDefault="009714C9" w:rsidP="00CB30D7">
      <w:pPr>
        <w:spacing w:after="160" w:line="360" w:lineRule="auto"/>
        <w:rPr>
          <w:rFonts w:eastAsiaTheme="minorEastAsia"/>
          <w:lang w:val="en-US"/>
        </w:rPr>
      </w:pPr>
      <w:r>
        <w:rPr>
          <w:noProof/>
        </w:rPr>
        <mc:AlternateContent>
          <mc:Choice Requires="wps">
            <w:drawing>
              <wp:anchor distT="0" distB="0" distL="114300" distR="114300" simplePos="0" relativeHeight="251688960" behindDoc="0" locked="0" layoutInCell="1" allowOverlap="1" wp14:anchorId="165BF5D4" wp14:editId="7123E79F">
                <wp:simplePos x="0" y="0"/>
                <wp:positionH relativeFrom="column">
                  <wp:posOffset>2682910</wp:posOffset>
                </wp:positionH>
                <wp:positionV relativeFrom="paragraph">
                  <wp:posOffset>169189</wp:posOffset>
                </wp:positionV>
                <wp:extent cx="260159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ABDCB28" w14:textId="524EB38F" w:rsidR="009714C9" w:rsidRPr="006C7CAC" w:rsidRDefault="009714C9" w:rsidP="009714C9">
                            <w:pPr>
                              <w:pStyle w:val="Caption"/>
                              <w:rPr>
                                <w:b/>
                                <w:bCs/>
                                <w:noProof/>
                                <w:sz w:val="24"/>
                                <w:lang w:val="en-US"/>
                              </w:rPr>
                            </w:pPr>
                            <w:bookmarkStart w:id="40" w:name="_Ref99369557"/>
                            <w:r w:rsidRPr="006C7CA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9</w:t>
                            </w:r>
                            <w:r w:rsidR="00882ED2">
                              <w:rPr>
                                <w:lang w:val="en-US"/>
                              </w:rPr>
                              <w:fldChar w:fldCharType="end"/>
                            </w:r>
                            <w:bookmarkEnd w:id="40"/>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dV,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F5D4" id="Text Box 19" o:spid="_x0000_s1030" type="#_x0000_t202" style="position:absolute;margin-left:211.25pt;margin-top:13.3pt;width:20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yTo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jye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" stroked="f">
                <v:textbox style="mso-fit-shape-to-text:t" inset="0,0,0,0">
                  <w:txbxContent>
                    <w:p w14:paraId="1ABDCB28" w14:textId="524EB38F" w:rsidR="009714C9" w:rsidRPr="006C7CAC" w:rsidRDefault="009714C9" w:rsidP="009714C9">
                      <w:pPr>
                        <w:pStyle w:val="Caption"/>
                        <w:rPr>
                          <w:b/>
                          <w:bCs/>
                          <w:noProof/>
                          <w:sz w:val="24"/>
                          <w:lang w:val="en-US"/>
                        </w:rPr>
                      </w:pPr>
                      <w:bookmarkStart w:id="41" w:name="_Ref99369557"/>
                      <w:r w:rsidRPr="006C7CA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9</w:t>
                      </w:r>
                      <w:r w:rsidR="00882ED2">
                        <w:rPr>
                          <w:lang w:val="en-US"/>
                        </w:rPr>
                        <w:fldChar w:fldCharType="end"/>
                      </w:r>
                      <w:bookmarkEnd w:id="41"/>
                      <w:r w:rsidRPr="006C7CAC">
                        <w:rPr>
                          <w:lang w:val="en-US"/>
                        </w:rPr>
                        <w:t xml:space="preserve">. </w:t>
                      </w:r>
                      <w:r w:rsidR="006C7CAC" w:rsidRPr="00DB7223">
                        <w:rPr>
                          <w:lang w:val="en-US"/>
                        </w:rPr>
                        <w:t>Ionizing radiation field d</w:t>
                      </w:r>
                      <w:r w:rsidR="006C7CAC">
                        <w:rPr>
                          <w:lang w:val="en-US"/>
                        </w:rPr>
                        <w:t xml:space="preserve">efined as a sphere encapsulation a point P with infinitesimal volume dV, mass dm, with a cross sectional area da </w:t>
                      </w:r>
                      <w:r w:rsidR="006C7CAC">
                        <w:rPr>
                          <w:lang w:val="en-US"/>
                        </w:rPr>
                        <w:fldChar w:fldCharType="begin"/>
                      </w:r>
                      <w:r w:rsidR="006C7CAC">
                        <w:rPr>
                          <w:lang w:val="en-US"/>
                        </w:rPr>
                        <w:instrText xml:space="preserve"> ADDIN ZOTERO_ITEM CSL_CITATION {"citationID":"gYGFJgU5","properties":{"formattedCitation":"(Attix, 1986)","plainCitation":"(Attix, 1986)","noteIndex":0},"citationItems":[{"id":9,"uris":["http://zotero.org/users/local/GCOCszNG/items/BXRWNI2F"],"uri":["http://zotero.org/users/local/GCOCszNG/items/BXRWNI2F"],"itemData":{"id":9,"type":"book","abstract":"A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6C7CAC">
                        <w:rPr>
                          <w:lang w:val="en-US"/>
                        </w:rPr>
                        <w:fldChar w:fldCharType="separate"/>
                      </w:r>
                      <w:r w:rsidR="006C7CAC" w:rsidRPr="0002611E">
                        <w:rPr>
                          <w:rFonts w:cs="Times New Roman"/>
                          <w:lang w:val="en-US"/>
                        </w:rPr>
                        <w:t>(Attix, 1986</w:t>
                      </w:r>
                      <w:r w:rsidR="006C7CAC">
                        <w:rPr>
                          <w:rFonts w:cs="Times New Roman"/>
                          <w:lang w:val="en-US"/>
                        </w:rPr>
                        <w:t>, p.</w:t>
                      </w:r>
                      <w:r w:rsidR="00222E3A">
                        <w:rPr>
                          <w:rFonts w:cs="Times New Roman"/>
                          <w:lang w:val="en-US"/>
                        </w:rPr>
                        <w:t>6</w:t>
                      </w:r>
                      <w:r w:rsidR="006C7CAC" w:rsidRPr="0002611E">
                        <w:rPr>
                          <w:rFonts w:cs="Times New Roman"/>
                          <w:lang w:val="en-US"/>
                        </w:rPr>
                        <w:t>)</w:t>
                      </w:r>
                      <w:r w:rsidR="006C7CAC">
                        <w:rPr>
                          <w:lang w:val="en-US"/>
                        </w:rPr>
                        <w:fldChar w:fldCharType="end"/>
                      </w:r>
                      <w:r w:rsidR="006C7CAC">
                        <w:rPr>
                          <w:lang w:val="en-US"/>
                        </w:rPr>
                        <w:t>.</w:t>
                      </w:r>
                    </w:p>
                  </w:txbxContent>
                </v:textbox>
                <w10:wrap type="square"/>
              </v:shape>
            </w:pict>
          </mc:Fallback>
        </mc:AlternateContent>
      </w:r>
    </w:p>
    <w:p w14:paraId="6E556C0B" w14:textId="0E2F9596" w:rsidR="00B16EBB" w:rsidRDefault="00B16EBB" w:rsidP="00CB30D7">
      <w:pPr>
        <w:spacing w:after="160" w:line="360" w:lineRule="auto"/>
        <w:rPr>
          <w:rFonts w:eastAsiaTheme="minorEastAsia"/>
          <w:lang w:val="en-US"/>
        </w:rPr>
      </w:pPr>
    </w:p>
    <w:p w14:paraId="5D9CE11A" w14:textId="01832C85" w:rsidR="00B16EBB" w:rsidRDefault="00B16EBB" w:rsidP="00CB30D7">
      <w:pPr>
        <w:spacing w:after="160" w:line="360" w:lineRule="auto"/>
        <w:rPr>
          <w:rFonts w:eastAsiaTheme="minorEastAsia"/>
          <w:lang w:val="en-US"/>
        </w:rPr>
      </w:pPr>
    </w:p>
    <w:p w14:paraId="661FD747" w14:textId="3663590A" w:rsidR="00B16EBB" w:rsidRDefault="00B16EBB" w:rsidP="00CB30D7">
      <w:pPr>
        <w:spacing w:after="160" w:line="360" w:lineRule="auto"/>
        <w:rPr>
          <w:rFonts w:eastAsiaTheme="minorEastAsia"/>
          <w:lang w:val="en-US"/>
        </w:rPr>
      </w:pPr>
    </w:p>
    <w:p w14:paraId="0A85DE8D" w14:textId="3F5EE785" w:rsidR="00B16EBB" w:rsidRDefault="00B16EBB" w:rsidP="00CB30D7">
      <w:pPr>
        <w:spacing w:after="160" w:line="360" w:lineRule="auto"/>
        <w:rPr>
          <w:rFonts w:eastAsiaTheme="minorEastAsia"/>
          <w:lang w:val="en-US"/>
        </w:rPr>
      </w:pPr>
    </w:p>
    <w:p w14:paraId="673508A6" w14:textId="77777777" w:rsidR="00222E3A" w:rsidRDefault="00222E3A" w:rsidP="00CB30D7">
      <w:pPr>
        <w:spacing w:after="160" w:line="360" w:lineRule="auto"/>
        <w:rPr>
          <w:rFonts w:eastAsiaTheme="minorEastAsia"/>
          <w:lang w:val="en-US"/>
        </w:rPr>
      </w:pPr>
    </w:p>
    <w:p w14:paraId="3B471316" w14:textId="77777777" w:rsidR="00222E3A" w:rsidRDefault="00222E3A" w:rsidP="00CB30D7">
      <w:pPr>
        <w:spacing w:after="160" w:line="360" w:lineRule="auto"/>
        <w:rPr>
          <w:rFonts w:eastAsiaTheme="minorEastAsia"/>
          <w:lang w:val="en-US"/>
        </w:rPr>
      </w:pPr>
    </w:p>
    <w:p w14:paraId="76154822" w14:textId="77777777" w:rsidR="00835AE0" w:rsidRPr="00E747DC" w:rsidRDefault="00835AE0" w:rsidP="00CB30D7">
      <w:pPr>
        <w:pStyle w:val="Heading4"/>
        <w:spacing w:line="360" w:lineRule="auto"/>
        <w:rPr>
          <w:lang w:val="en-US"/>
        </w:rPr>
      </w:pPr>
      <w:r>
        <w:rPr>
          <w:lang w:val="en-US"/>
        </w:rPr>
        <w:lastRenderedPageBreak/>
        <w:t>KERMA</w:t>
      </w:r>
    </w:p>
    <w:p w14:paraId="297D24E8" w14:textId="723A64B8" w:rsidR="00835AE0" w:rsidRDefault="00835AE0" w:rsidP="00CB30D7">
      <w:pPr>
        <w:spacing w:line="360" w:lineRule="auto"/>
        <w:rPr>
          <w:lang w:val="en-US"/>
        </w:rPr>
      </w:pPr>
      <w:r>
        <w:rPr>
          <w:lang w:val="en-US"/>
        </w:rPr>
        <w:t xml:space="preserve">With the energy fluence we have the energies traversing the sphere, but to get a dose we need the rays to interact and release energy. This is where KERMA comes in. Kinetic Energy Release per Mass. It describes the process where uncharged particles (photons and neutrons) </w:t>
      </w:r>
      <w:r w:rsidR="00073FC9">
        <w:rPr>
          <w:lang w:val="en-US"/>
        </w:rPr>
        <w:t>ente</w:t>
      </w:r>
      <w:r w:rsidR="00D1385D">
        <w:rPr>
          <w:lang w:val="en-US"/>
        </w:rPr>
        <w:t>rs a defined volume</w:t>
      </w:r>
      <w:r w:rsidR="00073FC9">
        <w:rPr>
          <w:lang w:val="en-US"/>
        </w:rPr>
        <w:t xml:space="preserve"> </w:t>
      </w:r>
      <w:r w:rsidR="00D1385D">
        <w:rPr>
          <w:lang w:val="en-US"/>
        </w:rPr>
        <w:t>and transfers some or all of</w:t>
      </w:r>
      <w:r>
        <w:rPr>
          <w:lang w:val="en-US"/>
        </w:rPr>
        <w:t xml:space="preserve"> their energy to electrons in </w:t>
      </w:r>
      <w:r w:rsidR="00D1385D">
        <w:rPr>
          <w:lang w:val="en-US"/>
        </w:rPr>
        <w:t>the</w:t>
      </w:r>
      <w:r>
        <w:rPr>
          <w:lang w:val="en-US"/>
        </w:rPr>
        <w:t xml:space="preserve"> volume. The energy transfer </w:t>
      </w:r>
      <w:r w:rsidR="00A9767A">
        <w:rPr>
          <w:lang w:val="en-US"/>
        </w:rPr>
        <w:t>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BF7806" w14:paraId="2DEC9158" w14:textId="77777777" w:rsidTr="00DB4079">
        <w:tc>
          <w:tcPr>
            <w:tcW w:w="8815" w:type="dxa"/>
          </w:tcPr>
          <w:p w14:paraId="4BD3C4E9" w14:textId="37FF2F4E" w:rsidR="00BF7806" w:rsidRDefault="008C477A"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γ-rl,out</m:t>
                    </m:r>
                  </m:sub>
                </m:sSub>
                <m:r>
                  <w:rPr>
                    <w:rFonts w:ascii="Cambria Math" w:hAnsi="Cambria Math"/>
                    <w:lang w:val="en-US"/>
                  </w:rPr>
                  <m:t>+∑Q ,</m:t>
                </m:r>
              </m:oMath>
            </m:oMathPara>
          </w:p>
        </w:tc>
        <w:tc>
          <w:tcPr>
            <w:tcW w:w="536" w:type="dxa"/>
          </w:tcPr>
          <w:p w14:paraId="1635EDB2" w14:textId="58F13E9F" w:rsidR="00BF7806" w:rsidRDefault="00BF7806"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8</w:t>
            </w:r>
            <w:r>
              <w:fldChar w:fldCharType="end"/>
            </w:r>
          </w:p>
        </w:tc>
      </w:tr>
    </w:tbl>
    <w:p w14:paraId="26C8A08C" w14:textId="1FB86870" w:rsidR="00DB4079" w:rsidRDefault="00DB4079" w:rsidP="00CB30D7">
      <w:pPr>
        <w:spacing w:line="360" w:lineRule="auto"/>
        <w:rPr>
          <w:rFonts w:eastAsiaTheme="minorEastAsia" w:cs="Times New Roman"/>
          <w:lang w:val="en-US"/>
        </w:rPr>
      </w:pPr>
      <w:r>
        <w:rPr>
          <w:rFonts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tr</m:t>
            </m:r>
          </m:sub>
        </m:sSub>
      </m:oMath>
      <w:r>
        <w:rPr>
          <w:rFonts w:eastAsiaTheme="minorEastAsia" w:cs="Times New Roman"/>
          <w:lang w:val="en-US"/>
        </w:rPr>
        <w:t xml:space="preserve"> is the</w:t>
      </w:r>
      <w:r w:rsidR="00E14A69">
        <w:rPr>
          <w:rFonts w:eastAsiaTheme="minorEastAsia" w:cs="Times New Roman"/>
          <w:lang w:val="en-US"/>
        </w:rPr>
        <w:t xml:space="preserve"> expected</w:t>
      </w:r>
      <w:r>
        <w:rPr>
          <w:rFonts w:eastAsiaTheme="minorEastAsia" w:cs="Times New Roman"/>
          <w:lang w:val="en-US"/>
        </w:rPr>
        <w:t xml:space="preserve"> energy transferred from uncharged radiation with energy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γ,in</m:t>
            </m:r>
          </m:sub>
        </m:sSub>
      </m:oMath>
      <w:r>
        <w:rPr>
          <w:rFonts w:eastAsiaTheme="minorEastAsia" w:cs="Times New Roman"/>
          <w:lang w:val="en-US"/>
        </w:rPr>
        <w:t xml:space="preserve"> into the volume minus the energy of the uncharged radiation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γ-rl,out</m:t>
            </m:r>
          </m:sub>
        </m:sSub>
      </m:oMath>
      <w:r>
        <w:rPr>
          <w:rFonts w:eastAsiaTheme="minorEastAsia" w:cs="Times New Roman"/>
          <w:lang w:val="en-US"/>
        </w:rPr>
        <w:t xml:space="preserve"> leaving the volume without interacting. </w:t>
      </w:r>
      <w:r>
        <w:rPr>
          <w:rFonts w:eastAsiaTheme="minorEastAsia" w:cs="Times New Roman"/>
          <w:lang w:val="en-US"/>
        </w:rPr>
        <w:br/>
        <w:t>RL stands for radiative losses and represents interactions where charged particles generate photon energy after the initial ionization. If these photons leave the volume, it does not matter because we</w:t>
      </w:r>
      <w:r w:rsidR="00AC23C9">
        <w:rPr>
          <w:rFonts w:eastAsiaTheme="minorEastAsia" w:cs="Times New Roman"/>
          <w:lang w:val="en-US"/>
        </w:rPr>
        <w:t xml:space="preserve"> a</w:t>
      </w:r>
      <w:r>
        <w:rPr>
          <w:rFonts w:eastAsiaTheme="minorEastAsia" w:cs="Times New Roman"/>
          <w:lang w:val="en-US"/>
        </w:rPr>
        <w:t>re only interested in the energy transferred by the incident particles entering the volume.</w:t>
      </w:r>
      <w:r>
        <w:rPr>
          <w:rFonts w:eastAsiaTheme="minorEastAsia" w:cs="Times New Roman"/>
          <w:lang w:val="en-US"/>
        </w:rPr>
        <w:br/>
        <w:t xml:space="preserve">The final term is conversion of rest mass to energy or energy to rest mass e.g., pair production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0E19EF">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where a photon annihilates creating an electron positron pair. </w:t>
      </w:r>
      <w:r>
        <w:rPr>
          <w:rFonts w:eastAsiaTheme="minorEastAsia" w:cs="Times New Roman"/>
          <w:lang w:val="en-US"/>
        </w:rPr>
        <w:br/>
        <w:t xml:space="preserve">With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tr</m:t>
            </m:r>
          </m:sub>
        </m:sSub>
      </m:oMath>
      <w:r>
        <w:rPr>
          <w:rFonts w:eastAsiaTheme="minorEastAsia" w:cs="Times New Roman"/>
          <w:lang w:val="en-US"/>
        </w:rPr>
        <w:t xml:space="preserve"> we can define KERMA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A669D0" w14:paraId="466B8F6A" w14:textId="77777777" w:rsidTr="00AF04FB">
        <w:tc>
          <w:tcPr>
            <w:tcW w:w="8815" w:type="dxa"/>
          </w:tcPr>
          <w:p w14:paraId="2E103322" w14:textId="73E6BFFE" w:rsidR="00A669D0" w:rsidRDefault="002611EF" w:rsidP="00CB30D7">
            <w:pPr>
              <w:spacing w:line="360" w:lineRule="auto"/>
              <w:rPr>
                <w:lang w:val="en-US"/>
              </w:rPr>
            </w:pPr>
            <m:oMathPara>
              <m:oMath>
                <m:r>
                  <w:rPr>
                    <w:rFonts w:ascii="Cambria Math" w:hAnsi="Cambria Math"/>
                    <w:lang w:val="en-US"/>
                  </w:rPr>
                  <m:t>K=</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tr</m:t>
                        </m:r>
                      </m:sub>
                    </m:sSub>
                  </m:num>
                  <m:den>
                    <m:r>
                      <w:rPr>
                        <w:rFonts w:ascii="Cambria Math" w:hAnsi="Cambria Math"/>
                        <w:lang w:val="en-US"/>
                      </w:rPr>
                      <m:t>dm</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kg</m:t>
                        </m:r>
                      </m:den>
                    </m:f>
                  </m:e>
                </m:d>
              </m:oMath>
            </m:oMathPara>
          </w:p>
        </w:tc>
        <w:bookmarkStart w:id="42" w:name="_Ref97207278"/>
        <w:tc>
          <w:tcPr>
            <w:tcW w:w="535" w:type="dxa"/>
          </w:tcPr>
          <w:p w14:paraId="3E866F60" w14:textId="3169DCF1" w:rsidR="00A669D0" w:rsidRDefault="00A669D0"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9</w:t>
            </w:r>
            <w:r>
              <w:fldChar w:fldCharType="end"/>
            </w:r>
            <w:bookmarkEnd w:id="42"/>
          </w:p>
        </w:tc>
      </w:tr>
    </w:tbl>
    <w:p w14:paraId="285A5FE4" w14:textId="6BA41EA4" w:rsidR="0051769C" w:rsidRDefault="0051769C" w:rsidP="00CB30D7">
      <w:pPr>
        <w:spacing w:line="360" w:lineRule="auto"/>
        <w:rPr>
          <w:rFonts w:eastAsiaTheme="minorEastAsia" w:cs="Times New Roman"/>
          <w:lang w:val="en-US"/>
        </w:rPr>
      </w:pPr>
      <w:r>
        <w:rPr>
          <w:rFonts w:eastAsiaTheme="minorEastAsia" w:cs="Times New Roman"/>
          <w:lang w:val="en-US"/>
        </w:rPr>
        <w:t>For monoenergetic photons, KERMA is related to energy fluence using the expression</w:t>
      </w:r>
      <w:r w:rsidR="002C3637">
        <w:rPr>
          <w:rFonts w:eastAsiaTheme="minorEastAsia" w:cs="Times New Roman"/>
          <w:lang w:val="en-US"/>
        </w:rPr>
        <w:t xml:space="preserve"> </w:t>
      </w:r>
    </w:p>
    <w:p w14:paraId="0963918F" w14:textId="43CF6C0A" w:rsidR="00BF7806" w:rsidRDefault="00CB1ED9" w:rsidP="00CB30D7">
      <w:pPr>
        <w:spacing w:line="360" w:lineRule="auto"/>
        <w:rPr>
          <w:lang w:val="en-US"/>
        </w:rPr>
      </w:pPr>
      <m:oMathPara>
        <m:oMath>
          <m:r>
            <w:rPr>
              <w:rFonts w:ascii="Cambria Math" w:eastAsiaTheme="minorEastAsia" w:hAnsi="Cambria Math" w:cs="Times New Roman"/>
              <w:lang w:val="en-US"/>
            </w:rPr>
            <m:t>K</m:t>
          </m:r>
          <m:r>
            <w:rPr>
              <w:rFonts w:ascii="Cambria Math" w:eastAsiaTheme="minorEastAsia" w:hAnsi="Cambria Math" w:cs="Times New Roman"/>
              <w:lang w:val="sv-SE"/>
            </w:rPr>
            <m:t>=</m:t>
          </m:r>
          <m:r>
            <m:rPr>
              <m:sty m:val="p"/>
            </m:rPr>
            <w:rPr>
              <w:rFonts w:ascii="Cambria Math" w:eastAsiaTheme="minorEastAsia" w:hAnsi="Cambria Math" w:cs="Times New Roman"/>
              <w:lang w:val="en-US"/>
            </w:rPr>
            <m:t>Ψ</m:t>
          </m:r>
          <m:f>
            <m:fPr>
              <m:ctrlPr>
                <w:rPr>
                  <w:rFonts w:ascii="Cambria Math" w:eastAsiaTheme="minorEastAsia" w:hAnsi="Cambria Math" w:cs="Times New Roman"/>
                  <w:i/>
                  <w:lang w:val="sv-SE"/>
                </w:rPr>
              </m:ctrlPr>
            </m:fPr>
            <m:num>
              <m:sSub>
                <m:sSubPr>
                  <m:ctrlPr>
                    <w:rPr>
                      <w:rFonts w:ascii="Cambria Math" w:eastAsiaTheme="minorEastAsia" w:hAnsi="Cambria Math" w:cs="Times New Roman"/>
                      <w:i/>
                      <w:lang w:val="sv-SE"/>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num>
            <m:den>
              <m:r>
                <w:rPr>
                  <w:rFonts w:ascii="Cambria Math" w:eastAsiaTheme="minorEastAsia" w:hAnsi="Cambria Math" w:cs="Times New Roman"/>
                  <w:lang w:val="en-US"/>
                </w:rPr>
                <m:t>ρ</m:t>
              </m:r>
            </m:den>
          </m:f>
          <m:r>
            <w:rPr>
              <w:rFonts w:ascii="Cambria Math" w:eastAsiaTheme="minorEastAsia" w:hAnsi="Cambria Math" w:cs="Times New Roman"/>
              <w:lang w:val="sv-SE"/>
            </w:rPr>
            <m:t xml:space="preserve"> ,</m:t>
          </m:r>
        </m:oMath>
      </m:oMathPara>
    </w:p>
    <w:p w14:paraId="73061CDB" w14:textId="23DF9C1D" w:rsidR="00B20CAD" w:rsidRDefault="00B20CAD" w:rsidP="00CB30D7">
      <w:pPr>
        <w:spacing w:line="360" w:lineRule="auto"/>
        <w:rPr>
          <w:rFonts w:eastAsiaTheme="minorEastAsia" w:cs="Times New Roman"/>
          <w:lang w:val="en-US"/>
        </w:rPr>
      </w:pPr>
      <w:r>
        <w:rPr>
          <w:rFonts w:eastAsiaTheme="minorEastAsia"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tr</m:t>
            </m:r>
          </m:sub>
        </m:sSub>
        <m:r>
          <w:rPr>
            <w:rFonts w:ascii="Cambria Math" w:eastAsiaTheme="minorEastAsia" w:hAnsi="Cambria Math" w:cs="Times New Roman"/>
            <w:lang w:val="en-US"/>
          </w:rPr>
          <m:t>/ρ</m:t>
        </m:r>
      </m:oMath>
      <w:r>
        <w:rPr>
          <w:rFonts w:eastAsiaTheme="minorEastAsia" w:cs="Times New Roman"/>
          <w:lang w:val="en-US"/>
        </w:rPr>
        <w:t xml:space="preserve"> is the mass energy transfer coefficient (see </w:t>
      </w:r>
      <w:r>
        <w:rPr>
          <w:rFonts w:eastAsiaTheme="minorEastAsia" w:cs="Times New Roman"/>
          <w:lang w:val="en-US"/>
        </w:rPr>
        <w:fldChar w:fldCharType="begin"/>
      </w:r>
      <w:r>
        <w:rPr>
          <w:rFonts w:eastAsiaTheme="minorEastAsia" w:cs="Times New Roman"/>
          <w:lang w:val="en-US"/>
        </w:rPr>
        <w:instrText xml:space="preserve"> REF _Ref94693766 \r \h </w:instrText>
      </w:r>
      <w:r w:rsidR="00CB30D7">
        <w:rPr>
          <w:rFonts w:eastAsiaTheme="minorEastAsia" w:cs="Times New Roman"/>
          <w:lang w:val="en-US"/>
        </w:rPr>
        <w:instrText xml:space="preserve"> \* MERGEFORMAT </w:instrText>
      </w:r>
      <w:r>
        <w:rPr>
          <w:rFonts w:eastAsiaTheme="minorEastAsia" w:cs="Times New Roman"/>
          <w:lang w:val="en-US"/>
        </w:rPr>
      </w:r>
      <w:r>
        <w:rPr>
          <w:rFonts w:eastAsiaTheme="minorEastAsia" w:cs="Times New Roman"/>
          <w:lang w:val="en-US"/>
        </w:rPr>
        <w:fldChar w:fldCharType="separate"/>
      </w:r>
      <w:r w:rsidR="000E19EF">
        <w:rPr>
          <w:rFonts w:eastAsiaTheme="minorEastAsia" w:cs="Times New Roman"/>
          <w:lang w:val="en-US"/>
        </w:rPr>
        <w:t>1.1.1</w:t>
      </w:r>
      <w:r>
        <w:rPr>
          <w:rFonts w:eastAsiaTheme="minorEastAsia" w:cs="Times New Roman"/>
          <w:lang w:val="en-US"/>
        </w:rPr>
        <w:fldChar w:fldCharType="end"/>
      </w:r>
      <w:r>
        <w:rPr>
          <w:rFonts w:eastAsiaTheme="minorEastAsia" w:cs="Times New Roman"/>
          <w:lang w:val="en-US"/>
        </w:rPr>
        <w:t xml:space="preserve">), which represents the probability of the photons </w:t>
      </w:r>
      <w:r w:rsidR="00063391">
        <w:rPr>
          <w:rFonts w:eastAsiaTheme="minorEastAsia" w:cs="Times New Roman"/>
          <w:lang w:val="en-US"/>
        </w:rPr>
        <w:t>transferring</w:t>
      </w:r>
      <w:r>
        <w:rPr>
          <w:rFonts w:eastAsiaTheme="minorEastAsia" w:cs="Times New Roman"/>
          <w:lang w:val="en-US"/>
        </w:rPr>
        <w:t xml:space="preserve"> energy </w:t>
      </w:r>
      <w:r w:rsidR="00063391">
        <w:rPr>
          <w:rFonts w:eastAsiaTheme="minorEastAsia" w:cs="Times New Roman"/>
          <w:lang w:val="en-US"/>
        </w:rPr>
        <w:t>to</w:t>
      </w:r>
      <w:r>
        <w:rPr>
          <w:rFonts w:eastAsiaTheme="minorEastAsia" w:cs="Times New Roman"/>
          <w:lang w:val="en-US"/>
        </w:rPr>
        <w:t xml:space="preserve"> the volume</w:t>
      </w:r>
      <w:r w:rsidR="00DD3CC2">
        <w:rPr>
          <w:rFonts w:eastAsiaTheme="minorEastAsia" w:cs="Times New Roman"/>
          <w:lang w:val="en-US"/>
        </w:rPr>
        <w:t xml:space="preserve"> </w:t>
      </w:r>
      <w:r w:rsidR="00DD3CC2">
        <w:rPr>
          <w:lang w:val="en-US"/>
        </w:rPr>
        <w:fldChar w:fldCharType="begin"/>
      </w:r>
      <w:r w:rsidR="00DD3CC2">
        <w:rPr>
          <w:lang w:val="en-US"/>
        </w:rPr>
        <w:instrText xml:space="preserve"> ADDIN ZOTERO_ITEM CSL_CITATION {"citationID":"xKhZPqwe","properties":{"formattedCitation":"(Attix,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DD3CC2">
        <w:rPr>
          <w:lang w:val="en-US"/>
        </w:rPr>
        <w:fldChar w:fldCharType="separate"/>
      </w:r>
      <w:r w:rsidR="00DD3CC2" w:rsidRPr="0002611E">
        <w:rPr>
          <w:rFonts w:cs="Times New Roman"/>
          <w:lang w:val="en-US"/>
        </w:rPr>
        <w:t>(Attix, 1986</w:t>
      </w:r>
      <w:r w:rsidR="00DD3CC2">
        <w:rPr>
          <w:rFonts w:cs="Times New Roman"/>
          <w:lang w:val="en-US"/>
        </w:rPr>
        <w:t>, p. 21-22</w:t>
      </w:r>
      <w:r w:rsidR="00DD3CC2" w:rsidRPr="0002611E">
        <w:rPr>
          <w:rFonts w:cs="Times New Roman"/>
          <w:lang w:val="en-US"/>
        </w:rPr>
        <w:t>)</w:t>
      </w:r>
      <w:r w:rsidR="00DD3CC2">
        <w:rPr>
          <w:lang w:val="en-US"/>
        </w:rPr>
        <w:fldChar w:fldCharType="end"/>
      </w:r>
      <w:r>
        <w:rPr>
          <w:rFonts w:eastAsiaTheme="minorEastAsia" w:cs="Times New Roman"/>
          <w:lang w:val="en-US"/>
        </w:rPr>
        <w:t>.</w:t>
      </w:r>
    </w:p>
    <w:p w14:paraId="528263E3" w14:textId="0CD085FB" w:rsidR="00711FF5" w:rsidRDefault="00711FF5" w:rsidP="00CB30D7">
      <w:pPr>
        <w:spacing w:line="360" w:lineRule="auto"/>
        <w:rPr>
          <w:rFonts w:eastAsiaTheme="minorEastAsia"/>
          <w:lang w:val="en-US"/>
        </w:rPr>
      </w:pPr>
      <w:r>
        <w:rPr>
          <w:lang w:val="en-US"/>
        </w:rPr>
        <w:t xml:space="preserve">Until now, we’ve neglected how the electrons have spent their energy after they’ve received it from the incident photons. Accounting for radiative loss gives net energy transfer </w:t>
      </w: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Pr>
          <w:rFonts w:eastAsiaTheme="minorEastAsia"/>
          <w:lang w:val="en-US"/>
        </w:rPr>
        <w:t xml:space="preserve"> represented by this expression</w:t>
      </w:r>
    </w:p>
    <w:p w14:paraId="50D8CD5C" w14:textId="5084EE12" w:rsidR="0086571F" w:rsidRDefault="008C477A" w:rsidP="00CB30D7">
      <w:pPr>
        <w:spacing w:line="360" w:lineRule="auto"/>
        <w:rPr>
          <w:rFonts w:eastAsiaTheme="minorEastAsia"/>
          <w:lang w:val="en-US"/>
        </w:rPr>
      </w:pPr>
      <m:oMathPara>
        <m:oMath>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15267D0B" w14:textId="0400332C" w:rsidR="0094039A" w:rsidRDefault="008C477A" w:rsidP="00CB30D7">
      <w:pPr>
        <w:spacing w:line="360" w:lineRule="auto"/>
        <w:rPr>
          <w:rFonts w:eastAsiaTheme="minorEastAsia"/>
          <w:lang w:val="en-US"/>
        </w:rPr>
      </w:pPr>
      <m:oMath>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tr</m:t>
            </m:r>
          </m:sub>
          <m:sup>
            <m:r>
              <w:rPr>
                <w:rFonts w:ascii="Cambria Math" w:hAnsi="Cambria Math"/>
                <w:lang w:val="en-US"/>
              </w:rPr>
              <m:t>n</m:t>
            </m:r>
          </m:sup>
        </m:sSubSup>
      </m:oMath>
      <w:r w:rsidR="0094039A">
        <w:rPr>
          <w:rFonts w:eastAsiaTheme="minorEastAsia"/>
          <w:lang w:val="en-US"/>
        </w:rPr>
        <w:t xml:space="preserve"> represents the energy of the electrons, not lost to radiative transfer. We can now separate KERMA into two</w:t>
      </w:r>
      <w:r w:rsidR="00D10327">
        <w:rPr>
          <w:rFonts w:eastAsiaTheme="minorEastAsia"/>
          <w:lang w:val="en-US"/>
        </w:rPr>
        <w:t xml:space="preserve"> parts</w:t>
      </w:r>
      <w:r w:rsidR="0094039A">
        <w:rPr>
          <w:rFonts w:eastAsiaTheme="minorEastAsia"/>
          <w:lang w:val="en-US"/>
        </w:rPr>
        <w:t xml:space="preserve">: collision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94039A">
        <w:rPr>
          <w:rFonts w:eastAsiaTheme="minorEastAsia"/>
          <w:lang w:val="en-US"/>
        </w:rPr>
        <w:t xml:space="preserve"> and radiative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r</m:t>
            </m:r>
          </m:sub>
        </m:sSub>
      </m:oMath>
      <w:r w:rsidR="00712D72">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712D72">
        <w:rPr>
          <w:rFonts w:eastAsiaTheme="minorEastAsia"/>
          <w:lang w:val="en-US"/>
        </w:rPr>
        <w:t xml:space="preserve"> </w:t>
      </w:r>
      <w:r w:rsidR="00886BC6">
        <w:rPr>
          <w:rFonts w:eastAsiaTheme="minorEastAsia"/>
          <w:lang w:val="en-US"/>
        </w:rPr>
        <w:t xml:space="preserve"> for monoenergetic photons </w:t>
      </w:r>
      <w:r w:rsidR="00712D72">
        <w:rPr>
          <w:rFonts w:eastAsiaTheme="minorEastAsia"/>
          <w:lang w:val="en-US"/>
        </w:rPr>
        <w:t xml:space="preserve">is expressed as </w:t>
      </w:r>
    </w:p>
    <w:p w14:paraId="3B256BDF" w14:textId="039F195B" w:rsidR="00712D72" w:rsidRPr="0045323F" w:rsidRDefault="008C477A" w:rsidP="00CB30D7">
      <w:pPr>
        <w:spacing w:line="360" w:lineRule="auto"/>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m:t>
              </m:r>
              <m:sSubSup>
                <m:sSubSupPr>
                  <m:ctrlPr>
                    <w:rPr>
                      <w:rFonts w:ascii="Cambria Math" w:hAnsi="Cambria Math"/>
                      <w:i/>
                    </w:rPr>
                  </m:ctrlPr>
                </m:sSubSupPr>
                <m:e>
                  <m:r>
                    <w:rPr>
                      <w:rFonts w:ascii="Cambria Math" w:hAnsi="Cambria Math"/>
                    </w:rPr>
                    <m:t>ϵ</m:t>
                  </m:r>
                </m:e>
                <m:sub>
                  <m:r>
                    <w:rPr>
                      <w:rFonts w:ascii="Cambria Math" w:hAnsi="Cambria Math"/>
                    </w:rPr>
                    <m:t>tr</m:t>
                  </m:r>
                </m:sub>
                <m:sup>
                  <m:r>
                    <w:rPr>
                      <w:rFonts w:ascii="Cambria Math" w:hAnsi="Cambria Math"/>
                    </w:rPr>
                    <m:t>n</m:t>
                  </m:r>
                </m:sup>
              </m:sSubSup>
            </m:num>
            <m:den>
              <m:r>
                <w:rPr>
                  <w:rFonts w:ascii="Cambria Math" w:hAnsi="Cambria Math"/>
                </w:rPr>
                <m:t>dm</m:t>
              </m:r>
            </m:den>
          </m:f>
          <m:r>
            <w:rPr>
              <w:rFonts w:ascii="Cambria Math" w:hAnsi="Cambria Math"/>
            </w:rPr>
            <m:t xml:space="preserve">  . </m:t>
          </m:r>
        </m:oMath>
      </m:oMathPara>
    </w:p>
    <w:p w14:paraId="70EF4D83" w14:textId="205BF361" w:rsidR="003161DD" w:rsidRDefault="003161DD" w:rsidP="00CB30D7">
      <w:pPr>
        <w:spacing w:line="360" w:lineRule="auto"/>
        <w:rPr>
          <w:rFonts w:eastAsiaTheme="minorEastAsia"/>
          <w:lang w:val="en-US"/>
        </w:rPr>
      </w:pPr>
      <w:r w:rsidRPr="00B11056">
        <w:rPr>
          <w:lang w:val="en-US"/>
        </w:rPr>
        <w:t xml:space="preserve">We can relate </w:t>
      </w:r>
      <m:oMath>
        <m:sSub>
          <m:sSubPr>
            <m:ctrlPr>
              <w:rPr>
                <w:rFonts w:ascii="Cambria Math" w:hAnsi="Cambria Math"/>
                <w:i/>
                <w:lang w:val="en-US"/>
              </w:rPr>
            </m:ctrlPr>
          </m:sSubPr>
          <m:e>
            <m:r>
              <w:rPr>
                <w:rFonts w:ascii="Cambria Math" w:hAnsi="Cambria Math"/>
              </w:rPr>
              <m:t>K</m:t>
            </m:r>
            <m:ctrlPr>
              <w:rPr>
                <w:rFonts w:ascii="Cambria Math" w:hAnsi="Cambria Math"/>
                <w:i/>
              </w:rPr>
            </m:ctrlPr>
          </m:e>
          <m:sub>
            <m:r>
              <w:rPr>
                <w:rFonts w:ascii="Cambria Math" w:hAnsi="Cambria Math"/>
              </w:rPr>
              <m:t>c</m:t>
            </m:r>
          </m:sub>
        </m:sSub>
      </m:oMath>
      <w:r>
        <w:rPr>
          <w:rFonts w:eastAsiaTheme="minorEastAsia"/>
          <w:lang w:val="en-US"/>
        </w:rPr>
        <w:t xml:space="preserve"> and energy fluence to another known quantity: mass energy-absorption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Pr>
          <w:rFonts w:eastAsiaTheme="minorEastAsia"/>
          <w:lang w:val="en-US"/>
        </w:rPr>
        <w:t xml:space="preserve"> </w:t>
      </w:r>
      <w:r w:rsidR="002B0003">
        <w:rPr>
          <w:rFonts w:eastAsiaTheme="minorEastAsia"/>
          <w:lang w:val="en-US"/>
        </w:rPr>
        <w:t xml:space="preserve">(see </w:t>
      </w:r>
      <w:r w:rsidR="00A97311">
        <w:rPr>
          <w:rFonts w:eastAsiaTheme="minorEastAsia"/>
          <w:lang w:val="en-US"/>
        </w:rPr>
        <w:fldChar w:fldCharType="begin"/>
      </w:r>
      <w:r w:rsidR="00A97311">
        <w:rPr>
          <w:rFonts w:eastAsiaTheme="minorEastAsia"/>
          <w:lang w:val="en-US"/>
        </w:rPr>
        <w:instrText xml:space="preserve"> REF _Ref94693766 \r \h </w:instrText>
      </w:r>
      <w:r w:rsidR="00CB30D7">
        <w:rPr>
          <w:rFonts w:eastAsiaTheme="minorEastAsia"/>
          <w:lang w:val="en-US"/>
        </w:rPr>
        <w:instrText xml:space="preserve"> \* MERGEFORMAT </w:instrText>
      </w:r>
      <w:r w:rsidR="00A97311">
        <w:rPr>
          <w:rFonts w:eastAsiaTheme="minorEastAsia"/>
          <w:lang w:val="en-US"/>
        </w:rPr>
      </w:r>
      <w:r w:rsidR="00A97311">
        <w:rPr>
          <w:rFonts w:eastAsiaTheme="minorEastAsia"/>
          <w:lang w:val="en-US"/>
        </w:rPr>
        <w:fldChar w:fldCharType="separate"/>
      </w:r>
      <w:r w:rsidR="000E19EF">
        <w:rPr>
          <w:rFonts w:eastAsiaTheme="minorEastAsia"/>
          <w:lang w:val="en-US"/>
        </w:rPr>
        <w:t>1.1.1</w:t>
      </w:r>
      <w:r w:rsidR="00A97311">
        <w:rPr>
          <w:rFonts w:eastAsiaTheme="minorEastAsia"/>
          <w:lang w:val="en-US"/>
        </w:rPr>
        <w:fldChar w:fldCharType="end"/>
      </w:r>
      <w:r w:rsidR="002B0003">
        <w:rPr>
          <w:rFonts w:eastAsiaTheme="minorEastAsia"/>
          <w:lang w:val="en-US"/>
        </w:rPr>
        <w:t>)</w:t>
      </w:r>
      <w:r w:rsidR="007E2253">
        <w:rPr>
          <w:rFonts w:eastAsiaTheme="minorEastAsia"/>
          <w:lang w:val="en-US"/>
        </w:rPr>
        <w:t xml:space="preserve"> </w:t>
      </w:r>
      <w:r w:rsidR="007E2253">
        <w:rPr>
          <w:rFonts w:eastAsiaTheme="minorEastAsia"/>
          <w:lang w:val="en-US"/>
        </w:rPr>
        <w:fldChar w:fldCharType="begin"/>
      </w:r>
      <w:r w:rsidR="00911430">
        <w:rPr>
          <w:rFonts w:eastAsiaTheme="minorEastAsia"/>
          <w:lang w:val="en-US"/>
        </w:rPr>
        <w:instrText xml:space="preserve"> ADDIN ZOTERO_ITEM CSL_CITATION {"citationID":"MuL3ZHpw","properties":{"formattedCitation":"(Attix,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7E2253">
        <w:rPr>
          <w:rFonts w:eastAsiaTheme="minorEastAsia"/>
          <w:lang w:val="en-US"/>
        </w:rPr>
        <w:fldChar w:fldCharType="separate"/>
      </w:r>
      <w:r w:rsidR="007E2253" w:rsidRPr="00FD55AC">
        <w:rPr>
          <w:rFonts w:cs="Times New Roman"/>
          <w:lang w:val="en-US"/>
        </w:rPr>
        <w:t>(Attix, 1986</w:t>
      </w:r>
      <w:r w:rsidR="00FD55AC">
        <w:rPr>
          <w:rFonts w:cs="Times New Roman"/>
          <w:lang w:val="en-US"/>
        </w:rPr>
        <w:t>, p.24-25</w:t>
      </w:r>
      <w:r w:rsidR="007E2253" w:rsidRPr="00FD55AC">
        <w:rPr>
          <w:rFonts w:cs="Times New Roman"/>
          <w:lang w:val="en-US"/>
        </w:rPr>
        <w:t>)</w:t>
      </w:r>
      <w:r w:rsidR="007E2253">
        <w:rPr>
          <w:rFonts w:eastAsiaTheme="minorEastAsia"/>
          <w:lang w:val="en-US"/>
        </w:rPr>
        <w:fldChar w:fldCharType="end"/>
      </w:r>
    </w:p>
    <w:p w14:paraId="5F39C788" w14:textId="2A32370C" w:rsidR="0045323F" w:rsidRDefault="008C477A" w:rsidP="00CB30D7">
      <w:pPr>
        <w:spacing w:line="360" w:lineRule="auto"/>
        <w:rPr>
          <w:rFonts w:eastAsiaTheme="minorEastAsia"/>
          <w:lang w:val="en-US"/>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r>
            <m:rPr>
              <m:sty m:val="p"/>
            </m:rPr>
            <w:rPr>
              <w:rFonts w:ascii="Cambria Math" w:hAnsi="Cambria Math"/>
            </w:rPr>
            <m:t>Ψ</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en</m:t>
                  </m:r>
                </m:sub>
              </m:sSub>
            </m:num>
            <m:den>
              <m:r>
                <w:rPr>
                  <w:rFonts w:ascii="Cambria Math" w:hAnsi="Cambria Math"/>
                </w:rPr>
                <m:t>ρ</m:t>
              </m:r>
            </m:den>
          </m:f>
          <m:r>
            <w:rPr>
              <w:rFonts w:ascii="Cambria Math" w:hAnsi="Cambria Math"/>
            </w:rPr>
            <m:t xml:space="preserve"> .</m:t>
          </m:r>
        </m:oMath>
      </m:oMathPara>
    </w:p>
    <w:p w14:paraId="139BD0FA" w14:textId="77777777" w:rsidR="000A229A" w:rsidRDefault="00C50B1D" w:rsidP="00CB30D7">
      <w:pPr>
        <w:pStyle w:val="Heading4"/>
        <w:spacing w:line="360" w:lineRule="auto"/>
        <w:rPr>
          <w:lang w:val="en-US"/>
        </w:rPr>
      </w:pPr>
      <w:r>
        <w:rPr>
          <w:lang w:val="en-US"/>
        </w:rPr>
        <w:t>Absorbed dose</w:t>
      </w:r>
    </w:p>
    <w:p w14:paraId="3A0AED69" w14:textId="574F2D71" w:rsidR="00C50B1D" w:rsidRPr="000A229A" w:rsidRDefault="00DB4EA7" w:rsidP="00CB30D7">
      <w:pPr>
        <w:spacing w:line="360" w:lineRule="auto"/>
        <w:rPr>
          <w:b/>
          <w:bCs/>
          <w:lang w:val="en-US"/>
        </w:rPr>
      </w:pPr>
      <w:r>
        <w:rPr>
          <w:lang w:val="en-US"/>
        </w:rPr>
        <w:t>When describing KERMA, we</w:t>
      </w:r>
      <w:r w:rsidR="00AC23C9">
        <w:rPr>
          <w:lang w:val="en-US"/>
        </w:rPr>
        <w:t xml:space="preserve"> a</w:t>
      </w:r>
      <w:r>
        <w:rPr>
          <w:lang w:val="en-US"/>
        </w:rPr>
        <w:t xml:space="preserve">re interested in how energy is transferred from the photon to the medium. But </w:t>
      </w:r>
      <w:r w:rsidR="005241AF">
        <w:rPr>
          <w:lang w:val="en-US"/>
        </w:rPr>
        <w:t>photons aren’t the only contributors to dose</w:t>
      </w:r>
      <w:r w:rsidR="00F854B7">
        <w:rPr>
          <w:lang w:val="en-US"/>
        </w:rPr>
        <w:t>;</w:t>
      </w:r>
      <w:r w:rsidR="005241AF">
        <w:rPr>
          <w:lang w:val="en-US"/>
        </w:rPr>
        <w:t xml:space="preserve"> </w:t>
      </w:r>
      <w:r w:rsidR="00F854B7">
        <w:rPr>
          <w:lang w:val="en-US"/>
        </w:rPr>
        <w:t>c</w:t>
      </w:r>
      <w:r w:rsidR="00EA0C77">
        <w:rPr>
          <w:lang w:val="en-US"/>
        </w:rPr>
        <w:t>harged particles</w:t>
      </w:r>
      <w:r w:rsidR="00F854B7">
        <w:rPr>
          <w:lang w:val="en-US"/>
        </w:rPr>
        <w:t xml:space="preserve"> also transfer energy to the volume. We therefore define </w:t>
      </w:r>
      <w:r w:rsidR="005516AB">
        <w:rPr>
          <w:lang w:val="en-US"/>
        </w:rPr>
        <w:t xml:space="preserve">total energy transfer as </w:t>
      </w:r>
      <w:r w:rsidR="00EA0C77">
        <w:rPr>
          <w:lang w:val="en-US"/>
        </w:rPr>
        <w:t xml:space="preserve"> </w:t>
      </w:r>
    </w:p>
    <w:p w14:paraId="081D84E1" w14:textId="1C4CC7DE" w:rsidR="00222E3A" w:rsidRDefault="00E93AF9" w:rsidP="00CB30D7">
      <w:pPr>
        <w:spacing w:after="160" w:line="360" w:lineRule="auto"/>
        <w:rPr>
          <w:rFonts w:eastAsiaTheme="minorEastAsia"/>
          <w:lang w:val="en-US"/>
        </w:rPr>
      </w:pPr>
      <m:oMathPara>
        <m:oMath>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e,in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e,out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γ,out</m:t>
              </m:r>
            </m:sub>
          </m:sSub>
          <m:r>
            <w:rPr>
              <w:rFonts w:ascii="Cambria Math" w:hAnsi="Cambria Math"/>
            </w:rPr>
            <m:t>+</m:t>
          </m:r>
          <m:r>
            <m:rPr>
              <m:sty m:val="p"/>
            </m:rPr>
            <w:rPr>
              <w:rFonts w:ascii="Cambria Math" w:hAnsi="Cambria Math"/>
            </w:rPr>
            <m:t>Σ</m:t>
          </m:r>
          <m:r>
            <w:rPr>
              <w:rFonts w:ascii="Cambria Math" w:hAnsi="Cambria Math"/>
            </w:rPr>
            <m:t>Q</m:t>
          </m:r>
        </m:oMath>
      </m:oMathPara>
    </w:p>
    <w:p w14:paraId="364132D2" w14:textId="585F7568" w:rsidR="00B16EBB" w:rsidRDefault="00BF008F" w:rsidP="00CB30D7">
      <w:pPr>
        <w:spacing w:after="160" w:line="360" w:lineRule="auto"/>
        <w:rPr>
          <w:rFonts w:eastAsiaTheme="minorEastAsia"/>
          <w:lang w:val="en-US"/>
        </w:rPr>
      </w:pPr>
      <w:r>
        <w:rPr>
          <w:lang w:val="en-US"/>
        </w:rPr>
        <w:t>Where we include the energy</w:t>
      </w:r>
      <w:r w:rsidR="004156D2">
        <w:rPr>
          <w:lang w:val="en-US"/>
        </w:rPr>
        <w:t xml:space="preserve"> transferred</w:t>
      </w:r>
      <w:r>
        <w:rPr>
          <w:lang w:val="en-US"/>
        </w:rPr>
        <w:t xml:space="preserve"> by charged particles</w:t>
      </w:r>
      <w:r w:rsidR="00A41EB9">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oMath>
      <w:r w:rsidR="005516AB">
        <w:rPr>
          <w:rFonts w:eastAsiaTheme="minorEastAsia"/>
          <w:lang w:val="en-US"/>
        </w:rPr>
        <w:t xml:space="preserve"> entering the volume</w:t>
      </w:r>
      <w:r w:rsidR="00A41EB9">
        <w:rPr>
          <w:rFonts w:eastAsiaTheme="minorEastAsia"/>
          <w:lang w:val="en-US"/>
        </w:rPr>
        <w:t>.</w:t>
      </w:r>
      <w:r w:rsidR="00325C81">
        <w:rPr>
          <w:rFonts w:eastAsiaTheme="minorEastAsia"/>
          <w:lang w:val="en-US"/>
        </w:rPr>
        <w:t xml:space="preserve"> </w:t>
      </w:r>
      <w:r w:rsidR="00325C81">
        <w:rPr>
          <w:rFonts w:eastAsiaTheme="minorEastAsia"/>
          <w:lang w:val="en-US"/>
        </w:rPr>
        <w:br/>
        <w:t>We can now define</w:t>
      </w:r>
      <w:r w:rsidR="00095532">
        <w:rPr>
          <w:rFonts w:eastAsiaTheme="minorEastAsia"/>
          <w:lang w:val="en-US"/>
        </w:rPr>
        <w:t xml:space="preserve"> </w:t>
      </w:r>
      <w:r w:rsidR="004156D2">
        <w:rPr>
          <w:rFonts w:eastAsiaTheme="minorEastAsia"/>
          <w:lang w:val="en-US"/>
        </w:rPr>
        <w:t xml:space="preserve">dose as </w:t>
      </w:r>
      <w:r w:rsidR="001D244D">
        <w:rPr>
          <w:rFonts w:eastAsiaTheme="minorEastAsia"/>
          <w:lang w:val="en-US"/>
        </w:rPr>
        <w:fldChar w:fldCharType="begin"/>
      </w:r>
      <w:r w:rsidR="00911430">
        <w:rPr>
          <w:rFonts w:eastAsiaTheme="minorEastAsia"/>
          <w:lang w:val="en-US"/>
        </w:rPr>
        <w:instrText xml:space="preserve"> ADDIN ZOTERO_ITEM CSL_CITATION {"citationID":"H1dy59sS","properties":{"formattedCitation":"(Attix,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244D">
        <w:rPr>
          <w:rFonts w:eastAsiaTheme="minorEastAsia"/>
          <w:lang w:val="en-US"/>
        </w:rPr>
        <w:fldChar w:fldCharType="separate"/>
      </w:r>
      <w:r w:rsidR="001D244D" w:rsidRPr="001D244D">
        <w:rPr>
          <w:rFonts w:cs="Times New Roman"/>
        </w:rPr>
        <w:t>(Attix, 1986</w:t>
      </w:r>
      <w:r w:rsidR="001D244D">
        <w:rPr>
          <w:rFonts w:cs="Times New Roman"/>
        </w:rPr>
        <w:t>, p.26-27</w:t>
      </w:r>
      <w:r w:rsidR="001D244D" w:rsidRPr="001D244D">
        <w:rPr>
          <w:rFonts w:cs="Times New Roman"/>
        </w:rPr>
        <w:t>)</w:t>
      </w:r>
      <w:r w:rsidR="001D244D">
        <w:rPr>
          <w:rFonts w:eastAsiaTheme="minorEastAsia"/>
          <w:lang w:val="en-US"/>
        </w:rPr>
        <w:fldChar w:fldCharType="end"/>
      </w:r>
    </w:p>
    <w:p w14:paraId="2A399B83" w14:textId="1C409256" w:rsidR="004156D2" w:rsidRDefault="0021320A" w:rsidP="00CB30D7">
      <w:pPr>
        <w:spacing w:after="160" w:line="360" w:lineRule="auto"/>
        <w:rPr>
          <w:rFonts w:eastAsiaTheme="minorEastAsia"/>
          <w:lang w:val="en-US"/>
        </w:rPr>
      </w:pPr>
      <m:oMathPara>
        <m:oMath>
          <m:r>
            <w:rPr>
              <w:rFonts w:ascii="Cambria Math" w:hAnsi="Cambria Math"/>
            </w:rPr>
            <m:t>D=</m:t>
          </m:r>
          <m:f>
            <m:fPr>
              <m:ctrlPr>
                <w:rPr>
                  <w:rFonts w:ascii="Cambria Math" w:hAnsi="Cambria Math"/>
                  <w:i/>
                </w:rPr>
              </m:ctrlPr>
            </m:fPr>
            <m:num>
              <m:r>
                <w:rPr>
                  <w:rFonts w:ascii="Cambria Math" w:hAnsi="Cambria Math"/>
                </w:rPr>
                <m:t>dϵ</m:t>
              </m:r>
            </m:num>
            <m:den>
              <m:r>
                <w:rPr>
                  <w:rFonts w:ascii="Cambria Math" w:hAnsi="Cambria Math"/>
                </w:rPr>
                <m:t>dm</m:t>
              </m:r>
            </m:den>
          </m:f>
          <m:r>
            <w:rPr>
              <w:rFonts w:ascii="Cambria Math" w:hAnsi="Cambria Math"/>
            </w:rPr>
            <m:t xml:space="preserve">  [J/kg].</m:t>
          </m:r>
        </m:oMath>
      </m:oMathPara>
    </w:p>
    <w:p w14:paraId="7074B67D" w14:textId="1A146C8C" w:rsidR="00774C2B" w:rsidRDefault="00736FE4" w:rsidP="00CB30D7">
      <w:pPr>
        <w:spacing w:after="160" w:line="360" w:lineRule="auto"/>
        <w:rPr>
          <w:rFonts w:eastAsiaTheme="minorEastAsia"/>
          <w:lang w:val="en-US"/>
        </w:rPr>
      </w:pPr>
      <w:r>
        <w:rPr>
          <w:rFonts w:eastAsiaTheme="minorEastAsia"/>
          <w:lang w:val="en-US"/>
        </w:rPr>
        <w:t xml:space="preserve">The unit is the same as </w:t>
      </w:r>
      <w:r w:rsidR="0064140F">
        <w:rPr>
          <w:rFonts w:eastAsiaTheme="minorEastAsia"/>
          <w:lang w:val="en-US"/>
        </w:rPr>
        <w:t xml:space="preserve">KERMA, but </w:t>
      </w:r>
      <w:r w:rsidR="002D3FFF">
        <w:rPr>
          <w:rFonts w:eastAsiaTheme="minorEastAsia"/>
          <w:lang w:val="en-US"/>
        </w:rPr>
        <w:t>it is called Gray</w:t>
      </w:r>
      <w:r w:rsidR="00DC3809">
        <w:rPr>
          <w:rFonts w:eastAsiaTheme="minorEastAsia"/>
          <w:lang w:val="en-US"/>
        </w:rPr>
        <w:t xml:space="preserve"> or Gy</w:t>
      </w:r>
      <w:r w:rsidR="00444872">
        <w:rPr>
          <w:rFonts w:eastAsiaTheme="minorEastAsia"/>
          <w:lang w:val="en-US"/>
        </w:rPr>
        <w:t>.</w:t>
      </w:r>
      <w:r w:rsidR="00B40240">
        <w:rPr>
          <w:rFonts w:eastAsiaTheme="minorEastAsia"/>
          <w:lang w:val="en-US"/>
        </w:rPr>
        <w:t xml:space="preserve"> </w:t>
      </w:r>
      <w:r w:rsidR="00D07107">
        <w:rPr>
          <w:rFonts w:eastAsiaTheme="minorEastAsia"/>
          <w:lang w:val="en-US"/>
        </w:rPr>
        <w:t xml:space="preserve">The unit is especially important in radiobiology, because </w:t>
      </w:r>
      <w:r w:rsidR="00B818EC">
        <w:rPr>
          <w:rFonts w:eastAsiaTheme="minorEastAsia"/>
          <w:lang w:val="en-US"/>
        </w:rPr>
        <w:t>the amount of absorbed energy</w:t>
      </w:r>
      <w:r w:rsidR="00611C80">
        <w:rPr>
          <w:rFonts w:eastAsiaTheme="minorEastAsia"/>
          <w:lang w:val="en-US"/>
        </w:rPr>
        <w:t xml:space="preserve"> </w:t>
      </w:r>
      <w:r w:rsidR="00B469D5">
        <w:rPr>
          <w:rFonts w:eastAsiaTheme="minorEastAsia"/>
          <w:lang w:val="en-US"/>
        </w:rPr>
        <w:t xml:space="preserve">affect an organism’s </w:t>
      </w:r>
      <w:r w:rsidR="00BC3D4D">
        <w:rPr>
          <w:rFonts w:eastAsiaTheme="minorEastAsia"/>
          <w:lang w:val="en-US"/>
        </w:rPr>
        <w:t>chance of repai</w:t>
      </w:r>
      <w:r w:rsidR="00056683">
        <w:rPr>
          <w:rFonts w:eastAsiaTheme="minorEastAsia"/>
          <w:lang w:val="en-US"/>
        </w:rPr>
        <w:t xml:space="preserve">ring the damage caused by the radiation (see </w:t>
      </w:r>
      <w:r w:rsidR="00056683">
        <w:rPr>
          <w:rFonts w:eastAsiaTheme="minorEastAsia"/>
          <w:lang w:val="en-US"/>
        </w:rPr>
        <w:fldChar w:fldCharType="begin"/>
      </w:r>
      <w:r w:rsidR="00056683">
        <w:rPr>
          <w:rFonts w:eastAsiaTheme="minorEastAsia"/>
          <w:lang w:val="en-US"/>
        </w:rPr>
        <w:instrText xml:space="preserve"> REF _Ref97815460 \r \h </w:instrText>
      </w:r>
      <w:r w:rsidR="00CB30D7">
        <w:rPr>
          <w:rFonts w:eastAsiaTheme="minorEastAsia"/>
          <w:lang w:val="en-US"/>
        </w:rPr>
        <w:instrText xml:space="preserve"> \* MERGEFORMAT </w:instrText>
      </w:r>
      <w:r w:rsidR="00056683">
        <w:rPr>
          <w:rFonts w:eastAsiaTheme="minorEastAsia"/>
          <w:lang w:val="en-US"/>
        </w:rPr>
      </w:r>
      <w:r w:rsidR="00056683">
        <w:rPr>
          <w:rFonts w:eastAsiaTheme="minorEastAsia"/>
          <w:lang w:val="en-US"/>
        </w:rPr>
        <w:fldChar w:fldCharType="separate"/>
      </w:r>
      <w:r w:rsidR="000E19EF">
        <w:rPr>
          <w:rFonts w:eastAsiaTheme="minorEastAsia"/>
          <w:lang w:val="en-US"/>
        </w:rPr>
        <w:t>1.7.3</w:t>
      </w:r>
      <w:r w:rsidR="00056683">
        <w:rPr>
          <w:rFonts w:eastAsiaTheme="minorEastAsia"/>
          <w:lang w:val="en-US"/>
        </w:rPr>
        <w:fldChar w:fldCharType="end"/>
      </w:r>
      <w:r w:rsidR="00056683">
        <w:rPr>
          <w:rFonts w:eastAsiaTheme="minorEastAsia"/>
          <w:lang w:val="en-US"/>
        </w:rPr>
        <w:t>).</w:t>
      </w:r>
      <w:r w:rsidR="00D07107">
        <w:rPr>
          <w:rFonts w:eastAsiaTheme="minorEastAsia"/>
          <w:lang w:val="en-US"/>
        </w:rPr>
        <w:t xml:space="preserve"> </w:t>
      </w:r>
    </w:p>
    <w:p w14:paraId="0460AFDE" w14:textId="77777777" w:rsidR="004A212E" w:rsidRDefault="004A212E" w:rsidP="00CB30D7">
      <w:pPr>
        <w:spacing w:line="360" w:lineRule="auto"/>
        <w:rPr>
          <w:rFonts w:eastAsiaTheme="minorEastAsia"/>
          <w:b/>
          <w:bCs/>
          <w:lang w:val="en-US"/>
        </w:rPr>
      </w:pPr>
    </w:p>
    <w:p w14:paraId="38820ED0" w14:textId="77777777" w:rsidR="00732A64" w:rsidRDefault="004A212E" w:rsidP="00CB30D7">
      <w:pPr>
        <w:pStyle w:val="Heading4"/>
        <w:spacing w:line="360" w:lineRule="auto"/>
        <w:rPr>
          <w:rFonts w:eastAsiaTheme="minorEastAsia"/>
          <w:lang w:val="en-US"/>
        </w:rPr>
      </w:pPr>
      <w:r>
        <w:rPr>
          <w:rFonts w:eastAsiaTheme="minorEastAsia"/>
          <w:lang w:val="en-US"/>
        </w:rPr>
        <w:t>Exposure</w:t>
      </w:r>
      <w:r w:rsidR="00732A64">
        <w:rPr>
          <w:rFonts w:eastAsiaTheme="minorEastAsia"/>
          <w:lang w:val="en-US"/>
        </w:rPr>
        <w:t xml:space="preserve"> </w:t>
      </w:r>
    </w:p>
    <w:p w14:paraId="47029764" w14:textId="7590EB25" w:rsidR="008924BB" w:rsidRDefault="00BD4330" w:rsidP="00CB30D7">
      <w:pPr>
        <w:spacing w:line="360" w:lineRule="auto"/>
        <w:rPr>
          <w:rFonts w:eastAsiaTheme="minorEastAsia"/>
          <w:lang w:val="en-US"/>
        </w:rPr>
      </w:pPr>
      <w:r>
        <w:rPr>
          <w:rFonts w:eastAsiaTheme="minorEastAsia"/>
          <w:lang w:val="en-US"/>
        </w:rPr>
        <w:t>Ex</w:t>
      </w:r>
      <w:r w:rsidR="009A625C">
        <w:rPr>
          <w:rFonts w:eastAsiaTheme="minorEastAsia"/>
          <w:lang w:val="en-US"/>
        </w:rPr>
        <w:t>posure is defined as total charge</w:t>
      </w:r>
      <w:r w:rsidR="000B43A2">
        <w:rPr>
          <w:rFonts w:eastAsiaTheme="minorEastAsia"/>
          <w:lang w:val="en-US"/>
        </w:rPr>
        <w:t xml:space="preserve"> Q</w:t>
      </w:r>
      <w:r w:rsidR="009A625C">
        <w:rPr>
          <w:rFonts w:eastAsiaTheme="minorEastAsia"/>
          <w:lang w:val="en-US"/>
        </w:rPr>
        <w:t xml:space="preserve"> of ions of </w:t>
      </w:r>
      <w:r w:rsidR="00E15254">
        <w:rPr>
          <w:rFonts w:eastAsiaTheme="minorEastAsia"/>
          <w:lang w:val="en-US"/>
        </w:rPr>
        <w:t>one sign (+ or -) produced</w:t>
      </w:r>
      <w:r w:rsidR="00672C77">
        <w:rPr>
          <w:rFonts w:eastAsiaTheme="minorEastAsia"/>
          <w:lang w:val="en-US"/>
        </w:rPr>
        <w:t xml:space="preserve"> by X-rays or </w:t>
      </w:r>
      <m:oMath>
        <m:r>
          <w:rPr>
            <w:rFonts w:ascii="Cambria Math" w:eastAsiaTheme="minorEastAsia" w:hAnsi="Cambria Math"/>
            <w:lang w:val="en-US"/>
          </w:rPr>
          <m:t>γ</m:t>
        </m:r>
      </m:oMath>
      <w:r w:rsidR="00672C77">
        <w:rPr>
          <w:rFonts w:eastAsiaTheme="minorEastAsia"/>
          <w:lang w:val="en-US"/>
        </w:rPr>
        <w:t>-rays</w:t>
      </w:r>
      <w:r w:rsidR="00E15254">
        <w:rPr>
          <w:rFonts w:eastAsiaTheme="minorEastAsia"/>
          <w:lang w:val="en-US"/>
        </w:rPr>
        <w:t xml:space="preserve"> </w:t>
      </w:r>
      <w:r w:rsidR="00E16839">
        <w:rPr>
          <w:rFonts w:eastAsiaTheme="minorEastAsia"/>
          <w:lang w:val="en-US"/>
        </w:rPr>
        <w:t>per mass</w:t>
      </w:r>
      <w:r w:rsidR="000B43A2">
        <w:rPr>
          <w:rFonts w:eastAsiaTheme="minorEastAsia"/>
          <w:lang w:val="en-US"/>
        </w:rPr>
        <w:t xml:space="preserve"> m</w:t>
      </w:r>
      <w:r w:rsidR="00E16839">
        <w:rPr>
          <w:rFonts w:eastAsiaTheme="minorEastAsia"/>
          <w:lang w:val="en-US"/>
        </w:rPr>
        <w:t xml:space="preserve"> of</w:t>
      </w:r>
      <w:r w:rsidR="00E15254">
        <w:rPr>
          <w:rFonts w:eastAsiaTheme="minorEastAsia"/>
          <w:lang w:val="en-US"/>
        </w:rPr>
        <w:t xml:space="preserve"> </w:t>
      </w:r>
      <w:r w:rsidR="00506E2E">
        <w:rPr>
          <w:rFonts w:eastAsiaTheme="minorEastAsia"/>
          <w:lang w:val="en-US"/>
        </w:rPr>
        <w:t>air when all secondary electrons are stopped in the air</w:t>
      </w:r>
      <w:r w:rsidR="00FC7E45">
        <w:rPr>
          <w:rFonts w:eastAsiaTheme="minorEastAsia"/>
          <w:lang w:val="en-US"/>
        </w:rPr>
        <w:t xml:space="preserve"> and charged particle </w:t>
      </w:r>
      <w:r w:rsidR="001B272E">
        <w:rPr>
          <w:rFonts w:eastAsiaTheme="minorEastAsia"/>
          <w:lang w:val="en-US"/>
        </w:rPr>
        <w:lastRenderedPageBreak/>
        <w:t>equilibrium</w:t>
      </w:r>
      <w:r w:rsidR="00FC7E45">
        <w:rPr>
          <w:rFonts w:eastAsiaTheme="minorEastAsia"/>
          <w:lang w:val="en-US"/>
        </w:rPr>
        <w:t xml:space="preserve"> (see </w:t>
      </w:r>
      <w:r w:rsidR="00DA1A1E">
        <w:rPr>
          <w:rFonts w:eastAsiaTheme="minorEastAsia"/>
          <w:lang w:val="en-US"/>
        </w:rPr>
        <w:t>next paragraph</w:t>
      </w:r>
      <w:r w:rsidR="00FC7E45">
        <w:rPr>
          <w:rFonts w:eastAsiaTheme="minorEastAsia"/>
          <w:lang w:val="en-US"/>
        </w:rPr>
        <w:t>)</w:t>
      </w:r>
      <w:r w:rsidR="00DA1A1E">
        <w:rPr>
          <w:rFonts w:eastAsiaTheme="minorEastAsia"/>
          <w:lang w:val="en-US"/>
        </w:rPr>
        <w:t xml:space="preserve"> is achieved</w:t>
      </w:r>
      <w:r w:rsidR="008E0E52">
        <w:rPr>
          <w:rFonts w:eastAsiaTheme="minorEastAsia"/>
          <w:lang w:val="en-US"/>
        </w:rPr>
        <w:t xml:space="preserve"> </w:t>
      </w:r>
      <w:r w:rsidR="008E0E52">
        <w:rPr>
          <w:rFonts w:eastAsiaTheme="minorEastAsia"/>
          <w:lang w:val="en-US"/>
        </w:rPr>
        <w:fldChar w:fldCharType="begin"/>
      </w:r>
      <w:r w:rsidR="003F507D">
        <w:rPr>
          <w:rFonts w:eastAsiaTheme="minorEastAsia"/>
          <w:lang w:val="en-US"/>
        </w:rPr>
        <w:instrText xml:space="preserve"> ADDIN ZOTERO_ITEM CSL_CITATION {"citationID":"oHMN9EgI","properties":{"formattedCitation":"(Attix,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8E0E52">
        <w:rPr>
          <w:rFonts w:eastAsiaTheme="minorEastAsia"/>
          <w:lang w:val="en-US"/>
        </w:rPr>
        <w:fldChar w:fldCharType="separate"/>
      </w:r>
      <w:r w:rsidR="008E0E52" w:rsidRPr="008924BB">
        <w:rPr>
          <w:rFonts w:cs="Times New Roman"/>
          <w:lang w:val="en-US"/>
        </w:rPr>
        <w:t>(Attix, 1986</w:t>
      </w:r>
      <w:r w:rsidR="008924BB">
        <w:rPr>
          <w:rFonts w:cs="Times New Roman"/>
          <w:lang w:val="en-US"/>
        </w:rPr>
        <w:t>, p.29-30</w:t>
      </w:r>
      <w:r w:rsidR="008E0E52" w:rsidRPr="008924BB">
        <w:rPr>
          <w:rFonts w:cs="Times New Roman"/>
          <w:lang w:val="en-US"/>
        </w:rPr>
        <w:t>)</w:t>
      </w:r>
      <w:r w:rsidR="008E0E52">
        <w:rPr>
          <w:rFonts w:eastAsiaTheme="minorEastAsia"/>
          <w:lang w:val="en-US"/>
        </w:rPr>
        <w:fldChar w:fldCharType="end"/>
      </w:r>
      <w:r w:rsidR="00506E2E">
        <w:rPr>
          <w:rFonts w:eastAsiaTheme="minorEastAsia"/>
          <w:lang w:val="en-US"/>
        </w:rPr>
        <w:t xml:space="preserve">. </w:t>
      </w:r>
      <w:r w:rsidR="008924BB">
        <w:rPr>
          <w:rFonts w:eastAsiaTheme="minorEastAsia"/>
          <w:lang w:val="en-US"/>
        </w:rPr>
        <w:t xml:space="preserve">The expression for exposure </w:t>
      </w:r>
      <w:r w:rsidR="00755E59">
        <w:rPr>
          <w:rFonts w:eastAsiaTheme="minorEastAsia"/>
          <w:lang w:val="en-US"/>
        </w:rPr>
        <w:t>in an infinitesimal air volume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2A3A12" w14:paraId="72FB3FCB" w14:textId="77777777" w:rsidTr="002A3A12">
        <w:tc>
          <w:tcPr>
            <w:tcW w:w="8815" w:type="dxa"/>
          </w:tcPr>
          <w:p w14:paraId="70892032" w14:textId="5173FB42" w:rsidR="002A3A12" w:rsidRDefault="002A3A12" w:rsidP="00CB30D7">
            <w:pPr>
              <w:spacing w:line="360" w:lineRule="auto"/>
            </w:pPr>
            <m:oMathPara>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dm</m:t>
                    </m:r>
                  </m:den>
                </m:f>
                <m:r>
                  <w:rPr>
                    <w:rFonts w:ascii="Cambria Math" w:eastAsiaTheme="minorEastAsia" w:hAnsi="Cambria Math"/>
                    <w:lang w:val="en-US"/>
                  </w:rPr>
                  <m:t xml:space="preserve">   [C/kg].</m:t>
                </m:r>
              </m:oMath>
            </m:oMathPara>
          </w:p>
        </w:tc>
        <w:bookmarkStart w:id="43" w:name="_Ref98952580"/>
        <w:tc>
          <w:tcPr>
            <w:tcW w:w="535" w:type="dxa"/>
          </w:tcPr>
          <w:p w14:paraId="57A513F3" w14:textId="1360D48F" w:rsidR="002A3A12" w:rsidRDefault="002A3A1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10</w:t>
            </w:r>
            <w:r>
              <w:fldChar w:fldCharType="end"/>
            </w:r>
            <w:bookmarkEnd w:id="43"/>
          </w:p>
        </w:tc>
      </w:tr>
    </w:tbl>
    <w:p w14:paraId="38844AA3" w14:textId="5D239ACB" w:rsidR="00E16839" w:rsidRDefault="00B106C1" w:rsidP="00CB30D7">
      <w:pPr>
        <w:spacing w:line="360" w:lineRule="auto"/>
        <w:rPr>
          <w:rFonts w:eastAsiaTheme="minorEastAsia"/>
          <w:lang w:val="en-US"/>
        </w:rPr>
      </w:pPr>
      <w:r>
        <w:rPr>
          <w:rFonts w:eastAsiaTheme="minorEastAsia"/>
          <w:lang w:val="en-US"/>
        </w:rPr>
        <w:t xml:space="preserve">We can relate exposure to </w:t>
      </w:r>
      <w:r w:rsidR="00273FD3">
        <w:rPr>
          <w:rFonts w:eastAsiaTheme="minorEastAsia"/>
          <w:lang w:val="en-US"/>
        </w:rPr>
        <w:t xml:space="preserve">mass energy </w:t>
      </w:r>
      <w:r w:rsidR="000138A0">
        <w:rPr>
          <w:rFonts w:eastAsiaTheme="minorEastAsia"/>
          <w:lang w:val="en-US"/>
        </w:rPr>
        <w:t>absorption</w:t>
      </w:r>
      <w:r w:rsidR="00273FD3">
        <w:rPr>
          <w:rFonts w:eastAsiaTheme="minorEastAsia"/>
          <w:lang w:val="en-US"/>
        </w:rPr>
        <w:t xml:space="preserve"> coefficient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r>
          <w:rPr>
            <w:rFonts w:ascii="Cambria Math" w:eastAsiaTheme="minorEastAsia" w:hAnsi="Cambria Math"/>
            <w:lang w:val="en-US"/>
          </w:rPr>
          <m:t>/ρ</m:t>
        </m:r>
      </m:oMath>
      <w:r w:rsidR="00273FD3">
        <w:rPr>
          <w:rFonts w:eastAsiaTheme="minorEastAsia"/>
          <w:lang w:val="en-US"/>
        </w:rPr>
        <w:t>) and energy fluence</w:t>
      </w:r>
      <w:r w:rsidR="000138A0">
        <w:rPr>
          <w:rFonts w:eastAsiaTheme="minorEastAsia"/>
          <w:lang w:val="en-US"/>
        </w:rPr>
        <w:t xml:space="preserve"> </w:t>
      </w:r>
      <m:oMath>
        <m:r>
          <m:rPr>
            <m:sty m:val="p"/>
          </m:rPr>
          <w:rPr>
            <w:rFonts w:ascii="Cambria Math" w:eastAsiaTheme="minorEastAsia" w:hAnsi="Cambria Math"/>
            <w:lang w:val="en-US"/>
          </w:rPr>
          <m:t>Ψ</m:t>
        </m:r>
      </m:oMath>
      <w:r w:rsidR="00F77BF3">
        <w:rPr>
          <w:rFonts w:eastAsiaTheme="minorEastAsia"/>
          <w:lang w:val="en-US"/>
        </w:rPr>
        <w:t xml:space="preserve"> by introducing the variable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4D1C3D">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W</m:t>
            </m:r>
          </m:e>
        </m:acc>
      </m:oMath>
      <w:r w:rsidR="006A7388">
        <w:rPr>
          <w:rFonts w:eastAsiaTheme="minorEastAsia"/>
          <w:lang w:val="en-US"/>
        </w:rPr>
        <w:t xml:space="preserve"> </w:t>
      </w:r>
      <w:r w:rsidR="004D1C3D">
        <w:rPr>
          <w:rFonts w:eastAsiaTheme="minorEastAsia"/>
          <w:lang w:val="en-US"/>
        </w:rPr>
        <w:t xml:space="preserve">is the </w:t>
      </w:r>
      <w:r w:rsidR="00A4526B">
        <w:rPr>
          <w:rFonts w:eastAsiaTheme="minorEastAsia"/>
          <w:lang w:val="en-US"/>
        </w:rPr>
        <w:t xml:space="preserve">mean energy </w:t>
      </w:r>
      <w:r w:rsidR="002A677E">
        <w:rPr>
          <w:rFonts w:eastAsiaTheme="minorEastAsia"/>
          <w:lang w:val="en-US"/>
        </w:rPr>
        <w:t>required</w:t>
      </w:r>
      <w:r w:rsidR="00A4526B">
        <w:rPr>
          <w:rFonts w:eastAsiaTheme="minorEastAsia"/>
          <w:lang w:val="en-US"/>
        </w:rPr>
        <w:t xml:space="preserve"> </w:t>
      </w:r>
      <w:r w:rsidR="002A677E">
        <w:rPr>
          <w:rFonts w:eastAsiaTheme="minorEastAsia"/>
          <w:lang w:val="en-US"/>
        </w:rPr>
        <w:t>to create</w:t>
      </w:r>
      <w:r w:rsidR="00A4526B">
        <w:rPr>
          <w:rFonts w:eastAsiaTheme="minorEastAsia"/>
          <w:lang w:val="en-US"/>
        </w:rPr>
        <w:t xml:space="preserve"> a</w:t>
      </w:r>
      <w:r w:rsidR="002A677E">
        <w:rPr>
          <w:rFonts w:eastAsiaTheme="minorEastAsia"/>
          <w:lang w:val="en-US"/>
        </w:rPr>
        <w:t>n</w:t>
      </w:r>
      <w:r w:rsidR="00B657E0">
        <w:rPr>
          <w:rFonts w:eastAsiaTheme="minorEastAsia"/>
          <w:lang w:val="en-US"/>
        </w:rPr>
        <w:t xml:space="preserve"> ion pairs</w:t>
      </w:r>
      <w:r w:rsidR="002A677E">
        <w:rPr>
          <w:rFonts w:eastAsiaTheme="minorEastAsia"/>
          <w:lang w:val="en-US"/>
        </w:rPr>
        <w:t xml:space="preserve"> </w:t>
      </w:r>
      <w:r w:rsidR="002A677E">
        <w:rPr>
          <w:rFonts w:eastAsiaTheme="minorEastAsia"/>
          <w:lang w:val="en-US"/>
        </w:rPr>
        <w:fldChar w:fldCharType="begin"/>
      </w:r>
      <w:r w:rsidR="003F507D">
        <w:rPr>
          <w:rFonts w:eastAsiaTheme="minorEastAsia"/>
          <w:lang w:val="en-US"/>
        </w:rPr>
        <w:instrText xml:space="preserve"> ADDIN ZOTERO_ITEM CSL_CITATION {"citationID":"DTWp17kX","properties":{"formattedCitation":"(Podgorsak,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2A677E">
        <w:rPr>
          <w:rFonts w:eastAsiaTheme="minorEastAsia"/>
          <w:lang w:val="en-US"/>
        </w:rPr>
        <w:fldChar w:fldCharType="separate"/>
      </w:r>
      <w:r w:rsidR="002A677E" w:rsidRPr="009E0562">
        <w:rPr>
          <w:rFonts w:cs="Times New Roman"/>
          <w:lang w:val="en-US"/>
        </w:rPr>
        <w:t>(Podgorsak, 2016</w:t>
      </w:r>
      <w:r w:rsidR="009E0562">
        <w:rPr>
          <w:rFonts w:cs="Times New Roman"/>
          <w:lang w:val="en-US"/>
        </w:rPr>
        <w:t>, p. 744</w:t>
      </w:r>
      <w:r w:rsidR="002A677E" w:rsidRPr="009E0562">
        <w:rPr>
          <w:rFonts w:cs="Times New Roman"/>
          <w:lang w:val="en-US"/>
        </w:rPr>
        <w:t>)</w:t>
      </w:r>
      <w:r w:rsidR="002A677E">
        <w:rPr>
          <w:rFonts w:eastAsiaTheme="minorEastAsia"/>
          <w:lang w:val="en-US"/>
        </w:rPr>
        <w:fldChar w:fldCharType="end"/>
      </w:r>
      <w:r w:rsidR="003D461D">
        <w:rPr>
          <w:rFonts w:eastAsiaTheme="minorEastAsia"/>
          <w:lang w:val="en-US"/>
        </w:rPr>
        <w:t xml:space="preserve">. </w:t>
      </w:r>
      <w:r w:rsidR="00A730C7">
        <w:rPr>
          <w:rFonts w:eastAsiaTheme="minorEastAsia"/>
          <w:lang w:val="en-US"/>
        </w:rPr>
        <w:t xml:space="preserve">The resulting expression for </w:t>
      </w:r>
      <w:r w:rsidR="00FA729B">
        <w:rPr>
          <w:rFonts w:eastAsiaTheme="minorEastAsia"/>
          <w:lang w:val="en-US"/>
        </w:rPr>
        <w:t>monoenergetic</w:t>
      </w:r>
      <w:r w:rsidR="0066025B">
        <w:rPr>
          <w:rFonts w:eastAsiaTheme="minorEastAsia"/>
          <w:lang w:val="en-US"/>
        </w:rPr>
        <w:t xml:space="preserve"> photons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EE3EE9" w14:paraId="5B4A17A8" w14:textId="77777777" w:rsidTr="00EE3EE9">
        <w:tc>
          <w:tcPr>
            <w:tcW w:w="8815" w:type="dxa"/>
          </w:tcPr>
          <w:p w14:paraId="3514C423" w14:textId="78D7B54D" w:rsidR="00EE3EE9" w:rsidRPr="00EE3EE9" w:rsidRDefault="00EE3EE9" w:rsidP="00CB30D7">
            <w:pPr>
              <w:spacing w:line="360" w:lineRule="auto"/>
              <w:rPr>
                <w:rFonts w:eastAsiaTheme="minorEastAsia"/>
                <w:lang w:val="en-US"/>
              </w:rPr>
            </w:pPr>
            <m:oMathPara>
              <m:oMath>
                <m:r>
                  <w:rPr>
                    <w:rFonts w:ascii="Cambria Math" w:eastAsiaTheme="minorEastAsia" w:hAnsi="Cambria Math"/>
                    <w:lang w:val="en-US"/>
                  </w:rPr>
                  <m:t>X=</m:t>
                </m:r>
                <m:r>
                  <m:rPr>
                    <m:sty m:val="p"/>
                  </m:rPr>
                  <w:rPr>
                    <w:rFonts w:ascii="Cambria Math" w:eastAsiaTheme="minorEastAsia" w:hAnsi="Cambria Math"/>
                    <w:lang w:val="en-US"/>
                  </w:rPr>
                  <m:t>Ψ</m:t>
                </m:r>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air</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m:t>
                            </m:r>
                          </m:num>
                          <m:den>
                            <m:acc>
                              <m:accPr>
                                <m:chr m:val="̅"/>
                                <m:ctrlPr>
                                  <w:rPr>
                                    <w:rFonts w:ascii="Cambria Math" w:eastAsiaTheme="minorEastAsia" w:hAnsi="Cambria Math"/>
                                    <w:i/>
                                    <w:lang w:val="en-US"/>
                                  </w:rPr>
                                </m:ctrlPr>
                              </m:accPr>
                              <m:e>
                                <m:r>
                                  <w:rPr>
                                    <w:rFonts w:ascii="Cambria Math" w:eastAsiaTheme="minorEastAsia" w:hAnsi="Cambria Math"/>
                                    <w:lang w:val="en-US"/>
                                  </w:rPr>
                                  <m:t>W</m:t>
                                </m:r>
                              </m:e>
                            </m:acc>
                          </m:den>
                        </m:f>
                      </m:e>
                    </m:d>
                  </m:e>
                  <m:sub>
                    <m:r>
                      <w:rPr>
                        <w:rFonts w:ascii="Cambria Math" w:eastAsiaTheme="minorEastAsia" w:hAnsi="Cambria Math"/>
                        <w:lang w:val="en-US"/>
                      </w:rPr>
                      <m:t>air</m:t>
                    </m:r>
                  </m:sub>
                </m:sSub>
                <m:r>
                  <w:rPr>
                    <w:rFonts w:ascii="Cambria Math" w:eastAsiaTheme="minorEastAsia" w:hAnsi="Cambria Math"/>
                    <w:lang w:val="en-US"/>
                  </w:rPr>
                  <m:t>.</m:t>
                </m:r>
              </m:oMath>
            </m:oMathPara>
          </w:p>
        </w:tc>
        <w:bookmarkStart w:id="44" w:name="_Ref97207347"/>
        <w:tc>
          <w:tcPr>
            <w:tcW w:w="535" w:type="dxa"/>
          </w:tcPr>
          <w:p w14:paraId="78B5389F" w14:textId="286AB832" w:rsidR="00EE3EE9" w:rsidRDefault="00EE3EE9"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11</w:t>
            </w:r>
            <w:r>
              <w:fldChar w:fldCharType="end"/>
            </w:r>
            <w:bookmarkEnd w:id="44"/>
          </w:p>
        </w:tc>
      </w:tr>
    </w:tbl>
    <w:p w14:paraId="115F43B2" w14:textId="7336387C" w:rsidR="00356C84" w:rsidRDefault="00356C84" w:rsidP="00CB30D7">
      <w:pPr>
        <w:spacing w:line="360" w:lineRule="auto"/>
        <w:rPr>
          <w:rFonts w:eastAsiaTheme="minorEastAsia"/>
          <w:lang w:val="en-US"/>
        </w:rPr>
      </w:pPr>
      <m:oMath>
        <m:r>
          <w:rPr>
            <w:rFonts w:ascii="Cambria Math" w:eastAsiaTheme="minorEastAsia" w:hAnsi="Cambria Math"/>
            <w:lang w:val="en-US"/>
          </w:rPr>
          <m:t>e</m:t>
        </m:r>
      </m:oMath>
      <w:r>
        <w:rPr>
          <w:rFonts w:eastAsiaTheme="minorEastAsia"/>
          <w:lang w:val="en-US"/>
        </w:rPr>
        <w:t xml:space="preserve"> is the elementary charge. </w:t>
      </w:r>
    </w:p>
    <w:p w14:paraId="5E0573DE" w14:textId="6EBFF906" w:rsidR="00732A64" w:rsidRDefault="00732A64" w:rsidP="00CB30D7">
      <w:pPr>
        <w:pStyle w:val="Heading4"/>
        <w:spacing w:line="360" w:lineRule="auto"/>
        <w:rPr>
          <w:rFonts w:eastAsiaTheme="minorEastAsia"/>
          <w:lang w:val="en-US"/>
        </w:rPr>
      </w:pPr>
      <w:r>
        <w:rPr>
          <w:rFonts w:eastAsiaTheme="minorEastAsia"/>
          <w:lang w:val="en-US"/>
        </w:rPr>
        <w:t>Charged Particle Equilibrium (CPE)</w:t>
      </w:r>
    </w:p>
    <w:p w14:paraId="0F981607" w14:textId="6D82F124" w:rsidR="001921C4" w:rsidRPr="001921C4" w:rsidRDefault="001921C4" w:rsidP="00CB30D7">
      <w:pPr>
        <w:spacing w:line="360" w:lineRule="auto"/>
        <w:rPr>
          <w:b/>
          <w:bCs/>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e,out</m:t>
            </m:r>
          </m:sub>
        </m:sSub>
      </m:oMath>
      <w:r>
        <w:rPr>
          <w:rFonts w:eastAsiaTheme="minorEastAsia"/>
          <w:lang w:val="en-US"/>
        </w:rPr>
        <w:t xml:space="preserve"> the </w:t>
      </w:r>
      <w:r w:rsidR="007D32A0">
        <w:rPr>
          <w:rFonts w:eastAsiaTheme="minorEastAsia"/>
          <w:lang w:val="en-US"/>
        </w:rPr>
        <w:t>energy distribution of</w:t>
      </w:r>
      <w:r>
        <w:rPr>
          <w:rFonts w:eastAsiaTheme="minorEastAsia"/>
          <w:lang w:val="en-US"/>
        </w:rPr>
        <w:t xml:space="preserve"> charged particles entering the volume is equal to the energy </w:t>
      </w:r>
      <w:r w:rsidR="007D32A0">
        <w:rPr>
          <w:rFonts w:eastAsiaTheme="minorEastAsia"/>
          <w:lang w:val="en-US"/>
        </w:rPr>
        <w:t xml:space="preserve">distribution of charged particles </w:t>
      </w:r>
      <w:r>
        <w:rPr>
          <w:rFonts w:eastAsiaTheme="minorEastAsia"/>
          <w:lang w:val="en-US"/>
        </w:rPr>
        <w:t>leaving the volume</w:t>
      </w:r>
      <w:r w:rsidR="00402C66">
        <w:rPr>
          <w:rFonts w:eastAsiaTheme="minorEastAsia"/>
          <w:lang w:val="en-US"/>
        </w:rPr>
        <w:t xml:space="preserve"> (</w:t>
      </w:r>
      <w:r w:rsidR="00D360E0">
        <w:rPr>
          <w:rFonts w:eastAsiaTheme="minorEastAsia"/>
          <w:lang w:val="en-US"/>
        </w:rPr>
        <w:t xml:space="preserve">visualized in </w:t>
      </w:r>
      <w:r w:rsidR="00D360E0">
        <w:rPr>
          <w:rFonts w:eastAsiaTheme="minorEastAsia"/>
          <w:lang w:val="en-US"/>
        </w:rPr>
        <w:fldChar w:fldCharType="begin"/>
      </w:r>
      <w:r w:rsidR="00D360E0">
        <w:rPr>
          <w:rFonts w:eastAsiaTheme="minorEastAsia"/>
          <w:lang w:val="en-US"/>
        </w:rPr>
        <w:instrText xml:space="preserve"> REF _Ref94698801 \h </w:instrText>
      </w:r>
      <w:r w:rsidR="00CB30D7">
        <w:rPr>
          <w:rFonts w:eastAsiaTheme="minorEastAsia"/>
          <w:lang w:val="en-US"/>
        </w:rPr>
        <w:instrText xml:space="preserve"> \* MERGEFORMAT </w:instrText>
      </w:r>
      <w:r w:rsidR="00D360E0">
        <w:rPr>
          <w:rFonts w:eastAsiaTheme="minorEastAsia"/>
          <w:lang w:val="en-US"/>
        </w:rPr>
      </w:r>
      <w:r w:rsidR="00D360E0">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sidR="00D360E0">
        <w:rPr>
          <w:rFonts w:eastAsiaTheme="minorEastAsia"/>
          <w:lang w:val="en-US"/>
        </w:rPr>
        <w:fldChar w:fldCharType="end"/>
      </w:r>
      <w:r w:rsidR="00402C66">
        <w:rPr>
          <w:rFonts w:eastAsiaTheme="minorEastAsia"/>
          <w:lang w:val="en-US"/>
        </w:rPr>
        <w:t>)</w:t>
      </w:r>
      <w:r w:rsidR="001962F0">
        <w:rPr>
          <w:rFonts w:eastAsiaTheme="minorEastAsia"/>
          <w:lang w:val="en-US"/>
        </w:rPr>
        <w:t xml:space="preserve"> </w:t>
      </w:r>
      <w:r w:rsidR="001962F0">
        <w:rPr>
          <w:rFonts w:eastAsiaTheme="minorEastAsia"/>
          <w:lang w:val="en-US"/>
        </w:rPr>
        <w:fldChar w:fldCharType="begin"/>
      </w:r>
      <w:r w:rsidR="00911430">
        <w:rPr>
          <w:rFonts w:eastAsiaTheme="minorEastAsia"/>
          <w:lang w:val="en-US"/>
        </w:rPr>
        <w:instrText xml:space="preserve"> ADDIN ZOTERO_ITEM CSL_CITATION {"citationID":"TxJYePqE","properties":{"formattedCitation":"(Attix,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962F0">
        <w:rPr>
          <w:rFonts w:eastAsiaTheme="minorEastAsia"/>
          <w:lang w:val="en-US"/>
        </w:rPr>
        <w:fldChar w:fldCharType="separate"/>
      </w:r>
      <w:r w:rsidR="001962F0" w:rsidRPr="001962F0">
        <w:rPr>
          <w:rFonts w:cs="Times New Roman"/>
          <w:lang w:val="en-US"/>
        </w:rPr>
        <w:t>(Attix, 1986</w:t>
      </w:r>
      <w:r w:rsidR="001962F0">
        <w:rPr>
          <w:rFonts w:cs="Times New Roman"/>
          <w:lang w:val="en-US"/>
        </w:rPr>
        <w:t>, p.</w:t>
      </w:r>
      <w:r w:rsidR="003206B7">
        <w:rPr>
          <w:rFonts w:cs="Times New Roman"/>
          <w:lang w:val="en-US"/>
        </w:rPr>
        <w:t>65</w:t>
      </w:r>
      <w:r w:rsidR="001962F0" w:rsidRPr="001962F0">
        <w:rPr>
          <w:rFonts w:cs="Times New Roman"/>
          <w:lang w:val="en-US"/>
        </w:rPr>
        <w:t>)</w:t>
      </w:r>
      <w:r w:rsidR="001962F0">
        <w:rPr>
          <w:rFonts w:eastAsiaTheme="minorEastAsia"/>
          <w:lang w:val="en-US"/>
        </w:rPr>
        <w:fldChar w:fldCharType="end"/>
      </w:r>
      <w:r w:rsidR="00D360E0">
        <w:rPr>
          <w:rFonts w:eastAsiaTheme="minorEastAsia"/>
          <w:lang w:val="en-US"/>
        </w:rPr>
        <w:t>.</w:t>
      </w:r>
      <w:r>
        <w:rPr>
          <w:rFonts w:eastAsiaTheme="minorEastAsia"/>
          <w:lang w:val="en-US"/>
        </w:rPr>
        <w:t xml:space="preserve"> This situation is called </w:t>
      </w:r>
      <w:r w:rsidRPr="003D2F20">
        <w:rPr>
          <w:rFonts w:eastAsiaTheme="minorEastAsia"/>
          <w:b/>
          <w:bCs/>
          <w:lang w:val="en-US"/>
        </w:rPr>
        <w:t>charged particle equilibrium</w:t>
      </w:r>
      <w:r>
        <w:rPr>
          <w:rFonts w:eastAsiaTheme="minorEastAsia"/>
          <w:lang w:val="en-US"/>
        </w:rPr>
        <w:t xml:space="preserve"> (CPE), and</w:t>
      </w:r>
      <w:r w:rsidR="00A57157">
        <w:rPr>
          <w:rFonts w:eastAsiaTheme="minorEastAsia"/>
          <w:lang w:val="en-US"/>
        </w:rPr>
        <w:t xml:space="preserve"> if </w:t>
      </w:r>
      <w:r w:rsidR="001648A4">
        <w:rPr>
          <w:rFonts w:eastAsiaTheme="minorEastAsia"/>
          <w:lang w:val="en-US"/>
        </w:rPr>
        <w:t>satisfied,</w:t>
      </w:r>
      <w:r>
        <w:rPr>
          <w:rFonts w:eastAsiaTheme="minorEastAsia"/>
          <w:lang w:val="en-US"/>
        </w:rPr>
        <w:br/>
      </w:r>
      <w:r w:rsidR="001648A4">
        <w:rPr>
          <w:rFonts w:eastAsiaTheme="minorEastAsia"/>
          <w:lang w:val="en-US"/>
        </w:rPr>
        <w:t>reduces absorbed dose</w:t>
      </w:r>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6E3FF1">
        <w:rPr>
          <w:rFonts w:eastAsiaTheme="minorEastAsia"/>
          <w:lang w:val="en-US"/>
        </w:rPr>
        <w:t xml:space="preserve"> </w:t>
      </w:r>
      <w:r w:rsidR="00A15219">
        <w:rPr>
          <w:rFonts w:eastAsiaTheme="minorEastAsia"/>
          <w:lang w:val="en-US"/>
        </w:rPr>
        <w:fldChar w:fldCharType="begin"/>
      </w:r>
      <w:r w:rsidR="00911430">
        <w:rPr>
          <w:rFonts w:eastAsiaTheme="minorEastAsia"/>
          <w:lang w:val="en-US"/>
        </w:rPr>
        <w:instrText xml:space="preserve"> ADDIN ZOTERO_ITEM CSL_CITATION {"citationID":"K3EsxGiN","properties":{"formattedCitation":"(Attix,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A15219">
        <w:rPr>
          <w:rFonts w:eastAsiaTheme="minorEastAsia"/>
          <w:lang w:val="en-US"/>
        </w:rPr>
        <w:fldChar w:fldCharType="separate"/>
      </w:r>
      <w:r w:rsidR="00A15219" w:rsidRPr="001962F0">
        <w:rPr>
          <w:rFonts w:cs="Times New Roman"/>
          <w:lang w:val="en-US"/>
        </w:rPr>
        <w:t>(Attix, 1986</w:t>
      </w:r>
      <w:r w:rsidR="001962F0">
        <w:rPr>
          <w:rFonts w:cs="Times New Roman"/>
          <w:lang w:val="en-US"/>
        </w:rPr>
        <w:t>, p.69</w:t>
      </w:r>
      <w:r w:rsidR="00A15219" w:rsidRPr="001962F0">
        <w:rPr>
          <w:rFonts w:cs="Times New Roman"/>
          <w:lang w:val="en-US"/>
        </w:rPr>
        <w:t>)</w:t>
      </w:r>
      <w:r w:rsidR="00A15219">
        <w:rPr>
          <w:rFonts w:eastAsiaTheme="minorEastAsia"/>
          <w:lang w:val="en-US"/>
        </w:rPr>
        <w:fldChar w:fldCharType="end"/>
      </w:r>
      <w:r>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B3758" w14:paraId="6F0A4C32" w14:textId="77777777" w:rsidTr="00CB3758">
        <w:tc>
          <w:tcPr>
            <w:tcW w:w="8815" w:type="dxa"/>
          </w:tcPr>
          <w:p w14:paraId="1B27A7DB" w14:textId="129D0C99" w:rsidR="00CB3758" w:rsidRPr="00CB3758" w:rsidRDefault="00CB3758" w:rsidP="00CB30D7">
            <w:pPr>
              <w:spacing w:after="160" w:line="360" w:lineRule="auto"/>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m:t>
                </m:r>
                <m:r>
                  <m:rPr>
                    <m:sty m:val="p"/>
                  </m:rPr>
                  <w:rPr>
                    <w:rFonts w:ascii="Cambria Math" w:eastAsiaTheme="minorEastAsia" w:hAnsi="Cambria Math"/>
                    <w:lang w:val="en-US"/>
                  </w:rPr>
                  <m:t>Ψ</m:t>
                </m:r>
                <m:f>
                  <m:fPr>
                    <m:ctrlPr>
                      <w:rPr>
                        <w:rFonts w:ascii="Cambria Math" w:eastAsiaTheme="minorEastAsia" w:hAnsi="Cambria Math"/>
                        <w:i/>
                        <w:lang w:val="en-US"/>
                      </w:rPr>
                    </m:ctrlPr>
                  </m:fPr>
                  <m:num>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μ</m:t>
                        </m:r>
                      </m:e>
                      <m:sub>
                        <m:r>
                          <m:rPr>
                            <m:sty m:val="p"/>
                          </m:rPr>
                          <w:rPr>
                            <w:rFonts w:ascii="Cambria Math" w:eastAsiaTheme="minorEastAsia" w:hAnsi="Cambria Math"/>
                            <w:lang w:val="en-US"/>
                          </w:rPr>
                          <m:t>en</m:t>
                        </m:r>
                      </m:sub>
                    </m:sSub>
                  </m:num>
                  <m:den>
                    <m:r>
                      <w:rPr>
                        <w:rFonts w:ascii="Cambria Math" w:eastAsiaTheme="minorEastAsia" w:hAnsi="Cambria Math"/>
                        <w:lang w:val="en-US"/>
                      </w:rPr>
                      <m:t>ρ</m:t>
                    </m:r>
                  </m:den>
                </m:f>
                <m:r>
                  <w:rPr>
                    <w:rFonts w:ascii="Cambria Math" w:eastAsiaTheme="minorEastAsia" w:hAnsi="Cambria Math"/>
                    <w:lang w:val="en-US"/>
                  </w:rPr>
                  <m:t xml:space="preserve"> .</m:t>
                </m:r>
              </m:oMath>
            </m:oMathPara>
          </w:p>
        </w:tc>
        <w:bookmarkStart w:id="45" w:name="_Ref97207315"/>
        <w:tc>
          <w:tcPr>
            <w:tcW w:w="535" w:type="dxa"/>
          </w:tcPr>
          <w:p w14:paraId="5B5F3893" w14:textId="3FC2B01F" w:rsidR="00CB3758" w:rsidRDefault="00CB3758"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12</w:t>
            </w:r>
            <w:r>
              <w:fldChar w:fldCharType="end"/>
            </w:r>
            <w:bookmarkEnd w:id="45"/>
          </w:p>
        </w:tc>
      </w:tr>
    </w:tbl>
    <w:p w14:paraId="378B7788" w14:textId="5CBE2F27" w:rsidR="001648A4" w:rsidRDefault="00C3663D" w:rsidP="00CB30D7">
      <w:pPr>
        <w:spacing w:line="360" w:lineRule="auto"/>
        <w:rPr>
          <w:rFonts w:eastAsiaTheme="minorEastAsia"/>
          <w:lang w:val="en-US"/>
        </w:rPr>
      </w:pPr>
      <w:r>
        <w:rPr>
          <w:rFonts w:eastAsiaTheme="minorEastAsia"/>
          <w:lang w:val="en-US"/>
        </w:rPr>
        <w:t xml:space="preserve">CPE essentially demands </w:t>
      </w:r>
      <w:r w:rsidR="00DD6893">
        <w:rPr>
          <w:rFonts w:eastAsiaTheme="minorEastAsia"/>
          <w:lang w:val="en-US"/>
        </w:rPr>
        <w:t xml:space="preserve">constant photon fluence </w:t>
      </w:r>
      <w:r w:rsidR="00547CE1">
        <w:rPr>
          <w:rFonts w:eastAsiaTheme="minorEastAsia"/>
          <w:lang w:val="en-US"/>
        </w:rPr>
        <w:t>everywhere around</w:t>
      </w:r>
      <w:r w:rsidR="00A3793B">
        <w:rPr>
          <w:rFonts w:eastAsiaTheme="minorEastAsia"/>
          <w:lang w:val="en-US"/>
        </w:rPr>
        <w:t xml:space="preserve"> and within</w:t>
      </w:r>
      <w:r w:rsidR="00547CE1">
        <w:rPr>
          <w:rFonts w:eastAsiaTheme="minorEastAsia"/>
          <w:lang w:val="en-US"/>
        </w:rPr>
        <w:t xml:space="preserve"> the smaller volume v in </w:t>
      </w:r>
      <w:r w:rsidR="00547CE1">
        <w:rPr>
          <w:rFonts w:eastAsiaTheme="minorEastAsia"/>
          <w:lang w:val="en-US"/>
        </w:rPr>
        <w:fldChar w:fldCharType="begin"/>
      </w:r>
      <w:r w:rsidR="00547CE1">
        <w:rPr>
          <w:rFonts w:eastAsiaTheme="minorEastAsia"/>
          <w:lang w:val="en-US"/>
        </w:rPr>
        <w:instrText xml:space="preserve"> REF _Ref94698801 \h </w:instrText>
      </w:r>
      <w:r w:rsidR="00CB30D7">
        <w:rPr>
          <w:rFonts w:eastAsiaTheme="minorEastAsia"/>
          <w:lang w:val="en-US"/>
        </w:rPr>
        <w:instrText xml:space="preserve"> \* MERGEFORMAT </w:instrText>
      </w:r>
      <w:r w:rsidR="00547CE1">
        <w:rPr>
          <w:rFonts w:eastAsiaTheme="minorEastAsia"/>
          <w:lang w:val="en-US"/>
        </w:rPr>
      </w:r>
      <w:r w:rsidR="00547CE1">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sidR="00547CE1">
        <w:rPr>
          <w:rFonts w:eastAsiaTheme="minorEastAsia"/>
          <w:lang w:val="en-US"/>
        </w:rPr>
        <w:fldChar w:fldCharType="end"/>
      </w:r>
      <w:r w:rsidR="00EF639F">
        <w:rPr>
          <w:rFonts w:eastAsiaTheme="minorEastAsia"/>
          <w:lang w:val="en-US"/>
        </w:rPr>
        <w:t xml:space="preserve">. If </w:t>
      </w:r>
      <w:r w:rsidR="00FC05F0">
        <w:rPr>
          <w:rFonts w:eastAsiaTheme="minorEastAsia"/>
          <w:lang w:val="en-US"/>
        </w:rPr>
        <w:t>the fluence dropped significantly when entering</w:t>
      </w:r>
      <w:r w:rsidR="00F1263A">
        <w:rPr>
          <w:rFonts w:eastAsiaTheme="minorEastAsia"/>
          <w:lang w:val="en-US"/>
        </w:rPr>
        <w:t xml:space="preserve"> the large</w:t>
      </w:r>
      <w:r w:rsidR="00FC05F0">
        <w:rPr>
          <w:rFonts w:eastAsiaTheme="minorEastAsia"/>
          <w:lang w:val="en-US"/>
        </w:rPr>
        <w:t xml:space="preserve"> volume </w:t>
      </w:r>
      <w:r w:rsidR="00F1263A">
        <w:rPr>
          <w:rFonts w:eastAsiaTheme="minorEastAsia"/>
          <w:lang w:val="en-US"/>
        </w:rPr>
        <w:t>V</w:t>
      </w:r>
      <w:r w:rsidR="00FC05F0">
        <w:rPr>
          <w:rFonts w:eastAsiaTheme="minorEastAsia"/>
          <w:lang w:val="en-US"/>
        </w:rPr>
        <w:t xml:space="preserve">, more </w:t>
      </w:r>
      <w:r w:rsidR="003B7782">
        <w:rPr>
          <w:rFonts w:eastAsiaTheme="minorEastAsia"/>
          <w:lang w:val="en-US"/>
        </w:rPr>
        <w:t>secondary electrons</w:t>
      </w:r>
      <w:r w:rsidR="00FC05F0">
        <w:rPr>
          <w:rFonts w:eastAsiaTheme="minorEastAsia"/>
          <w:lang w:val="en-US"/>
        </w:rPr>
        <w:t xml:space="preserve"> would be generated </w:t>
      </w:r>
      <w:r w:rsidR="00510B98">
        <w:rPr>
          <w:rFonts w:eastAsiaTheme="minorEastAsia"/>
          <w:lang w:val="en-US"/>
        </w:rPr>
        <w:t>at the entrance of v, compared to the exit</w:t>
      </w:r>
      <w:r w:rsidR="00B80835">
        <w:rPr>
          <w:rFonts w:eastAsiaTheme="minorEastAsia"/>
          <w:lang w:val="en-US"/>
        </w:rPr>
        <w:t xml:space="preserve"> and </w:t>
      </w:r>
      <w:r w:rsidR="00501D43">
        <w:rPr>
          <w:rFonts w:eastAsiaTheme="minorEastAsia"/>
          <w:lang w:val="en-US"/>
        </w:rPr>
        <w:t>we don’t have CPE</w:t>
      </w:r>
      <w:r w:rsidR="00984C47">
        <w:rPr>
          <w:rFonts w:eastAsiaTheme="minorEastAsia"/>
          <w:lang w:val="en-US"/>
        </w:rPr>
        <w:t xml:space="preserve"> </w:t>
      </w:r>
      <w:r w:rsidR="00287C34">
        <w:rPr>
          <w:rFonts w:eastAsiaTheme="minorEastAsia"/>
          <w:lang w:val="en-US"/>
        </w:rPr>
        <w:fldChar w:fldCharType="begin"/>
      </w:r>
      <w:r w:rsidR="00911430">
        <w:rPr>
          <w:rFonts w:eastAsiaTheme="minorEastAsia"/>
          <w:lang w:val="en-US"/>
        </w:rPr>
        <w:instrText xml:space="preserve"> ADDIN ZOTERO_ITEM CSL_CITATION {"citationID":"6auPUBwH","properties":{"formattedCitation":"(Attix,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287C34">
        <w:rPr>
          <w:rFonts w:eastAsiaTheme="minorEastAsia"/>
          <w:lang w:val="en-US"/>
        </w:rPr>
        <w:fldChar w:fldCharType="separate"/>
      </w:r>
      <w:r w:rsidR="00287C34" w:rsidRPr="00950531">
        <w:rPr>
          <w:rFonts w:cs="Times New Roman"/>
          <w:lang w:val="en-US"/>
        </w:rPr>
        <w:t>(Attix, 1986</w:t>
      </w:r>
      <w:r w:rsidR="00950531">
        <w:rPr>
          <w:rFonts w:cs="Times New Roman"/>
          <w:lang w:val="en-US"/>
        </w:rPr>
        <w:t>, p.67</w:t>
      </w:r>
      <w:r w:rsidR="00287C34" w:rsidRPr="00950531">
        <w:rPr>
          <w:rFonts w:cs="Times New Roman"/>
          <w:lang w:val="en-US"/>
        </w:rPr>
        <w:t>)</w:t>
      </w:r>
      <w:r w:rsidR="00287C34">
        <w:rPr>
          <w:rFonts w:eastAsiaTheme="minorEastAsia"/>
          <w:lang w:val="en-US"/>
        </w:rPr>
        <w:fldChar w:fldCharType="end"/>
      </w:r>
      <w:r w:rsidR="00501D43">
        <w:rPr>
          <w:rFonts w:eastAsiaTheme="minorEastAsia"/>
          <w:lang w:val="en-US"/>
        </w:rPr>
        <w:t>.</w:t>
      </w:r>
      <w:r w:rsidR="00950531">
        <w:rPr>
          <w:rFonts w:eastAsiaTheme="minorEastAsia"/>
          <w:lang w:val="en-US"/>
        </w:rPr>
        <w:t xml:space="preserve"> </w:t>
      </w:r>
      <w:r w:rsidR="00693BB9">
        <w:rPr>
          <w:rFonts w:eastAsiaTheme="minorEastAsia"/>
          <w:lang w:val="en-US"/>
        </w:rPr>
        <w:t xml:space="preserve"> </w:t>
      </w:r>
    </w:p>
    <w:p w14:paraId="6CA3712D" w14:textId="5A33AA1C" w:rsidR="00D27A64" w:rsidRDefault="00D27A64" w:rsidP="00CB30D7">
      <w:pPr>
        <w:spacing w:line="360" w:lineRule="auto"/>
        <w:rPr>
          <w:rFonts w:eastAsiaTheme="minorEastAsia"/>
          <w:lang w:val="en-US"/>
        </w:rPr>
      </w:pPr>
      <w:r>
        <w:rPr>
          <w:rFonts w:eastAsiaTheme="minorEastAsia"/>
          <w:lang w:val="en-US"/>
        </w:rPr>
        <w:t xml:space="preserve">When CPE is achieved, we can easily find the dose ratio between two volumes. This is a practical metric because we often need to relate dose </w:t>
      </w:r>
      <w:r w:rsidR="00E426F8">
        <w:rPr>
          <w:rFonts w:eastAsiaTheme="minorEastAsia"/>
          <w:lang w:val="en-US"/>
        </w:rPr>
        <w:t>to mediums of different densities</w:t>
      </w:r>
      <w:r>
        <w:rPr>
          <w:rFonts w:eastAsiaTheme="minorEastAsia"/>
          <w:lang w:val="en-US"/>
        </w:rPr>
        <w:t xml:space="preserve">. </w:t>
      </w:r>
      <w:r>
        <w:rPr>
          <w:rFonts w:eastAsiaTheme="minorEastAsia"/>
          <w:lang w:val="en-US"/>
        </w:rPr>
        <w:br/>
      </w:r>
      <w:r>
        <w:rPr>
          <w:lang w:val="en-US"/>
        </w:rPr>
        <w:t xml:space="preserve">CPE is not necessarily easy to achieve. If the volumes </w:t>
      </w:r>
      <w:r>
        <w:rPr>
          <w:rFonts w:eastAsiaTheme="minorEastAsia"/>
          <w:lang w:val="en-US"/>
        </w:rPr>
        <w:t xml:space="preserve">are near the source, we’ll have much higher fluence on the side closest to the source </w:t>
      </w:r>
      <w:r>
        <w:rPr>
          <w:rFonts w:eastAsiaTheme="minorEastAsia"/>
          <w:lang w:val="en-US"/>
        </w:rPr>
        <w:fldChar w:fldCharType="begin"/>
      </w:r>
      <w:r w:rsidR="003F507D">
        <w:rPr>
          <w:rFonts w:eastAsiaTheme="minorEastAsia"/>
          <w:lang w:val="en-US"/>
        </w:rPr>
        <w:instrText xml:space="preserve"> ADDIN ZOTERO_ITEM CSL_CITATION {"citationID":"hN4Rhr5U","properties":{"formattedCitation":"(Attix,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Pr>
          <w:rFonts w:eastAsiaTheme="minorEastAsia"/>
          <w:lang w:val="en-US"/>
        </w:rPr>
        <w:fldChar w:fldCharType="separate"/>
      </w:r>
      <w:r w:rsidRPr="006260FD">
        <w:rPr>
          <w:rFonts w:cs="Times New Roman"/>
          <w:lang w:val="en-US"/>
        </w:rPr>
        <w:t>(Attix, 1986</w:t>
      </w:r>
      <w:r>
        <w:rPr>
          <w:rFonts w:cs="Times New Roman"/>
          <w:lang w:val="en-US"/>
        </w:rPr>
        <w:t>, p.72</w:t>
      </w:r>
      <w:r w:rsidRPr="006260FD">
        <w:rPr>
          <w:rFonts w:cs="Times New Roman"/>
          <w:lang w:val="en-US"/>
        </w:rPr>
        <w:t>)</w:t>
      </w:r>
      <w:r>
        <w:rPr>
          <w:rFonts w:eastAsiaTheme="minorEastAsia"/>
          <w:lang w:val="en-US"/>
        </w:rPr>
        <w:fldChar w:fldCharType="end"/>
      </w:r>
      <w:r>
        <w:rPr>
          <w:rFonts w:eastAsiaTheme="minorEastAsia"/>
          <w:lang w:val="en-US"/>
        </w:rPr>
        <w:t xml:space="preserve">. This causes more ionizations closer to the surface of V, compared to the surface of v, and CPE fails. </w:t>
      </w:r>
      <w:r>
        <w:rPr>
          <w:rFonts w:eastAsiaTheme="minorEastAsia"/>
          <w:lang w:val="en-US"/>
        </w:rPr>
        <w:br/>
        <w:t xml:space="preserve">For larger photon energies, the range of the liberated charged particles will increase compared to the range of the photons. Therefore, charged particles ionized near the surface of V have larger </w:t>
      </w:r>
      <w:r>
        <w:rPr>
          <w:rFonts w:eastAsiaTheme="minorEastAsia"/>
          <w:lang w:val="en-US"/>
        </w:rPr>
        <w:lastRenderedPageBreak/>
        <w:t xml:space="preserve">ranges than the charged particles ionized near the surface of v. The generated charged particles will therefore enter volume v but doesn’t exit, and CPE fails.  </w:t>
      </w:r>
    </w:p>
    <w:p w14:paraId="21AD1947" w14:textId="0C6DD57A" w:rsidR="00400AB2" w:rsidRDefault="00400AB2" w:rsidP="00CB30D7">
      <w:pPr>
        <w:spacing w:line="360" w:lineRule="auto"/>
        <w:rPr>
          <w:rFonts w:eastAsiaTheme="minorEastAsia"/>
          <w:lang w:val="en-US"/>
        </w:rPr>
      </w:pPr>
      <w:r>
        <w:rPr>
          <w:rFonts w:eastAsiaTheme="minorEastAsia"/>
          <w:noProof/>
          <w:lang w:val="en-US"/>
        </w:rPr>
        <w:drawing>
          <wp:anchor distT="0" distB="0" distL="114300" distR="114300" simplePos="0" relativeHeight="251691008" behindDoc="1" locked="0" layoutInCell="1" allowOverlap="1" wp14:anchorId="4FA29A6F" wp14:editId="2841C108">
            <wp:simplePos x="0" y="0"/>
            <wp:positionH relativeFrom="column">
              <wp:posOffset>0</wp:posOffset>
            </wp:positionH>
            <wp:positionV relativeFrom="paragraph">
              <wp:posOffset>290830</wp:posOffset>
            </wp:positionV>
            <wp:extent cx="4212404" cy="2357276"/>
            <wp:effectExtent l="0" t="0" r="0" b="5080"/>
            <wp:wrapTight wrapText="bothSides">
              <wp:wrapPolygon edited="0">
                <wp:start x="0" y="0"/>
                <wp:lineTo x="0" y="21472"/>
                <wp:lineTo x="21493" y="21472"/>
                <wp:lineTo x="21493" y="0"/>
                <wp:lineTo x="0" y="0"/>
              </wp:wrapPolygon>
            </wp:wrapTight>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18">
                      <a:extLst>
                        <a:ext uri="{28A0092B-C50C-407E-A947-70E740481C1C}">
                          <a14:useLocalDpi xmlns:a14="http://schemas.microsoft.com/office/drawing/2010/main" val="0"/>
                        </a:ext>
                      </a:extLst>
                    </a:blip>
                    <a:srcRect l="1037" t="615" r="46759" b="47450"/>
                    <a:stretch/>
                  </pic:blipFill>
                  <pic:spPr bwMode="auto">
                    <a:xfrm>
                      <a:off x="0" y="0"/>
                      <a:ext cx="4212404" cy="2357276"/>
                    </a:xfrm>
                    <a:prstGeom prst="rect">
                      <a:avLst/>
                    </a:prstGeom>
                    <a:ln>
                      <a:noFill/>
                    </a:ln>
                    <a:extLst>
                      <a:ext uri="{53640926-AAD7-44D8-BBD7-CCE9431645EC}">
                        <a14:shadowObscured xmlns:a14="http://schemas.microsoft.com/office/drawing/2010/main"/>
                      </a:ext>
                    </a:extLst>
                  </pic:spPr>
                </pic:pic>
              </a:graphicData>
            </a:graphic>
          </wp:anchor>
        </w:drawing>
      </w:r>
    </w:p>
    <w:p w14:paraId="4FE461B1" w14:textId="2ACA26DD" w:rsidR="00400AB2" w:rsidRDefault="00400AB2" w:rsidP="00CB30D7">
      <w:pPr>
        <w:spacing w:after="160" w:line="360" w:lineRule="auto"/>
        <w:rPr>
          <w:rFonts w:eastAsiaTheme="minorEastAsia"/>
          <w:lang w:val="en-US"/>
        </w:rPr>
      </w:pPr>
      <w:r>
        <w:rPr>
          <w:noProof/>
        </w:rPr>
        <mc:AlternateContent>
          <mc:Choice Requires="wps">
            <w:drawing>
              <wp:anchor distT="0" distB="0" distL="114300" distR="114300" simplePos="0" relativeHeight="251693056" behindDoc="1" locked="0" layoutInCell="1" allowOverlap="1" wp14:anchorId="2F5034BC" wp14:editId="72C143B7">
                <wp:simplePos x="0" y="0"/>
                <wp:positionH relativeFrom="page">
                  <wp:posOffset>5435949</wp:posOffset>
                </wp:positionH>
                <wp:positionV relativeFrom="paragraph">
                  <wp:posOffset>413092</wp:posOffset>
                </wp:positionV>
                <wp:extent cx="1768475" cy="635"/>
                <wp:effectExtent l="0" t="0" r="3175" b="8255"/>
                <wp:wrapTight wrapText="bothSides">
                  <wp:wrapPolygon edited="0">
                    <wp:start x="0" y="0"/>
                    <wp:lineTo x="0" y="20698"/>
                    <wp:lineTo x="21406" y="20698"/>
                    <wp:lineTo x="2140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1C41AE7E" w14:textId="6706D14A" w:rsidR="00400AB2" w:rsidRPr="00B72C5F" w:rsidRDefault="00400AB2" w:rsidP="00400AB2">
                            <w:pPr>
                              <w:pStyle w:val="Caption"/>
                              <w:rPr>
                                <w:noProof/>
                                <w:sz w:val="24"/>
                                <w:lang w:val="en-US"/>
                              </w:rPr>
                            </w:pPr>
                            <w:bookmarkStart w:id="46" w:name="_Ref94698801"/>
                            <w:r w:rsidRPr="00B72C5F">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10</w:t>
                            </w:r>
                            <w:r w:rsidR="00882ED2">
                              <w:rPr>
                                <w:lang w:val="en-US"/>
                              </w:rPr>
                              <w:fldChar w:fldCharType="end"/>
                            </w:r>
                            <w:bookmarkEnd w:id="46"/>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34BC" id="Text Box 21" o:spid="_x0000_s1031" type="#_x0000_t202" style="position:absolute;margin-left:428.05pt;margin-top:32.55pt;width:139.25pt;height:.05pt;z-index:-2516234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OGQIAAD8EAAAOAAAAZHJzL2Uyb0RvYy54bWysU01v2zAMvQ/YfxB0X5x0a1o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c389tPN9ecSfLNP15H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" stroked="f">
                <v:textbox style="mso-fit-shape-to-text:t" inset="0,0,0,0">
                  <w:txbxContent>
                    <w:p w14:paraId="1C41AE7E" w14:textId="6706D14A" w:rsidR="00400AB2" w:rsidRPr="00B72C5F" w:rsidRDefault="00400AB2" w:rsidP="00400AB2">
                      <w:pPr>
                        <w:pStyle w:val="Caption"/>
                        <w:rPr>
                          <w:noProof/>
                          <w:sz w:val="24"/>
                          <w:lang w:val="en-US"/>
                        </w:rPr>
                      </w:pPr>
                      <w:bookmarkStart w:id="47" w:name="_Ref94698801"/>
                      <w:r w:rsidRPr="00B72C5F">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10</w:t>
                      </w:r>
                      <w:r w:rsidR="00882ED2">
                        <w:rPr>
                          <w:lang w:val="en-US"/>
                        </w:rPr>
                        <w:fldChar w:fldCharType="end"/>
                      </w:r>
                      <w:bookmarkEnd w:id="47"/>
                      <w:r w:rsidR="00B72C5F" w:rsidRPr="00B72C5F">
                        <w:rPr>
                          <w:lang w:val="en-US"/>
                        </w:rPr>
                        <w:t xml:space="preserve">. </w:t>
                      </w:r>
                      <w:r w:rsidR="00B72C5F" w:rsidRPr="00543410">
                        <w:rPr>
                          <w:lang w:val="en-US"/>
                        </w:rPr>
                        <w:t>Charged particle equilibrium visualized, w</w:t>
                      </w:r>
                      <w:r w:rsidR="00B72C5F">
                        <w:rPr>
                          <w:lang w:val="en-US"/>
                        </w:rPr>
                        <w:t xml:space="preserve">here photon energy enters a volume </w:t>
                      </w:r>
                      <m:oMath>
                        <m:r>
                          <w:rPr>
                            <w:rFonts w:ascii="Cambria Math" w:hAnsi="Cambria Math"/>
                            <w:lang w:val="en-US"/>
                          </w:rPr>
                          <m:t>V</m:t>
                        </m:r>
                      </m:oMath>
                      <w:r w:rsidR="00B72C5F">
                        <w:rPr>
                          <w:rFonts w:eastAsiaTheme="minorEastAsia"/>
                          <w:lang w:val="en-US"/>
                        </w:rPr>
                        <w:t xml:space="preserve"> transferring energy to charged particles (electrons in this case), that traverses a smaller volume </w:t>
                      </w:r>
                      <m:oMath>
                        <m:r>
                          <w:rPr>
                            <w:rFonts w:ascii="Cambria Math" w:eastAsiaTheme="minorEastAsia" w:hAnsi="Cambria Math"/>
                            <w:lang w:val="en-US"/>
                          </w:rPr>
                          <m:t>v</m:t>
                        </m:r>
                      </m:oMath>
                      <w:r w:rsidR="00B72C5F">
                        <w:rPr>
                          <w:rFonts w:eastAsiaTheme="minorEastAsia"/>
                          <w:lang w:val="en-US"/>
                        </w:rPr>
                        <w:t xml:space="preserve">. The electrons exiting </w:t>
                      </w:r>
                      <m:oMath>
                        <m:r>
                          <w:rPr>
                            <w:rFonts w:ascii="Cambria Math" w:eastAsiaTheme="minorEastAsia" w:hAnsi="Cambria Math"/>
                            <w:lang w:val="en-US"/>
                          </w:rPr>
                          <m:t>v</m:t>
                        </m:r>
                      </m:oMath>
                      <w:r w:rsidR="00B72C5F">
                        <w:rPr>
                          <w:rFonts w:eastAsiaTheme="minorEastAsia"/>
                          <w:lang w:val="en-US"/>
                        </w:rPr>
                        <w:t xml:space="preserve"> are of same type and energy distribution as the electrons entering, and we have CPE.</w:t>
                      </w:r>
                    </w:p>
                  </w:txbxContent>
                </v:textbox>
                <w10:wrap type="tight" anchorx="page"/>
              </v:shape>
            </w:pict>
          </mc:Fallback>
        </mc:AlternateContent>
      </w:r>
    </w:p>
    <w:p w14:paraId="04D827E7" w14:textId="1F8E9B33" w:rsidR="00400AB2" w:rsidRDefault="00400AB2" w:rsidP="00CB30D7">
      <w:pPr>
        <w:spacing w:after="160" w:line="360" w:lineRule="auto"/>
        <w:rPr>
          <w:rFonts w:eastAsiaTheme="minorEastAsia"/>
          <w:lang w:val="en-US"/>
        </w:rPr>
      </w:pPr>
    </w:p>
    <w:p w14:paraId="7B6CB087" w14:textId="77777777" w:rsidR="00400AB2" w:rsidRDefault="00400AB2" w:rsidP="00CB30D7">
      <w:pPr>
        <w:spacing w:after="160" w:line="360" w:lineRule="auto"/>
        <w:rPr>
          <w:rFonts w:eastAsiaTheme="minorEastAsia"/>
          <w:lang w:val="en-US"/>
        </w:rPr>
      </w:pPr>
    </w:p>
    <w:p w14:paraId="57D8482C" w14:textId="48F24FEE" w:rsidR="00400AB2" w:rsidRDefault="00400AB2" w:rsidP="00CB30D7">
      <w:pPr>
        <w:spacing w:after="160" w:line="360" w:lineRule="auto"/>
        <w:rPr>
          <w:rFonts w:eastAsiaTheme="minorEastAsia"/>
          <w:lang w:val="en-US"/>
        </w:rPr>
      </w:pPr>
    </w:p>
    <w:p w14:paraId="3306594C" w14:textId="77777777" w:rsidR="00400AB2" w:rsidRDefault="00400AB2" w:rsidP="00CB30D7">
      <w:pPr>
        <w:spacing w:after="160" w:line="360" w:lineRule="auto"/>
        <w:rPr>
          <w:rFonts w:eastAsiaTheme="minorEastAsia"/>
          <w:lang w:val="en-US"/>
        </w:rPr>
      </w:pPr>
    </w:p>
    <w:p w14:paraId="383FD485" w14:textId="77777777" w:rsidR="00726782" w:rsidRDefault="00726782" w:rsidP="00CB30D7">
      <w:pPr>
        <w:spacing w:line="360" w:lineRule="auto"/>
        <w:rPr>
          <w:rFonts w:eastAsiaTheme="minorEastAsia"/>
          <w:b/>
          <w:bCs/>
          <w:lang w:val="en-US"/>
        </w:rPr>
      </w:pPr>
      <w:r>
        <w:rPr>
          <w:rFonts w:eastAsiaTheme="minorEastAsia"/>
          <w:b/>
          <w:bCs/>
          <w:lang w:val="en-US"/>
        </w:rPr>
        <w:t>Transient Charged Particle Equilibrium (TCPE)</w:t>
      </w:r>
    </w:p>
    <w:p w14:paraId="03C8BB3A" w14:textId="2FCEC3FF" w:rsidR="00726782" w:rsidRDefault="00726782" w:rsidP="00CB30D7">
      <w:pPr>
        <w:spacing w:line="360" w:lineRule="auto"/>
        <w:rPr>
          <w:rFonts w:eastAsiaTheme="minorEastAsia"/>
          <w:lang w:val="en-US"/>
        </w:rPr>
      </w:pPr>
      <w:r>
        <w:rPr>
          <w:rFonts w:eastAsiaTheme="minorEastAsia"/>
          <w:lang w:val="en-US"/>
        </w:rPr>
        <w:t xml:space="preserve">CPE demands no significant attenuation of photons within the smaller volume in </w:t>
      </w:r>
      <w:r>
        <w:rPr>
          <w:rFonts w:eastAsiaTheme="minorEastAsia"/>
          <w:lang w:val="en-US"/>
        </w:rPr>
        <w:fldChar w:fldCharType="begin"/>
      </w:r>
      <w:r>
        <w:rPr>
          <w:rFonts w:eastAsiaTheme="minorEastAsia"/>
          <w:lang w:val="en-US"/>
        </w:rPr>
        <w:instrText xml:space="preserve"> REF _Ref94698801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B72C5F">
        <w:rPr>
          <w:lang w:val="en-US"/>
        </w:rPr>
        <w:t xml:space="preserve">Figure </w:t>
      </w:r>
      <w:r w:rsidR="000E19EF">
        <w:rPr>
          <w:noProof/>
          <w:lang w:val="en-US"/>
        </w:rPr>
        <w:t>1</w:t>
      </w:r>
      <w:r w:rsidR="000E19EF">
        <w:rPr>
          <w:noProof/>
          <w:lang w:val="en-US"/>
        </w:rPr>
        <w:noBreakHyphen/>
        <w:t>10</w:t>
      </w:r>
      <w:r>
        <w:rPr>
          <w:rFonts w:eastAsiaTheme="minorEastAsia"/>
          <w:lang w:val="en-US"/>
        </w:rPr>
        <w:fldChar w:fldCharType="end"/>
      </w:r>
      <w:r>
        <w:rPr>
          <w:rFonts w:eastAsiaTheme="minorEastAsia"/>
          <w:lang w:val="en-US"/>
        </w:rPr>
        <w:t xml:space="preserve">. </w:t>
      </w:r>
      <w:r w:rsidR="00C2733C">
        <w:rPr>
          <w:rFonts w:eastAsiaTheme="minorEastAsia"/>
          <w:lang w:val="en-US"/>
        </w:rPr>
        <w:t>As mentioned, this would require a</w:t>
      </w:r>
      <w:r w:rsidR="00F010DE">
        <w:rPr>
          <w:rFonts w:eastAsiaTheme="minorEastAsia"/>
          <w:lang w:val="en-US"/>
        </w:rPr>
        <w:t xml:space="preserve">n infinitesimal small volume. </w:t>
      </w:r>
      <w:r w:rsidR="002111AA">
        <w:rPr>
          <w:rFonts w:eastAsiaTheme="minorEastAsia"/>
          <w:lang w:val="en-US"/>
        </w:rPr>
        <w:t xml:space="preserve">A more realistic </w:t>
      </w:r>
      <w:r w:rsidR="00B11DE3">
        <w:rPr>
          <w:rFonts w:eastAsiaTheme="minorEastAsia"/>
          <w:lang w:val="en-US"/>
        </w:rPr>
        <w:t xml:space="preserve">approach is </w:t>
      </w:r>
      <w:r w:rsidR="00365590">
        <w:rPr>
          <w:rFonts w:eastAsiaTheme="minorEastAsia"/>
          <w:lang w:val="en-US"/>
        </w:rPr>
        <w:t>that the photons ionize electrons inside the smaller volume</w:t>
      </w:r>
      <w:r w:rsidR="00A417D1">
        <w:rPr>
          <w:rFonts w:eastAsiaTheme="minorEastAsia"/>
          <w:lang w:val="en-US"/>
        </w:rPr>
        <w:t xml:space="preserve">. As the photons </w:t>
      </w:r>
      <w:r w:rsidR="00B5742D">
        <w:rPr>
          <w:rFonts w:eastAsiaTheme="minorEastAsia"/>
          <w:lang w:val="en-US"/>
        </w:rPr>
        <w:t>traverse,</w:t>
      </w:r>
      <w:r w:rsidR="00A417D1">
        <w:rPr>
          <w:rFonts w:eastAsiaTheme="minorEastAsia"/>
          <w:lang w:val="en-US"/>
        </w:rPr>
        <w:t xml:space="preserve"> they lose energy,</w:t>
      </w:r>
      <w:r w:rsidR="006E471F">
        <w:rPr>
          <w:rFonts w:eastAsiaTheme="minorEastAsia"/>
          <w:lang w:val="en-US"/>
        </w:rPr>
        <w:t xml:space="preserve"> causing a decrease in dose contribution</w:t>
      </w:r>
      <w:r w:rsidR="00B5742D">
        <w:rPr>
          <w:rFonts w:eastAsiaTheme="minorEastAsia"/>
          <w:lang w:val="en-US"/>
        </w:rPr>
        <w:t xml:space="preserve">. </w:t>
      </w:r>
      <w:r w:rsidR="00DD6E6D">
        <w:rPr>
          <w:rFonts w:eastAsiaTheme="minorEastAsia"/>
          <w:lang w:val="en-US"/>
        </w:rPr>
        <w:t xml:space="preserve">Instead of dose being equal 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sidR="00DD6E6D">
        <w:rPr>
          <w:rFonts w:eastAsiaTheme="minorEastAsia"/>
          <w:lang w:val="en-US"/>
        </w:rPr>
        <w:t xml:space="preserve"> we assume proportionality</w:t>
      </w:r>
      <w:r w:rsidR="00A9099C">
        <w:rPr>
          <w:rFonts w:eastAsiaTheme="minorEastAsia"/>
          <w:lang w:val="en-US"/>
        </w:rPr>
        <w:t>, and t</w:t>
      </w:r>
      <w:r>
        <w:rPr>
          <w:rFonts w:eastAsiaTheme="minorEastAsia"/>
          <w:lang w:val="en-US"/>
        </w:rPr>
        <w:t>he expression for dose becomes</w:t>
      </w:r>
      <w:r w:rsidR="00593EA1">
        <w:rPr>
          <w:rFonts w:eastAsiaTheme="minorEastAsia"/>
          <w:lang w:val="en-US"/>
        </w:rPr>
        <w:t xml:space="preserve"> </w:t>
      </w:r>
    </w:p>
    <w:p w14:paraId="46C3496E" w14:textId="77777777" w:rsidR="00726782" w:rsidRPr="004F1D53" w:rsidRDefault="00726782" w:rsidP="00CB30D7">
      <w:pPr>
        <w:spacing w:line="360" w:lineRule="auto"/>
        <w:jc w:val="center"/>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r>
            <w:rPr>
              <w:rFonts w:ascii="Cambria Math" w:eastAsiaTheme="minorEastAsia" w:hAnsi="Cambria Math"/>
              <w:lang w:val="en-US"/>
            </w:rPr>
            <m:t>(1+f) ,</m:t>
          </m:r>
        </m:oMath>
      </m:oMathPara>
    </w:p>
    <w:p w14:paraId="4CE4E4FD" w14:textId="77777777" w:rsidR="00726782" w:rsidRPr="008451E8" w:rsidRDefault="00726782" w:rsidP="00CB30D7">
      <w:pPr>
        <w:spacing w:line="360" w:lineRule="auto"/>
        <w:rPr>
          <w:lang w:val="en-US"/>
        </w:rPr>
      </w:pPr>
      <w:r>
        <w:rPr>
          <w:rFonts w:eastAsiaTheme="minorEastAsia"/>
          <w:lang w:val="en-US"/>
        </w:rPr>
        <w:t xml:space="preserve">where f is the dose contribution from attenuation of photons through the volume. </w:t>
      </w:r>
    </w:p>
    <w:p w14:paraId="5698A0DA" w14:textId="77777777" w:rsidR="00DF65C1" w:rsidRDefault="00DF65C1" w:rsidP="00CB30D7">
      <w:pPr>
        <w:spacing w:after="160" w:line="360" w:lineRule="auto"/>
        <w:rPr>
          <w:rFonts w:eastAsiaTheme="minorEastAsia"/>
          <w:lang w:val="en-US"/>
        </w:rPr>
      </w:pPr>
    </w:p>
    <w:p w14:paraId="2A229FA5" w14:textId="7D89F5ED" w:rsidR="00400AB2" w:rsidRDefault="0032369F" w:rsidP="00CB30D7">
      <w:pPr>
        <w:pStyle w:val="Heading2"/>
        <w:spacing w:line="360" w:lineRule="auto"/>
        <w:rPr>
          <w:rFonts w:eastAsiaTheme="minorEastAsia"/>
          <w:lang w:val="en-US"/>
        </w:rPr>
      </w:pPr>
      <w:bookmarkStart w:id="48" w:name="_Ref95321523"/>
      <w:bookmarkStart w:id="49" w:name="_Ref95480055"/>
      <w:bookmarkStart w:id="50" w:name="_Toc102035353"/>
      <w:r>
        <w:rPr>
          <w:rFonts w:eastAsiaTheme="minorEastAsia"/>
          <w:lang w:val="en-US"/>
        </w:rPr>
        <w:t>Cavity Theo</w:t>
      </w:r>
      <w:r w:rsidR="005316EE">
        <w:rPr>
          <w:rFonts w:eastAsiaTheme="minorEastAsia"/>
          <w:lang w:val="en-US"/>
        </w:rPr>
        <w:t>ry</w:t>
      </w:r>
      <w:bookmarkEnd w:id="48"/>
      <w:bookmarkEnd w:id="49"/>
      <w:bookmarkEnd w:id="50"/>
    </w:p>
    <w:p w14:paraId="75FF97A7" w14:textId="46E03DED" w:rsidR="00B16EBB" w:rsidRDefault="00B16EBB" w:rsidP="00CB30D7">
      <w:pPr>
        <w:spacing w:after="160" w:line="360" w:lineRule="auto"/>
        <w:rPr>
          <w:rFonts w:eastAsiaTheme="minorEastAsia"/>
          <w:lang w:val="en-US"/>
        </w:rPr>
      </w:pPr>
    </w:p>
    <w:p w14:paraId="516B9EFB" w14:textId="2204266B" w:rsidR="00F42AEA" w:rsidRDefault="00A52680" w:rsidP="00CB30D7">
      <w:pPr>
        <w:spacing w:after="160" w:line="360" w:lineRule="auto"/>
        <w:rPr>
          <w:lang w:val="en-US"/>
        </w:rPr>
      </w:pPr>
      <w:r>
        <w:rPr>
          <w:lang w:val="en-US"/>
        </w:rPr>
        <w:lastRenderedPageBreak/>
        <w:t>When measuring dose, we use a dosimeter. A very popular dosimeter is the ionization chamber, which we’ll discuss in detail (</w:t>
      </w:r>
      <w:r w:rsidR="00762E30">
        <w:rPr>
          <w:lang w:val="en-US"/>
        </w:rPr>
        <w:fldChar w:fldCharType="begin"/>
      </w:r>
      <w:r w:rsidR="00762E30">
        <w:rPr>
          <w:lang w:val="en-US"/>
        </w:rPr>
        <w:instrText xml:space="preserve"> REF _Ref98923974 \r \h </w:instrText>
      </w:r>
      <w:r w:rsidR="00CB30D7">
        <w:rPr>
          <w:lang w:val="en-US"/>
        </w:rPr>
        <w:instrText xml:space="preserve"> \* MERGEFORMAT </w:instrText>
      </w:r>
      <w:r w:rsidR="00762E30">
        <w:rPr>
          <w:lang w:val="en-US"/>
        </w:rPr>
      </w:r>
      <w:r w:rsidR="00762E30">
        <w:rPr>
          <w:lang w:val="en-US"/>
        </w:rPr>
        <w:fldChar w:fldCharType="separate"/>
      </w:r>
      <w:r w:rsidR="000E19EF">
        <w:rPr>
          <w:lang w:val="en-US"/>
        </w:rPr>
        <w:t>1.5</w:t>
      </w:r>
      <w:r w:rsidR="00762E30">
        <w:rPr>
          <w:lang w:val="en-US"/>
        </w:rPr>
        <w:fldChar w:fldCharType="end"/>
      </w:r>
      <w:r>
        <w:rPr>
          <w:lang w:val="en-US"/>
        </w:rPr>
        <w:t xml:space="preserve">). A more </w:t>
      </w:r>
      <w:r w:rsidR="000041C6">
        <w:rPr>
          <w:lang w:val="en-US"/>
        </w:rPr>
        <w:t>fundamental</w:t>
      </w:r>
      <w:r>
        <w:rPr>
          <w:lang w:val="en-US"/>
        </w:rPr>
        <w:t xml:space="preserve"> description of an ion chamber </w:t>
      </w:r>
      <w:r w:rsidR="000178C7">
        <w:rPr>
          <w:lang w:val="en-US"/>
        </w:rPr>
        <w:t>is</w:t>
      </w:r>
      <w:r>
        <w:rPr>
          <w:lang w:val="en-US"/>
        </w:rPr>
        <w:t xml:space="preserve"> a gas filled chamber connected to an electrometer. Radiation ionizes the gas, and the electrometer measures a charge proportional to absorbed dose. </w:t>
      </w:r>
      <w:r>
        <w:rPr>
          <w:lang w:val="en-US"/>
        </w:rPr>
        <w:br/>
        <w:t>However, dose (a.k.a., energy absorbed in the medium) is not equal between mediums of different density. We therefore need to relate the dose absorbed by the gas to the medium we</w:t>
      </w:r>
      <w:r w:rsidR="00AC23C9">
        <w:rPr>
          <w:lang w:val="en-US"/>
        </w:rPr>
        <w:t xml:space="preserve"> a</w:t>
      </w:r>
      <w:r>
        <w:rPr>
          <w:lang w:val="en-US"/>
        </w:rPr>
        <w:t xml:space="preserve">re interested in. </w:t>
      </w:r>
      <w:r w:rsidR="000927EE">
        <w:rPr>
          <w:lang w:val="en-US"/>
        </w:rPr>
        <w:t xml:space="preserve">The situation is visualized in </w:t>
      </w:r>
      <w:r w:rsidR="000927EE">
        <w:rPr>
          <w:lang w:val="en-US"/>
        </w:rPr>
        <w:fldChar w:fldCharType="begin"/>
      </w:r>
      <w:r w:rsidR="000927EE">
        <w:rPr>
          <w:lang w:val="en-US"/>
        </w:rPr>
        <w:instrText xml:space="preserve"> REF _Ref98956460 \h </w:instrText>
      </w:r>
      <w:r w:rsidR="00CB30D7">
        <w:rPr>
          <w:lang w:val="en-US"/>
        </w:rPr>
        <w:instrText xml:space="preserve"> \* MERGEFORMAT </w:instrText>
      </w:r>
      <w:r w:rsidR="000927EE">
        <w:rPr>
          <w:lang w:val="en-US"/>
        </w:rPr>
      </w:r>
      <w:r w:rsidR="000927EE">
        <w:rPr>
          <w:lang w:val="en-US"/>
        </w:rPr>
        <w:fldChar w:fldCharType="separate"/>
      </w:r>
      <w:r w:rsidR="000E19EF" w:rsidRPr="008A198C">
        <w:rPr>
          <w:lang w:val="en-US"/>
        </w:rPr>
        <w:t xml:space="preserve">Figure </w:t>
      </w:r>
      <w:r w:rsidR="000E19EF">
        <w:rPr>
          <w:noProof/>
          <w:lang w:val="en-US"/>
        </w:rPr>
        <w:t>1</w:t>
      </w:r>
      <w:r w:rsidR="000E19EF">
        <w:rPr>
          <w:noProof/>
          <w:lang w:val="en-US"/>
        </w:rPr>
        <w:noBreakHyphen/>
        <w:t>11</w:t>
      </w:r>
      <w:r w:rsidR="000927EE">
        <w:rPr>
          <w:lang w:val="en-US"/>
        </w:rPr>
        <w:fldChar w:fldCharType="end"/>
      </w:r>
      <w:r w:rsidR="000927EE">
        <w:rPr>
          <w:lang w:val="en-US"/>
        </w:rPr>
        <w:t xml:space="preserve">. </w:t>
      </w:r>
    </w:p>
    <w:p w14:paraId="28BED2D6" w14:textId="77777777" w:rsidR="00F42AEA" w:rsidRDefault="00F42AEA" w:rsidP="00CB30D7">
      <w:pPr>
        <w:pStyle w:val="Heading3"/>
        <w:spacing w:line="360" w:lineRule="auto"/>
        <w:rPr>
          <w:lang w:val="en-US"/>
        </w:rPr>
      </w:pPr>
      <w:bookmarkStart w:id="51" w:name="_Toc102035354"/>
      <w:r>
        <w:rPr>
          <w:lang w:val="en-US"/>
        </w:rPr>
        <w:t>Bragg-Gray cavity</w:t>
      </w:r>
      <w:bookmarkEnd w:id="51"/>
    </w:p>
    <w:p w14:paraId="48C9ABE4" w14:textId="65FA6603" w:rsidR="00BD66D4" w:rsidRDefault="00DE3EF1" w:rsidP="00CB30D7">
      <w:pPr>
        <w:spacing w:line="360" w:lineRule="auto"/>
        <w:rPr>
          <w:lang w:val="en-US"/>
        </w:rPr>
      </w:pPr>
      <w:r>
        <w:rPr>
          <w:lang w:val="en-US"/>
        </w:rPr>
        <w:t>In Bragg-Gray cavity theory, dose to water is related to dose to air by</w:t>
      </w:r>
    </w:p>
    <w:p w14:paraId="7BD42D8E" w14:textId="2EFEE723" w:rsidR="00BD66D4" w:rsidRPr="003020DB" w:rsidRDefault="008C477A"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r>
            <w:rPr>
              <w:rFonts w:ascii="Cambria Math" w:hAnsi="Cambria Math"/>
              <w:lang w:val="en-US"/>
            </w:rPr>
            <m:t>⋅</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air</m:t>
              </m:r>
            </m:sub>
            <m:sup>
              <m:r>
                <w:rPr>
                  <w:rFonts w:ascii="Cambria Math" w:hAnsi="Cambria Math"/>
                  <w:lang w:val="en-US"/>
                </w:rPr>
                <m:t>w</m:t>
              </m:r>
            </m:sup>
          </m:sSubSup>
          <m:r>
            <w:rPr>
              <w:rFonts w:ascii="Cambria Math" w:hAnsi="Cambria Math"/>
              <w:lang w:val="en-US"/>
            </w:rPr>
            <m:t xml:space="preserve"> ,</m:t>
          </m:r>
        </m:oMath>
      </m:oMathPara>
    </w:p>
    <w:p w14:paraId="15E497BA" w14:textId="543D832F" w:rsidR="00BD66D4" w:rsidRPr="004634FB" w:rsidRDefault="00C06630" w:rsidP="00CB30D7">
      <w:pPr>
        <w:spacing w:line="360" w:lineRule="auto"/>
        <w:rPr>
          <w:rFonts w:eastAsiaTheme="minorEastAsia"/>
          <w:lang w:val="en-US"/>
        </w:rPr>
      </w:pPr>
      <w:r>
        <w:rPr>
          <w:lang w:val="en-US"/>
        </w:rPr>
        <w:t>w</w:t>
      </w:r>
      <w:r w:rsidR="00BD66D4">
        <w:rPr>
          <w:lang w:val="en-US"/>
        </w:rPr>
        <w:t xml:space="preserve">here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sidR="00BD66D4">
        <w:rPr>
          <w:rFonts w:eastAsiaTheme="minorEastAsia"/>
          <w:lang w:val="en-US"/>
        </w:rPr>
        <w:t>is the mass stopping power ratio between water and air.</w:t>
      </w:r>
      <w:r w:rsidR="00AA3019">
        <w:rPr>
          <w:rFonts w:eastAsiaTheme="minorEastAsia"/>
          <w:lang w:val="en-US"/>
        </w:rPr>
        <w:t xml:space="preserve"> </w:t>
      </w:r>
      <w:r w:rsidR="0029561C">
        <w:rPr>
          <w:rFonts w:eastAsiaTheme="minorEastAsia"/>
          <w:lang w:val="en-US"/>
        </w:rPr>
        <w:t>Dose to water is often used</w:t>
      </w:r>
      <w:r w:rsidR="00AA3019">
        <w:rPr>
          <w:rFonts w:eastAsiaTheme="minorEastAsia"/>
          <w:lang w:val="en-US"/>
        </w:rPr>
        <w:t xml:space="preserve"> because </w:t>
      </w:r>
      <w:r w:rsidR="00CE283D">
        <w:rPr>
          <w:rFonts w:eastAsiaTheme="minorEastAsia"/>
          <w:lang w:val="en-US"/>
        </w:rPr>
        <w:t xml:space="preserve">radiation beams in the clinic are calibrated with the assumption that all tissue is “water-like” </w:t>
      </w:r>
      <w:r w:rsidR="004348EF">
        <w:rPr>
          <w:rFonts w:eastAsiaTheme="minorEastAsia"/>
          <w:lang w:val="en-US"/>
        </w:rPr>
        <w:fldChar w:fldCharType="begin"/>
      </w:r>
      <w:r w:rsidR="004348EF">
        <w:rPr>
          <w:rFonts w:eastAsiaTheme="minorEastAsia"/>
          <w:lang w:val="en-US"/>
        </w:rPr>
        <w:instrText xml:space="preserve"> ADDIN ZOTERO_ITEM CSL_CITATION {"citationID":"9iBuPyns","properties":{"formattedCitation":"(Andreo, 2015)","plainCitation":"(Andreo, 2015)","noteIndex":0},"citationItems":[{"id":265,"uris":["http://zotero.org/users/9228513/items/EGZPD6L7"],"itemData":{"id":265,"type":"article-journal","abstract":"The difference between Monte Carlo Treatment Planning (MCTP) based on the assumption of ‘water-like’ tissues with densities obtained from CT procedures, or on tissue compositions derived from CT-determined densities, have been investigated. Stopping powers and electron fluences have been calculated for a range of media and body tissues for 6 MV photon beams, including changes in their physical data (density and stopping powers). These quantities have been used to determine absorbed doses using cavity theory. It is emphasized that tissue compositions given in ICRU or ICRP reports should not be given the standing of physical constants as they correspond to average values obtained for a limited number of human-body samples.","container-title":"Physics in Medicine and Biology","DOI":"10.1088/0031-9155/60/1/309","ISSN":"0031-9155, 1361-6560","issue":"1","journalAbbreviation":"Phys. Med. Biol.","language":"en","page":"309-337","source":"DOI.org (Crossref)","title":"Dose to ‘water-like’ media or dose to tissue in MV photons radiotherapy treatment planning: still a matter of debate","title-short":"Dose to ‘water-like’ media or dose to tissue in MV photons radiotherapy treatment planning","volume":"60","author":[{"family":"Andreo","given":"Pedro"}],"issued":{"date-parts":[["2015",1,7]]}}}],"schema":"https://github.com/citation-style-language/schema/raw/master/csl-citation.json"} </w:instrText>
      </w:r>
      <w:r w:rsidR="004348EF">
        <w:rPr>
          <w:rFonts w:eastAsiaTheme="minorEastAsia"/>
          <w:lang w:val="en-US"/>
        </w:rPr>
        <w:fldChar w:fldCharType="separate"/>
      </w:r>
      <w:r w:rsidR="004348EF" w:rsidRPr="0029561C">
        <w:rPr>
          <w:rFonts w:cs="Times New Roman"/>
          <w:lang w:val="en-US"/>
        </w:rPr>
        <w:t>(Andreo, 2015)</w:t>
      </w:r>
      <w:r w:rsidR="004348EF">
        <w:rPr>
          <w:rFonts w:eastAsiaTheme="minorEastAsia"/>
          <w:lang w:val="en-US"/>
        </w:rPr>
        <w:fldChar w:fldCharType="end"/>
      </w:r>
      <w:r w:rsidR="00CE283D">
        <w:rPr>
          <w:rFonts w:eastAsiaTheme="minorEastAsia"/>
          <w:lang w:val="en-US"/>
        </w:rPr>
        <w:t xml:space="preserve">. </w:t>
      </w:r>
      <w:r w:rsidR="00BD66D4">
        <w:rPr>
          <w:rFonts w:eastAsiaTheme="minorEastAsia"/>
          <w:lang w:val="en-US"/>
        </w:rPr>
        <w:t xml:space="preserve">We see that the electron fluence is assumed constant, but for this to be true two conditions needs to be fulfilled </w:t>
      </w:r>
      <w:r w:rsidR="00BD66D4">
        <w:rPr>
          <w:lang w:val="en-US"/>
        </w:rPr>
        <w:fldChar w:fldCharType="begin"/>
      </w:r>
      <w:r w:rsidR="003F507D">
        <w:rPr>
          <w:lang w:val="en-US"/>
        </w:rPr>
        <w:instrText xml:space="preserve"> ADDIN ZOTERO_ITEM CSL_CITATION {"citationID":"oocCCI17","properties":{"formattedCitation":"(Attix,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BD66D4">
        <w:rPr>
          <w:lang w:val="en-US"/>
        </w:rPr>
        <w:fldChar w:fldCharType="separate"/>
      </w:r>
      <w:r w:rsidR="00BD66D4" w:rsidRPr="007A680C">
        <w:rPr>
          <w:rFonts w:cs="Times New Roman"/>
          <w:lang w:val="en-US"/>
        </w:rPr>
        <w:t>(Attix, 1986</w:t>
      </w:r>
      <w:r w:rsidR="00BD66D4">
        <w:rPr>
          <w:rFonts w:cs="Times New Roman"/>
          <w:lang w:val="en-US"/>
        </w:rPr>
        <w:t>, p. 232</w:t>
      </w:r>
      <w:r w:rsidR="00BD66D4" w:rsidRPr="007A680C">
        <w:rPr>
          <w:rFonts w:cs="Times New Roman"/>
          <w:lang w:val="en-US"/>
        </w:rPr>
        <w:t>)</w:t>
      </w:r>
      <w:r w:rsidR="00BD66D4">
        <w:rPr>
          <w:lang w:val="en-US"/>
        </w:rPr>
        <w:fldChar w:fldCharType="end"/>
      </w:r>
      <w:r w:rsidR="00BD66D4">
        <w:rPr>
          <w:lang w:val="en-US"/>
        </w:rPr>
        <w:t>:</w:t>
      </w:r>
    </w:p>
    <w:p w14:paraId="7D9D66D9" w14:textId="0B84A1A5" w:rsidR="00BD66D4" w:rsidRDefault="004C79FA" w:rsidP="00CB30D7">
      <w:pPr>
        <w:pStyle w:val="ListParagraph"/>
        <w:numPr>
          <w:ilvl w:val="0"/>
          <w:numId w:val="7"/>
        </w:numPr>
        <w:spacing w:line="360" w:lineRule="auto"/>
        <w:rPr>
          <w:lang w:val="en-US"/>
        </w:rPr>
      </w:pPr>
      <w:r>
        <w:rPr>
          <w:lang w:val="en-US"/>
        </w:rPr>
        <w:t>The f</w:t>
      </w:r>
      <w:r w:rsidR="00BD66D4">
        <w:rPr>
          <w:lang w:val="en-US"/>
        </w:rPr>
        <w:t xml:space="preserve">luence of charged particles should not be perturbed </w:t>
      </w:r>
      <w:r w:rsidR="00CD7BB0">
        <w:rPr>
          <w:lang w:val="en-US"/>
        </w:rPr>
        <w:t>in the cavity</w:t>
      </w:r>
    </w:p>
    <w:p w14:paraId="1A7FA073" w14:textId="1C65F1DC" w:rsidR="00BD66D4" w:rsidRDefault="00BD66D4" w:rsidP="00CB30D7">
      <w:pPr>
        <w:pStyle w:val="ListParagraph"/>
        <w:numPr>
          <w:ilvl w:val="0"/>
          <w:numId w:val="7"/>
        </w:numPr>
        <w:spacing w:line="360" w:lineRule="auto"/>
        <w:rPr>
          <w:lang w:val="en-US"/>
        </w:rPr>
      </w:pPr>
      <w:r>
        <w:rPr>
          <w:lang w:val="en-US"/>
        </w:rPr>
        <w:t xml:space="preserve">Only charged particles crossing the cavity contributes to </w:t>
      </w:r>
      <w:r w:rsidR="00856886">
        <w:rPr>
          <w:lang w:val="en-US"/>
        </w:rPr>
        <w:t xml:space="preserve">the </w:t>
      </w:r>
      <w:r>
        <w:rPr>
          <w:lang w:val="en-US"/>
        </w:rPr>
        <w:t xml:space="preserve">dose. </w:t>
      </w:r>
    </w:p>
    <w:p w14:paraId="7467B0C0" w14:textId="5F3CAC11" w:rsidR="000852EC" w:rsidRPr="000852EC" w:rsidRDefault="00CD7BB0" w:rsidP="00CB30D7">
      <w:pPr>
        <w:spacing w:line="360" w:lineRule="auto"/>
        <w:rPr>
          <w:lang w:val="en-US"/>
        </w:rPr>
      </w:pPr>
      <w:r>
        <w:rPr>
          <w:lang w:val="en-US"/>
        </w:rPr>
        <w:t xml:space="preserve">The second </w:t>
      </w:r>
      <w:r w:rsidR="00527D9D">
        <w:rPr>
          <w:lang w:val="en-US"/>
        </w:rPr>
        <w:t xml:space="preserve">condition requires no significant attenuation of photons inside the cavity. </w:t>
      </w:r>
      <w:r w:rsidR="00AF680E">
        <w:rPr>
          <w:lang w:val="en-US"/>
        </w:rPr>
        <w:t xml:space="preserve">Which in turn requires an infinitesimally </w:t>
      </w:r>
      <w:r w:rsidR="003E7F9F">
        <w:rPr>
          <w:lang w:val="en-US"/>
        </w:rPr>
        <w:t xml:space="preserve">dimensioned cavity. Gray calculated the </w:t>
      </w:r>
      <w:r w:rsidR="00D046A2">
        <w:rPr>
          <w:lang w:val="en-US"/>
        </w:rPr>
        <w:t>size that satisfies the</w:t>
      </w:r>
      <w:r w:rsidR="004F2A25">
        <w:rPr>
          <w:lang w:val="en-US"/>
        </w:rPr>
        <w:t>se</w:t>
      </w:r>
      <w:r w:rsidR="00D046A2">
        <w:rPr>
          <w:lang w:val="en-US"/>
        </w:rPr>
        <w:t xml:space="preserve"> </w:t>
      </w:r>
      <w:r w:rsidR="0039589B">
        <w:rPr>
          <w:lang w:val="en-US"/>
        </w:rPr>
        <w:t>conditions and</w:t>
      </w:r>
      <w:r w:rsidR="00D046A2">
        <w:rPr>
          <w:lang w:val="en-US"/>
        </w:rPr>
        <w:t xml:space="preserve"> </w:t>
      </w:r>
      <w:r w:rsidR="00CD58FF">
        <w:rPr>
          <w:lang w:val="en-US"/>
        </w:rPr>
        <w:t>found that for</w:t>
      </w:r>
      <w:r w:rsidR="00857299">
        <w:rPr>
          <w:lang w:val="en-US"/>
        </w:rPr>
        <w:t xml:space="preserve"> unfiltered</w:t>
      </w:r>
      <w:r w:rsidR="00CD58FF">
        <w:rPr>
          <w:lang w:val="en-US"/>
        </w:rPr>
        <w:t xml:space="preserve"> </w:t>
      </w:r>
      <m:oMath>
        <m:r>
          <w:rPr>
            <w:rFonts w:ascii="Cambria Math" w:hAnsi="Cambria Math"/>
            <w:lang w:val="en-US"/>
          </w:rPr>
          <m:t>γ</m:t>
        </m:r>
      </m:oMath>
      <w:r w:rsidR="00857299">
        <w:rPr>
          <w:rFonts w:eastAsiaTheme="minorEastAsia"/>
          <w:lang w:val="en-US"/>
        </w:rPr>
        <w:t xml:space="preserve">-radiation you would need a </w:t>
      </w:r>
      <m:oMath>
        <m:r>
          <w:rPr>
            <w:rFonts w:ascii="Cambria Math" w:eastAsiaTheme="minorEastAsia" w:hAnsi="Cambria Math"/>
            <w:lang w:val="en-US"/>
          </w:rPr>
          <m:t>3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AB2BE0">
        <w:rPr>
          <w:rFonts w:eastAsiaTheme="minorEastAsia"/>
          <w:lang w:val="en-US"/>
        </w:rPr>
        <w:t xml:space="preserve"> air volume, while </w:t>
      </w:r>
      <m:oMath>
        <m:r>
          <w:rPr>
            <w:rFonts w:ascii="Cambria Math" w:eastAsiaTheme="minorEastAsia" w:hAnsi="Cambria Math"/>
            <w:lang w:val="en-US"/>
          </w:rPr>
          <m:t>100 kV</m:t>
        </m:r>
      </m:oMath>
      <w:r w:rsidR="00DA0F20">
        <w:rPr>
          <w:rFonts w:eastAsiaTheme="minorEastAsia"/>
          <w:lang w:val="en-US"/>
        </w:rPr>
        <w:t xml:space="preserve"> X-rays require </w:t>
      </w:r>
      <m:oMath>
        <m:r>
          <w:rPr>
            <w:rFonts w:ascii="Cambria Math" w:eastAsiaTheme="minorEastAsia" w:hAnsi="Cambria Math"/>
            <w:lang w:val="en-US"/>
          </w:rPr>
          <m:t>0.1 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r w:rsidR="00D76332">
        <w:rPr>
          <w:rFonts w:eastAsiaTheme="minorEastAsia"/>
          <w:lang w:val="en-US"/>
        </w:rPr>
        <w:t xml:space="preserve"> </w:t>
      </w:r>
      <w:r w:rsidR="004F2A25">
        <w:rPr>
          <w:rFonts w:eastAsiaTheme="minorEastAsia"/>
          <w:lang w:val="en-US"/>
        </w:rPr>
        <w:t xml:space="preserve">for </w:t>
      </w:r>
      <w:r w:rsidR="0039589B">
        <w:rPr>
          <w:rFonts w:eastAsiaTheme="minorEastAsia"/>
          <w:lang w:val="en-US"/>
        </w:rPr>
        <w:t xml:space="preserve">air filled cavity with graphite walls </w:t>
      </w:r>
      <w:r w:rsidR="0039589B">
        <w:rPr>
          <w:rFonts w:eastAsiaTheme="minorEastAsia"/>
          <w:lang w:val="en-US"/>
        </w:rPr>
        <w:fldChar w:fldCharType="begin"/>
      </w:r>
      <w:r w:rsidR="003F507D">
        <w:rPr>
          <w:rFonts w:eastAsiaTheme="minorEastAsia"/>
          <w:lang w:val="en-US"/>
        </w:rPr>
        <w:instrText xml:space="preserve"> ADDIN ZOTERO_ITEM CSL_CITATION {"citationID":"ZXPvbTcM","properties":{"formattedCitation":"(Alm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39589B">
        <w:rPr>
          <w:rFonts w:eastAsiaTheme="minorEastAsia"/>
          <w:lang w:val="en-US"/>
        </w:rPr>
        <w:fldChar w:fldCharType="separate"/>
      </w:r>
      <w:r w:rsidR="0039589B" w:rsidRPr="0039589B">
        <w:rPr>
          <w:rFonts w:cs="Times New Roman"/>
          <w:lang w:val="en-US"/>
        </w:rPr>
        <w:t>(Alm Carlsson, 2001)</w:t>
      </w:r>
      <w:r w:rsidR="0039589B">
        <w:rPr>
          <w:rFonts w:eastAsiaTheme="minorEastAsia"/>
          <w:lang w:val="en-US"/>
        </w:rPr>
        <w:fldChar w:fldCharType="end"/>
      </w:r>
      <w:r w:rsidR="0039589B">
        <w:rPr>
          <w:rFonts w:eastAsiaTheme="minorEastAsia"/>
          <w:lang w:val="en-US"/>
        </w:rPr>
        <w:t xml:space="preserve">. </w:t>
      </w:r>
    </w:p>
    <w:p w14:paraId="54170821" w14:textId="3A2FF030" w:rsidR="00DF65C1" w:rsidRDefault="00BE18EF" w:rsidP="00CB30D7">
      <w:pPr>
        <w:spacing w:after="160" w:line="360" w:lineRule="auto"/>
        <w:rPr>
          <w:rFonts w:eastAsiaTheme="minorEastAsia"/>
          <w:lang w:val="en-US"/>
        </w:rPr>
      </w:pPr>
      <w:r>
        <w:rPr>
          <w:noProof/>
          <w:lang w:val="en-US"/>
        </w:rPr>
        <w:lastRenderedPageBreak/>
        <w:drawing>
          <wp:anchor distT="0" distB="0" distL="114300" distR="114300" simplePos="0" relativeHeight="251698176" behindDoc="1" locked="0" layoutInCell="1" allowOverlap="1" wp14:anchorId="0DD1B266" wp14:editId="77918616">
            <wp:simplePos x="0" y="0"/>
            <wp:positionH relativeFrom="column">
              <wp:posOffset>100483</wp:posOffset>
            </wp:positionH>
            <wp:positionV relativeFrom="paragraph">
              <wp:posOffset>165483</wp:posOffset>
            </wp:positionV>
            <wp:extent cx="2527108" cy="1818752"/>
            <wp:effectExtent l="0" t="0" r="6985" b="0"/>
            <wp:wrapTight wrapText="bothSides">
              <wp:wrapPolygon edited="0">
                <wp:start x="0" y="0"/>
                <wp:lineTo x="0" y="21268"/>
                <wp:lineTo x="21497" y="21268"/>
                <wp:lineTo x="21497" y="0"/>
                <wp:lineTo x="0" y="0"/>
              </wp:wrapPolygon>
            </wp:wrapTight>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6932" t="14127" r="70747" b="57314"/>
                    <a:stretch/>
                  </pic:blipFill>
                  <pic:spPr bwMode="auto">
                    <a:xfrm>
                      <a:off x="0" y="0"/>
                      <a:ext cx="2527108" cy="1818752"/>
                    </a:xfrm>
                    <a:prstGeom prst="rect">
                      <a:avLst/>
                    </a:prstGeom>
                    <a:ln>
                      <a:noFill/>
                    </a:ln>
                    <a:extLst>
                      <a:ext uri="{53640926-AAD7-44D8-BBD7-CCE9431645EC}">
                        <a14:shadowObscured xmlns:a14="http://schemas.microsoft.com/office/drawing/2010/main"/>
                      </a:ext>
                    </a:extLst>
                  </pic:spPr>
                </pic:pic>
              </a:graphicData>
            </a:graphic>
          </wp:anchor>
        </w:drawing>
      </w:r>
    </w:p>
    <w:p w14:paraId="1696FD1A" w14:textId="6E981900" w:rsidR="00DF65C1" w:rsidRDefault="00DF65C1" w:rsidP="00CB30D7">
      <w:pPr>
        <w:spacing w:after="160" w:line="360" w:lineRule="auto"/>
        <w:rPr>
          <w:rFonts w:eastAsiaTheme="minorEastAsia"/>
          <w:lang w:val="en-US"/>
        </w:rPr>
      </w:pPr>
    </w:p>
    <w:p w14:paraId="5EA451D6" w14:textId="13D0B225" w:rsidR="00DF65C1" w:rsidRDefault="000B2978" w:rsidP="00CB30D7">
      <w:pPr>
        <w:spacing w:after="160" w:line="360" w:lineRule="auto"/>
        <w:rPr>
          <w:rFonts w:eastAsiaTheme="minorEastAsia"/>
          <w:lang w:val="en-US"/>
        </w:rPr>
      </w:pPr>
      <w:r>
        <w:rPr>
          <w:noProof/>
        </w:rPr>
        <mc:AlternateContent>
          <mc:Choice Requires="wps">
            <w:drawing>
              <wp:anchor distT="0" distB="0" distL="114300" distR="114300" simplePos="0" relativeHeight="251697152" behindDoc="1" locked="0" layoutInCell="1" allowOverlap="1" wp14:anchorId="7C2DB287" wp14:editId="28EE19B2">
                <wp:simplePos x="0" y="0"/>
                <wp:positionH relativeFrom="column">
                  <wp:posOffset>2922905</wp:posOffset>
                </wp:positionH>
                <wp:positionV relativeFrom="paragraph">
                  <wp:posOffset>325755</wp:posOffset>
                </wp:positionV>
                <wp:extent cx="27990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B08C2F8" w14:textId="6A0C25FD" w:rsidR="008A198C" w:rsidRPr="002C3C7F" w:rsidRDefault="00D3644F" w:rsidP="008A198C">
                            <w:pPr>
                              <w:pStyle w:val="Caption"/>
                              <w:rPr>
                                <w:lang w:val="en-US"/>
                              </w:rPr>
                            </w:pPr>
                            <w:bookmarkStart w:id="52" w:name="_Ref98956460"/>
                            <w:r w:rsidRPr="008A198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11</w:t>
                            </w:r>
                            <w:r w:rsidR="00882ED2">
                              <w:rPr>
                                <w:lang w:val="en-US"/>
                              </w:rPr>
                              <w:fldChar w:fldCharType="end"/>
                            </w:r>
                            <w:bookmarkEnd w:id="52"/>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B287" id="Text Box 22" o:spid="_x0000_s1032" type="#_x0000_t202" style="position:absolute;margin-left:230.15pt;margin-top:25.65pt;width:220.4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P+GgIAAD8EAAAOAAAAZHJzL2Uyb0RvYy54bWysU01v2zAMvQ/YfxB0X5xkWNc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X8883N9JpcknxXHz/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" stroked="f">
                <v:textbox style="mso-fit-shape-to-text:t" inset="0,0,0,0">
                  <w:txbxContent>
                    <w:p w14:paraId="4B08C2F8" w14:textId="6A0C25FD" w:rsidR="008A198C" w:rsidRPr="002C3C7F" w:rsidRDefault="00D3644F" w:rsidP="008A198C">
                      <w:pPr>
                        <w:pStyle w:val="Caption"/>
                        <w:rPr>
                          <w:lang w:val="en-US"/>
                        </w:rPr>
                      </w:pPr>
                      <w:bookmarkStart w:id="53" w:name="_Ref98956460"/>
                      <w:r w:rsidRPr="008A198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11</w:t>
                      </w:r>
                      <w:r w:rsidR="00882ED2">
                        <w:rPr>
                          <w:lang w:val="en-US"/>
                        </w:rPr>
                        <w:fldChar w:fldCharType="end"/>
                      </w:r>
                      <w:bookmarkEnd w:id="53"/>
                      <w:r w:rsidRPr="008A198C">
                        <w:rPr>
                          <w:lang w:val="en-US"/>
                        </w:rPr>
                        <w:t xml:space="preserve">. </w:t>
                      </w:r>
                      <w:r w:rsidR="008A198C">
                        <w:rPr>
                          <w:lang w:val="en-US"/>
                        </w:rPr>
                        <w:t xml:space="preserve">A volume with material w (e.g., water), with an </w:t>
                      </w:r>
                      <w:r w:rsidR="003E0F99">
                        <w:rPr>
                          <w:lang w:val="en-US"/>
                        </w:rPr>
                        <w:t>air-filled</w:t>
                      </w:r>
                      <w:r w:rsidR="008A198C">
                        <w:rPr>
                          <w:lang w:val="en-US"/>
                        </w:rPr>
                        <w:t xml:space="preserve"> cavity inside. </w:t>
                      </w:r>
                      <w:r w:rsidR="00346FF6">
                        <w:rPr>
                          <w:lang w:val="en-US"/>
                        </w:rPr>
                        <w:t xml:space="preserve">Energy </w:t>
                      </w:r>
                      <m:oMath>
                        <m:r>
                          <w:rPr>
                            <w:rFonts w:ascii="Cambria Math" w:hAnsi="Cambria Math"/>
                            <w:lang w:val="en-US"/>
                          </w:rPr>
                          <m:t>Ψ</m:t>
                        </m:r>
                      </m:oMath>
                      <w:r w:rsidR="00346FF6">
                        <w:rPr>
                          <w:rFonts w:eastAsiaTheme="minorEastAsia"/>
                          <w:lang w:val="en-US"/>
                        </w:rPr>
                        <w:t xml:space="preserve"> traverses the volume </w:t>
                      </w:r>
                      <w:r w:rsidR="00DE056A">
                        <w:rPr>
                          <w:rFonts w:eastAsiaTheme="minorEastAsia"/>
                          <w:lang w:val="en-US"/>
                        </w:rPr>
                        <w:t>releasing energy contributing to dose inside the cavity.</w:t>
                      </w:r>
                    </w:p>
                    <w:p w14:paraId="1B61C54D" w14:textId="2A2C705F" w:rsidR="00D3644F" w:rsidRPr="008A198C" w:rsidRDefault="00D3644F" w:rsidP="00D3644F">
                      <w:pPr>
                        <w:pStyle w:val="Caption"/>
                        <w:rPr>
                          <w:noProof/>
                          <w:sz w:val="24"/>
                          <w:lang w:val="en-US"/>
                        </w:rPr>
                      </w:pPr>
                    </w:p>
                  </w:txbxContent>
                </v:textbox>
                <w10:wrap type="tight"/>
              </v:shape>
            </w:pict>
          </mc:Fallback>
        </mc:AlternateContent>
      </w:r>
    </w:p>
    <w:p w14:paraId="703942EA" w14:textId="77777777" w:rsidR="00AA5E52" w:rsidRDefault="00AA5E52" w:rsidP="00CB30D7">
      <w:pPr>
        <w:spacing w:line="360" w:lineRule="auto"/>
        <w:rPr>
          <w:rFonts w:eastAsiaTheme="minorEastAsia"/>
          <w:lang w:val="en-US"/>
        </w:rPr>
      </w:pPr>
    </w:p>
    <w:p w14:paraId="6B264C94" w14:textId="77777777" w:rsidR="00BC133C" w:rsidRDefault="00BC133C" w:rsidP="00CB30D7">
      <w:pPr>
        <w:spacing w:line="360" w:lineRule="auto"/>
        <w:rPr>
          <w:rFonts w:eastAsiaTheme="minorEastAsia"/>
          <w:lang w:val="en-US"/>
        </w:rPr>
      </w:pPr>
    </w:p>
    <w:p w14:paraId="4F3DEDF3" w14:textId="0EE487C5" w:rsidR="00CB4BE5" w:rsidRPr="00503705" w:rsidRDefault="00CB4BE5" w:rsidP="00CB30D7">
      <w:pPr>
        <w:pStyle w:val="Heading3"/>
        <w:spacing w:line="360" w:lineRule="auto"/>
        <w:rPr>
          <w:lang w:val="en-US"/>
        </w:rPr>
      </w:pPr>
      <w:bookmarkStart w:id="54" w:name="_Toc102035355"/>
      <w:r>
        <w:rPr>
          <w:lang w:val="en-US"/>
        </w:rPr>
        <w:t>Bragg-Gray-Laurence</w:t>
      </w:r>
      <w:bookmarkEnd w:id="54"/>
    </w:p>
    <w:p w14:paraId="241380E5" w14:textId="15DB0052" w:rsidR="00CE5238" w:rsidRDefault="00CB4BE5" w:rsidP="00CB30D7">
      <w:pPr>
        <w:spacing w:line="360" w:lineRule="auto"/>
        <w:rPr>
          <w:rFonts w:eastAsiaTheme="minorEastAsia"/>
          <w:lang w:val="en-US"/>
        </w:rPr>
      </w:pPr>
      <w:r>
        <w:rPr>
          <w:lang w:val="en-US"/>
        </w:rPr>
        <w:t xml:space="preserve">The ideal Bragg-Gray scenario is not possible, as it would require an infinitesimally dimensioned dosimeter </w:t>
      </w:r>
      <w:r w:rsidR="00663874">
        <w:rPr>
          <w:lang w:val="en-US"/>
        </w:rPr>
        <w:t>not to</w:t>
      </w:r>
      <w:r>
        <w:rPr>
          <w:lang w:val="en-US"/>
        </w:rPr>
        <w:t xml:space="preserve"> </w:t>
      </w:r>
      <w:r w:rsidR="00043881">
        <w:rPr>
          <w:lang w:val="en-US"/>
        </w:rPr>
        <w:t>alter the</w:t>
      </w:r>
      <w:r>
        <w:rPr>
          <w:lang w:val="en-US"/>
        </w:rPr>
        <w:t xml:space="preserve"> charged particle</w:t>
      </w:r>
      <w:r w:rsidR="00043881">
        <w:rPr>
          <w:lang w:val="en-US"/>
        </w:rPr>
        <w:t xml:space="preserve"> fluence</w:t>
      </w:r>
      <w:r>
        <w:rPr>
          <w:lang w:val="en-US"/>
        </w:rPr>
        <w:t xml:space="preserve">. It also demands the stopping power ratio </w:t>
      </w:r>
      <m:oMath>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oMath>
      <w:r>
        <w:rPr>
          <w:rFonts w:eastAsiaTheme="minorEastAsia"/>
          <w:lang w:val="en-US"/>
        </w:rPr>
        <w:t>to be independent on energ</w:t>
      </w:r>
      <w:r w:rsidR="007A4023">
        <w:rPr>
          <w:rFonts w:eastAsiaTheme="minorEastAsia"/>
          <w:lang w:val="en-US"/>
        </w:rPr>
        <w:t xml:space="preserve">y, which is not the case </w:t>
      </w:r>
      <w:r w:rsidR="00ED48E7">
        <w:rPr>
          <w:rFonts w:eastAsiaTheme="minorEastAsia"/>
          <w:lang w:val="en-US"/>
        </w:rPr>
        <w:t>for increasingly different medium</w:t>
      </w:r>
      <w:r w:rsidR="009B311D">
        <w:rPr>
          <w:rFonts w:eastAsiaTheme="minorEastAsia"/>
          <w:lang w:val="en-US"/>
        </w:rPr>
        <w:t>s</w:t>
      </w:r>
      <w:r w:rsidR="00337B6F">
        <w:rPr>
          <w:rFonts w:eastAsiaTheme="minorEastAsia"/>
          <w:lang w:val="en-US"/>
        </w:rPr>
        <w:t xml:space="preserve"> </w:t>
      </w:r>
      <w:r w:rsidR="00F530F2">
        <w:rPr>
          <w:rFonts w:eastAsiaTheme="minorEastAsia"/>
          <w:lang w:val="en-US"/>
        </w:rPr>
        <w:fldChar w:fldCharType="begin"/>
      </w:r>
      <w:r w:rsidR="003F507D">
        <w:rPr>
          <w:rFonts w:eastAsiaTheme="minorEastAsia"/>
          <w:lang w:val="en-US"/>
        </w:rPr>
        <w:instrText xml:space="preserve"> ADDIN ZOTERO_ITEM CSL_CITATION {"citationID":"zAs5JM0P","properties":{"formattedCitation":"(Alm Carlsson, 2002)","plainCitation":"(Alm Carlsson, 2002)","noteIndex":0},"citationItems":[{"id":51,"uris":["http://zotero.org/users/9228513/items/K2L9DKED"],"itemData":{"id":51,"type":"book","abstract":"The cavity theory by Spencer and Attix treats the energy deposition in a Bragg-Gray (B-G) cavity (detector). Originally the theory was developed for the case of a B-G detector inside a medium irrad ...","language":"eng","publisher":"Linköping University Electronic Press","source":"liu.diva-portal.org","title":"Spencer-Attix Cavity Theory","URL":"http://urn.kb.se/resolve?urn=urn:nbn:se:liu:diva-57893","author":[{"family":"Alm Carlsson","given":"Gudrun"}],"accessed":{"date-parts":[["2022",2,2]]},"issued":{"date-parts":[["2002"]]}}}],"schema":"https://github.com/citation-style-language/schema/raw/master/csl-citation.json"} </w:instrText>
      </w:r>
      <w:r w:rsidR="00F530F2">
        <w:rPr>
          <w:rFonts w:eastAsiaTheme="minorEastAsia"/>
          <w:lang w:val="en-US"/>
        </w:rPr>
        <w:fldChar w:fldCharType="separate"/>
      </w:r>
      <w:r w:rsidR="00F530F2" w:rsidRPr="00855C10">
        <w:rPr>
          <w:rFonts w:cs="Times New Roman"/>
          <w:lang w:val="en-US"/>
        </w:rPr>
        <w:t>(Alm Carlsson, 2002)</w:t>
      </w:r>
      <w:r w:rsidR="00F530F2">
        <w:rPr>
          <w:rFonts w:eastAsiaTheme="minorEastAsia"/>
          <w:lang w:val="en-US"/>
        </w:rPr>
        <w:fldChar w:fldCharType="end"/>
      </w:r>
      <w:r w:rsidR="009B311D">
        <w:rPr>
          <w:rFonts w:eastAsiaTheme="minorEastAsia"/>
          <w:lang w:val="en-US"/>
        </w:rPr>
        <w:t xml:space="preserve">. </w:t>
      </w:r>
      <w:r w:rsidR="00E42751">
        <w:rPr>
          <w:rFonts w:eastAsiaTheme="minorEastAsia"/>
          <w:lang w:val="en-US"/>
        </w:rPr>
        <w:t>The theory was im</w:t>
      </w:r>
      <w:r w:rsidR="004872B2">
        <w:rPr>
          <w:rFonts w:eastAsiaTheme="minorEastAsia"/>
          <w:lang w:val="en-US"/>
        </w:rPr>
        <w:t>proved by introducing CSDA</w:t>
      </w:r>
      <w:r w:rsidR="00A3193A">
        <w:rPr>
          <w:rFonts w:eastAsiaTheme="minorEastAsia"/>
          <w:lang w:val="en-US"/>
        </w:rPr>
        <w:t xml:space="preserve"> of the charged particles</w:t>
      </w:r>
      <w:r w:rsidR="00727381">
        <w:rPr>
          <w:rFonts w:eastAsiaTheme="minorEastAsia"/>
          <w:lang w:val="en-US"/>
        </w:rPr>
        <w:t xml:space="preserve">. </w:t>
      </w:r>
      <w:r w:rsidR="005E7D1A">
        <w:rPr>
          <w:rFonts w:eastAsiaTheme="minorEastAsia"/>
          <w:lang w:val="en-US"/>
        </w:rPr>
        <w:t>This allows the charged particles to slow down inside the cavity, and we need to integrate over the stopping power ratio</w:t>
      </w:r>
    </w:p>
    <w:p w14:paraId="7BB0A4CA" w14:textId="4F28D150" w:rsidR="00627EE9" w:rsidRPr="00F225FB" w:rsidRDefault="008C477A" w:rsidP="00CB30D7">
      <w:pPr>
        <w:spacing w:line="360" w:lineRule="auto"/>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den>
          </m:f>
          <m:r>
            <w:rPr>
              <w:rFonts w:ascii="Cambria Math" w:eastAsiaTheme="minorEastAsia" w:hAnsi="Cambria Math"/>
              <w:lang w:val="en-US"/>
            </w:rPr>
            <m:t xml:space="preserve">= </m:t>
          </m:r>
          <m:nary>
            <m:naryPr>
              <m:limLoc m:val="undOvr"/>
              <m:ctrlPr>
                <w:rPr>
                  <w:rFonts w:ascii="Cambria Math" w:eastAsiaTheme="minorEastAsia" w:hAnsi="Cambria Math"/>
                  <w:i/>
                  <w:lang w:val="en-US"/>
                </w:rPr>
              </m:ctrlPr>
            </m:naryPr>
            <m:sub>
              <m:r>
                <w:rPr>
                  <w:rFonts w:ascii="Cambria Math" w:eastAsiaTheme="minorEastAsia" w:hAnsi="Cambria Math"/>
                  <w:lang w:val="en-US"/>
                </w:rPr>
                <m:t>0</m:t>
              </m:r>
            </m:sub>
            <m:sup>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max</m:t>
                  </m:r>
                </m:sub>
              </m:sSub>
            </m:sup>
            <m:e>
              <m:f>
                <m:fPr>
                  <m:ctrlPr>
                    <w:rPr>
                      <w:rFonts w:ascii="Cambria Math" w:eastAsiaTheme="minorEastAsia" w:hAnsi="Cambria Math"/>
                      <w:i/>
                      <w:lang w:val="en-US"/>
                    </w:rPr>
                  </m:ctrlPr>
                </m:fPr>
                <m:num>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w</m:t>
                      </m:r>
                    </m:sub>
                  </m:sSub>
                </m:num>
                <m:den>
                  <m:sSub>
                    <m:sSubPr>
                      <m:ctrlPr>
                        <w:rPr>
                          <w:rFonts w:ascii="Cambria Math" w:eastAsiaTheme="minorEastAsia" w:hAnsi="Cambria Math"/>
                          <w:i/>
                          <w:lang w:val="en-US"/>
                        </w:rPr>
                      </m:ctrlPr>
                    </m:sSubPr>
                    <m:e>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T</m:t>
                          </m:r>
                        </m:e>
                      </m:d>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ρ</m:t>
                              </m:r>
                            </m:den>
                          </m:f>
                        </m:e>
                      </m:d>
                    </m:e>
                    <m:sub>
                      <m:r>
                        <w:rPr>
                          <w:rFonts w:ascii="Cambria Math" w:eastAsiaTheme="minorEastAsia" w:hAnsi="Cambria Math"/>
                          <w:lang w:val="en-US"/>
                        </w:rPr>
                        <m:t>air</m:t>
                      </m:r>
                    </m:sub>
                  </m:sSub>
                </m:den>
              </m:f>
              <m:r>
                <w:rPr>
                  <w:rFonts w:ascii="Cambria Math" w:eastAsiaTheme="minorEastAsia" w:hAnsi="Cambria Math"/>
                  <w:lang w:val="en-US"/>
                </w:rPr>
                <m:t xml:space="preserve"> dT .   </m:t>
              </m:r>
            </m:e>
          </m:nary>
        </m:oMath>
      </m:oMathPara>
    </w:p>
    <w:p w14:paraId="7C08D4E3" w14:textId="25B38A39" w:rsidR="00AA3AF2" w:rsidRPr="00F07FDE" w:rsidRDefault="00682750" w:rsidP="00CB30D7">
      <w:pPr>
        <w:spacing w:line="360" w:lineRule="auto"/>
        <w:rPr>
          <w:lang w:val="en-US"/>
        </w:rPr>
      </w:pPr>
      <w:r>
        <w:rPr>
          <w:lang w:val="en-US"/>
        </w:rPr>
        <w:t xml:space="preserve">Bragg-Gray-Laurence in its simplest form </w:t>
      </w:r>
      <w:r w:rsidR="00A0020E">
        <w:rPr>
          <w:lang w:val="en-US"/>
        </w:rPr>
        <w:t>requires CPE to accurately cal</w:t>
      </w:r>
      <w:r w:rsidR="00D63795">
        <w:rPr>
          <w:lang w:val="en-US"/>
        </w:rPr>
        <w:t>culate the energy distribution of the electrons</w:t>
      </w:r>
      <w:r w:rsidR="00FA0226">
        <w:rPr>
          <w:lang w:val="en-US"/>
        </w:rPr>
        <w:t xml:space="preserve"> </w:t>
      </w:r>
      <w:r w:rsidR="00D63795">
        <w:rPr>
          <w:lang w:val="en-US"/>
        </w:rPr>
        <w:fldChar w:fldCharType="begin"/>
      </w:r>
      <w:r w:rsidR="003F507D">
        <w:rPr>
          <w:lang w:val="en-US"/>
        </w:rPr>
        <w:instrText xml:space="preserve"> ADDIN ZOTERO_ITEM CSL_CITATION {"citationID":"Ir39rJ11","properties":{"formattedCitation":"(Alm Carlsson, 2001)","plainCitation":"(Alm Carlsson, 2001)","noteIndex":0},"citationItems":[{"id":46,"uris":["http://zotero.org/users/9228513/items/J3BGEYFY"],"itemData":{"id":46,"type":"book","abstract":"The theoretical approach to Bragg-Gray dosimetry is: a Bragg-Gray cavity is a cavity (detector) so small that, when inserted into a medium, it does not disturb the fluence of charged particles exis ...","language":"eng","publisher":"Linköping University Electronic Press","source":"liu.diva-portal.org","title":"Bragg-Gray Dosimetry : Theory of Burch","title-short":"Bragg-Gray Dosimetry","URL":"http://urn.kb.se/resolve?urn=urn:nbn:se:liu:diva-57834","author":[{"family":"Alm Carlsson","given":"Gudrun"}],"accessed":{"date-parts":[["2022",1,28]]},"issued":{"date-parts":[["2001"]]}}}],"schema":"https://github.com/citation-style-language/schema/raw/master/csl-citation.json"} </w:instrText>
      </w:r>
      <w:r w:rsidR="00D63795">
        <w:rPr>
          <w:lang w:val="en-US"/>
        </w:rPr>
        <w:fldChar w:fldCharType="separate"/>
      </w:r>
      <w:r w:rsidR="00D63795" w:rsidRPr="00FA0226">
        <w:rPr>
          <w:rFonts w:cs="Times New Roman"/>
          <w:lang w:val="en-US"/>
        </w:rPr>
        <w:t>(Alm Carlsson, 2001)</w:t>
      </w:r>
      <w:r w:rsidR="00D63795">
        <w:rPr>
          <w:lang w:val="en-US"/>
        </w:rPr>
        <w:fldChar w:fldCharType="end"/>
      </w:r>
      <w:r w:rsidR="00D63795">
        <w:rPr>
          <w:lang w:val="en-US"/>
        </w:rPr>
        <w:t>.</w:t>
      </w:r>
      <w:r w:rsidR="008C7598">
        <w:rPr>
          <w:lang w:val="en-US"/>
        </w:rPr>
        <w:t xml:space="preserve"> </w:t>
      </w:r>
      <w:r w:rsidR="007D387C">
        <w:rPr>
          <w:lang w:val="en-US"/>
        </w:rPr>
        <w:t xml:space="preserve">It might seem like a contradiction </w:t>
      </w:r>
      <w:r w:rsidR="00200102">
        <w:rPr>
          <w:lang w:val="en-US"/>
        </w:rPr>
        <w:t>to incorporate CSDA</w:t>
      </w:r>
      <w:r w:rsidR="00103627">
        <w:rPr>
          <w:lang w:val="en-US"/>
        </w:rPr>
        <w:t>,</w:t>
      </w:r>
      <w:r w:rsidR="00200102">
        <w:rPr>
          <w:lang w:val="en-US"/>
        </w:rPr>
        <w:t xml:space="preserve"> because CPE requires the energy </w:t>
      </w:r>
      <w:r w:rsidR="00DD4974">
        <w:rPr>
          <w:lang w:val="en-US"/>
        </w:rPr>
        <w:t>of entering charged particles to be equal to the</w:t>
      </w:r>
      <w:r w:rsidR="00103627">
        <w:rPr>
          <w:lang w:val="en-US"/>
        </w:rPr>
        <w:t xml:space="preserve"> energy of the</w:t>
      </w:r>
      <w:r w:rsidR="00DD4974">
        <w:rPr>
          <w:lang w:val="en-US"/>
        </w:rPr>
        <w:t xml:space="preserve"> exiting charged particles. </w:t>
      </w:r>
      <w:r w:rsidR="00CD053C">
        <w:rPr>
          <w:lang w:val="en-US"/>
        </w:rPr>
        <w:t xml:space="preserve">However, the cavity is still assumed to be </w:t>
      </w:r>
      <w:r w:rsidR="008B11D0">
        <w:rPr>
          <w:lang w:val="en-US"/>
        </w:rPr>
        <w:t xml:space="preserve">small compared to the </w:t>
      </w:r>
      <w:r w:rsidR="00701BA7">
        <w:rPr>
          <w:lang w:val="en-US"/>
        </w:rPr>
        <w:t>charged particle</w:t>
      </w:r>
      <w:r w:rsidR="008B11D0">
        <w:rPr>
          <w:lang w:val="en-US"/>
        </w:rPr>
        <w:t xml:space="preserve"> range</w:t>
      </w:r>
      <w:r w:rsidR="00883564">
        <w:rPr>
          <w:lang w:val="en-US"/>
        </w:rPr>
        <w:t xml:space="preserve"> and the energy loss inside the cavity is negligible</w:t>
      </w:r>
      <w:r w:rsidR="00007C7A">
        <w:rPr>
          <w:lang w:val="en-US"/>
        </w:rPr>
        <w:t xml:space="preserve">. </w:t>
      </w:r>
      <w:r w:rsidR="00A101C0">
        <w:rPr>
          <w:lang w:val="en-US"/>
        </w:rPr>
        <w:t>And because of the small size of the cavity</w:t>
      </w:r>
      <w:r w:rsidR="00110797">
        <w:rPr>
          <w:lang w:val="en-US"/>
        </w:rPr>
        <w:t>,</w:t>
      </w:r>
      <w:r w:rsidR="00C221D4">
        <w:rPr>
          <w:lang w:val="en-US"/>
        </w:rPr>
        <w:t xml:space="preserve"> even small energy transfers</w:t>
      </w:r>
      <w:r w:rsidR="00110797">
        <w:rPr>
          <w:lang w:val="en-US"/>
        </w:rPr>
        <w:t xml:space="preserve"> will result in a </w:t>
      </w:r>
      <w:r w:rsidR="008C4E54">
        <w:rPr>
          <w:lang w:val="en-US"/>
        </w:rPr>
        <w:t>significant dose.</w:t>
      </w:r>
      <w:r w:rsidR="00EB6A51">
        <w:rPr>
          <w:lang w:val="en-US"/>
        </w:rPr>
        <w:t xml:space="preserve"> </w:t>
      </w:r>
      <w:r w:rsidR="00C221D4">
        <w:rPr>
          <w:lang w:val="en-US"/>
        </w:rPr>
        <w:t xml:space="preserve"> </w:t>
      </w:r>
      <w:r w:rsidR="00701BA7">
        <w:rPr>
          <w:lang w:val="en-US"/>
        </w:rPr>
        <w:t xml:space="preserve"> </w:t>
      </w:r>
    </w:p>
    <w:p w14:paraId="3E96D98B" w14:textId="0084D25B" w:rsidR="00EE42D2" w:rsidRDefault="00850130" w:rsidP="00CB30D7">
      <w:pPr>
        <w:spacing w:line="360" w:lineRule="auto"/>
        <w:rPr>
          <w:rFonts w:eastAsiaTheme="minorEastAsia"/>
          <w:lang w:val="en-US"/>
        </w:rPr>
      </w:pPr>
      <w:r>
        <w:rPr>
          <w:rFonts w:eastAsiaTheme="minorEastAsia"/>
          <w:lang w:val="en-US"/>
        </w:rPr>
        <w:lastRenderedPageBreak/>
        <w:t xml:space="preserve">The Bragg-Gray-Laurence cavity theory does not account for secondary electrons </w:t>
      </w:r>
      <w:r w:rsidR="009D33F0">
        <w:rPr>
          <w:rFonts w:eastAsiaTheme="minorEastAsia"/>
          <w:lang w:val="en-US"/>
        </w:rPr>
        <w:t>(</w:t>
      </w:r>
      <m:oMath>
        <m:r>
          <w:rPr>
            <w:rFonts w:ascii="Cambria Math" w:eastAsiaTheme="minorEastAsia" w:hAnsi="Cambria Math"/>
            <w:lang w:val="en-US"/>
          </w:rPr>
          <m:t>δ</m:t>
        </m:r>
      </m:oMath>
      <w:r w:rsidR="009D33F0">
        <w:rPr>
          <w:rFonts w:eastAsiaTheme="minorEastAsia"/>
          <w:lang w:val="en-US"/>
        </w:rPr>
        <w:t>-rays) generated inside the cavity</w:t>
      </w:r>
      <w:r w:rsidR="00F60CAD">
        <w:rPr>
          <w:rFonts w:eastAsiaTheme="minorEastAsia"/>
          <w:lang w:val="en-US"/>
        </w:rPr>
        <w:t xml:space="preserve">. The </w:t>
      </w:r>
      <w:r w:rsidR="00F60CAD">
        <w:rPr>
          <w:rFonts w:eastAsiaTheme="minorEastAsia"/>
          <w:b/>
          <w:bCs/>
          <w:lang w:val="en-US"/>
        </w:rPr>
        <w:t xml:space="preserve">Spencer-Attix </w:t>
      </w:r>
      <w:r w:rsidR="00CA5FAB">
        <w:rPr>
          <w:rFonts w:eastAsiaTheme="minorEastAsia"/>
          <w:lang w:val="en-US"/>
        </w:rPr>
        <w:t xml:space="preserve">cavity theory </w:t>
      </w:r>
      <w:r w:rsidR="00C46784">
        <w:rPr>
          <w:rFonts w:eastAsiaTheme="minorEastAsia"/>
          <w:lang w:val="en-US"/>
        </w:rPr>
        <w:t xml:space="preserve">accounts for these electrons, and sets a cutoff energy </w:t>
      </w:r>
      <m:oMath>
        <m:r>
          <m:rPr>
            <m:sty m:val="p"/>
          </m:rPr>
          <w:rPr>
            <w:rFonts w:ascii="Cambria Math" w:eastAsiaTheme="minorEastAsia" w:hAnsi="Cambria Math"/>
            <w:lang w:val="en-US"/>
          </w:rPr>
          <m:t>Δ</m:t>
        </m:r>
      </m:oMath>
      <w:r w:rsidR="00D43FB7">
        <w:rPr>
          <w:rFonts w:eastAsiaTheme="minorEastAsia"/>
          <w:lang w:val="en-US"/>
        </w:rPr>
        <w:t xml:space="preserve">, where all </w:t>
      </w:r>
      <m:oMath>
        <m:r>
          <w:rPr>
            <w:rFonts w:ascii="Cambria Math" w:eastAsiaTheme="minorEastAsia" w:hAnsi="Cambria Math"/>
            <w:lang w:val="en-US"/>
          </w:rPr>
          <m:t>δ</m:t>
        </m:r>
      </m:oMath>
      <w:r w:rsidR="00D43FB7">
        <w:rPr>
          <w:rFonts w:eastAsiaTheme="minorEastAsia"/>
          <w:lang w:val="en-US"/>
        </w:rPr>
        <w:t xml:space="preserve">-rays </w:t>
      </w:r>
      <w:r w:rsidR="00883604">
        <w:rPr>
          <w:rFonts w:eastAsiaTheme="minorEastAsia"/>
          <w:lang w:val="en-US"/>
        </w:rPr>
        <w:t xml:space="preserve">with energy higher than </w:t>
      </w:r>
      <m:oMath>
        <m:r>
          <m:rPr>
            <m:sty m:val="p"/>
          </m:rPr>
          <w:rPr>
            <w:rFonts w:ascii="Cambria Math" w:eastAsiaTheme="minorEastAsia" w:hAnsi="Cambria Math"/>
            <w:lang w:val="en-US"/>
          </w:rPr>
          <m:t>Δ</m:t>
        </m:r>
      </m:oMath>
      <w:r w:rsidR="00883604">
        <w:rPr>
          <w:rFonts w:eastAsiaTheme="minorEastAsia"/>
          <w:lang w:val="en-US"/>
        </w:rPr>
        <w:t xml:space="preserve"> </w:t>
      </w:r>
      <w:r w:rsidR="0075052C">
        <w:rPr>
          <w:rFonts w:eastAsiaTheme="minorEastAsia"/>
          <w:lang w:val="en-US"/>
        </w:rPr>
        <w:t>escapes the cavity</w:t>
      </w:r>
      <w:r w:rsidR="00504324">
        <w:rPr>
          <w:rFonts w:eastAsiaTheme="minorEastAsia"/>
          <w:lang w:val="en-US"/>
        </w:rPr>
        <w:t xml:space="preserve">. </w:t>
      </w:r>
      <w:r w:rsidR="0000012B">
        <w:rPr>
          <w:rFonts w:eastAsiaTheme="minorEastAsia"/>
          <w:lang w:val="en-US"/>
        </w:rPr>
        <w:t>As a result, more low energy electrons are added to the fluence</w:t>
      </w:r>
      <w:r w:rsidR="00150BE2">
        <w:rPr>
          <w:rFonts w:eastAsiaTheme="minorEastAsia"/>
          <w:lang w:val="en-US"/>
        </w:rPr>
        <w:t>.</w:t>
      </w:r>
      <w:r w:rsidR="00D313DC">
        <w:rPr>
          <w:rFonts w:eastAsiaTheme="minorEastAsia"/>
          <w:lang w:val="en-US"/>
        </w:rPr>
        <w:t xml:space="preserve"> </w:t>
      </w:r>
    </w:p>
    <w:p w14:paraId="4BCB7A0F" w14:textId="62F8A4BF" w:rsidR="004705CD" w:rsidRDefault="004705CD" w:rsidP="00CB30D7">
      <w:pPr>
        <w:pStyle w:val="Heading3"/>
        <w:spacing w:line="360" w:lineRule="auto"/>
        <w:rPr>
          <w:rFonts w:eastAsiaTheme="minorEastAsia"/>
          <w:lang w:val="en-US"/>
        </w:rPr>
      </w:pPr>
      <w:bookmarkStart w:id="55" w:name="_Ref95480111"/>
      <w:bookmarkStart w:id="56" w:name="_Toc102035356"/>
      <w:commentRangeStart w:id="57"/>
      <w:r>
        <w:rPr>
          <w:rFonts w:eastAsiaTheme="minorEastAsia"/>
          <w:lang w:val="en-US"/>
        </w:rPr>
        <w:t>Burlin</w:t>
      </w:r>
      <w:bookmarkEnd w:id="55"/>
      <w:commentRangeEnd w:id="57"/>
      <w:r w:rsidR="00DB3FEC">
        <w:rPr>
          <w:rStyle w:val="CommentReference"/>
          <w:rFonts w:ascii="Times New Roman" w:eastAsiaTheme="minorHAnsi" w:hAnsi="Times New Roman" w:cstheme="minorBidi"/>
          <w:color w:val="auto"/>
        </w:rPr>
        <w:commentReference w:id="57"/>
      </w:r>
      <w:bookmarkEnd w:id="56"/>
      <w:r>
        <w:rPr>
          <w:rFonts w:eastAsiaTheme="minorEastAsia"/>
          <w:lang w:val="en-US"/>
        </w:rPr>
        <w:t xml:space="preserve"> </w:t>
      </w:r>
    </w:p>
    <w:p w14:paraId="7C269A98" w14:textId="41696CFC" w:rsidR="00926534" w:rsidRDefault="00774F37" w:rsidP="00CB30D7">
      <w:pPr>
        <w:spacing w:line="360" w:lineRule="auto"/>
        <w:rPr>
          <w:rFonts w:eastAsiaTheme="minorEastAsia"/>
          <w:lang w:val="en-US"/>
        </w:rPr>
      </w:pPr>
      <w:r>
        <w:rPr>
          <w:rFonts w:eastAsiaTheme="minorEastAsia"/>
          <w:lang w:val="en-US"/>
        </w:rPr>
        <w:t xml:space="preserve">All </w:t>
      </w:r>
      <w:r w:rsidR="001F4761">
        <w:rPr>
          <w:rFonts w:eastAsiaTheme="minorEastAsia"/>
          <w:lang w:val="en-US"/>
        </w:rPr>
        <w:t xml:space="preserve">previous cavity theories </w:t>
      </w:r>
      <w:r w:rsidR="0014492B">
        <w:rPr>
          <w:rFonts w:eastAsiaTheme="minorEastAsia"/>
          <w:lang w:val="en-US"/>
        </w:rPr>
        <w:t xml:space="preserve">concern small cavities. Burlin </w:t>
      </w:r>
      <w:r w:rsidR="00277955">
        <w:rPr>
          <w:rFonts w:eastAsiaTheme="minorEastAsia"/>
          <w:lang w:val="en-US"/>
        </w:rPr>
        <w:t>cavity theory tries to make a general theory for small, intermediate and large cavities</w:t>
      </w:r>
      <w:r w:rsidR="00A00545">
        <w:rPr>
          <w:rFonts w:eastAsiaTheme="minorEastAsia"/>
          <w:lang w:val="en-US"/>
        </w:rPr>
        <w:t xml:space="preserve"> </w:t>
      </w:r>
      <w:r w:rsidR="001D0D96">
        <w:rPr>
          <w:rFonts w:eastAsiaTheme="minorEastAsia"/>
          <w:lang w:val="en-US"/>
        </w:rPr>
        <w:fldChar w:fldCharType="begin"/>
      </w:r>
      <w:r w:rsidR="003F507D">
        <w:rPr>
          <w:rFonts w:eastAsiaTheme="minorEastAsia"/>
          <w:lang w:val="en-US"/>
        </w:rPr>
        <w:instrText xml:space="preserve"> ADDIN ZOTERO_ITEM CSL_CITATION {"citationID":"amAbLHOn","properties":{"formattedCitation":"(Attix,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1D0D96">
        <w:rPr>
          <w:rFonts w:eastAsiaTheme="minorEastAsia"/>
          <w:lang w:val="en-US"/>
        </w:rPr>
        <w:fldChar w:fldCharType="separate"/>
      </w:r>
      <w:r w:rsidR="001D0D96" w:rsidRPr="001D0D96">
        <w:rPr>
          <w:rFonts w:cs="Times New Roman"/>
          <w:lang w:val="en-US"/>
        </w:rPr>
        <w:t>(Attix, 1986</w:t>
      </w:r>
      <w:r w:rsidR="001D0D96">
        <w:rPr>
          <w:rFonts w:cs="Times New Roman"/>
          <w:lang w:val="en-US"/>
        </w:rPr>
        <w:t>, p.248</w:t>
      </w:r>
      <w:r w:rsidR="001D0D96" w:rsidRPr="001D0D96">
        <w:rPr>
          <w:rFonts w:cs="Times New Roman"/>
          <w:lang w:val="en-US"/>
        </w:rPr>
        <w:t>)</w:t>
      </w:r>
      <w:r w:rsidR="001D0D96">
        <w:rPr>
          <w:rFonts w:eastAsiaTheme="minorEastAsia"/>
          <w:lang w:val="en-US"/>
        </w:rPr>
        <w:fldChar w:fldCharType="end"/>
      </w:r>
      <w:r w:rsidR="00277955">
        <w:rPr>
          <w:rFonts w:eastAsiaTheme="minorEastAsia"/>
          <w:lang w:val="en-US"/>
        </w:rPr>
        <w:t>.</w:t>
      </w:r>
      <w:r w:rsidR="00CE5239">
        <w:rPr>
          <w:rFonts w:eastAsiaTheme="minorEastAsia"/>
          <w:lang w:val="en-US"/>
        </w:rPr>
        <w:t xml:space="preserve"> Looking at </w:t>
      </w:r>
      <w:r w:rsidR="008C43B7">
        <w:rPr>
          <w:rFonts w:eastAsiaTheme="minorEastAsia"/>
          <w:lang w:val="en-US"/>
        </w:rPr>
        <w:fldChar w:fldCharType="begin"/>
      </w:r>
      <w:r w:rsidR="008C43B7">
        <w:rPr>
          <w:rFonts w:eastAsiaTheme="minorEastAsia"/>
          <w:lang w:val="en-US"/>
        </w:rPr>
        <w:instrText xml:space="preserve"> REF _Ref94780477 \h </w:instrText>
      </w:r>
      <w:r w:rsidR="00CB30D7">
        <w:rPr>
          <w:rFonts w:eastAsiaTheme="minorEastAsia"/>
          <w:lang w:val="en-US"/>
        </w:rPr>
        <w:instrText xml:space="preserve"> \* MERGEFORMAT </w:instrText>
      </w:r>
      <w:r w:rsidR="008C43B7">
        <w:rPr>
          <w:rFonts w:eastAsiaTheme="minorEastAsia"/>
          <w:lang w:val="en-US"/>
        </w:rPr>
      </w:r>
      <w:r w:rsidR="008C43B7">
        <w:rPr>
          <w:rFonts w:eastAsiaTheme="minorEastAsia"/>
          <w:lang w:val="en-US"/>
        </w:rPr>
        <w:fldChar w:fldCharType="separate"/>
      </w:r>
      <w:r w:rsidR="000E19EF" w:rsidRPr="00CE5239">
        <w:rPr>
          <w:lang w:val="en-US"/>
        </w:rPr>
        <w:t xml:space="preserve">Figure </w:t>
      </w:r>
      <w:r w:rsidR="000E19EF">
        <w:rPr>
          <w:noProof/>
          <w:lang w:val="en-US"/>
        </w:rPr>
        <w:t>1</w:t>
      </w:r>
      <w:r w:rsidR="000E19EF">
        <w:rPr>
          <w:noProof/>
          <w:lang w:val="en-US"/>
        </w:rPr>
        <w:noBreakHyphen/>
        <w:t>12</w:t>
      </w:r>
      <w:r w:rsidR="008C43B7">
        <w:rPr>
          <w:rFonts w:eastAsiaTheme="minorEastAsia"/>
          <w:lang w:val="en-US"/>
        </w:rPr>
        <w:fldChar w:fldCharType="end"/>
      </w:r>
      <w:r w:rsidR="008C43B7">
        <w:rPr>
          <w:rFonts w:eastAsiaTheme="minorEastAsia"/>
          <w:lang w:val="en-US"/>
        </w:rPr>
        <w:t>, we see that</w:t>
      </w:r>
      <w:r w:rsidR="00926534" w:rsidRPr="00926534">
        <w:rPr>
          <w:rFonts w:eastAsiaTheme="minorEastAsia"/>
          <w:lang w:val="en-US"/>
        </w:rPr>
        <w:t xml:space="preserve"> </w:t>
      </w:r>
      <w:r w:rsidR="00926534">
        <w:rPr>
          <w:rFonts w:eastAsiaTheme="minorEastAsia"/>
          <w:lang w:val="en-US"/>
        </w:rPr>
        <w:t xml:space="preserve">the dose contribution from charged particles </w:t>
      </w:r>
      <w:r w:rsidR="00AC7E3A">
        <w:rPr>
          <w:rFonts w:eastAsiaTheme="minorEastAsia"/>
          <w:lang w:val="en-US"/>
        </w:rPr>
        <w:t>generated</w:t>
      </w:r>
      <w:r w:rsidR="00926534">
        <w:rPr>
          <w:rFonts w:eastAsiaTheme="minorEastAsia"/>
          <w:lang w:val="en-US"/>
        </w:rPr>
        <w:t xml:space="preserve"> inside the cavity</w:t>
      </w:r>
      <w:r w:rsidR="00344241">
        <w:rPr>
          <w:rFonts w:eastAsiaTheme="minorEastAsia"/>
          <w:lang w:val="en-US"/>
        </w:rPr>
        <w:t xml:space="preserve"> g</w:t>
      </w:r>
      <w:r w:rsidR="00781E31">
        <w:rPr>
          <w:rFonts w:eastAsiaTheme="minorEastAsia"/>
          <w:lang w:val="en-US"/>
        </w:rPr>
        <w:t xml:space="preserve"> outweighs the dose contribution from charged particles generated in w. </w:t>
      </w:r>
      <w:r w:rsidR="001D3CF1">
        <w:rPr>
          <w:rFonts w:eastAsiaTheme="minorEastAsia"/>
          <w:lang w:val="en-US"/>
        </w:rPr>
        <w:t xml:space="preserve">The dose is therefore collision </w:t>
      </w:r>
      <w:r w:rsidR="00714740">
        <w:rPr>
          <w:rFonts w:eastAsiaTheme="minorEastAsia"/>
          <w:lang w:val="en-US"/>
        </w:rPr>
        <w:t xml:space="preserve">KERMA </w:t>
      </w:r>
      <w:r w:rsidR="00414273">
        <w:rPr>
          <w:rFonts w:eastAsiaTheme="minorEastAsia"/>
          <w:lang w:val="en-US"/>
        </w:rPr>
        <w:t xml:space="preserve">ratio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air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sSubSup>
          <m:sSubSupPr>
            <m:ctrlPr>
              <w:rPr>
                <w:rFonts w:ascii="Cambria Math" w:eastAsiaTheme="minorEastAsia" w:hAnsi="Cambria Math"/>
                <w:i/>
                <w:lang w:val="en-US"/>
              </w:rPr>
            </m:ctrlPr>
          </m:sSub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en</m:t>
                        </m:r>
                      </m:sub>
                    </m:sSub>
                  </m:num>
                  <m:den>
                    <m:r>
                      <w:rPr>
                        <w:rFonts w:ascii="Cambria Math" w:eastAsiaTheme="minorEastAsia" w:hAnsi="Cambria Math"/>
                        <w:lang w:val="en-US"/>
                      </w:rPr>
                      <m:t>ρ</m:t>
                    </m:r>
                  </m:den>
                </m:f>
              </m:e>
            </m:d>
          </m:e>
          <m:sub>
            <m:r>
              <w:rPr>
                <w:rFonts w:ascii="Cambria Math" w:eastAsiaTheme="minorEastAsia" w:hAnsi="Cambria Math"/>
                <w:lang w:val="en-US"/>
              </w:rPr>
              <m:t>w</m:t>
            </m:r>
          </m:sub>
          <m:sup>
            <m:r>
              <w:rPr>
                <w:rFonts w:ascii="Cambria Math" w:eastAsiaTheme="minorEastAsia" w:hAnsi="Cambria Math"/>
                <w:lang w:val="en-US"/>
              </w:rPr>
              <m:t>air</m:t>
            </m:r>
          </m:sup>
        </m:sSubSup>
      </m:oMath>
      <w:r w:rsidR="007524D4">
        <w:rPr>
          <w:rFonts w:eastAsiaTheme="minorEastAsia"/>
          <w:lang w:val="en-US"/>
        </w:rPr>
        <w:t xml:space="preserve">. </w:t>
      </w:r>
      <w:r w:rsidR="00714740">
        <w:rPr>
          <w:rFonts w:eastAsiaTheme="minorEastAsia"/>
          <w:lang w:val="en-US"/>
        </w:rPr>
        <w:t xml:space="preserve"> </w:t>
      </w:r>
      <w:r w:rsidR="00180B57">
        <w:rPr>
          <w:rFonts w:eastAsiaTheme="minorEastAsia"/>
          <w:lang w:val="en-US"/>
        </w:rPr>
        <w:br/>
        <w:t xml:space="preserve">For intermediate sized cavities we have a mix of charged particles </w:t>
      </w:r>
      <w:r w:rsidR="00912C4A">
        <w:rPr>
          <w:rFonts w:eastAsiaTheme="minorEastAsia"/>
          <w:lang w:val="en-US"/>
        </w:rPr>
        <w:t xml:space="preserve">that are </w:t>
      </w:r>
      <w:r w:rsidR="00141024">
        <w:rPr>
          <w:rFonts w:eastAsiaTheme="minorEastAsia"/>
          <w:lang w:val="en-US"/>
        </w:rPr>
        <w:t xml:space="preserve">generated </w:t>
      </w:r>
      <w:r w:rsidR="00F53C52">
        <w:rPr>
          <w:rFonts w:eastAsiaTheme="minorEastAsia"/>
          <w:lang w:val="en-US"/>
        </w:rPr>
        <w:t>inside and outside the cavity</w:t>
      </w:r>
      <w:r w:rsidR="005E249D">
        <w:rPr>
          <w:rFonts w:eastAsiaTheme="minorEastAsia"/>
          <w:lang w:val="en-US"/>
        </w:rPr>
        <w:t>. We also have charged particles</w:t>
      </w:r>
      <w:r w:rsidR="00141024">
        <w:rPr>
          <w:rFonts w:eastAsiaTheme="minorEastAsia"/>
          <w:lang w:val="en-US"/>
        </w:rPr>
        <w:t xml:space="preserve"> tha</w:t>
      </w:r>
      <w:r w:rsidR="00547CF0">
        <w:rPr>
          <w:rFonts w:eastAsiaTheme="minorEastAsia"/>
          <w:lang w:val="en-US"/>
        </w:rPr>
        <w:t xml:space="preserve">t </w:t>
      </w:r>
      <w:r w:rsidR="005E249D">
        <w:rPr>
          <w:rFonts w:eastAsiaTheme="minorEastAsia"/>
          <w:lang w:val="en-US"/>
        </w:rPr>
        <w:t>are</w:t>
      </w:r>
      <w:r w:rsidR="00AE72EF">
        <w:rPr>
          <w:rFonts w:eastAsiaTheme="minorEastAsia"/>
          <w:lang w:val="en-US"/>
        </w:rPr>
        <w:t xml:space="preserve"> either stopped inside the cavity or they escape</w:t>
      </w:r>
      <w:r w:rsidR="00547CF0">
        <w:rPr>
          <w:rFonts w:eastAsiaTheme="minorEastAsia"/>
          <w:lang w:val="en-US"/>
        </w:rPr>
        <w:t>.</w:t>
      </w:r>
      <w:r w:rsidR="00467C20">
        <w:rPr>
          <w:rFonts w:eastAsiaTheme="minorEastAsia"/>
          <w:lang w:val="en-US"/>
        </w:rPr>
        <w:t xml:space="preserve"> </w:t>
      </w:r>
    </w:p>
    <w:p w14:paraId="3F967E74" w14:textId="74FEAF9F" w:rsidR="00D31C1F" w:rsidRDefault="00D31C1F" w:rsidP="00CB30D7">
      <w:pPr>
        <w:spacing w:line="360" w:lineRule="auto"/>
        <w:rPr>
          <w:rFonts w:eastAsiaTheme="minorEastAsia"/>
          <w:lang w:val="en-US"/>
        </w:rPr>
      </w:pPr>
      <w:r>
        <w:rPr>
          <w:rFonts w:eastAsiaTheme="minorEastAsia"/>
          <w:lang w:val="en-US"/>
        </w:rPr>
        <w:t xml:space="preserve">The expression </w:t>
      </w:r>
      <w:r w:rsidR="00353AD6">
        <w:rPr>
          <w:rFonts w:eastAsiaTheme="minorEastAsia"/>
          <w:lang w:val="en-US"/>
        </w:rPr>
        <w:t xml:space="preserve">for </w:t>
      </w:r>
      <w:r w:rsidR="009D5620">
        <w:rPr>
          <w:rFonts w:eastAsiaTheme="minorEastAsia"/>
          <w:lang w:val="en-US"/>
        </w:rPr>
        <w:t xml:space="preserve">dose ratio using the same air-water </w:t>
      </w:r>
      <w:r w:rsidR="007C068E">
        <w:rPr>
          <w:rFonts w:eastAsiaTheme="minorEastAsia"/>
          <w:lang w:val="en-US"/>
        </w:rPr>
        <w:t xml:space="preserve">example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9D5620" w14:paraId="38B73829" w14:textId="77777777" w:rsidTr="00AF04FB">
        <w:tc>
          <w:tcPr>
            <w:tcW w:w="8815" w:type="dxa"/>
          </w:tcPr>
          <w:p w14:paraId="5D02AE18" w14:textId="6E616A7C" w:rsidR="009D5620" w:rsidRDefault="008C477A"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air</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den>
                </m:f>
                <m:r>
                  <w:rPr>
                    <w:rFonts w:ascii="Cambria Math" w:hAnsi="Cambria Math"/>
                    <w:lang w:val="en-US"/>
                  </w:rPr>
                  <m:t>=d</m:t>
                </m:r>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1-d</m:t>
                    </m:r>
                  </m:e>
                </m:d>
                <m:sSubSup>
                  <m:sSubSupPr>
                    <m:ctrlPr>
                      <w:rPr>
                        <w:rFonts w:ascii="Cambria Math" w:hAnsi="Cambria Math"/>
                        <w:i/>
                        <w:lang w:val="en-US"/>
                      </w:rPr>
                    </m:ctrlPr>
                  </m:sSub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en</m:t>
                                </m:r>
                              </m:sub>
                            </m:sSub>
                          </m:num>
                          <m:den>
                            <m:r>
                              <w:rPr>
                                <w:rFonts w:ascii="Cambria Math" w:hAnsi="Cambria Math"/>
                                <w:lang w:val="en-US"/>
                              </w:rPr>
                              <m:t>ρ</m:t>
                            </m:r>
                          </m:den>
                        </m:f>
                      </m:e>
                    </m:d>
                  </m:e>
                  <m:sub>
                    <m:r>
                      <w:rPr>
                        <w:rFonts w:ascii="Cambria Math" w:hAnsi="Cambria Math"/>
                        <w:lang w:val="en-US"/>
                      </w:rPr>
                      <m:t>w</m:t>
                    </m:r>
                  </m:sub>
                  <m:sup>
                    <m:r>
                      <w:rPr>
                        <w:rFonts w:ascii="Cambria Math" w:hAnsi="Cambria Math"/>
                        <w:lang w:val="en-US"/>
                      </w:rPr>
                      <m:t>air</m:t>
                    </m:r>
                  </m:sup>
                </m:sSubSup>
                <m:r>
                  <w:rPr>
                    <w:rFonts w:ascii="Cambria Math" w:hAnsi="Cambria Math"/>
                    <w:lang w:val="en-US"/>
                  </w:rPr>
                  <m:t xml:space="preserve"> </m:t>
                </m:r>
                <m:r>
                  <w:rPr>
                    <w:rFonts w:ascii="Cambria Math" w:eastAsiaTheme="minorEastAsia" w:hAnsi="Cambria Math"/>
                    <w:lang w:val="en-US"/>
                  </w:rPr>
                  <m:t>,</m:t>
                </m:r>
              </m:oMath>
            </m:oMathPara>
          </w:p>
        </w:tc>
        <w:tc>
          <w:tcPr>
            <w:tcW w:w="535" w:type="dxa"/>
          </w:tcPr>
          <w:p w14:paraId="4ADDC40E" w14:textId="4E94A722" w:rsidR="009D5620" w:rsidRDefault="009D5620" w:rsidP="00CB30D7">
            <w:pPr>
              <w:spacing w:line="360" w:lineRule="auto"/>
              <w:rPr>
                <w:lang w:val="en-US"/>
              </w:rPr>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13</w:t>
            </w:r>
            <w:r>
              <w:fldChar w:fldCharType="end"/>
            </w:r>
          </w:p>
        </w:tc>
      </w:tr>
    </w:tbl>
    <w:p w14:paraId="5A9D3B8E" w14:textId="55139548" w:rsidR="009D5620" w:rsidRPr="006401C4" w:rsidRDefault="00EF522A" w:rsidP="00CB30D7">
      <w:pPr>
        <w:spacing w:line="360" w:lineRule="auto"/>
        <w:rPr>
          <w:rFonts w:eastAsiaTheme="minorEastAsia"/>
          <w:lang w:val="en-US"/>
        </w:rPr>
      </w:pPr>
      <w:r>
        <w:rPr>
          <w:rFonts w:eastAsiaTheme="minorEastAsia"/>
          <w:lang w:val="en-US"/>
        </w:rPr>
        <w:t xml:space="preserve">where d is </w:t>
      </w:r>
      <w:r w:rsidR="0048346C">
        <w:rPr>
          <w:rFonts w:eastAsiaTheme="minorEastAsia"/>
          <w:lang w:val="en-US"/>
        </w:rPr>
        <w:t xml:space="preserve">a factor that becomes 0 for large cavities </w:t>
      </w:r>
      <w:r w:rsidR="00D95317">
        <w:rPr>
          <w:rFonts w:eastAsiaTheme="minorEastAsia"/>
          <w:lang w:val="en-US"/>
        </w:rPr>
        <w:t xml:space="preserve">and 1 for small cavities. </w:t>
      </w:r>
    </w:p>
    <w:p w14:paraId="0B482844" w14:textId="77777777" w:rsidR="00CE5239" w:rsidRDefault="00B21727" w:rsidP="00CB30D7">
      <w:pPr>
        <w:keepNext/>
        <w:spacing w:line="360" w:lineRule="auto"/>
      </w:pPr>
      <w:r>
        <w:rPr>
          <w:rFonts w:eastAsiaTheme="minorEastAsia"/>
          <w:noProof/>
          <w:lang w:val="en-US"/>
        </w:rPr>
        <w:lastRenderedPageBreak/>
        <w:drawing>
          <wp:inline distT="0" distB="0" distL="0" distR="0" wp14:anchorId="4C168410" wp14:editId="41311893">
            <wp:extent cx="5987986" cy="221063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24">
                      <a:extLst>
                        <a:ext uri="{28A0092B-C50C-407E-A947-70E740481C1C}">
                          <a14:useLocalDpi xmlns:a14="http://schemas.microsoft.com/office/drawing/2010/main" val="0"/>
                        </a:ext>
                      </a:extLst>
                    </a:blip>
                    <a:srcRect b="13314"/>
                    <a:stretch/>
                  </pic:blipFill>
                  <pic:spPr bwMode="auto">
                    <a:xfrm>
                      <a:off x="0" y="0"/>
                      <a:ext cx="6022057" cy="2223215"/>
                    </a:xfrm>
                    <a:prstGeom prst="rect">
                      <a:avLst/>
                    </a:prstGeom>
                    <a:ln>
                      <a:noFill/>
                    </a:ln>
                    <a:extLst>
                      <a:ext uri="{53640926-AAD7-44D8-BBD7-CCE9431645EC}">
                        <a14:shadowObscured xmlns:a14="http://schemas.microsoft.com/office/drawing/2010/main"/>
                      </a:ext>
                    </a:extLst>
                  </pic:spPr>
                </pic:pic>
              </a:graphicData>
            </a:graphic>
          </wp:inline>
        </w:drawing>
      </w:r>
    </w:p>
    <w:p w14:paraId="4A99CDE2" w14:textId="355BF3B2" w:rsidR="006A5683" w:rsidRDefault="00CE5239" w:rsidP="00CB30D7">
      <w:pPr>
        <w:pStyle w:val="Caption"/>
        <w:spacing w:line="360" w:lineRule="auto"/>
        <w:rPr>
          <w:rFonts w:eastAsiaTheme="minorEastAsia"/>
          <w:lang w:val="en-US"/>
        </w:rPr>
      </w:pPr>
      <w:bookmarkStart w:id="58" w:name="_Ref94780477"/>
      <w:r w:rsidRPr="00CE5239">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12</w:t>
      </w:r>
      <w:r w:rsidR="00882ED2">
        <w:rPr>
          <w:lang w:val="en-US"/>
        </w:rPr>
        <w:fldChar w:fldCharType="end"/>
      </w:r>
      <w:bookmarkEnd w:id="58"/>
      <w:r w:rsidRPr="00CE5239">
        <w:rPr>
          <w:lang w:val="en-US"/>
        </w:rPr>
        <w:t xml:space="preserve">. </w:t>
      </w:r>
      <w:r w:rsidRPr="005B0ADF">
        <w:rPr>
          <w:lang w:val="en-US"/>
        </w:rPr>
        <w:t>From left to r</w:t>
      </w:r>
      <w:r>
        <w:rPr>
          <w:lang w:val="en-US"/>
        </w:rPr>
        <w:t xml:space="preserve">ight we see increasing cavity sizes, where dose contribution differs. W is the medium surrounding the cavity, g is the medium of the cavity. e is charged particles released in either w or g and </w:t>
      </w:r>
      <m:oMath>
        <m:r>
          <w:rPr>
            <w:rFonts w:ascii="Cambria Math" w:hAnsi="Cambria Math"/>
            <w:lang w:val="en-US"/>
          </w:rPr>
          <m:t>γ</m:t>
        </m:r>
      </m:oMath>
      <w:r>
        <w:rPr>
          <w:rFonts w:eastAsiaTheme="minorEastAsia"/>
          <w:lang w:val="en-US"/>
        </w:rPr>
        <w:t xml:space="preserve"> is incoming photons. Burlin cavity is a general cavity theory which includes small, intermediate and large cavity sizes.</w:t>
      </w:r>
    </w:p>
    <w:p w14:paraId="041B7D4C" w14:textId="77777777" w:rsidR="00A810A3" w:rsidRPr="00A810A3" w:rsidRDefault="00A810A3" w:rsidP="00CB30D7">
      <w:pPr>
        <w:spacing w:line="360" w:lineRule="auto"/>
        <w:rPr>
          <w:lang w:val="en-US"/>
        </w:rPr>
      </w:pPr>
    </w:p>
    <w:p w14:paraId="2F6CBC0E" w14:textId="47ED8703" w:rsidR="00900B6D" w:rsidRDefault="00E46A3A" w:rsidP="00CB30D7">
      <w:pPr>
        <w:pStyle w:val="Heading2"/>
        <w:spacing w:line="360" w:lineRule="auto"/>
        <w:rPr>
          <w:rFonts w:eastAsiaTheme="minorEastAsia"/>
          <w:lang w:val="en-US"/>
        </w:rPr>
      </w:pPr>
      <w:bookmarkStart w:id="59" w:name="_Ref98923974"/>
      <w:bookmarkStart w:id="60" w:name="_Toc102035357"/>
      <w:r>
        <w:rPr>
          <w:rFonts w:eastAsiaTheme="minorEastAsia"/>
          <w:lang w:val="en-US"/>
        </w:rPr>
        <w:t xml:space="preserve">Dosimetry </w:t>
      </w:r>
      <w:r w:rsidR="00521603">
        <w:rPr>
          <w:rFonts w:eastAsiaTheme="minorEastAsia"/>
          <w:lang w:val="en-US"/>
        </w:rPr>
        <w:t>methods</w:t>
      </w:r>
      <w:bookmarkEnd w:id="59"/>
      <w:bookmarkEnd w:id="60"/>
      <w:r w:rsidR="00812CA7">
        <w:rPr>
          <w:rFonts w:eastAsiaTheme="minorEastAsia"/>
          <w:lang w:val="en-US"/>
        </w:rPr>
        <w:br/>
      </w:r>
    </w:p>
    <w:p w14:paraId="0217D32F" w14:textId="40AFB27B" w:rsidR="00812CA7" w:rsidRPr="002555C8" w:rsidRDefault="00153FAF" w:rsidP="00CB30D7">
      <w:pPr>
        <w:spacing w:line="360" w:lineRule="auto"/>
        <w:rPr>
          <w:sz w:val="16"/>
          <w:szCs w:val="16"/>
          <w:lang w:val="en-US"/>
        </w:rPr>
      </w:pPr>
      <w:r w:rsidRPr="00153FAF">
        <w:rPr>
          <w:lang w:val="en-US"/>
        </w:rPr>
        <w:t xml:space="preserve">As mentioned in </w:t>
      </w:r>
      <w:r>
        <w:rPr>
          <w:lang w:val="en-US"/>
        </w:rPr>
        <w:fldChar w:fldCharType="begin"/>
      </w:r>
      <w:r>
        <w:rPr>
          <w:lang w:val="en-US"/>
        </w:rPr>
        <w:instrText xml:space="preserve"> REF _Ref95382713 \r \h </w:instrText>
      </w:r>
      <w:r w:rsidR="00CB30D7">
        <w:rPr>
          <w:lang w:val="en-US"/>
        </w:rPr>
        <w:instrText xml:space="preserve"> \* MERGEFORMAT </w:instrText>
      </w:r>
      <w:r>
        <w:rPr>
          <w:lang w:val="en-US"/>
        </w:rPr>
      </w:r>
      <w:r>
        <w:rPr>
          <w:lang w:val="en-US"/>
        </w:rPr>
        <w:fldChar w:fldCharType="separate"/>
      </w:r>
      <w:r w:rsidR="000E19EF">
        <w:rPr>
          <w:lang w:val="en-US"/>
        </w:rPr>
        <w:t>1.3</w:t>
      </w:r>
      <w:r>
        <w:rPr>
          <w:lang w:val="en-US"/>
        </w:rPr>
        <w:fldChar w:fldCharType="end"/>
      </w:r>
      <w:r>
        <w:rPr>
          <w:lang w:val="en-US"/>
        </w:rPr>
        <w:t xml:space="preserve"> different techniques are used for </w:t>
      </w:r>
      <w:r w:rsidR="003F55F7">
        <w:rPr>
          <w:lang w:val="en-US"/>
        </w:rPr>
        <w:t>dose measuring.</w:t>
      </w:r>
      <w:r w:rsidR="00983641">
        <w:rPr>
          <w:lang w:val="en-US"/>
        </w:rPr>
        <w:t xml:space="preserve"> However, this thesis will focus on three different </w:t>
      </w:r>
      <w:r w:rsidR="00290653">
        <w:rPr>
          <w:lang w:val="en-US"/>
        </w:rPr>
        <w:t>dosimeters</w:t>
      </w:r>
      <w:r w:rsidR="00DE27BF">
        <w:rPr>
          <w:lang w:val="en-US"/>
        </w:rPr>
        <w:t>:</w:t>
      </w:r>
      <w:r w:rsidR="00290653">
        <w:rPr>
          <w:lang w:val="en-US"/>
        </w:rPr>
        <w:t xml:space="preserve"> Ionization chamber,</w:t>
      </w:r>
      <w:r w:rsidR="00DE27BF">
        <w:rPr>
          <w:lang w:val="en-US"/>
        </w:rPr>
        <w:t xml:space="preserve"> </w:t>
      </w:r>
      <w:r w:rsidR="00106CE3">
        <w:rPr>
          <w:lang w:val="en-US"/>
        </w:rPr>
        <w:t>G</w:t>
      </w:r>
      <w:r w:rsidR="00290653">
        <w:rPr>
          <w:lang w:val="en-US"/>
        </w:rPr>
        <w:t>afchro</w:t>
      </w:r>
      <w:r w:rsidR="005C6710">
        <w:rPr>
          <w:lang w:val="en-US"/>
        </w:rPr>
        <w:t>m</w:t>
      </w:r>
      <w:r w:rsidR="00290653">
        <w:rPr>
          <w:lang w:val="en-US"/>
        </w:rPr>
        <w:t>ic</w:t>
      </w:r>
      <w:r w:rsidR="005C6710">
        <w:rPr>
          <w:lang w:val="en-US"/>
        </w:rPr>
        <w:t xml:space="preserve"> film and </w:t>
      </w:r>
      <w:r w:rsidR="004423A1">
        <w:rPr>
          <w:lang w:val="en-US"/>
        </w:rPr>
        <w:t>Alanine</w:t>
      </w:r>
      <w:r w:rsidR="001420F6">
        <w:rPr>
          <w:lang w:val="en-US"/>
        </w:rPr>
        <w:t xml:space="preserve"> EPR (</w:t>
      </w:r>
      <w:r w:rsidR="00631E5D" w:rsidRPr="001420F6">
        <w:rPr>
          <w:lang w:val="en-US"/>
        </w:rPr>
        <w:t>Electron</w:t>
      </w:r>
      <w:r w:rsidR="00631E5D">
        <w:rPr>
          <w:lang w:val="en-US"/>
        </w:rPr>
        <w:t xml:space="preserve"> Param</w:t>
      </w:r>
      <w:r w:rsidR="001F3C98">
        <w:rPr>
          <w:lang w:val="en-US"/>
        </w:rPr>
        <w:t>agnetic Resonance</w:t>
      </w:r>
      <w:r w:rsidR="004423A1">
        <w:rPr>
          <w:lang w:val="en-US"/>
        </w:rPr>
        <w:t>)</w:t>
      </w:r>
      <w:r w:rsidR="007601A3">
        <w:rPr>
          <w:lang w:val="en-US"/>
        </w:rPr>
        <w:t xml:space="preserve"> dosimeter</w:t>
      </w:r>
      <w:r w:rsidR="002C21C1">
        <w:rPr>
          <w:lang w:val="en-US"/>
        </w:rPr>
        <w:t>.</w:t>
      </w:r>
      <w:r w:rsidR="00677B7E">
        <w:rPr>
          <w:lang w:val="en-US"/>
        </w:rPr>
        <w:t xml:space="preserve"> </w:t>
      </w:r>
      <w:r w:rsidR="000A67DB">
        <w:rPr>
          <w:lang w:val="en-US"/>
        </w:rPr>
        <w:t>These dosimeters fall into</w:t>
      </w:r>
      <w:r w:rsidR="00670F00">
        <w:rPr>
          <w:lang w:val="en-US"/>
        </w:rPr>
        <w:t xml:space="preserve"> one of</w:t>
      </w:r>
      <w:r w:rsidR="000A67DB">
        <w:rPr>
          <w:lang w:val="en-US"/>
        </w:rPr>
        <w:t xml:space="preserve"> two categories: Absolute and relative dosimeters. </w:t>
      </w:r>
      <w:r w:rsidR="00E91F67">
        <w:rPr>
          <w:lang w:val="en-US"/>
        </w:rPr>
        <w:t>The volume of an absolute dosimeter</w:t>
      </w:r>
      <w:r w:rsidR="006733E7">
        <w:rPr>
          <w:lang w:val="en-US"/>
        </w:rPr>
        <w:t xml:space="preserve"> respond</w:t>
      </w:r>
      <w:r w:rsidR="007C1DF0">
        <w:rPr>
          <w:lang w:val="en-US"/>
        </w:rPr>
        <w:t>s</w:t>
      </w:r>
      <w:r w:rsidR="006733E7">
        <w:rPr>
          <w:lang w:val="en-US"/>
        </w:rPr>
        <w:t xml:space="preserve"> </w:t>
      </w:r>
      <w:r w:rsidR="00283990">
        <w:rPr>
          <w:lang w:val="en-US"/>
        </w:rPr>
        <w:t>to radiation</w:t>
      </w:r>
      <w:r w:rsidR="00377180">
        <w:rPr>
          <w:lang w:val="en-US"/>
        </w:rPr>
        <w:t xml:space="preserve"> </w:t>
      </w:r>
      <w:r w:rsidR="0055216F">
        <w:rPr>
          <w:lang w:val="en-US"/>
        </w:rPr>
        <w:t>in such a way, that</w:t>
      </w:r>
      <w:r w:rsidR="00774D88">
        <w:rPr>
          <w:lang w:val="en-US"/>
        </w:rPr>
        <w:t xml:space="preserve"> we</w:t>
      </w:r>
      <w:r w:rsidR="00AC23C9">
        <w:rPr>
          <w:lang w:val="en-US"/>
        </w:rPr>
        <w:t xml:space="preserve"> a</w:t>
      </w:r>
      <w:r w:rsidR="00774D88">
        <w:rPr>
          <w:lang w:val="en-US"/>
        </w:rPr>
        <w:t>re able to directly measure the received</w:t>
      </w:r>
      <w:r w:rsidR="0061759E">
        <w:rPr>
          <w:lang w:val="en-US"/>
        </w:rPr>
        <w:t xml:space="preserve"> dose</w:t>
      </w:r>
      <w:r w:rsidR="00283990">
        <w:rPr>
          <w:lang w:val="en-US"/>
        </w:rPr>
        <w:t xml:space="preserve"> </w:t>
      </w:r>
      <w:r w:rsidR="00831381">
        <w:rPr>
          <w:lang w:val="en-US"/>
        </w:rPr>
        <w:t>a</w:t>
      </w:r>
      <w:r w:rsidR="0055216F">
        <w:rPr>
          <w:lang w:val="en-US"/>
        </w:rPr>
        <w:t>nd</w:t>
      </w:r>
      <w:r w:rsidR="00283990">
        <w:rPr>
          <w:lang w:val="en-US"/>
        </w:rPr>
        <w:t xml:space="preserve"> does not require calibration </w:t>
      </w:r>
      <w:r w:rsidR="00761867">
        <w:rPr>
          <w:lang w:val="en-US"/>
        </w:rPr>
        <w:t xml:space="preserve">in a known radiation field </w:t>
      </w:r>
      <w:r w:rsidR="00323B2B">
        <w:rPr>
          <w:lang w:val="en-US"/>
        </w:rPr>
        <w:fldChar w:fldCharType="begin"/>
      </w:r>
      <w:r w:rsidR="003F507D">
        <w:rPr>
          <w:lang w:val="en-US"/>
        </w:rPr>
        <w:instrText xml:space="preserve"> ADDIN ZOTERO_ITEM CSL_CITATION {"citationID":"v61LSmVa","properties":{"formattedCitation":"(Attix,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323B2B">
        <w:rPr>
          <w:lang w:val="en-US"/>
        </w:rPr>
        <w:fldChar w:fldCharType="separate"/>
      </w:r>
      <w:r w:rsidR="00323B2B" w:rsidRPr="00323B2B">
        <w:rPr>
          <w:rFonts w:cs="Times New Roman"/>
          <w:lang w:val="en-US"/>
        </w:rPr>
        <w:t>(Attix, 1986</w:t>
      </w:r>
      <w:r w:rsidR="00323B2B">
        <w:rPr>
          <w:rFonts w:cs="Times New Roman"/>
          <w:lang w:val="en-US"/>
        </w:rPr>
        <w:t>, p</w:t>
      </w:r>
      <w:r w:rsidR="00E91ED7">
        <w:rPr>
          <w:rFonts w:cs="Times New Roman"/>
          <w:lang w:val="en-US"/>
        </w:rPr>
        <w:t>. 277</w:t>
      </w:r>
      <w:r w:rsidR="00323B2B" w:rsidRPr="00323B2B">
        <w:rPr>
          <w:rFonts w:cs="Times New Roman"/>
          <w:lang w:val="en-US"/>
        </w:rPr>
        <w:t>)</w:t>
      </w:r>
      <w:r w:rsidR="00323B2B">
        <w:rPr>
          <w:lang w:val="en-US"/>
        </w:rPr>
        <w:fldChar w:fldCharType="end"/>
      </w:r>
      <w:r w:rsidR="00323B2B">
        <w:rPr>
          <w:lang w:val="en-US"/>
        </w:rPr>
        <w:t>.</w:t>
      </w:r>
      <w:r w:rsidR="00056CE5">
        <w:rPr>
          <w:lang w:val="en-US"/>
        </w:rPr>
        <w:t xml:space="preserve"> E.g., </w:t>
      </w:r>
      <w:r w:rsidR="007C2A82">
        <w:rPr>
          <w:lang w:val="en-US"/>
        </w:rPr>
        <w:t>a free</w:t>
      </w:r>
      <w:r w:rsidR="00700B20">
        <w:rPr>
          <w:lang w:val="en-US"/>
        </w:rPr>
        <w:t>-</w:t>
      </w:r>
      <w:r w:rsidR="007C2A82">
        <w:rPr>
          <w:lang w:val="en-US"/>
        </w:rPr>
        <w:t xml:space="preserve">air ionization chamber is an ionization chamber without </w:t>
      </w:r>
      <w:r w:rsidR="009621A8">
        <w:rPr>
          <w:lang w:val="en-US"/>
        </w:rPr>
        <w:t xml:space="preserve">walls, where </w:t>
      </w:r>
      <w:r w:rsidR="008E7848">
        <w:rPr>
          <w:lang w:val="en-US"/>
        </w:rPr>
        <w:t>the goal is to measure exposure (</w:t>
      </w:r>
      <w:r w:rsidR="003E1033">
        <w:rPr>
          <w:lang w:val="en-US"/>
        </w:rPr>
        <w:fldChar w:fldCharType="begin"/>
      </w:r>
      <w:r w:rsidR="003E1033">
        <w:rPr>
          <w:lang w:val="en-US"/>
        </w:rPr>
        <w:instrText xml:space="preserve"> REF _Ref94700940 \r \h </w:instrText>
      </w:r>
      <w:r w:rsidR="00CB30D7">
        <w:rPr>
          <w:lang w:val="en-US"/>
        </w:rPr>
        <w:instrText xml:space="preserve"> \* MERGEFORMAT </w:instrText>
      </w:r>
      <w:r w:rsidR="003E1033">
        <w:rPr>
          <w:lang w:val="en-US"/>
        </w:rPr>
      </w:r>
      <w:r w:rsidR="003E1033">
        <w:rPr>
          <w:lang w:val="en-US"/>
        </w:rPr>
        <w:fldChar w:fldCharType="separate"/>
      </w:r>
      <w:r w:rsidR="000E19EF">
        <w:rPr>
          <w:lang w:val="en-US"/>
        </w:rPr>
        <w:t>1.3.1</w:t>
      </w:r>
      <w:r w:rsidR="003E1033">
        <w:rPr>
          <w:lang w:val="en-US"/>
        </w:rPr>
        <w:fldChar w:fldCharType="end"/>
      </w:r>
      <w:r w:rsidR="008E7848">
        <w:rPr>
          <w:lang w:val="en-US"/>
        </w:rPr>
        <w:t xml:space="preserve">) </w:t>
      </w:r>
      <w:r w:rsidR="001245C3">
        <w:rPr>
          <w:lang w:val="en-US"/>
        </w:rPr>
        <w:t xml:space="preserve">in a known mass of air. </w:t>
      </w:r>
      <w:r w:rsidR="00056CE5">
        <w:rPr>
          <w:lang w:val="en-US"/>
        </w:rPr>
        <w:t xml:space="preserve"> </w:t>
      </w:r>
      <w:r w:rsidR="00700B20">
        <w:rPr>
          <w:lang w:val="en-US"/>
        </w:rPr>
        <w:t>However,</w:t>
      </w:r>
      <w:r w:rsidR="004A685C">
        <w:rPr>
          <w:lang w:val="en-US"/>
        </w:rPr>
        <w:t xml:space="preserve"> for photon energies surpassing 1.5 MeV</w:t>
      </w:r>
      <w:r w:rsidR="00E7243E">
        <w:rPr>
          <w:lang w:val="en-US"/>
        </w:rPr>
        <w:t xml:space="preserve"> the secondary electrons </w:t>
      </w:r>
      <w:r w:rsidR="000879F3">
        <w:rPr>
          <w:lang w:val="en-US"/>
        </w:rPr>
        <w:t>have such a large range, that</w:t>
      </w:r>
      <w:r w:rsidR="00700B20">
        <w:rPr>
          <w:lang w:val="en-US"/>
        </w:rPr>
        <w:t xml:space="preserve"> the free-air ionization chamber</w:t>
      </w:r>
      <w:r w:rsidR="003B471E">
        <w:rPr>
          <w:lang w:val="en-US"/>
        </w:rPr>
        <w:t xml:space="preserve"> can</w:t>
      </w:r>
      <w:r w:rsidR="00AC23C9">
        <w:rPr>
          <w:lang w:val="en-US"/>
        </w:rPr>
        <w:t>no</w:t>
      </w:r>
      <w:r w:rsidR="003B471E">
        <w:rPr>
          <w:lang w:val="en-US"/>
        </w:rPr>
        <w:t xml:space="preserve">t </w:t>
      </w:r>
      <w:r w:rsidR="00B76A0A">
        <w:rPr>
          <w:lang w:val="en-US"/>
        </w:rPr>
        <w:t xml:space="preserve">fulfill CPE without becoming </w:t>
      </w:r>
      <w:r w:rsidR="002555C8">
        <w:rPr>
          <w:lang w:val="en-US"/>
        </w:rPr>
        <w:t>unpractically large</w:t>
      </w:r>
      <w:r w:rsidR="00B7482A">
        <w:rPr>
          <w:lang w:val="en-US"/>
        </w:rPr>
        <w:t xml:space="preserve"> </w:t>
      </w:r>
      <w:r w:rsidR="00EB4DA5">
        <w:rPr>
          <w:lang w:val="en-US"/>
        </w:rPr>
        <w:fldChar w:fldCharType="begin"/>
      </w:r>
      <w:r w:rsidR="003F507D">
        <w:rPr>
          <w:lang w:val="en-US"/>
        </w:rPr>
        <w:instrText xml:space="preserve"> ADDIN ZOTERO_ITEM CSL_CITATION {"citationID":"CgB3wXfl","properties":{"formattedCitation":"(Podgorsak,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EB4DA5">
        <w:rPr>
          <w:lang w:val="en-US"/>
        </w:rPr>
        <w:fldChar w:fldCharType="separate"/>
      </w:r>
      <w:r w:rsidR="00EB4DA5" w:rsidRPr="00EB4DA5">
        <w:rPr>
          <w:rFonts w:cs="Times New Roman"/>
          <w:lang w:val="en-US"/>
        </w:rPr>
        <w:t>(Podgorsak, 2016</w:t>
      </w:r>
      <w:r w:rsidR="00EB4DA5">
        <w:rPr>
          <w:rFonts w:cs="Times New Roman"/>
          <w:lang w:val="en-US"/>
        </w:rPr>
        <w:t>, p. 737</w:t>
      </w:r>
      <w:r w:rsidR="00EB4DA5" w:rsidRPr="00EB4DA5">
        <w:rPr>
          <w:rFonts w:cs="Times New Roman"/>
          <w:lang w:val="en-US"/>
        </w:rPr>
        <w:t>)</w:t>
      </w:r>
      <w:r w:rsidR="00EB4DA5">
        <w:rPr>
          <w:lang w:val="en-US"/>
        </w:rPr>
        <w:fldChar w:fldCharType="end"/>
      </w:r>
      <w:r w:rsidR="00EB4DA5">
        <w:rPr>
          <w:lang w:val="en-US"/>
        </w:rPr>
        <w:t xml:space="preserve">. </w:t>
      </w:r>
      <w:r w:rsidR="00364723">
        <w:rPr>
          <w:lang w:val="en-US"/>
        </w:rPr>
        <w:t>The</w:t>
      </w:r>
      <w:r w:rsidR="000955D0">
        <w:rPr>
          <w:lang w:val="en-US"/>
        </w:rPr>
        <w:t xml:space="preserve"> ionization chambers we’ll discuss here </w:t>
      </w:r>
      <w:r w:rsidR="00F21A47">
        <w:rPr>
          <w:lang w:val="en-US"/>
        </w:rPr>
        <w:t>are</w:t>
      </w:r>
      <w:r w:rsidR="000955D0">
        <w:rPr>
          <w:lang w:val="en-US"/>
        </w:rPr>
        <w:t xml:space="preserve"> relative dosimeters</w:t>
      </w:r>
      <w:r w:rsidR="00F302F5">
        <w:rPr>
          <w:lang w:val="en-US"/>
        </w:rPr>
        <w:t>.</w:t>
      </w:r>
    </w:p>
    <w:p w14:paraId="142BEBE1" w14:textId="4E097F56" w:rsidR="00812CA7" w:rsidRDefault="003700D1" w:rsidP="00CB30D7">
      <w:pPr>
        <w:pStyle w:val="Heading3"/>
        <w:spacing w:line="360" w:lineRule="auto"/>
        <w:rPr>
          <w:lang w:val="en-US"/>
        </w:rPr>
      </w:pPr>
      <w:bookmarkStart w:id="61" w:name="_Toc102035358"/>
      <w:r>
        <w:rPr>
          <w:lang w:val="en-US"/>
        </w:rPr>
        <w:t xml:space="preserve">Parallel- Plate </w:t>
      </w:r>
      <w:r w:rsidR="00812CA7">
        <w:rPr>
          <w:lang w:val="en-US"/>
        </w:rPr>
        <w:t>Ionization Chamber</w:t>
      </w:r>
      <w:bookmarkEnd w:id="61"/>
    </w:p>
    <w:p w14:paraId="75498C6C" w14:textId="00FD16D0" w:rsidR="00081436" w:rsidRDefault="00251C93" w:rsidP="00CB30D7">
      <w:pPr>
        <w:spacing w:line="360" w:lineRule="auto"/>
        <w:rPr>
          <w:lang w:val="en-US"/>
        </w:rPr>
      </w:pPr>
      <w:r>
        <w:rPr>
          <w:lang w:val="en-US"/>
        </w:rPr>
        <w:t xml:space="preserve">The purpose of an ionization chamber is measuring ionizations inside a gas-filled </w:t>
      </w:r>
      <w:r w:rsidR="00D97219">
        <w:rPr>
          <w:lang w:val="en-US"/>
        </w:rPr>
        <w:t xml:space="preserve">cavity. </w:t>
      </w:r>
      <w:r w:rsidR="00D4036C">
        <w:rPr>
          <w:lang w:val="en-US"/>
        </w:rPr>
        <w:t>A</w:t>
      </w:r>
      <w:r w:rsidR="004A299A">
        <w:rPr>
          <w:lang w:val="en-US"/>
        </w:rPr>
        <w:t xml:space="preserve"> fundamental type of</w:t>
      </w:r>
      <w:r w:rsidR="00D97219">
        <w:rPr>
          <w:lang w:val="en-US"/>
        </w:rPr>
        <w:t xml:space="preserve"> ionization chamber </w:t>
      </w:r>
      <w:r w:rsidR="002F1007">
        <w:rPr>
          <w:lang w:val="en-US"/>
        </w:rPr>
        <w:t xml:space="preserve">is </w:t>
      </w:r>
      <w:r w:rsidR="00D4036C">
        <w:rPr>
          <w:lang w:val="en-US"/>
        </w:rPr>
        <w:t>the</w:t>
      </w:r>
      <w:r w:rsidR="004A299A">
        <w:rPr>
          <w:lang w:val="en-US"/>
        </w:rPr>
        <w:t xml:space="preserve"> parallel plate </w:t>
      </w:r>
      <w:r w:rsidR="005A7435">
        <w:rPr>
          <w:lang w:val="en-US"/>
        </w:rPr>
        <w:t>chamber</w:t>
      </w:r>
      <w:r w:rsidR="00D97219">
        <w:rPr>
          <w:lang w:val="en-US"/>
        </w:rPr>
        <w:t xml:space="preserve"> illustrated in </w:t>
      </w:r>
      <w:r w:rsidR="00F776F5">
        <w:rPr>
          <w:lang w:val="en-US"/>
        </w:rPr>
        <w:fldChar w:fldCharType="begin"/>
      </w:r>
      <w:r w:rsidR="00F776F5">
        <w:rPr>
          <w:lang w:val="en-US"/>
        </w:rPr>
        <w:instrText xml:space="preserve"> REF _Ref97216960 \h </w:instrText>
      </w:r>
      <w:r w:rsidR="00CB30D7">
        <w:rPr>
          <w:lang w:val="en-US"/>
        </w:rPr>
        <w:instrText xml:space="preserve"> \* MERGEFORMAT </w:instrText>
      </w:r>
      <w:r w:rsidR="00F776F5">
        <w:rPr>
          <w:lang w:val="en-US"/>
        </w:rPr>
      </w:r>
      <w:r w:rsidR="00F776F5">
        <w:rPr>
          <w:lang w:val="en-US"/>
        </w:rPr>
        <w:fldChar w:fldCharType="separate"/>
      </w:r>
      <w:r w:rsidR="000E19EF" w:rsidRPr="000E085E">
        <w:rPr>
          <w:lang w:val="en-US"/>
        </w:rPr>
        <w:t xml:space="preserve">Figure </w:t>
      </w:r>
      <w:r w:rsidR="000E19EF">
        <w:rPr>
          <w:noProof/>
          <w:lang w:val="en-US"/>
        </w:rPr>
        <w:t>1</w:t>
      </w:r>
      <w:r w:rsidR="000E19EF">
        <w:rPr>
          <w:noProof/>
          <w:lang w:val="en-US"/>
        </w:rPr>
        <w:noBreakHyphen/>
        <w:t>13</w:t>
      </w:r>
      <w:r w:rsidR="00F776F5">
        <w:rPr>
          <w:lang w:val="en-US"/>
        </w:rPr>
        <w:fldChar w:fldCharType="end"/>
      </w:r>
      <w:r w:rsidR="00A85115">
        <w:rPr>
          <w:lang w:val="en-US"/>
        </w:rPr>
        <w:br/>
      </w:r>
      <w:r w:rsidR="00A85115">
        <w:rPr>
          <w:lang w:val="en-US"/>
        </w:rPr>
        <w:lastRenderedPageBreak/>
        <w:t>The chamber is connected to a polarizing</w:t>
      </w:r>
      <w:r w:rsidR="002C17DB">
        <w:rPr>
          <w:lang w:val="en-US"/>
        </w:rPr>
        <w:t xml:space="preserve"> (</w:t>
      </w:r>
      <w:r w:rsidR="004364B2">
        <w:rPr>
          <w:lang w:val="en-US"/>
        </w:rPr>
        <w:t xml:space="preserve">negative </w:t>
      </w:r>
      <w:r w:rsidR="002C17DB">
        <w:rPr>
          <w:lang w:val="en-US"/>
        </w:rPr>
        <w:t>cathode)</w:t>
      </w:r>
      <w:r w:rsidR="00A85115">
        <w:rPr>
          <w:lang w:val="en-US"/>
        </w:rPr>
        <w:t xml:space="preserve"> and </w:t>
      </w:r>
      <w:r w:rsidR="002C17DB">
        <w:rPr>
          <w:lang w:val="en-US"/>
        </w:rPr>
        <w:t>measuring electrode</w:t>
      </w:r>
      <w:r w:rsidR="004364B2">
        <w:rPr>
          <w:lang w:val="en-US"/>
        </w:rPr>
        <w:t xml:space="preserve"> (positive anode)</w:t>
      </w:r>
      <w:r w:rsidR="00D85261">
        <w:rPr>
          <w:lang w:val="en-US"/>
        </w:rPr>
        <w:t>. The polarizing electrode is directly connected to the power supply and creates the voltage difference, which in turn generates an electric field</w:t>
      </w:r>
      <w:r w:rsidR="00B6586F">
        <w:rPr>
          <w:lang w:val="en-US"/>
        </w:rPr>
        <w:t xml:space="preserve">. </w:t>
      </w:r>
      <w:r w:rsidR="00D7407D">
        <w:rPr>
          <w:lang w:val="en-US"/>
        </w:rPr>
        <w:t>Adjacent to the mea</w:t>
      </w:r>
      <w:r w:rsidR="001C089A">
        <w:rPr>
          <w:lang w:val="en-US"/>
        </w:rPr>
        <w:t xml:space="preserve">suring electrode you have the guarding ring/electrode </w:t>
      </w:r>
      <w:r w:rsidR="007D3206">
        <w:rPr>
          <w:lang w:val="en-US"/>
        </w:rPr>
        <w:t xml:space="preserve">with the purpose of </w:t>
      </w:r>
      <w:r w:rsidR="005C6274">
        <w:rPr>
          <w:lang w:val="en-US"/>
        </w:rPr>
        <w:t xml:space="preserve">preventing leaking current from </w:t>
      </w:r>
      <w:r w:rsidR="000058B8">
        <w:rPr>
          <w:lang w:val="en-US"/>
        </w:rPr>
        <w:t>being measured</w:t>
      </w:r>
      <w:r w:rsidR="00683D60">
        <w:rPr>
          <w:lang w:val="en-US"/>
        </w:rPr>
        <w:t xml:space="preserve"> by the electrometer </w:t>
      </w:r>
      <w:r w:rsidR="00683D60">
        <w:rPr>
          <w:lang w:val="en-US"/>
        </w:rPr>
        <w:fldChar w:fldCharType="begin"/>
      </w:r>
      <w:r w:rsidR="003F507D">
        <w:rPr>
          <w:lang w:val="en-US"/>
        </w:rPr>
        <w:instrText xml:space="preserve"> ADDIN ZOTERO_ITEM CSL_CITATION {"citationID":"LIdsfHW8","properties":{"formattedCitation":"(Podgorsak,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683D60">
        <w:rPr>
          <w:lang w:val="en-US"/>
        </w:rPr>
        <w:fldChar w:fldCharType="separate"/>
      </w:r>
      <w:r w:rsidR="00683D60" w:rsidRPr="00A866AC">
        <w:rPr>
          <w:rFonts w:cs="Times New Roman"/>
          <w:lang w:val="en-US"/>
        </w:rPr>
        <w:t>(Podgorsak, 2016</w:t>
      </w:r>
      <w:r w:rsidR="00683D60">
        <w:rPr>
          <w:rFonts w:cs="Times New Roman"/>
          <w:lang w:val="en-US"/>
        </w:rPr>
        <w:t>, p. 702</w:t>
      </w:r>
      <w:r w:rsidR="00683D60" w:rsidRPr="00A866AC">
        <w:rPr>
          <w:rFonts w:cs="Times New Roman"/>
          <w:lang w:val="en-US"/>
        </w:rPr>
        <w:t>)</w:t>
      </w:r>
      <w:r w:rsidR="00683D60">
        <w:rPr>
          <w:lang w:val="en-US"/>
        </w:rPr>
        <w:fldChar w:fldCharType="end"/>
      </w:r>
      <w:r w:rsidR="00683D60">
        <w:rPr>
          <w:lang w:val="en-US"/>
        </w:rPr>
        <w:t xml:space="preserve">. </w:t>
      </w:r>
      <w:r w:rsidR="000066A5">
        <w:rPr>
          <w:lang w:val="en-US"/>
        </w:rPr>
        <w:t>L</w:t>
      </w:r>
      <w:r w:rsidR="00CA5506">
        <w:rPr>
          <w:lang w:val="en-US"/>
        </w:rPr>
        <w:t xml:space="preserve">ooking at </w:t>
      </w:r>
      <w:r w:rsidR="00CA5506">
        <w:rPr>
          <w:lang w:val="en-US"/>
        </w:rPr>
        <w:fldChar w:fldCharType="begin"/>
      </w:r>
      <w:r w:rsidR="00CA5506">
        <w:rPr>
          <w:lang w:val="en-US"/>
        </w:rPr>
        <w:instrText xml:space="preserve"> REF _Ref97216960 \h </w:instrText>
      </w:r>
      <w:r w:rsidR="00CB30D7">
        <w:rPr>
          <w:lang w:val="en-US"/>
        </w:rPr>
        <w:instrText xml:space="preserve"> \* MERGEFORMAT </w:instrText>
      </w:r>
      <w:r w:rsidR="00CA5506">
        <w:rPr>
          <w:lang w:val="en-US"/>
        </w:rPr>
      </w:r>
      <w:r w:rsidR="00CA5506">
        <w:rPr>
          <w:lang w:val="en-US"/>
        </w:rPr>
        <w:fldChar w:fldCharType="separate"/>
      </w:r>
      <w:r w:rsidR="000E19EF" w:rsidRPr="000E085E">
        <w:rPr>
          <w:lang w:val="en-US"/>
        </w:rPr>
        <w:t xml:space="preserve">Figure </w:t>
      </w:r>
      <w:r w:rsidR="000E19EF">
        <w:rPr>
          <w:noProof/>
          <w:lang w:val="en-US"/>
        </w:rPr>
        <w:t>1</w:t>
      </w:r>
      <w:r w:rsidR="000E19EF">
        <w:rPr>
          <w:noProof/>
          <w:lang w:val="en-US"/>
        </w:rPr>
        <w:noBreakHyphen/>
        <w:t>13</w:t>
      </w:r>
      <w:r w:rsidR="00CA5506">
        <w:rPr>
          <w:lang w:val="en-US"/>
        </w:rPr>
        <w:fldChar w:fldCharType="end"/>
      </w:r>
      <w:r w:rsidR="00CA5506">
        <w:rPr>
          <w:lang w:val="en-US"/>
        </w:rPr>
        <w:t xml:space="preserve"> you see that the electrometer is connected to the power supply</w:t>
      </w:r>
      <w:r w:rsidR="00DE0D33">
        <w:rPr>
          <w:lang w:val="en-US"/>
        </w:rPr>
        <w:t xml:space="preserve">. Ideally the </w:t>
      </w:r>
      <w:r w:rsidR="00831CCB">
        <w:rPr>
          <w:lang w:val="en-US"/>
        </w:rPr>
        <w:t>impedance</w:t>
      </w:r>
      <w:r w:rsidR="008D0317">
        <w:rPr>
          <w:lang w:val="en-US"/>
        </w:rPr>
        <w:t xml:space="preserve"> (</w:t>
      </w:r>
      <w:r w:rsidR="00127FB1">
        <w:rPr>
          <w:lang w:val="en-US"/>
        </w:rPr>
        <w:t>a circuit’s opposition to charge</w:t>
      </w:r>
      <w:r w:rsidR="008D0317">
        <w:rPr>
          <w:lang w:val="en-US"/>
        </w:rPr>
        <w:t>)</w:t>
      </w:r>
      <w:r w:rsidR="00DE0D33">
        <w:rPr>
          <w:lang w:val="en-US"/>
        </w:rPr>
        <w:t xml:space="preserve"> inside the electrometer is </w:t>
      </w:r>
      <w:r w:rsidR="0039597E">
        <w:rPr>
          <w:lang w:val="en-US"/>
        </w:rPr>
        <w:t>high enough</w:t>
      </w:r>
      <w:r w:rsidR="00060AA8">
        <w:rPr>
          <w:lang w:val="en-US"/>
        </w:rPr>
        <w:t xml:space="preserve"> (typically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14</m:t>
            </m:r>
          </m:sup>
        </m:sSup>
        <m:r>
          <w:rPr>
            <w:rFonts w:ascii="Cambria Math" w:eastAsiaTheme="minorEastAsia" w:hAnsi="Cambria Math"/>
            <w:lang w:val="en-US"/>
          </w:rPr>
          <m:t xml:space="preserve"> </m:t>
        </m:r>
        <m:r>
          <m:rPr>
            <m:sty m:val="p"/>
          </m:rPr>
          <w:rPr>
            <w:rFonts w:ascii="Cambria Math" w:eastAsiaTheme="minorEastAsia" w:hAnsi="Cambria Math"/>
            <w:lang w:val="en-US"/>
          </w:rPr>
          <m:t>Ω</m:t>
        </m:r>
      </m:oMath>
      <w:r w:rsidR="00060AA8">
        <w:rPr>
          <w:lang w:val="en-US"/>
        </w:rPr>
        <w:t>)</w:t>
      </w:r>
      <w:r w:rsidR="0039597E">
        <w:rPr>
          <w:lang w:val="en-US"/>
        </w:rPr>
        <w:t xml:space="preserve"> </w:t>
      </w:r>
      <w:r w:rsidR="00FB042A">
        <w:rPr>
          <w:lang w:val="en-US"/>
        </w:rPr>
        <w:t>and</w:t>
      </w:r>
      <w:r w:rsidR="0039597E">
        <w:rPr>
          <w:lang w:val="en-US"/>
        </w:rPr>
        <w:t xml:space="preserve"> no charge moves through it</w:t>
      </w:r>
      <w:r w:rsidR="00565E3D">
        <w:rPr>
          <w:lang w:val="en-US"/>
        </w:rPr>
        <w:t xml:space="preserve"> </w:t>
      </w:r>
      <w:r w:rsidR="00565E3D">
        <w:rPr>
          <w:lang w:val="en-US"/>
        </w:rPr>
        <w:fldChar w:fldCharType="begin"/>
      </w:r>
      <w:r w:rsidR="00565E3D">
        <w:rPr>
          <w:lang w:val="en-US"/>
        </w:rPr>
        <w:instrText xml:space="preserve"> ADDIN ZOTERO_ITEM CSL_CITATION {"citationID":"Eriena3z","properties":{"formattedCitation":"({\\i{}High Accuracy Electrometers for Low Current/High Resistance Applications | Tektronix}, n.d.)","plainCitation":"(High Accuracy Electrometers for Low Current/High Resistance Applications | Tektronix, n.d.)","noteIndex":0},"citationItems":[{"id":283,"uris":["http://zotero.org/users/9228513/items/ZNH5KRIT"],"itemData":{"id":283,"type":"webpage","abstract":"Keithley has more than a half-century of experience in designing and producing sensitive instrumentation. As new testing requirements have evolved, we've developed dozens of different models to address our customers needs for higher resolution, accuracy, and sensitivity, as well as support for specific applications. Keithley electrometers are at work around the world in production test applications, industrial R&amp;#x26;D centers, and university and government laboratories wherever people need to make high precision current, voltage, resistance, or charge measurements.\n        \n    \t\n\t\n           \n            What is an electrometer?    \n            Essentially, an electrometer is a highly refined digital multimeter (DMM). Electrometers can be used for virtually any measurement task that a conventional DMM can and offer the advantages of very high input resistance when used as voltmeters, and ultra-low current sensitivity with low voltage burden when used as ammeters. Electrometers are superior to DMMs by three to eight orders of magnitude in these respects. That makes them the instruments of choice for measuring voltages with high source impedance or currents with low source impedance (i.e.,signals from non-ideal sources). Electrometers can also measure charge directly. \n\t\t\tWhy is high input impedance necessary?\n\t\t\tWhen measuring voltage, the input impedance of the meter must be many decades higher than the impedance of the voltage source. For example, if the meter's input impedance is only 1G&amp;#x2126; (typical of DMMs), and the source of voltage has 10M&amp;#x2126; of impedance, then the meter will introduce a 1% error due to its relatively low input impedance. In contrast, an electrometer with 1014&amp;#x2126; input impedance will cause only a 0.00001% error. It's also important for the voltage measurement instrumentation to have a low bias current, because any current coming out of the meter input will be forced through the source, and change its voltage.Electrometers use active cancellation to reduce bias current to the single femtoamp level.\n\t\t\tWhy is low voltage burden critical?\n\t\t\tVoltage burden is the voltage that appears across the ammeter input terminals when measuring. As Figure 1 illustrates, a DMM uses a shunt ammeter that requires voltage (typically 200mV) to be developed across a shunt resistor in order to measure current.This voltage burden will reduce the actual current flowing in the circuit, and reduce accuracy. An electrometer uses a feedback ammeter to reduce this terminal voltage by several orders of magnitude. Some electrometers go a step further, adding a compensating voltage that eliminates any residual offset voltages at the ammeter input, down to as little as 20&amp;#xB5;V (Figure 2).\n        \n    \n\t\n\t\t\n\t\t\t\n                \n                \n            \n\t\t\n\t\t\n\t\t\t\n                \n                \n            \n\t\t\n\t\n\t\n            \n            Model 6517A Packed with high performance functions\n        \n    \n\t\n\t\t\n\t\t\t\n                \n                \n            \n\t\t\n\t\n\t\n            \n            The Model 6517A Electrometer/High Resistance Meter combines exceptional accuracy and sensitivity with a variety of features that simplify measuring high resistances and the resistivity of insulating materials. Reading rates of up to 125 readings/second make it ideal for production test applications.\n\t\t\t\n\t\t\t\tMeasures currents from 1fA to 20mA\n\t\t\t\tVoltage measurements from 10&amp;#xB5;V to 200V\n\t\t\t\tMeasures resistances up to 1017&amp;#x2126;\n\t\t\t\tCharge measurements from 10fC to 2&amp;#xB5;C\n\t\t\t\t&amp;lt;20&amp;#xB5;V burden voltage on the lowest current ranges\n\t\t\t\t200T&amp;#x2126; input impedance\n\t\t\t\t&amp;lt;3fA bias current\n\t\t\t\t0.75fA p-p noise\n\t\t\t\tBuilt-in &amp;#xB1;1kV source\t\t\t\t\n\t\t\t\n\t\t\tIndustry-Leading Performance\n\t\t\tThe Model 6517A's low current input amplifier has an input bias current of &amp;lt;3fA with just 0.75fA p-p (peak-to-peak) noise and &amp;lt;20&amp;#xB5;V burden voltage on the lower ranges. The input impedance for voltage measurements is &amp;gt;200T&amp;#x2126;, for near ideal circuit loading. These specifications give the Model 6517A the accuracy and sensitivity needed for accurate low current,high impedance voltage, resistance, and charge measurements.A built-in &amp;#xB1;1kV voltage source with a sweep capability simplifies leakage, breakdown, and resistance testing, as well as volume (&amp;#x2126;-cm) and surface resistivity (&amp;#x2126;/square) measurements on insulating materials.\n\t\t\tHigh Accuracy Resistance Measurements\n\t\t\tSeveral instrument features help ensure the accuracy of high resistance measurements. For example, the built-in voltage source simplifies determining the relationship between an insulator's resistivity and the level of voltage applied. It is well suited for capacitor leakage and insulation resistance measurements, tests of the surface insulation of printed circuit boards, voltage coefficient testing of resistors, and diode leakage characterization. \n\t\t\tTemperature and Humidity Stamping\n\t\t\tHumidity and temperature can significantly influence the resistivity of materials. The Model 6517A has a built-in type K thermocouple and an optional Relative Humidity Probe to simplify making accurate comparisons of readings acquired under varying conditions. A built-in data storage buffer can record and recall readings stamped with the time, temperature, and relative humidity at which they were acquired.\n\t\t\tNIST-Traceable Calibration\n\t\t\tAn optional Model 5156 calibration unit provides all the NISTtraceable standards needed to calibrate the Model 6517A's 20pA - 2&amp;#xB5;A current ranges and the 2nC - 2&amp;#xB5;C charge ranges.Model 6521 and 6522 10-Channel Scanner Cards make it easy to scan and measure multiple signals rapidly and economically.\n\t\t\tThe Model 65 High Resistivity Measurement Package includes the Model 6517A, the Model 6524 software, and the Model 8009 Resistivity Test Fixture. The software simplifies operating the 6517A via a computer controller and helps in optimizing the Alternating Polarity method resistance test parameters (delay time, voltage,etc.) for the specific material or device under test. The package also includes all meter and fixture cables. A built-in test sequence incorporates an Alternating Polarity method for measuring very high resistances, especially useful in materials and devices where the inherent background currents in the sample once made accurate measurements impossible.\n        \n    \n\t\n\t\t\n\t\t\t\n                \n                \n            \n\t\t\n\t\t\n\t\t\t\n                \n                \n            \n\t\t\n\t\n\t\n            \n            Model 6430 The measurement industry's lowest noise\n        \n    \n\t\n\t\t\n\t\t\t\n                \n                \n            \n\t\t\n\t\n\t\n            \n            The design of the Model 6430 Sub-Femtoamp Remote SourceMeter&amp;reg; instrument builds on the advantages of Keithley's popular SourceMeter and Source-Measure Unit products,including full four-quadrant source/sink capability. These advantages are combined with sensitivity, noise, and input resistance specifications superior to an electrometer's.The Model 6430 also offers the lowest noise (just 400aA p-p) and best long-term stability of any instrument available.\n\t\t\t\n\t\t\t\tMeasures current, voltage, and resistance\n\t\t\t\t0.4fAp-p noise\n\t\t\t\tRemote PreAmp minimizes cable noise\n\t\t\t\t&amp;gt;1016&amp;#x2126; input resistance on voltage measurements\n\t\t\t\t6&amp;#xBD;-digit resolution\n\t\t\t\tUp to 2000 source/measure readings/second\n\t\t\t\tProgrammable digital I/O and GPIB interfaces for fast component characterization or selection\n\t\t\t\n\t\t\tRemote PreAmp architecture\n\t\t\tAll these advantages are the result of a Remote PreAmp architecture, which provides a very sensitive bi-directional amplifier with sensitive feedback elements for measuring or sourcing currents at the DUT. The amplified signals the Remote PreAmp produces are not subject to cable noise as they are carried to the controlling mainframe. This architecture makes the Model 6430 the most sensitive current measurement instrument on the market.\n\t\t\tHigh speed measurements\n\t\t\tThe Model 6430 is our fastest option for voltage, current and resistance measurements at up to 2000 source/measure readings per second. For example, it can measure currents less than 100 nanoamps in as little as five milliseconds, including setting time.For high speed component testing applications, a built-in IEEE-488 interface transmits up to 75 readings per second to an external computer controller, including pass/fail indication. The built-in component handler interface simplifies creating automated test systems. Simple pass/fail tests can be completed in less than 1.1ms per device.\n\t\t\tBroad resistance measurement range\n\t\t\tHigh resistances can be measured directly using either the Constant Current (for resistances up to 1015&amp;#x2126;) or the Constant Voltage technique (for higher resistances). This makes the Model 6430 a good choice for research on high resistance materials, calibration of high value precision resistors, and measuring a wide range of resistances on a single device. Its high input impedance and low input bias current on voltage measurements gives the Model 6430 the widest resistance measurement range in the industry. The constant current mode can be used for measuring resistances from 1&amp;#x2126; to 1015&amp;#x2126;,much higher than any other instrument that uses this method.This eliminates the need to switch methods, avoiding the data discontinuities that can occur when two different measurement methods are used. The Model 6430 is equally useful for making four-terminal measurements of low resistance DUTs using current up to 100mA.\t\t\t\t\t\n\t\t\tModel 6430 Applications\n\t\t\t\n\t\t\t\tLow current measurements.&amp;nbsp;&amp;nbsp;&amp;nbsp;&amp;nbsp;- Particle beam experiments, including precision mass spectrometry.&amp;nbsp;&amp;nbsp;&amp;nbsp;&amp;nbsp;- Single-electron tunneling and other quantum experiments.\n\t\t\t\tHigh resistance measurements.&amp;nbsp;&amp;nbsp;&amp;nbsp;&amp;nbsp;- Research on insulators, dielectrics, polymers, etc.&amp;nbsp;&amp;nbsp;&amp;nbsp;&amp;nbsp;- Precise measurements of high resistances.\n\t\t\t\tFour-terminal low resistance measurements.\n\t\t\t\tSemiconductor research and characterization.&amp;nbsp;&amp;nbsp;&amp;nbsp;&amp;nbsp;- Measuring sub-femtoamp gate currents.&amp;nbsp;&amp;nbsp;&amp;nbsp;&amp;nbsp;- Characterizing sub-threshold I-V curves.&amp;nbsp;&amp;nbsp;- Characterizing prober performance.\n\t\t\t\tComponent testing.&amp;nbsp;&amp;nbsp;&amp;nbsp;&amp;nbsp;- Development labs.&amp;nbsp;&amp;nbsp;&amp;nbsp;&amp;nbsp;- Production facilities.\n\t\t\t\n        \n    \n\t\n            \n            Model 6514 Easy to use, even easier to afford\n        \n    \n\t\n\t\t\n\t\t\t\n                \n                \n            \n\t\t\n\t\n\t\n            \n            The Model 6514 Programmable Electrometer is ideal for applications that demand fast, yet precise measurements of low currents, voltages from high resistance sources, charges, and high resistances. For applications that don’t require the use of a voltage source, it offers exceptional measurement performance at an affordable price. While its cost is comparable to many highend DMMs, the Model 6514 offers far greater current sensitivity and significantly lower voltage burden (as low as 20&amp;#xB5;V) than DMMs can provide.\n\t\t\tThe Model 6514 offers the flexibility and sensitivity needed for a wide array of experiments. A built-in constant current source simplifies measuring resistance. The 2V analog output can be used with strip-chart data recorders.\n\t\t\t\n\t\t\t\t6&amp;#xBD;-digit resolution\n\t\t\t\tUp to 1200 readings/second\n\t\t\t\tUncomplicated user interface\n\t\t\t\t&amp;lt;1fA noise\n\t\t\t\t&amp;gt;200T&amp;#x2126; input impedance on voltage measurements\n\t\t\t\tBuilt-in constant current source\n\t\t\t\tActive cancellation of voltage and current offsets\n\t\t\t\tIEEE-488 and RS-232 interfaces\n\t\t\t\tDigital I/O and handler interface for automated test\n\t\t\t\n\t\t\tHigh speed component testing\n\t\t\tWhile earlier electrometers couldn't keep up with the high throughput that production test applications demand, the Model 6514 is designed for fast, sensitive measurements. Its affordable price makes it suitable for a wide array of low current measurement applications, such as testing resistance and leakage current in switches, relays, and other components. Built-in IEEE-488, RS-232, and digital I/O interfaces make it simple to configure fully automated, high speed systems for low level testing. The Model 6514 provides speeds up to 1200 readings per second with fast integration or 17 measurements per second with 60Hz line cycle integration. It offers 10fA resolution on 2nA signals, settling to within 10% of the final value in just 15ms.\n\t\t\tLow burden voltage and input bias current\n\t\t\tThe Model 6514's feedback ammeter design minimizes the voltage drops (burden voltage) that can interfere with making accurate current measurements. With less than 20&amp;#xB5;V of burden voltage on the lowest current measurement ranges and less than 3fA of input bias (offset) current, the Model 6514 can provide superior low current measurement accuracy. It does this by active cancellation of input voltage and current offsets, and can be adjusted either manually or over the bus.\n        \n    \n\t\n            \n            Keithley electrometers are at work in a wide range of applications\n        \n    \n\t\n\t\t\n\t\t\n\t\t\t\n                \n                \n            \n\t\t\n\t\t\n\t\n\t\n        \n\t\t\tSemiconductor measurements\n\t\t\tGate leakage or channel leakage in FET-based components can generate errors in MOSFETs, JFETs, analog switches, and many other circuits. By allowing researchers to measure extremely low-level currents and voltages, the Model 6430 can help them understand the design limitations of these components, and investigate alternative device structures or materials.\n        \n    \n\t\n\t\t\n\t\t\n\t\t\t\n                \n                \n            \n\t\t\n\t\t\n\t\n\t\n        \n\t\t\tDark current measurements\n\t\t\tDark current (ID) from a device such as a photodiode is the current generated by the detector with no light falling on the device. Dark current measurements to characterize the detector are usually performed with a voltage bias applied or sometimes with a variety of bias voltages. Any voltage that the ammeter presents across its input terminals is added to the applied bias,reducing accuracy. If the photodiode bias is fairly small (on the order of a few volts), the voltage burden of a DMM (up to 200mV) will have a substantial effect. In the case of solar cells,dark current is measured with 0V bias, so a low voltage burden is even more crucial. This figure illustrates how the Model 6514's CAL VOFFSET can be adjusted to cancel VBURDEN to within a few microvolts, so the applied bias is precisely the intended value, and the measurement reflects the true dark current of the photodiode.\n        \n    \n\t\n\t\t\n\t\t\n\t\t\t\n                \n                \n            \n\t\t\n\t\t\n\t\n\t\n        \n\t\t\tResistivity measurements\n\t\t\tVolume resistivity measurements are used to characterize a material's dielectric purity, dissipation factor, moisture content,mechanical continuity, etc. Determining volume resistivity requires measuring the resistance of a sample of known physical dimensions. A voltage is applied, the current through the sample is measured, and the resistivity is calculated. The Model 8009 Resistivity Test Fixture defines the cross-sectional area of the sample, so the researcher only needs to know its thickness. The fixture also supports surface resistivity measurements\n        \n    \n\t\n        \n\t\t\tSET research\n\t\t\tThe Model 6430's superior low current measurement ability (&amp;lt;0.4fAp-p) makes it extremely useful for single electron transistor (SET) and quantum-dot research. Using a technique similar to a lock-in, the 6430 can measure currents with 1aA sensitivity (10-18A = 6e-/Sec).\n        \n    \n\t\n        \n\t\t\tKeithley offers a broad range of low solutions in addition to electrometers.\n\t\t\tKeithley has a wide range of low current, high resistance test solutions, which span the most often needed measurement ranges.For the most demanding applications, electrometers offer the best combination of functionality, sensitivity, and accuracy. Find the solution that offers the best combination of measurement range and capabilities for your application.\n\t\t\t\n\t\t\t\t\n\t\t\t\t\t\n\t\t\t\t\t\t\t\t\t\t\t\t\t\n\t\t\t\t\t\t\t\t\t\t\t\t\t\t\t\n\t\t\t\t\t\t\t\t\n\t\t\t\t\t\t\t\t\n\t\t\t\t\t\t\t\tTypical Applications\n\t\t\t\t\t\t\t\tSummary\n\t\t\t\t\t\t\t\n\t\t\t\t\t\t\t\n\t\t\t\t\t\t\t\tElectrometers\n\t\t\t\t\t\t\t\tModel 6517A Electrometer/High Resistance Meter\n\t\t\t\t\t\t\t\t\n\t\t\t\t\t\t\t\t\t\n\t\t\t\t\t\t\t\t\t\tLow current and high impedance voltage,resistance, and charge measurements\n\t\t\t\t\t\t\t\t\t\tSolar cell experiments\n\t\t\t\t\t\t\t\t\t\tLeakage, breakdown, and resistance testing\n\t\t\t\t\t\t\t\t\t\tVolume and surface resistivity measurements\n\t\t\t\t\t\t\t\t\t\n\t\t\t\t\t\t\t\t\n\t\t\t\t\t\t\t\t\n\t\t\t\t\t\t\t\t\t\n\t\t\t\t\t\t\t\t\t\t1kV source\n\t\t\t\t\t\t\t\t\t\t&amp;lt;20&amp;#xB5;V burden voltage on the lowest current ranges\n\t\t\t\t\t\t\t\t\t\t&amp;lt;3fA bias current\n\t\t\t\t\t\t\t\t\t\t0.75fA p-p noise\n\t\t\t\t\t\t\t\t\t\n\t\t\t\t\t\t\t\t\n\t\t\t\t\t\t\t\n\t\t\t\t\t\t\t\t\t\t\t\t\t\t\t\n\t\t\t\t\t\t\t\tModel 6514 Programmable Electrometer\n\t\t\t\t\t\t\t\t\n\t\t\t\t\t\t\t\t\t\n\t\t\t\t\t\t\t\t\t\tRadiation detector, photo detector, and photodiode current measurements\n\t\t\t\t\t\t\t\t\t\tLeakage current measurements on opto-isolators and photo-sensitive semiconductors\n\t\t\t\t\t\t\t\t\t\tDark current characterization\n\t\t\t\t\t\t\t\t\t\tComponent evaluation tasks \n\t\t\t\t\t\t\t\t\t\tTroubleshooting high impedance circuits \n\t\t\t\t\t\t\t\t\t\tTracing circuit board leakages\n\t\t\t\t\t\t\t\t\t\n\t\t\t\t\t\t\t\t\n\t\t\t\t\t\t\t\t\n\t\t\t\t\t\t\t\t\t\n\t\t\t\t\t\t\t\t\t\t6&amp;#xBD;-digit resolution\n\t\t\t\t\t\t\t\t\t\tUp to 1200 readings/second\n\t\t\t\t\t\t\t\t\t\tUncomplicated user interface\n\t\t\t\t\t\t\t\t\t\t&amp;lt;1fA noise\n\t\t\t\t\t\t\t\t\t\tBuilt-in constant current source\n\t\t\t\t\t\t\t\t\t\tActive cancellation of voltage and current offsets\n\t\t\t\t\t\t\t\t\t\tIEEE-488 and RS-232 interfaces\n\t\t\t\t\t\t\t\t\t\n\t\t\t\t\t\t\t\t\n\t\t\t\t\t\t\t\n\t\t\t\t\t\t\t\t\t\t\t\t\t\t\t\n\t\t\t\t\t\t\t\tModel 6430 Sub-Femtoamp Remote SourceMeter&amp;reg; Instrument\n\t\t\t\t\t\t\t\t\n\t\t\t\t\t\t\t\t\t\n\t\t\t\t\t\t\t\t\t\tLow current measurements\n\t\t\t\t\t\t\t\t\t\tHigh resistance measurements\n\t\t\t\t\t\t\t\t\t\tFour-terminal low resistance measurements\n\t\t\t\t\t\t\t\t\t\tComponent testing\n\t\t\t\t\t\t\t\t\t\tI-V measurements\n\t\t\t\t\t\t\t\t\t\n\t\t\t\t\t\t\t\t\n\t\t\t\t\t\t\t\t\n\t\t\t\t\t\t\t\t\t\n\t\t\t\t\t\t\t\t\t\tMeasures current, voltage, and resistance\n\t\t\t\t\t\t\t\t\t\t0.4fA p-p noise\n\t\t\t\t\t\t\t\t\t\tRemote PreAmp minimizes cable noise\n\t\t\t\t\t\t\t\t\t\t6&amp;#xBD;-digit resolution\n\t\t\t\t\t\t\t\t\t\tUp to 2000 source/measure readings/second\n\t\t\t\t\t\t\t\t\t\tProgrammable digital I/O and GPIB interfaces\n\t\t\t\t\t\t\t\t\t \n\t\t\t\t\t\t\t\t\n\t\t\t\t\t\t\t\n\t\t\t\t\t\t\t\n\t\t\t\t\t\t\t\tPicoammeters\n\t\t\t\t\t\t\t\tModel 6485 Picoammeter\n\t\t\t\t\t\t\t\t\n\t\t\t\t\t\t\t\t\t\n\t\t\t\t\t\t\t\t\t\tBeam monitoring and radiation monitoring\n\t\t\t\t\t\t\t\t\t\tLeakage current testing\n\t\t\t\t\t\t\t\t\t\tOptoelectronic device testing and characterization\n\t\t\t\t\t\t\t\t\t\tOptical fiber alignment\n\t\t\t\t\t\t\t\t\t\tSensor characterization\n\t\t\t\t\t\t\t\t\t\n\t\t\t\t\t\t\t\t\n\t\t\t\t\t\t\t\t\n\t\t\t\t\t\t\t\t\t\n\t\t\t\t\t\t\t\t\t\tCost-effective low current measurement solution\n\t\t\t\t\t\t\t\t\t\t10fA resolution\n\t\t\t\t\t\t\t\t\t\t5&amp;#xBD;-digit resolution\n\t\t\t\t\t\t\t\t\t\tUp to 1000 readings/second\n\t\t\t\t\t\t\t\t\t\tIEEE-488 and RS-232 interfaces\n\t\t\t\t\t\t\t\t\t\tAnalog output\n\t\t\t\t\t\t\t\t\t \n\t\t\t\t\t\t\t\t\n\t\t\t\t\t\t\t\n\t\t\t\t\t\t\t\n\t\t\t\t\t\t\t\tModel 6487 Picoammeter/Voltage Source\n\t\t\t\t\t\t\t\t\n\t\t\t\t\t\t\t\t\t\n\t\t\t\t\t\t\t\t\t\tResistivity measurements\n\t\t\t\t\t\t\t\t\t\tI-V characterization\n\t\t\t\t\t\t\t\t\t\tComponent leakage tests Voltage method\n\t\t\t\t\t\t\t\t\t\tInsulation resistance testing\n\t\t\t\t\t\t\t\t\t\n\t\t\t\t\t\t\t\t\n\t\t\t\t\t\t\t\t\n\t\t\t\t\t\t\t\t\t\n\t\t\t\t\t\t\t\t\t\tCombination picoammeter and voltage source\n\t\t\t\t\t\t\t\t\t\tResistance measurements, including Alternating\n\t\t\t\t\t\t\t\t\t\tFloating measurements up to 500V\n\t\t\t\t\t\t\t\t\t \n\t\t\t\t\t\t\t\t\n\t\t\t\t\t\t\t\n\t\t\t\t\t\t\t\n\t\t\t\t\t\t\t\tModel 428 Current Amplifier\n\t\t\t\t\t\t\t\t\n\t\t\t\t\t\t\t\t\t\n\t\t\t\t\t\t\t\t\t\tSurface science studies\n\t\t\t\t\t\t\t\t\t\tLaser and light measurements\n\t\t\t\t\t\t\t\t\t\tTransient phenomena\n\t\t\t\t\t\t\t\t\t\tFront-end amplifier/converter for oscilloscopes or waveform digitizers\n\t\t\t\t\t\t\t\t\t\tOptical fiber alignment\n\t\t\t\t\t\t\t\t\t\n\t\t\t\t\t\t\t\t\n\t\t\t\t\t\t\t\t\n\t\t\t\t\t\t\t\t\t\n\t\t\t\t\t\t\t\t\t\tConverts fast, small currents to a voltage\n\t\t\t\t\t\t\t\t\t\tSelectable rise times from 2&amp;#xB5;s to 300ms\n\t\t\t\t\t\t\t\t\t\t1.2fA rms noise\n\t\t\t\t\t\t\t\t\t\tIEEE-488 interface\n\t\t\t\t\t\t\t\t\t\n\t\t\t\t\t\t\t\t\n\t\t\t\t\t\t\t\n\t\t\t\t\t\t\t\n\t\t\t\t\t\t\t\tSource Measure Units\n\t\t\t\t\t\t\t\tSeries 236/7/8 Source-Measure Units\n\t\t\t\t\t\t\t\t\n\t\t\t\t\t\t\t\t\t\n\t\t\t\t\t\t\t\t\t\tCharacterization of semiconductor devices\n\t\t\t\t\t\t\t\t\t\tLeakage current measurements\n\t\t\t\t\t\t\t\t\t\tInsulation resistance measurements\n\t\t\t\t\t\t\t\t\t\n\t\t\t\t\t\t\t\t\n\t\t\t\t\t\t\t\t\n\t\t\t\t\t\t\t\t\t\n\t\t\t\t\t\t\t\t\t\tFour instruments in one: V-source, V-measure, I-source, I-measure Units\n\t\t\t\t\t\t\t\t\t\t10fA, 10&amp;#xB5;V measurement sensitivity\n\t\t\t\t\t\t\t\t\t\t1000 source/measurements/second\n\t\t\t\t\t\t\t\t\t\tFour-quadrant source operation\n\t\t\t\t\t\t\t\t\t\n\t\t\t\t\t\t\t\t\n\t\t\t\t\t\t\t\n\t\t\t\t\t\t\t\t\t\t\t\t\t\t\t\n\t\t\t\t\t\t\t\tSeries 2400 SourceMeter&amp;reg; Instruments\n\t\t\t\t\t\t\t\t\n\t\t\t\t\t\t\t\t\t\n\t\t\t\t\t\t\t\t\t\tResistance measurements at a specified current or voltage\n\t\t\t\t\t\t\t\t\t\tBreakdown voltage, leakage current, basic insulation resistance measurements\n\t\t\t\t\t\t\t\t\t\tElectrical characterization of a wide range of components\n\t\t\t\t\t\t\t\t\t\n\t\t\t\t\t\t\t\t\n\t\t\t\t\t\t\t\t\n\t\t\t\t\t\t\t\t\t\n\t\t\t\t\t\t\t\t\t\t20 to 1000W source capability\n\t\t\t\t\t\t\t\t\t\t4-quadrant operation\n\t\t\t\t\t\t\t\t\t\t0.012% basic accuracy with 5-&amp;#xBD; digit resolution\n\t\t\t\t\t\t\t\t\t\t1000 readings/second at 4-&amp;#xBD; digits via GPIB\n\t\t\t\t\t\t\t\t\t\n\t\t\t\t\t\t\t\t\n\t\t\t\t\t\t\t\n\t\t\t\t\t\t\n\t\t\t\t\t\n\t\t\t\t\n\t\t\t\n        \n    \n\t\n\t\t\n\t\t\tcurrent/high resistance measurement\n\t\t\t\n\t\t\t\t\t\t\t\t\t\t\t\n\t\t\t\t\t\t\t\t\t\t\t\n\t\t\t\t\t\tCapabilities\n\t\t\t\t\t\tKey Specifications\n\t\t\t\t\t\n\t\t\t\t\t\n\t\t\t\t\t\tI-V Curves\n\t\t\t\t\t\tLow Current Measurements(tens of fAs)\n\t\t\t\t\t\tUltra Low current measurements (&amp;#x2264;1fA)\n\t\t\t\t\t\tHigh Resistance Measurements\n\t\t\t\t\t\tCharge Measurements\n\t\t\t\t\t\tHigh Impedance Voltage Measurements\n\t\t\t\t\t\tInput Impedance in V measurement\n\t\t\t\t\t\tCurrent Measurement Range\t\t\t\t\t\n\t\t\t\t\t\tResistance Measurement Range\n\t\t\t\t\t\tCharge Measurement Range\n\t\t\t\t\t\tBuilt-in Voltage Source\n\t\t\t\t\t\tSpecial Features\n\t\t\t\t\t\n\t\t\t\t\t\n\t\t\t\t\t\t&amp;#x2022;1\n\t\t\t\t\t\t&amp;#x2022;\n\t\t\t\t\t\t&amp;#x2022;\n\t\t\t\t\t\t&amp;#x2022;2\n\t\t\t\t\t\t&amp;#x2022;\n\t\t\t\t\t\t&amp;#x2022;\n\t\t\t\t\t\t200T&amp;#x2126;\n\t\t\t\t\t\t1fA-20mA\t\t\t\t\t\n\t\t\t\t\t\t50&amp;#x2126;-100,000T&amp;#x2126;\n\t\t\t\t\t\t10fC-2&amp;#xB5;C\n\t\t\t\t\t\t1000V\n\t\t\t\t\t\t\n\t\t\t\t\t\t\t\n\t\t\t\t\t\t\t\tTemperature/RH measurements\n\t\t\t\t\t\t\t\tAlternating polarity method for HI-R\n\t\t\t\t\t\t\t\tPlug-in switch cards available\n\t\t\t\t\t\t\t\n\t\t\t\t\t\t\n\t\t\t\t\t\n\t\t\t\t\t\n\t\t\t\t\t\t\n\t\t\t\t\t\t&amp;#x2022;\n\t\t\t\t\t\t&amp;#x2022;\n\t\t\t\t\t\t\n\t\t\t\t\t\t&amp;#x2022;3\n\t\t\t\t\t\t&amp;#x2022;\n\t\t\t\t\t\t200T&amp;#x2126;\n\t\t\t\t\t\t1fA-20mA\t\t\t\t\t\n\t\t\t\t\t\t50&amp;#x2126;-200G&amp;#x2126;\n\t\t\t\t\t\t10fC-20&amp;#xB5;C\n\t\t\t\t\t\t-\n\t\t\t\t\t\t\n\t\t\t\t\t\t\t\n\t\t\t\t\t\t\t\tDigital I/O and handler interface for automated test\n\t\t\t\t\t\t\t\n\t\t\t\t\t\t\n\t\t\t\t\t\n\t\t\t\t\t\n\t\t\t\t\t\t&amp;#x2022;\n\t\t\t\t\t\t&amp;#x2022;\n\t\t\t\t\t\t&amp;#x2022;4\n\t\t\t\t\t\t&amp;#x2022;5\n\t\t\t\t\t\t\n\t\t\t\t\t\t&amp;#x2022;6\n\t\t\t\t\t\t10,000T&amp;#x2126;\n\t\t\t\t\t\t0.4fA-100mA\t\t\t\t\t\n\t\t\t\t\t\t0.5&amp;#x2126;-10,000T&amp;#x2126;\n\t\t\t\t\t\t-\n\t\t\t\t\t\t210V\n\t\t\t\t\t\t\n\t\t\t\t\t\t\t\n\t\t\t\t\t\t\t\t4-quadrant sourcing of up to 2.2W\n\t\t\t\t\t\t\t\n\t\t\t\t\t\t\n\t\t\t\t\t\n\t\t\t\t\t\n\t\t\t\t\t\t&amp;#x2022;7\n\t\t\t\t\t\t&amp;#x2022;\n\t\t\t\t\t\t\n\t\t\t\t\t\t\n\t\t\t\t\t\t\n\t\t\t\t\t\t\n\t\t\t\t\t\t-\n\t\t\t\t\t\t20fA-20mA\t\t\t\t\t\n\t\t\t\t\t\t-\n\t\t\t\t\t\t-\n\t\t\t\t\t\t-\n\t\t\t\t\t\t\n\t\t\t\t\t\t\t\n\t\t\t\t\t\t\t\t5&amp;#xBD; digits\n\t\t\t\t\t\t\t\tAutoranging\n\t\t\t\t\t\t\t\t2500 point storage buffer\n\t\t\t\t\t\t\t\n\t\t\t\t\t\t\n\t\t\t\t\t\n\t\t\t\t\t\n\t\t\t\t\t\t\n\t\t\t\t\t\t&amp;#x2022;\n\t\t\t\t\t\t\n\t\t\t\t\t\t&amp;#x2022;\n\t\t\t\t\t\t\n\t\t\t\t\t\t\n\t\t\t\t\t\t-\n\t\t\t\t\t\t20fA-20mA\t\t\t\t\t\n\t\t\t\t\t\t200&amp;#x2126;-100,000T&amp;#x2126;\n\t\t\t\t\t\t-\n\t\t\t\t\t\t500V\n\t\t\t\t\t\t\n\t\t\t\t\t\t\t\n\t\t\t\t\t\t\t\tSuitable for performing ASTM's D257 test procedure\n\t\t\t\t\t\t\t\tSource from 200µV to 505V\n\t\t\t\t\t\t\t\tDigital I/O\n\t\t\t\t\t\t\t\n\t\t\t\t\t\t\n\t\t\t\t\t\n\t\t\t\t\t\n\t\t\t\t\t\t\n\t\t\t\t\t\t&amp;#x2022;\n\t\t\t\t\t\t\n\t\t\t\t\t\t\n\t\t\t\t\t\t\n\t\t\t\t\t\t\n\t\t\t\t\t\t-\n\t\t\t\t\t\t1.2fA-10mA\t\t\t\t\t\n\t\t\t\t\t\t-\n\t\t\t\t\t\t-\n\t\t\t\t\t\t-\n\t\t\t\t\t\t\n\t\t\t\t\t\t\t\n\t\t\t\t\t\t\t\tUp to 1011V/A gain\n\t\t\t\t\t\t\t\n\t\t\t\t\t\t\n\t\t\t\t\t\n\t\t\t\t\t\n\t\t\t\t\t\t&amp;#x2022;\n\t\t\t\t\t\t&amp;#x2022;\n\t\t\t\t\t\t\n\t\t\t\t\t\t&amp;#x2022;\n\t\t\t\t\t\t\n\t\t\t\t\t\t&amp;#x2022;\n\t\t\t\t\t\t100T&amp;#x2126;\n\t\t\t\t\t\t20fA-1A\t\t\t\t\t\n\t\t\t\t\t\t0.05&amp;#x2126;-1000T&amp;#x2126;\n\t\t\t\t\t\t-\n\t\t\t\t\t\t110V-1100V\n\t\t\t\t\t\t\n\t\t\t\t\t\t\t\n\t\t\t\t\t\t\t\tHigh speed\n\t\t\t\t\t\t\t\tBuilt-in waveforms\n\t\t\t\t\t\t\t\tInternal 1000-reading memory\n\t\t\t\t\t\t\t\n\t\t\t\t\t\t\n\t\t\t\t\t\n\t\t\t\t\t\n\t\t\t\t\t\t&amp;#x2022;\n\t\t\t\t\t\t\n\t\t\t\t\t\t\n\t\t\t\t\t\t\n\t\t\t\t\t\t\n\t\t\t\t\t\t\n\t\t\t\t\t\tDepends on model chosen. Visit www.keithley.com for detailed Series 2400 specifications.\t\t\t\t\t\t\n\t\t\t\t\t\n\t\t\t\t\n\t\t\t\n\t\t\t\n\t\t\n\t\n\t\n        \n\t\t\tA greater measure of confidence\n\t\t\tInformative reference materials\n\t\t\tVisit our web site, www.keithley.com, to access our reference library, including:\n\t\t\tLow Level Measurements This informative handbook describes the theoretical and practical considerations involved in measuring low DC currents, high resistances, low DC voltages,and low resistances.\n\t\t\tApplication Notes Discover practical, real-world answers to many low level measurement applications questions.\n\t\t\tLab Exercises Keithley engineers have developed these lab exercises to help students learn about making electrical and physical measurements by giving their instructors the information they need to create a hands-on experience. These lab exercises can be downloaded for free from our website:\n\t\t\t\n\t\t\t\tEnergy Gap in a Semiconductor\n\t\t\t\tDigital Multimeter and Oscilloscope\n\t\t\t\tLinear Op Amp Circuits\n\t\t\t\tStep Response of Passive Circuits\n\t\t\t\tThe Electric Field\n\t\t\t\tField Effect Transistors\n\t\t\t\tNon-Linear Op Amp Circuits\n\t\t\t\tFrequency Domain Analysis of Signals\n\t\t\t\n\t\t\tService you can depend on\n\t\t\tWhen you need help with low level measurement applications, contact us at www.keithley.com or call us at 1-888-KEITHLEY (534-8453). Whatever measurement challenge you're facing, Keithley's application engineers are ready to help, before and after the sale. They can suggest the most effective system configurations and provide prompt, reliable applications support once your system is in place. The next time you need help or applications guidance,give us a call. We’ll help you find an accurate, cost-effective solution.\n\t\t\tA greater measure of confidence\n\t\t\tWith more than a half-century of experience in designing low level measurement solutions, we offer our customers a greater measure of testing confidence on the production floor, in the QA lab, and in R&amp;amp;D. To learn how Keithley test solutions can help you keep pace with changing technologies, call your local Keithley sales engineer or visit our website.","language":"en","title":"High Accuracy Electrometers for Low Current/High Resistance Applications | Tektronix","URL":"https://www.tek.com/en/documents/brochure/high-accuracy-electrometers-low-current-high-resistance-applications","accessed":{"date-parts":[["2022",3,28]]}}}],"schema":"https://github.com/citation-style-language/schema/raw/master/csl-citation.json"} </w:instrText>
      </w:r>
      <w:r w:rsidR="00565E3D">
        <w:rPr>
          <w:lang w:val="en-US"/>
        </w:rPr>
        <w:fldChar w:fldCharType="separate"/>
      </w:r>
      <w:r w:rsidR="00565E3D" w:rsidRPr="00565E3D">
        <w:rPr>
          <w:rFonts w:cs="Times New Roman"/>
          <w:szCs w:val="24"/>
          <w:lang w:val="en-US"/>
        </w:rPr>
        <w:t>(</w:t>
      </w:r>
      <w:r w:rsidR="00565E3D" w:rsidRPr="00565E3D">
        <w:rPr>
          <w:rFonts w:cs="Times New Roman"/>
          <w:i/>
          <w:iCs/>
          <w:szCs w:val="24"/>
          <w:lang w:val="en-US"/>
        </w:rPr>
        <w:t>High Accuracy Electrometers for Low Current/High Resistance Applications | Tektronix</w:t>
      </w:r>
      <w:r w:rsidR="00565E3D" w:rsidRPr="00565E3D">
        <w:rPr>
          <w:rFonts w:cs="Times New Roman"/>
          <w:szCs w:val="24"/>
          <w:lang w:val="en-US"/>
        </w:rPr>
        <w:t>, n.d.)</w:t>
      </w:r>
      <w:r w:rsidR="00565E3D">
        <w:rPr>
          <w:lang w:val="en-US"/>
        </w:rPr>
        <w:fldChar w:fldCharType="end"/>
      </w:r>
      <w:r w:rsidR="0039597E">
        <w:rPr>
          <w:lang w:val="en-US"/>
        </w:rPr>
        <w:t xml:space="preserve">. </w:t>
      </w:r>
      <w:r w:rsidR="00FE2561">
        <w:rPr>
          <w:lang w:val="en-US"/>
        </w:rPr>
        <w:t xml:space="preserve">However, some leakage will </w:t>
      </w:r>
      <w:r w:rsidR="00C1641B">
        <w:rPr>
          <w:lang w:val="en-US"/>
        </w:rPr>
        <w:t>occur,</w:t>
      </w:r>
      <w:r w:rsidR="00CE1F28">
        <w:rPr>
          <w:lang w:val="en-US"/>
        </w:rPr>
        <w:t xml:space="preserve"> and the guard ri</w:t>
      </w:r>
      <w:r w:rsidR="00366A9B">
        <w:rPr>
          <w:lang w:val="en-US"/>
        </w:rPr>
        <w:t>ngs are there to prevent this</w:t>
      </w:r>
      <w:r w:rsidR="00FB042A">
        <w:rPr>
          <w:lang w:val="en-US"/>
        </w:rPr>
        <w:t xml:space="preserve"> from </w:t>
      </w:r>
      <w:r w:rsidR="009C2C91">
        <w:rPr>
          <w:lang w:val="en-US"/>
        </w:rPr>
        <w:t>being measured</w:t>
      </w:r>
      <w:r w:rsidR="00366A9B">
        <w:rPr>
          <w:lang w:val="en-US"/>
        </w:rPr>
        <w:t xml:space="preserve">. </w:t>
      </w:r>
      <w:r w:rsidR="00393574">
        <w:rPr>
          <w:lang w:val="en-US"/>
        </w:rPr>
        <w:t xml:space="preserve">The second purpose is to </w:t>
      </w:r>
      <w:r w:rsidR="00D570DE">
        <w:rPr>
          <w:lang w:val="en-US"/>
        </w:rPr>
        <w:t>help define the effective collection volume of the chamber (see</w:t>
      </w:r>
      <w:r w:rsidR="0096721E">
        <w:rPr>
          <w:lang w:val="en-US"/>
        </w:rPr>
        <w:t xml:space="preserve"> </w:t>
      </w:r>
      <w:r w:rsidR="0096721E">
        <w:rPr>
          <w:lang w:val="en-US"/>
        </w:rPr>
        <w:fldChar w:fldCharType="begin"/>
      </w:r>
      <w:r w:rsidR="0096721E">
        <w:rPr>
          <w:lang w:val="en-US"/>
        </w:rPr>
        <w:instrText xml:space="preserve"> REF _Ref99376583 \r \h </w:instrText>
      </w:r>
      <w:r w:rsidR="00CB30D7">
        <w:rPr>
          <w:lang w:val="en-US"/>
        </w:rPr>
        <w:instrText xml:space="preserve"> \* MERGEFORMAT </w:instrText>
      </w:r>
      <w:r w:rsidR="0096721E">
        <w:rPr>
          <w:lang w:val="en-US"/>
        </w:rPr>
      </w:r>
      <w:r w:rsidR="0096721E">
        <w:rPr>
          <w:lang w:val="en-US"/>
        </w:rPr>
        <w:fldChar w:fldCharType="separate"/>
      </w:r>
      <w:r w:rsidR="000E19EF">
        <w:rPr>
          <w:lang w:val="en-US"/>
        </w:rPr>
        <w:t>1.5.2</w:t>
      </w:r>
      <w:r w:rsidR="0096721E">
        <w:rPr>
          <w:lang w:val="en-US"/>
        </w:rPr>
        <w:fldChar w:fldCharType="end"/>
      </w:r>
      <w:r w:rsidR="00D570DE">
        <w:rPr>
          <w:lang w:val="en-US"/>
        </w:rPr>
        <w:t>)</w:t>
      </w:r>
      <w:r w:rsidR="00225698">
        <w:rPr>
          <w:lang w:val="en-US"/>
        </w:rPr>
        <w:t xml:space="preserve">, by </w:t>
      </w:r>
      <w:r w:rsidR="00BD4356">
        <w:rPr>
          <w:lang w:val="en-US"/>
        </w:rPr>
        <w:t xml:space="preserve">ensuring </w:t>
      </w:r>
      <w:r w:rsidR="00341E16">
        <w:rPr>
          <w:lang w:val="en-US"/>
        </w:rPr>
        <w:t>straight electric field lines</w:t>
      </w:r>
      <w:r w:rsidR="00F32D6D">
        <w:rPr>
          <w:lang w:val="en-US"/>
        </w:rPr>
        <w:t xml:space="preserve"> </w:t>
      </w:r>
      <w:r w:rsidR="00F32D6D">
        <w:rPr>
          <w:lang w:val="en-US"/>
        </w:rPr>
        <w:fldChar w:fldCharType="begin"/>
      </w:r>
      <w:r w:rsidR="00911430">
        <w:rPr>
          <w:lang w:val="en-US"/>
        </w:rPr>
        <w:instrText xml:space="preserve"> ADDIN ZOTERO_ITEM CSL_CITATION {"citationID":"seIzr74d","properties":{"formattedCitation":"(Podgorsak,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F32D6D">
        <w:rPr>
          <w:lang w:val="en-US"/>
        </w:rPr>
        <w:fldChar w:fldCharType="separate"/>
      </w:r>
      <w:r w:rsidR="00F32D6D" w:rsidRPr="00F32D6D">
        <w:rPr>
          <w:rFonts w:cs="Times New Roman"/>
          <w:lang w:val="en-US"/>
        </w:rPr>
        <w:t>(Podgorsak, 2016</w:t>
      </w:r>
      <w:r w:rsidR="00F32D6D">
        <w:rPr>
          <w:rFonts w:cs="Times New Roman"/>
          <w:lang w:val="en-US"/>
        </w:rPr>
        <w:t>, p.703</w:t>
      </w:r>
      <w:r w:rsidR="00F32D6D" w:rsidRPr="00F32D6D">
        <w:rPr>
          <w:rFonts w:cs="Times New Roman"/>
          <w:lang w:val="en-US"/>
        </w:rPr>
        <w:t>)</w:t>
      </w:r>
      <w:r w:rsidR="00F32D6D">
        <w:rPr>
          <w:lang w:val="en-US"/>
        </w:rPr>
        <w:fldChar w:fldCharType="end"/>
      </w:r>
      <w:r w:rsidR="00341E16">
        <w:rPr>
          <w:lang w:val="en-US"/>
        </w:rPr>
        <w:t xml:space="preserve">. </w:t>
      </w:r>
    </w:p>
    <w:p w14:paraId="21BE0E93" w14:textId="13BA4CBD" w:rsidR="00081436" w:rsidRDefault="00081436" w:rsidP="00CB30D7">
      <w:pPr>
        <w:spacing w:line="360" w:lineRule="auto"/>
        <w:rPr>
          <w:lang w:val="en-US"/>
        </w:rPr>
      </w:pPr>
    </w:p>
    <w:p w14:paraId="44777EAC" w14:textId="0AB4761B" w:rsidR="00A12C2F" w:rsidRDefault="006141AA" w:rsidP="00CB30D7">
      <w:pPr>
        <w:spacing w:line="360" w:lineRule="auto"/>
        <w:rPr>
          <w:lang w:val="en-US"/>
        </w:rPr>
      </w:pPr>
      <w:r>
        <w:rPr>
          <w:noProof/>
        </w:rPr>
        <mc:AlternateContent>
          <mc:Choice Requires="wps">
            <w:drawing>
              <wp:anchor distT="0" distB="0" distL="114300" distR="114300" simplePos="0" relativeHeight="251701248" behindDoc="1" locked="0" layoutInCell="1" allowOverlap="1" wp14:anchorId="00FD9F13" wp14:editId="058C10B4">
                <wp:simplePos x="0" y="0"/>
                <wp:positionH relativeFrom="margin">
                  <wp:align>right</wp:align>
                </wp:positionH>
                <wp:positionV relativeFrom="paragraph">
                  <wp:posOffset>2870158</wp:posOffset>
                </wp:positionV>
                <wp:extent cx="5941695" cy="635"/>
                <wp:effectExtent l="0" t="0" r="1905" b="0"/>
                <wp:wrapTight wrapText="bothSides">
                  <wp:wrapPolygon edited="0">
                    <wp:start x="0" y="0"/>
                    <wp:lineTo x="0" y="20521"/>
                    <wp:lineTo x="21538" y="20521"/>
                    <wp:lineTo x="2153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5B4E53B" w14:textId="7974DA18" w:rsidR="000E085E" w:rsidRPr="00731006" w:rsidRDefault="000E085E" w:rsidP="000E085E">
                            <w:pPr>
                              <w:pStyle w:val="Caption"/>
                              <w:rPr>
                                <w:noProof/>
                                <w:sz w:val="24"/>
                                <w:lang w:val="en-US"/>
                              </w:rPr>
                            </w:pPr>
                            <w:bookmarkStart w:id="62" w:name="_Ref97216960"/>
                            <w:r w:rsidRPr="000E085E">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13</w:t>
                            </w:r>
                            <w:r w:rsidR="00882ED2">
                              <w:rPr>
                                <w:lang w:val="en-US"/>
                              </w:rPr>
                              <w:fldChar w:fldCharType="end"/>
                            </w:r>
                            <w:bookmarkEnd w:id="62"/>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9F13" id="Text Box 37" o:spid="_x0000_s1033" type="#_x0000_t202" style="position:absolute;margin-left:416.65pt;margin-top:226pt;width:467.85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e4bGwIAAD8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" stroked="f">
                <v:textbox style="mso-fit-shape-to-text:t" inset="0,0,0,0">
                  <w:txbxContent>
                    <w:p w14:paraId="75B4E53B" w14:textId="7974DA18" w:rsidR="000E085E" w:rsidRPr="00731006" w:rsidRDefault="000E085E" w:rsidP="000E085E">
                      <w:pPr>
                        <w:pStyle w:val="Caption"/>
                        <w:rPr>
                          <w:noProof/>
                          <w:sz w:val="24"/>
                          <w:lang w:val="en-US"/>
                        </w:rPr>
                      </w:pPr>
                      <w:bookmarkStart w:id="63" w:name="_Ref97216960"/>
                      <w:r w:rsidRPr="000E085E">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13</w:t>
                      </w:r>
                      <w:r w:rsidR="00882ED2">
                        <w:rPr>
                          <w:lang w:val="en-US"/>
                        </w:rPr>
                        <w:fldChar w:fldCharType="end"/>
                      </w:r>
                      <w:bookmarkEnd w:id="63"/>
                      <w:r w:rsidRPr="000E085E">
                        <w:rPr>
                          <w:lang w:val="en-US"/>
                        </w:rPr>
                        <w:t xml:space="preserve">. </w:t>
                      </w:r>
                      <w:r w:rsidRPr="00A12C2F">
                        <w:rPr>
                          <w:lang w:val="en-US"/>
                        </w:rPr>
                        <w:t xml:space="preserve">The schematics of </w:t>
                      </w:r>
                      <w:r w:rsidR="00BD2DB2">
                        <w:rPr>
                          <w:lang w:val="en-US"/>
                        </w:rPr>
                        <w:t xml:space="preserve">a parallel plate </w:t>
                      </w:r>
                      <w:r>
                        <w:rPr>
                          <w:lang w:val="en-US"/>
                        </w:rPr>
                        <w:t xml:space="preserve">ionization chambers. </w:t>
                      </w:r>
                      <w:r w:rsidR="00731006">
                        <w:rPr>
                          <w:lang w:val="en-US"/>
                        </w:rPr>
                        <w:t xml:space="preserve">An electric field is established on the gas-filled cavity, </w:t>
                      </w:r>
                      <w:r w:rsidR="005C384E">
                        <w:rPr>
                          <w:lang w:val="en-US"/>
                        </w:rPr>
                        <w:t>so when the gas is ionized electrons will move toward the positively charged side</w:t>
                      </w:r>
                      <w:r w:rsidR="008A6B46">
                        <w:rPr>
                          <w:lang w:val="en-US"/>
                        </w:rPr>
                        <w:t>, where they</w:t>
                      </w:r>
                      <w:r w:rsidR="006A18CF">
                        <w:rPr>
                          <w:lang w:val="en-US"/>
                        </w:rPr>
                        <w:t xml:space="preserve"> a</w:t>
                      </w:r>
                      <w:r w:rsidR="008A6B46">
                        <w:rPr>
                          <w:lang w:val="en-US"/>
                        </w:rPr>
                        <w:t xml:space="preserve">re collected by a measuring electrode connected to an electrometer. </w:t>
                      </w:r>
                    </w:p>
                  </w:txbxContent>
                </v:textbox>
                <w10:wrap type="tight" anchorx="margin"/>
              </v:shape>
            </w:pict>
          </mc:Fallback>
        </mc:AlternateContent>
      </w:r>
      <w:r>
        <w:rPr>
          <w:noProof/>
          <w:lang w:val="en-US"/>
        </w:rPr>
        <w:drawing>
          <wp:inline distT="0" distB="0" distL="0" distR="0" wp14:anchorId="6AE52DD5" wp14:editId="5EC92F79">
            <wp:extent cx="5963840" cy="2773345"/>
            <wp:effectExtent l="0" t="0" r="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5">
                      <a:extLst>
                        <a:ext uri="{28A0092B-C50C-407E-A947-70E740481C1C}">
                          <a14:useLocalDpi xmlns:a14="http://schemas.microsoft.com/office/drawing/2010/main" val="0"/>
                        </a:ext>
                      </a:extLst>
                    </a:blip>
                    <a:srcRect l="10485" r="14623" b="38086"/>
                    <a:stretch/>
                  </pic:blipFill>
                  <pic:spPr bwMode="auto">
                    <a:xfrm>
                      <a:off x="0" y="0"/>
                      <a:ext cx="5972632" cy="2777433"/>
                    </a:xfrm>
                    <a:prstGeom prst="rect">
                      <a:avLst/>
                    </a:prstGeom>
                    <a:ln>
                      <a:noFill/>
                    </a:ln>
                    <a:extLst>
                      <a:ext uri="{53640926-AAD7-44D8-BBD7-CCE9431645EC}">
                        <a14:shadowObscured xmlns:a14="http://schemas.microsoft.com/office/drawing/2010/main"/>
                      </a:ext>
                    </a:extLst>
                  </pic:spPr>
                </pic:pic>
              </a:graphicData>
            </a:graphic>
          </wp:inline>
        </w:drawing>
      </w:r>
      <w:r w:rsidR="00BC1B92">
        <w:rPr>
          <w:lang w:val="en-US"/>
        </w:rPr>
        <w:t xml:space="preserve">When the </w:t>
      </w:r>
      <w:r w:rsidR="002D7341">
        <w:rPr>
          <w:lang w:val="en-US"/>
        </w:rPr>
        <w:t>electrons are ionized</w:t>
      </w:r>
      <w:r w:rsidR="001A722E">
        <w:rPr>
          <w:lang w:val="en-US"/>
        </w:rPr>
        <w:t xml:space="preserve"> one of two </w:t>
      </w:r>
      <w:r w:rsidR="006A6C4A">
        <w:rPr>
          <w:lang w:val="en-US"/>
        </w:rPr>
        <w:t xml:space="preserve">things may happen: </w:t>
      </w:r>
      <w:r w:rsidR="00E24F69">
        <w:rPr>
          <w:lang w:val="en-US"/>
        </w:rPr>
        <w:t>I</w:t>
      </w:r>
      <w:r w:rsidR="006A6C4A">
        <w:rPr>
          <w:lang w:val="en-US"/>
        </w:rPr>
        <w:t xml:space="preserve">f the cavity is filled with </w:t>
      </w:r>
      <w:r w:rsidR="007D0D3F">
        <w:rPr>
          <w:lang w:val="en-US"/>
        </w:rPr>
        <w:t xml:space="preserve">electronegative </w:t>
      </w:r>
      <w:r w:rsidR="00B758EC">
        <w:rPr>
          <w:lang w:val="en-US"/>
        </w:rPr>
        <w:t xml:space="preserve">gas with high electron affinity, the electrons will bind to the gas </w:t>
      </w:r>
      <w:r w:rsidR="005C7625">
        <w:rPr>
          <w:lang w:val="en-US"/>
        </w:rPr>
        <w:t xml:space="preserve">to create an ion. The ion will move toward the </w:t>
      </w:r>
      <w:r w:rsidR="006C5A75">
        <w:rPr>
          <w:lang w:val="en-US"/>
        </w:rPr>
        <w:t>positively charged plate</w:t>
      </w:r>
      <w:r w:rsidR="00E24F69">
        <w:rPr>
          <w:lang w:val="en-US"/>
        </w:rPr>
        <w:t xml:space="preserve"> and the charge is “collected” by </w:t>
      </w:r>
      <w:r w:rsidR="003F2638">
        <w:rPr>
          <w:lang w:val="en-US"/>
        </w:rPr>
        <w:t xml:space="preserve">a </w:t>
      </w:r>
      <w:r w:rsidR="00E24F69">
        <w:rPr>
          <w:lang w:val="en-US"/>
        </w:rPr>
        <w:t>measuring electrode</w:t>
      </w:r>
      <w:r w:rsidR="006C5A75">
        <w:rPr>
          <w:lang w:val="en-US"/>
        </w:rPr>
        <w:t xml:space="preserve"> </w:t>
      </w:r>
      <w:r w:rsidR="00E24F69">
        <w:rPr>
          <w:lang w:val="en-US"/>
        </w:rPr>
        <w:t xml:space="preserve">connected to the electrometer. </w:t>
      </w:r>
      <w:r w:rsidR="00C31835">
        <w:rPr>
          <w:lang w:val="en-US"/>
        </w:rPr>
        <w:t>If</w:t>
      </w:r>
      <w:r w:rsidR="00814FCC">
        <w:rPr>
          <w:lang w:val="en-US"/>
        </w:rPr>
        <w:t xml:space="preserve"> the cavity does not have electronegative gas the ionized electrons moves directly to the measuring electrode</w:t>
      </w:r>
      <w:r w:rsidR="003B227F">
        <w:rPr>
          <w:lang w:val="en-US"/>
        </w:rPr>
        <w:t xml:space="preserve"> </w:t>
      </w:r>
      <w:r w:rsidR="003B227F">
        <w:rPr>
          <w:lang w:val="en-US"/>
        </w:rPr>
        <w:fldChar w:fldCharType="begin"/>
      </w:r>
      <w:r w:rsidR="003F507D">
        <w:rPr>
          <w:lang w:val="en-US"/>
        </w:rPr>
        <w:instrText xml:space="preserve"> ADDIN ZOTERO_ITEM CSL_CITATION {"citationID":"rN0TtlSB","properties":{"formattedCitation":"(Podgorsak,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B227F">
        <w:rPr>
          <w:lang w:val="en-US"/>
        </w:rPr>
        <w:fldChar w:fldCharType="separate"/>
      </w:r>
      <w:r w:rsidR="003B227F" w:rsidRPr="003B227F">
        <w:rPr>
          <w:rFonts w:cs="Times New Roman"/>
          <w:lang w:val="en-US"/>
        </w:rPr>
        <w:t>(Podgorsak, 2016</w:t>
      </w:r>
      <w:r w:rsidR="003B227F">
        <w:rPr>
          <w:rFonts w:cs="Times New Roman"/>
          <w:lang w:val="en-US"/>
        </w:rPr>
        <w:t>, p.705</w:t>
      </w:r>
      <w:r w:rsidR="003B227F" w:rsidRPr="003B227F">
        <w:rPr>
          <w:rFonts w:cs="Times New Roman"/>
          <w:lang w:val="en-US"/>
        </w:rPr>
        <w:t>)</w:t>
      </w:r>
      <w:r w:rsidR="003B227F">
        <w:rPr>
          <w:lang w:val="en-US"/>
        </w:rPr>
        <w:fldChar w:fldCharType="end"/>
      </w:r>
      <w:r w:rsidR="00AB40BB">
        <w:rPr>
          <w:lang w:val="en-US"/>
        </w:rPr>
        <w:t>.</w:t>
      </w:r>
      <w:r w:rsidR="003B227F">
        <w:rPr>
          <w:lang w:val="en-US"/>
        </w:rPr>
        <w:t xml:space="preserve"> </w:t>
      </w:r>
      <w:r w:rsidR="005039D3">
        <w:rPr>
          <w:lang w:val="en-US"/>
        </w:rPr>
        <w:lastRenderedPageBreak/>
        <w:t>The electrometer measures the accumulated charge</w:t>
      </w:r>
      <w:r w:rsidR="006B3D94">
        <w:rPr>
          <w:lang w:val="en-US"/>
        </w:rPr>
        <w:t xml:space="preserve">, which </w:t>
      </w:r>
      <w:r w:rsidR="00435CAC">
        <w:rPr>
          <w:lang w:val="en-US"/>
        </w:rPr>
        <w:t>is</w:t>
      </w:r>
      <w:r w:rsidR="006B3D94">
        <w:rPr>
          <w:lang w:val="en-US"/>
        </w:rPr>
        <w:t xml:space="preserve"> converted to </w:t>
      </w:r>
      <w:r w:rsidR="00F567F7">
        <w:rPr>
          <w:lang w:val="en-US"/>
        </w:rPr>
        <w:t xml:space="preserve">dose. </w:t>
      </w:r>
      <w:r w:rsidR="00153E39">
        <w:rPr>
          <w:lang w:val="en-US"/>
        </w:rPr>
        <w:br/>
      </w:r>
      <w:r w:rsidR="00FD28EA">
        <w:rPr>
          <w:lang w:val="en-US"/>
        </w:rPr>
        <w:t>If the applied voltage is too low</w:t>
      </w:r>
      <w:r w:rsidR="00216DC6">
        <w:rPr>
          <w:lang w:val="en-US"/>
        </w:rPr>
        <w:t xml:space="preserve"> the </w:t>
      </w:r>
      <w:r w:rsidR="002C60CA">
        <w:rPr>
          <w:lang w:val="en-US"/>
        </w:rPr>
        <w:t>negative ion will tend to recombine with the positive ion</w:t>
      </w:r>
      <w:r w:rsidR="00B64F67">
        <w:rPr>
          <w:lang w:val="en-US"/>
        </w:rPr>
        <w:t>.</w:t>
      </w:r>
      <w:r w:rsidR="002839A0">
        <w:rPr>
          <w:lang w:val="en-US"/>
        </w:rPr>
        <w:t xml:space="preserve"> </w:t>
      </w:r>
      <w:r w:rsidR="00B64F67">
        <w:rPr>
          <w:lang w:val="en-US"/>
        </w:rPr>
        <w:t>The</w:t>
      </w:r>
      <w:r w:rsidR="002839A0">
        <w:rPr>
          <w:lang w:val="en-US"/>
        </w:rPr>
        <w:t xml:space="preserve"> </w:t>
      </w:r>
      <w:r w:rsidR="00B64F67">
        <w:rPr>
          <w:lang w:val="en-US"/>
        </w:rPr>
        <w:t>solution</w:t>
      </w:r>
      <w:r w:rsidR="002839A0">
        <w:rPr>
          <w:lang w:val="en-US"/>
        </w:rPr>
        <w:t xml:space="preserve"> </w:t>
      </w:r>
      <w:r w:rsidR="001A0752">
        <w:rPr>
          <w:lang w:val="en-US"/>
        </w:rPr>
        <w:t xml:space="preserve">is </w:t>
      </w:r>
      <w:r w:rsidR="007148E4">
        <w:rPr>
          <w:lang w:val="en-US"/>
        </w:rPr>
        <w:t xml:space="preserve">increasing the voltage until </w:t>
      </w:r>
      <w:r w:rsidR="00021F68">
        <w:rPr>
          <w:lang w:val="en-US"/>
        </w:rPr>
        <w:t>the measured curren</w:t>
      </w:r>
      <w:r w:rsidR="00EE02C2">
        <w:rPr>
          <w:lang w:val="en-US"/>
        </w:rPr>
        <w:t>t is no longer dependent on voltage</w:t>
      </w:r>
      <w:r w:rsidR="0058507C">
        <w:rPr>
          <w:lang w:val="en-US"/>
        </w:rPr>
        <w:t>, this is called the saturation region</w:t>
      </w:r>
      <w:r w:rsidR="00CC6D97">
        <w:rPr>
          <w:lang w:val="en-US"/>
        </w:rPr>
        <w:t xml:space="preserve"> </w:t>
      </w:r>
      <w:r w:rsidR="00CC6D97">
        <w:rPr>
          <w:lang w:val="en-US"/>
        </w:rPr>
        <w:fldChar w:fldCharType="begin"/>
      </w:r>
      <w:r w:rsidR="00911430">
        <w:rPr>
          <w:lang w:val="en-US"/>
        </w:rPr>
        <w:instrText xml:space="preserve"> ADDIN ZOTERO_ITEM CSL_CITATION {"citationID":"b4QolKuY","properties":{"formattedCitation":"(Attix, 1986)","plainCitation":"(Attix, 1986)","dontUpdate":true,"noteIndex":0},"citationItems":[{"id":9,"uris":["http://zotero.org/users/9228513/items/BXRWNI2F"],"itemData":{"id":9,"type":"book","abstract":"A straightforward presentation of the broad concepts underlying radiological physics and radiation dosimetry for the graduate-level student. Covers photon and neutron attenuation, radiation and charged particle equilibrium, interactions of photons and charged particles with matter, radiotherapy dosimetry, as well as photographic, calorimetric, chemical, and thermoluminescence dosimetry. Includes many new derivations, such as Kramers X-ray spectrum, as well as topics that have not been thoroughly analyzed in other texts, such as broad-beam attenuation and geometrics, and the reciprocity theorem. Subjects are layed out in a logical sequence, making the topics easier for students to follow. Supplemented with numerous diagrams and tables.","ISBN":"978-3-527-61714-2","language":"en","note":"Google-Books-ID: WN8LTw3S5CEC","number-of-pages":"633","publisher":"John Wiley &amp; Sons","source":"Google Books","title":"Introduction to Radiological Physics and Radiation Dosimetry","author":[{"family":"Attix","given":"Frank Herbert"}],"issued":{"date-parts":[["1986"]]}}}],"schema":"https://github.com/citation-style-language/schema/raw/master/csl-citation.json"} </w:instrText>
      </w:r>
      <w:r w:rsidR="00CC6D97">
        <w:rPr>
          <w:lang w:val="en-US"/>
        </w:rPr>
        <w:fldChar w:fldCharType="separate"/>
      </w:r>
      <w:r w:rsidR="00CC6D97" w:rsidRPr="00FC0C8C">
        <w:rPr>
          <w:rFonts w:cs="Times New Roman"/>
          <w:lang w:val="en-US"/>
        </w:rPr>
        <w:t>(Attix, 1986</w:t>
      </w:r>
      <w:r w:rsidR="00FC0C8C">
        <w:rPr>
          <w:rFonts w:cs="Times New Roman"/>
          <w:lang w:val="en-US"/>
        </w:rPr>
        <w:t>, p.330-331</w:t>
      </w:r>
      <w:r w:rsidR="00CC6D97" w:rsidRPr="00FC0C8C">
        <w:rPr>
          <w:rFonts w:cs="Times New Roman"/>
          <w:lang w:val="en-US"/>
        </w:rPr>
        <w:t>)</w:t>
      </w:r>
      <w:r w:rsidR="00CC6D97">
        <w:rPr>
          <w:lang w:val="en-US"/>
        </w:rPr>
        <w:fldChar w:fldCharType="end"/>
      </w:r>
      <w:r w:rsidR="008A1C49">
        <w:rPr>
          <w:lang w:val="en-US"/>
        </w:rPr>
        <w:t>.</w:t>
      </w:r>
      <w:r w:rsidR="00153E39">
        <w:rPr>
          <w:lang w:val="en-US"/>
        </w:rPr>
        <w:t xml:space="preserve"> </w:t>
      </w:r>
      <w:r w:rsidR="004153B0">
        <w:rPr>
          <w:lang w:val="en-US"/>
        </w:rPr>
        <w:t xml:space="preserve">The measured output in this region is known as the saturation charge, or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F618D5">
        <w:rPr>
          <w:rFonts w:eastAsiaTheme="minorEastAsia"/>
          <w:lang w:val="en-US"/>
        </w:rPr>
        <w:t xml:space="preserve">. </w:t>
      </w:r>
    </w:p>
    <w:p w14:paraId="42541177" w14:textId="706A299E" w:rsidR="00595D36" w:rsidRDefault="00DC0300" w:rsidP="00CB30D7">
      <w:pPr>
        <w:pStyle w:val="Heading3"/>
        <w:spacing w:line="360" w:lineRule="auto"/>
        <w:rPr>
          <w:lang w:val="en-US"/>
        </w:rPr>
      </w:pPr>
      <w:bookmarkStart w:id="64" w:name="_Ref99012278"/>
      <w:bookmarkStart w:id="65" w:name="_Ref99376583"/>
      <w:bookmarkStart w:id="66" w:name="_Toc102035359"/>
      <w:r>
        <w:rPr>
          <w:lang w:val="en-US"/>
        </w:rPr>
        <w:t>Thimble</w:t>
      </w:r>
      <w:r w:rsidR="00C66EA0">
        <w:rPr>
          <w:lang w:val="en-US"/>
        </w:rPr>
        <w:t xml:space="preserve"> </w:t>
      </w:r>
      <w:r w:rsidR="00595D36">
        <w:rPr>
          <w:lang w:val="en-US"/>
        </w:rPr>
        <w:t>Ionization Chamber</w:t>
      </w:r>
      <w:bookmarkEnd w:id="64"/>
      <w:bookmarkEnd w:id="65"/>
      <w:bookmarkEnd w:id="66"/>
    </w:p>
    <w:p w14:paraId="386B3935" w14:textId="2ACABBD6" w:rsidR="003C08F1" w:rsidRDefault="009E19EF" w:rsidP="00CB30D7">
      <w:pPr>
        <w:spacing w:line="360" w:lineRule="auto"/>
        <w:rPr>
          <w:lang w:val="en-US"/>
        </w:rPr>
      </w:pPr>
      <w:r>
        <w:rPr>
          <w:lang w:val="en-US"/>
        </w:rPr>
        <w:t xml:space="preserve">In </w:t>
      </w:r>
      <w:r>
        <w:rPr>
          <w:lang w:val="en-US"/>
        </w:rPr>
        <w:fldChar w:fldCharType="begin"/>
      </w:r>
      <w:r>
        <w:rPr>
          <w:lang w:val="en-US"/>
        </w:rPr>
        <w:instrText xml:space="preserve"> REF _Ref95388336 \h </w:instrText>
      </w:r>
      <w:r w:rsidR="00CB30D7">
        <w:rPr>
          <w:lang w:val="en-US"/>
        </w:rPr>
        <w:instrText xml:space="preserve"> \* MERGEFORMAT </w:instrText>
      </w:r>
      <w:r>
        <w:rPr>
          <w:lang w:val="en-US"/>
        </w:rPr>
      </w:r>
      <w:r>
        <w:rPr>
          <w:lang w:val="en-US"/>
        </w:rPr>
        <w:fldChar w:fldCharType="separate"/>
      </w:r>
      <w:r w:rsidR="000E19EF" w:rsidRPr="005A225D">
        <w:rPr>
          <w:lang w:val="en-US"/>
        </w:rPr>
        <w:t xml:space="preserve">Figure </w:t>
      </w:r>
      <w:r w:rsidR="000E19EF">
        <w:rPr>
          <w:noProof/>
          <w:lang w:val="en-US"/>
        </w:rPr>
        <w:t>1</w:t>
      </w:r>
      <w:r w:rsidR="000E19EF">
        <w:rPr>
          <w:noProof/>
          <w:lang w:val="en-US"/>
        </w:rPr>
        <w:noBreakHyphen/>
        <w:t>14</w:t>
      </w:r>
      <w:r>
        <w:rPr>
          <w:lang w:val="en-US"/>
        </w:rPr>
        <w:fldChar w:fldCharType="end"/>
      </w:r>
      <w:r>
        <w:rPr>
          <w:lang w:val="en-US"/>
        </w:rPr>
        <w:t xml:space="preserve"> we see a thimble (a.k.a. farmer type) ionization chamber. </w:t>
      </w:r>
      <w:r w:rsidR="00A937B6">
        <w:rPr>
          <w:lang w:val="en-US"/>
        </w:rPr>
        <w:t xml:space="preserve">The chamber differs from the parallel-plate type </w:t>
      </w:r>
      <w:r w:rsidR="00DF5521">
        <w:rPr>
          <w:lang w:val="en-US"/>
        </w:rPr>
        <w:t xml:space="preserve">by having a graphite thimble surrounding the gas-filled cavity. </w:t>
      </w:r>
      <w:r w:rsidR="003E028E">
        <w:rPr>
          <w:lang w:val="en-US"/>
        </w:rPr>
        <w:t>The graphite is</w:t>
      </w:r>
      <w:r w:rsidR="0001580D">
        <w:rPr>
          <w:lang w:val="en-US"/>
        </w:rPr>
        <w:t xml:space="preserve"> chosen because it</w:t>
      </w:r>
      <w:r w:rsidR="00196363">
        <w:rPr>
          <w:lang w:val="en-US"/>
        </w:rPr>
        <w:t xml:space="preserve"> protects the sensitive </w:t>
      </w:r>
      <w:r w:rsidR="00C15E8A">
        <w:rPr>
          <w:lang w:val="en-US"/>
        </w:rPr>
        <w:t>volume</w:t>
      </w:r>
      <w:r w:rsidR="00F177D2">
        <w:rPr>
          <w:lang w:val="en-US"/>
        </w:rPr>
        <w:t xml:space="preserve"> and </w:t>
      </w:r>
      <w:r w:rsidR="00504ABF">
        <w:rPr>
          <w:lang w:val="en-US"/>
        </w:rPr>
        <w:t>it is air</w:t>
      </w:r>
      <w:r w:rsidR="00DE71C2">
        <w:rPr>
          <w:lang w:val="en-US"/>
        </w:rPr>
        <w:t xml:space="preserve"> equivalent</w:t>
      </w:r>
      <w:r w:rsidR="006D7E0A">
        <w:rPr>
          <w:lang w:val="en-US"/>
        </w:rPr>
        <w:t>, therefore</w:t>
      </w:r>
      <w:r w:rsidR="00E74A70">
        <w:rPr>
          <w:lang w:val="en-US"/>
        </w:rPr>
        <w:t xml:space="preserve"> </w:t>
      </w:r>
      <w:r w:rsidR="001A12B8">
        <w:rPr>
          <w:lang w:val="en-US"/>
        </w:rPr>
        <w:t>minimiz</w:t>
      </w:r>
      <w:r w:rsidR="006D7E0A">
        <w:rPr>
          <w:lang w:val="en-US"/>
        </w:rPr>
        <w:t>ing</w:t>
      </w:r>
      <w:r w:rsidR="001A12B8">
        <w:rPr>
          <w:lang w:val="en-US"/>
        </w:rPr>
        <w:t xml:space="preserve"> the </w:t>
      </w:r>
      <w:r w:rsidR="00EA4671">
        <w:rPr>
          <w:lang w:val="en-US"/>
        </w:rPr>
        <w:t xml:space="preserve">density </w:t>
      </w:r>
      <w:r w:rsidR="001A12B8">
        <w:rPr>
          <w:lang w:val="en-US"/>
        </w:rPr>
        <w:t>difference between cavity and wall</w:t>
      </w:r>
      <w:r w:rsidR="006D7E0A">
        <w:rPr>
          <w:lang w:val="en-US"/>
        </w:rPr>
        <w:t>. This</w:t>
      </w:r>
      <w:r w:rsidR="001A12B8">
        <w:rPr>
          <w:lang w:val="en-US"/>
        </w:rPr>
        <w:t xml:space="preserve"> </w:t>
      </w:r>
      <w:r w:rsidR="00D50FE1">
        <w:rPr>
          <w:lang w:val="en-US"/>
        </w:rPr>
        <w:t>achieve</w:t>
      </w:r>
      <w:r w:rsidR="006D7E0A">
        <w:rPr>
          <w:lang w:val="en-US"/>
        </w:rPr>
        <w:t>s</w:t>
      </w:r>
      <w:r w:rsidR="00D50FE1">
        <w:rPr>
          <w:lang w:val="en-US"/>
        </w:rPr>
        <w:t xml:space="preserve"> charged particle equilibrium </w:t>
      </w:r>
      <w:r w:rsidR="0045030A">
        <w:rPr>
          <w:lang w:val="en-US"/>
        </w:rPr>
        <w:fldChar w:fldCharType="begin"/>
      </w:r>
      <w:r w:rsidR="003F507D">
        <w:rPr>
          <w:lang w:val="en-US"/>
        </w:rPr>
        <w:instrText xml:space="preserve"> ADDIN ZOTERO_ITEM CSL_CITATION {"citationID":"Il5Auwd7","properties":{"formattedCitation":"(Shortt et al., 2002)","plainCitation":"(Shortt et al., 2002)","noteIndex":0},"citationItems":[{"id":79,"uris":["http://zotero.org/users/9228513/items/9X6MZPUA"],"itemData":{"id":79,"type":"article-journal","abstract":"Air-ﬁlled ionization chambers are used widely for radiation dosimetry. For some applications it is important to know the effect on the chamber response of photon attenuation and scattering in the chamber walls. Traditionally, the wall effect is determined by measuring the chamber response as a function of wall thickness and extrapolating linearly to zero thickness. We have constructed a spherical graphite chamber with variable wall thickness. The change in the chamber response with wall thickness has been measured in a 137Cs γ -ray beam. Our data show that the change in response is not linear with wall thickness, in agreement with the theoretical prediction of Bielajew (1990 Med. Phys. 17 583–7). A linear versus non-linear extrapolation of the measured data to zero wall thickness leads to a difference of almost 1% in the estimate of the wall correction factor, Kw. The value of Kw obtained using the non-linear extrapolation is in good agreement with the result obtained using Monte Carlo techniques.","container-title":"Physics in Medicine and Biology","DOI":"10.1088/0031-9155/47/10/308","ISSN":"00319155","issue":"10","journalAbbreviation":"Phys. Med. Biol.","language":"en","page":"1721-1731","source":"DOI.org (Crossref)","title":"The effect of wall thickness on the response of a spherical ionization chamber","volume":"47","author":[{"family":"Shortt","given":"K R"},{"family":"Bielajew","given":"A F"},{"family":"Ross","given":"C K"},{"family":"Stewart","given":"K J"},{"family":"Burke","given":"J T"},{"family":"Corsten","given":"M J"}],"issued":{"date-parts":[["2002",5,21]]}}}],"schema":"https://github.com/citation-style-language/schema/raw/master/csl-citation.json"} </w:instrText>
      </w:r>
      <w:r w:rsidR="0045030A">
        <w:rPr>
          <w:lang w:val="en-US"/>
        </w:rPr>
        <w:fldChar w:fldCharType="separate"/>
      </w:r>
      <w:r w:rsidR="0045030A" w:rsidRPr="0045030A">
        <w:rPr>
          <w:rFonts w:cs="Times New Roman"/>
          <w:lang w:val="en-US"/>
        </w:rPr>
        <w:t>(Shortt et al., 2002)</w:t>
      </w:r>
      <w:r w:rsidR="0045030A">
        <w:rPr>
          <w:lang w:val="en-US"/>
        </w:rPr>
        <w:fldChar w:fldCharType="end"/>
      </w:r>
      <w:r w:rsidR="0048463D">
        <w:rPr>
          <w:lang w:val="en-US"/>
        </w:rPr>
        <w:t>.</w:t>
      </w:r>
      <w:r w:rsidR="00E74A70">
        <w:rPr>
          <w:lang w:val="en-US"/>
        </w:rPr>
        <w:t xml:space="preserve"> </w:t>
      </w:r>
      <w:r w:rsidR="00D746B0">
        <w:rPr>
          <w:lang w:val="en-US"/>
        </w:rPr>
        <w:t>The</w:t>
      </w:r>
      <w:r w:rsidR="00E152C7">
        <w:rPr>
          <w:lang w:val="en-US"/>
        </w:rPr>
        <w:t xml:space="preserve"> protection cap</w:t>
      </w:r>
      <w:r w:rsidR="00D746B0">
        <w:rPr>
          <w:lang w:val="en-US"/>
        </w:rPr>
        <w:t xml:space="preserve"> is not shown in </w:t>
      </w:r>
      <w:r w:rsidR="00B4201B">
        <w:rPr>
          <w:lang w:val="en-US"/>
        </w:rPr>
        <w:fldChar w:fldCharType="begin"/>
      </w:r>
      <w:r w:rsidR="00B4201B">
        <w:rPr>
          <w:lang w:val="en-US"/>
        </w:rPr>
        <w:instrText xml:space="preserve"> REF _Ref95388336 \h </w:instrText>
      </w:r>
      <w:r w:rsidR="00CB30D7">
        <w:rPr>
          <w:lang w:val="en-US"/>
        </w:rPr>
        <w:instrText xml:space="preserve"> \* MERGEFORMAT </w:instrText>
      </w:r>
      <w:r w:rsidR="00B4201B">
        <w:rPr>
          <w:lang w:val="en-US"/>
        </w:rPr>
      </w:r>
      <w:r w:rsidR="00B4201B">
        <w:rPr>
          <w:lang w:val="en-US"/>
        </w:rPr>
        <w:fldChar w:fldCharType="separate"/>
      </w:r>
      <w:r w:rsidR="000E19EF" w:rsidRPr="005A225D">
        <w:rPr>
          <w:lang w:val="en-US"/>
        </w:rPr>
        <w:t xml:space="preserve">Figure </w:t>
      </w:r>
      <w:r w:rsidR="000E19EF">
        <w:rPr>
          <w:noProof/>
          <w:lang w:val="en-US"/>
        </w:rPr>
        <w:t>1</w:t>
      </w:r>
      <w:r w:rsidR="000E19EF">
        <w:rPr>
          <w:noProof/>
          <w:lang w:val="en-US"/>
        </w:rPr>
        <w:noBreakHyphen/>
        <w:t>14</w:t>
      </w:r>
      <w:r w:rsidR="00B4201B">
        <w:rPr>
          <w:lang w:val="en-US"/>
        </w:rPr>
        <w:fldChar w:fldCharType="end"/>
      </w:r>
      <w:r w:rsidR="00B4201B">
        <w:rPr>
          <w:lang w:val="en-US"/>
        </w:rPr>
        <w:t xml:space="preserve"> but</w:t>
      </w:r>
      <w:r w:rsidR="00E152C7">
        <w:rPr>
          <w:lang w:val="en-US"/>
        </w:rPr>
        <w:t xml:space="preserve"> surrounds the wall </w:t>
      </w:r>
      <w:r w:rsidR="00DB670A">
        <w:rPr>
          <w:lang w:val="en-US"/>
        </w:rPr>
        <w:t xml:space="preserve">and </w:t>
      </w:r>
      <w:r w:rsidR="00486745">
        <w:rPr>
          <w:lang w:val="en-US"/>
        </w:rPr>
        <w:t>ensures that we</w:t>
      </w:r>
      <w:r w:rsidR="00AC23C9">
        <w:rPr>
          <w:lang w:val="en-US"/>
        </w:rPr>
        <w:t xml:space="preserve"> a</w:t>
      </w:r>
      <w:r w:rsidR="00486745">
        <w:rPr>
          <w:lang w:val="en-US"/>
        </w:rPr>
        <w:t>re passed the buildup region when the</w:t>
      </w:r>
      <w:r w:rsidR="00542F9E">
        <w:rPr>
          <w:lang w:val="en-US"/>
        </w:rPr>
        <w:t xml:space="preserve"> secondary</w:t>
      </w:r>
      <w:r w:rsidR="00486745">
        <w:rPr>
          <w:lang w:val="en-US"/>
        </w:rPr>
        <w:t xml:space="preserve"> electrons reach the wall and the cavity (see </w:t>
      </w:r>
      <w:r w:rsidR="00486745">
        <w:rPr>
          <w:lang w:val="en-US"/>
        </w:rPr>
        <w:fldChar w:fldCharType="begin"/>
      </w:r>
      <w:r w:rsidR="00486745">
        <w:rPr>
          <w:lang w:val="en-US"/>
        </w:rPr>
        <w:instrText xml:space="preserve"> REF _Ref99377984 \r \h </w:instrText>
      </w:r>
      <w:r w:rsidR="00CB30D7">
        <w:rPr>
          <w:lang w:val="en-US"/>
        </w:rPr>
        <w:instrText xml:space="preserve"> \* MERGEFORMAT </w:instrText>
      </w:r>
      <w:r w:rsidR="00486745">
        <w:rPr>
          <w:lang w:val="en-US"/>
        </w:rPr>
      </w:r>
      <w:r w:rsidR="00486745">
        <w:rPr>
          <w:lang w:val="en-US"/>
        </w:rPr>
        <w:fldChar w:fldCharType="separate"/>
      </w:r>
      <w:r w:rsidR="000E19EF">
        <w:rPr>
          <w:lang w:val="en-US"/>
        </w:rPr>
        <w:t>1.1.2.4</w:t>
      </w:r>
      <w:r w:rsidR="00486745">
        <w:rPr>
          <w:lang w:val="en-US"/>
        </w:rPr>
        <w:fldChar w:fldCharType="end"/>
      </w:r>
      <w:r w:rsidR="00486745">
        <w:rPr>
          <w:lang w:val="en-US"/>
        </w:rPr>
        <w:t>)</w:t>
      </w:r>
      <w:r w:rsidR="00052090">
        <w:rPr>
          <w:lang w:val="en-US"/>
        </w:rPr>
        <w:t>.</w:t>
      </w:r>
      <w:r w:rsidR="00486745">
        <w:rPr>
          <w:lang w:val="en-US"/>
        </w:rPr>
        <w:t xml:space="preserve"> </w:t>
      </w:r>
      <w:r w:rsidR="00935413">
        <w:rPr>
          <w:lang w:val="en-US"/>
        </w:rPr>
        <w:t xml:space="preserve">The </w:t>
      </w:r>
      <w:r w:rsidR="00C91E6F">
        <w:rPr>
          <w:lang w:val="en-US"/>
        </w:rPr>
        <w:t>chamber has a central electrode connected to the electrometer</w:t>
      </w:r>
      <w:r w:rsidR="009E6BE6">
        <w:rPr>
          <w:lang w:val="en-US"/>
        </w:rPr>
        <w:t>.</w:t>
      </w:r>
      <w:r w:rsidR="00585A78">
        <w:rPr>
          <w:lang w:val="en-US"/>
        </w:rPr>
        <w:t xml:space="preserve"> </w:t>
      </w:r>
      <w:r w:rsidR="00346E08">
        <w:rPr>
          <w:lang w:val="en-US"/>
        </w:rPr>
        <w:br/>
      </w:r>
      <w:r w:rsidR="00BA3795">
        <w:rPr>
          <w:lang w:val="en-US"/>
        </w:rPr>
        <w:t xml:space="preserve">In a thimble ionization </w:t>
      </w:r>
      <w:r w:rsidR="00E461B5">
        <w:rPr>
          <w:lang w:val="en-US"/>
        </w:rPr>
        <w:t>chamber,</w:t>
      </w:r>
      <w:r w:rsidR="00BA3795">
        <w:rPr>
          <w:lang w:val="en-US"/>
        </w:rPr>
        <w:t xml:space="preserve"> we want to find the exposure</w:t>
      </w:r>
      <w:r w:rsidR="00446DD0">
        <w:rPr>
          <w:lang w:val="en-US"/>
        </w:rPr>
        <w:t xml:space="preserve"> (see </w:t>
      </w:r>
      <w:r w:rsidR="00446DD0">
        <w:rPr>
          <w:lang w:val="en-US"/>
        </w:rPr>
        <w:fldChar w:fldCharType="begin"/>
      </w:r>
      <w:r w:rsidR="00446DD0">
        <w:rPr>
          <w:lang w:val="en-US"/>
        </w:rPr>
        <w:instrText xml:space="preserve"> REF _Ref94700940 \r \h </w:instrText>
      </w:r>
      <w:r w:rsidR="00CB30D7">
        <w:rPr>
          <w:lang w:val="en-US"/>
        </w:rPr>
        <w:instrText xml:space="preserve"> \* MERGEFORMAT </w:instrText>
      </w:r>
      <w:r w:rsidR="00446DD0">
        <w:rPr>
          <w:lang w:val="en-US"/>
        </w:rPr>
      </w:r>
      <w:r w:rsidR="00446DD0">
        <w:rPr>
          <w:lang w:val="en-US"/>
        </w:rPr>
        <w:fldChar w:fldCharType="separate"/>
      </w:r>
      <w:r w:rsidR="000E19EF">
        <w:rPr>
          <w:lang w:val="en-US"/>
        </w:rPr>
        <w:t>1.3.1</w:t>
      </w:r>
      <w:r w:rsidR="00446DD0">
        <w:rPr>
          <w:lang w:val="en-US"/>
        </w:rPr>
        <w:fldChar w:fldCharType="end"/>
      </w:r>
      <w:r w:rsidR="00446DD0">
        <w:rPr>
          <w:lang w:val="en-US"/>
        </w:rPr>
        <w:t>)</w:t>
      </w:r>
      <w:r w:rsidR="00E461B5">
        <w:rPr>
          <w:lang w:val="en-US"/>
        </w:rPr>
        <w:t xml:space="preserve"> to measure absorbed dose in the sensitive volume. Rearranging equation </w:t>
      </w:r>
      <w:r w:rsidR="00E461B5">
        <w:rPr>
          <w:lang w:val="en-US"/>
        </w:rPr>
        <w:fldChar w:fldCharType="begin"/>
      </w:r>
      <w:r w:rsidR="00E461B5">
        <w:rPr>
          <w:lang w:val="en-US"/>
        </w:rPr>
        <w:instrText xml:space="preserve"> REF _Ref97207347 \h </w:instrText>
      </w:r>
      <w:r w:rsidR="00CB30D7">
        <w:rPr>
          <w:lang w:val="en-US"/>
        </w:rPr>
        <w:instrText xml:space="preserve"> \* MERGEFORMAT </w:instrText>
      </w:r>
      <w:r w:rsidR="00E461B5">
        <w:rPr>
          <w:lang w:val="en-US"/>
        </w:rPr>
      </w:r>
      <w:r w:rsidR="00E461B5">
        <w:rPr>
          <w:lang w:val="en-US"/>
        </w:rPr>
        <w:fldChar w:fldCharType="separate"/>
      </w:r>
      <w:r w:rsidR="000E19EF" w:rsidRPr="000E19EF">
        <w:rPr>
          <w:noProof/>
          <w:lang w:val="en-US"/>
        </w:rPr>
        <w:t>1</w:t>
      </w:r>
      <w:r w:rsidR="000E19EF" w:rsidRPr="000E19EF">
        <w:rPr>
          <w:noProof/>
          <w:lang w:val="en-US"/>
        </w:rPr>
        <w:noBreakHyphen/>
        <w:t>11</w:t>
      </w:r>
      <w:r w:rsidR="00E461B5">
        <w:rPr>
          <w:lang w:val="en-US"/>
        </w:rPr>
        <w:fldChar w:fldCharType="end"/>
      </w:r>
      <w:r w:rsidR="00E461B5">
        <w:rPr>
          <w:lang w:val="en-US"/>
        </w:rPr>
        <w:t xml:space="preserve"> we see that </w:t>
      </w:r>
      <w:r w:rsidR="00B773F5">
        <w:rPr>
          <w:lang w:val="en-US"/>
        </w:rPr>
        <w:t>collision KERMA might be written as</w:t>
      </w:r>
    </w:p>
    <w:p w14:paraId="6A4D5EE9" w14:textId="71D7E69E" w:rsidR="00E1055B" w:rsidRDefault="008C477A"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r>
            <w:rPr>
              <w:rFonts w:ascii="Cambria Math" w:hAnsi="Cambria Math"/>
              <w:lang w:val="en-US"/>
            </w:rPr>
            <m:t>= X</m:t>
          </m:r>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W</m:t>
                      </m:r>
                    </m:e>
                  </m:acc>
                </m:num>
                <m:den>
                  <m:r>
                    <w:rPr>
                      <w:rFonts w:ascii="Cambria Math" w:hAnsi="Cambria Math"/>
                      <w:lang w:val="en-US"/>
                    </w:rPr>
                    <m:t>e</m:t>
                  </m:r>
                </m:den>
              </m:f>
            </m:e>
          </m:d>
          <m:r>
            <w:rPr>
              <w:rFonts w:ascii="Cambria Math" w:hAnsi="Cambria Math"/>
              <w:lang w:val="en-US"/>
            </w:rPr>
            <m:t xml:space="preserve">  .</m:t>
          </m:r>
        </m:oMath>
      </m:oMathPara>
    </w:p>
    <w:p w14:paraId="01FF81AC" w14:textId="3682C8DF" w:rsidR="003C08F1" w:rsidRDefault="00D712BE" w:rsidP="00CB30D7">
      <w:pPr>
        <w:spacing w:line="360" w:lineRule="auto"/>
        <w:rPr>
          <w:rFonts w:eastAsiaTheme="minorEastAsia"/>
          <w:lang w:val="en-US"/>
        </w:rPr>
      </w:pPr>
      <w:r>
        <w:rPr>
          <w:lang w:val="en-US"/>
        </w:rPr>
        <w:t xml:space="preserve">From equation </w:t>
      </w:r>
      <w:r>
        <w:rPr>
          <w:rFonts w:eastAsiaTheme="minorEastAsia"/>
          <w:lang w:val="en-US"/>
        </w:rPr>
        <w:fldChar w:fldCharType="begin"/>
      </w:r>
      <w:r>
        <w:rPr>
          <w:rFonts w:eastAsiaTheme="minorEastAsia"/>
          <w:lang w:val="en-US"/>
        </w:rPr>
        <w:instrText xml:space="preserve"> REF _Ref98952580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1</w:t>
      </w:r>
      <w:r w:rsidR="000E19EF" w:rsidRPr="000E19EF">
        <w:rPr>
          <w:noProof/>
          <w:lang w:val="en-US"/>
        </w:rPr>
        <w:noBreakHyphen/>
        <w:t>10</w:t>
      </w:r>
      <w:r>
        <w:rPr>
          <w:rFonts w:eastAsiaTheme="minorEastAsia"/>
          <w:lang w:val="en-US"/>
        </w:rPr>
        <w:fldChar w:fldCharType="end"/>
      </w:r>
      <w:r>
        <w:rPr>
          <w:rFonts w:eastAsiaTheme="minorEastAsia"/>
          <w:lang w:val="en-US"/>
        </w:rPr>
        <w:t xml:space="preserve"> </w:t>
      </w:r>
      <w:r w:rsidR="00DF6635">
        <w:rPr>
          <w:rFonts w:eastAsiaTheme="minorEastAsia"/>
          <w:lang w:val="en-US"/>
        </w:rPr>
        <w:t xml:space="preserve">we have the expression for exposure. Replacing the infinitesimal </w:t>
      </w:r>
      <m:oMath>
        <m:r>
          <w:rPr>
            <w:rFonts w:ascii="Cambria Math" w:eastAsiaTheme="minorEastAsia" w:hAnsi="Cambria Math"/>
            <w:lang w:val="en-US"/>
          </w:rPr>
          <m:t>dQ/dm</m:t>
        </m:r>
      </m:oMath>
      <w:r w:rsidR="00FB3815">
        <w:rPr>
          <w:rFonts w:eastAsiaTheme="minorEastAsia"/>
          <w:lang w:val="en-US"/>
        </w:rPr>
        <w:t xml:space="preserve"> with</w:t>
      </w:r>
      <w:r w:rsidR="00B773F5">
        <w:rPr>
          <w:lang w:val="en-US"/>
        </w:rPr>
        <w:t xml:space="preserve"> </w:t>
      </w:r>
      <w:r w:rsidR="009F1669">
        <w:rPr>
          <w:lang w:val="en-US"/>
        </w:rPr>
        <w:t>the satur</w:t>
      </w:r>
      <w:r w:rsidR="00491BA2">
        <w:rPr>
          <w:lang w:val="en-US"/>
        </w:rPr>
        <w:t xml:space="preserve">ated charge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oMath>
      <w:r w:rsidR="006B2834">
        <w:rPr>
          <w:rFonts w:eastAsiaTheme="minorEastAsia"/>
          <w:lang w:val="en-US"/>
        </w:rPr>
        <w:t xml:space="preserve"> </w:t>
      </w:r>
      <w:r w:rsidR="00B3514C">
        <w:rPr>
          <w:rFonts w:eastAsiaTheme="minorEastAsia"/>
          <w:lang w:val="en-US"/>
        </w:rPr>
        <w:t xml:space="preserve">and total air mass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F618D5">
        <w:rPr>
          <w:rFonts w:eastAsiaTheme="minorEastAsia"/>
          <w:lang w:val="en-US"/>
        </w:rPr>
        <w:t>, we get</w:t>
      </w:r>
      <w:r w:rsidR="006C396A">
        <w:rPr>
          <w:rFonts w:eastAsiaTheme="minorEastAsia"/>
          <w:lang w:val="en-US"/>
        </w:rPr>
        <w:t xml:space="preserve"> collision KERMA for air</w:t>
      </w:r>
      <w:r w:rsidR="005D56A5">
        <w:rPr>
          <w:rFonts w:eastAsiaTheme="minorEastAsia"/>
          <w:lang w:val="en-US"/>
        </w:rPr>
        <w:t xml:space="preserve"> </w:t>
      </w:r>
      <w:r w:rsidR="00491BA2">
        <w:rPr>
          <w:rFonts w:eastAsiaTheme="minorEastAsia"/>
          <w:lang w:val="en-US"/>
        </w:rPr>
        <w:t xml:space="preserve"> </w:t>
      </w:r>
    </w:p>
    <w:p w14:paraId="0E253790" w14:textId="45D45663" w:rsidR="00491BA2" w:rsidRPr="003571C6" w:rsidRDefault="008C477A"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air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sat</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air</m:t>
                  </m:r>
                </m:sub>
              </m:sSub>
            </m:den>
          </m:f>
          <m:r>
            <w:rPr>
              <w:rFonts w:ascii="Cambria Math" w:hAnsi="Cambria Math"/>
              <w:lang w:val="en-US"/>
            </w:rPr>
            <m:t xml:space="preserve"> </m:t>
          </m:r>
          <m:d>
            <m:dPr>
              <m:ctrlPr>
                <w:rPr>
                  <w:rFonts w:ascii="Cambria Math" w:hAnsi="Cambria Math"/>
                  <w:i/>
                  <w:lang w:val="en-US"/>
                </w:rPr>
              </m:ctrlPr>
            </m:dPr>
            <m:e>
              <m:acc>
                <m:accPr>
                  <m:chr m:val="̅"/>
                  <m:ctrlPr>
                    <w:rPr>
                      <w:rFonts w:ascii="Cambria Math" w:hAnsi="Cambria Math"/>
                      <w:i/>
                      <w:lang w:val="en-US"/>
                    </w:rPr>
                  </m:ctrlPr>
                </m:accP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e</m:t>
                      </m:r>
                    </m:den>
                  </m:f>
                </m:e>
              </m:acc>
            </m:e>
          </m:d>
          <m:r>
            <w:rPr>
              <w:rFonts w:ascii="Cambria Math" w:hAnsi="Cambria Math"/>
              <w:lang w:val="en-US"/>
            </w:rPr>
            <m:t xml:space="preserve"> .</m:t>
          </m:r>
        </m:oMath>
      </m:oMathPara>
    </w:p>
    <w:p w14:paraId="0ED82171" w14:textId="6CDE10F1" w:rsidR="00A52AA8" w:rsidRDefault="006367A4" w:rsidP="00CB30D7">
      <w:pPr>
        <w:spacing w:line="360" w:lineRule="auto"/>
        <w:rPr>
          <w:rFonts w:eastAsiaTheme="minorEastAsia"/>
          <w:lang w:val="en-US"/>
        </w:rPr>
      </w:pPr>
      <w:r>
        <w:rPr>
          <w:rFonts w:eastAsiaTheme="minorEastAsia"/>
          <w:lang w:val="en-US"/>
        </w:rPr>
        <w:t xml:space="preserve">CPE is achieved in a thimble ionization chamber, so </w:t>
      </w:r>
      <w:r w:rsidR="00D400D5">
        <w:rPr>
          <w:rFonts w:eastAsiaTheme="minorEastAsia"/>
          <w:lang w:val="en-US"/>
        </w:rPr>
        <w:t xml:space="preserve">absorbed dose can be found using equation </w:t>
      </w:r>
      <w:r w:rsidR="00D400D5">
        <w:rPr>
          <w:rFonts w:eastAsiaTheme="minorEastAsia"/>
          <w:lang w:val="en-US"/>
        </w:rPr>
        <w:fldChar w:fldCharType="begin"/>
      </w:r>
      <w:r w:rsidR="00D400D5">
        <w:rPr>
          <w:rFonts w:eastAsiaTheme="minorEastAsia"/>
          <w:lang w:val="en-US"/>
        </w:rPr>
        <w:instrText xml:space="preserve"> REF _Ref97207315 \h </w:instrText>
      </w:r>
      <w:r w:rsidR="00CB30D7">
        <w:rPr>
          <w:rFonts w:eastAsiaTheme="minorEastAsia"/>
          <w:lang w:val="en-US"/>
        </w:rPr>
        <w:instrText xml:space="preserve"> \* MERGEFORMAT </w:instrText>
      </w:r>
      <w:r w:rsidR="00D400D5">
        <w:rPr>
          <w:rFonts w:eastAsiaTheme="minorEastAsia"/>
          <w:lang w:val="en-US"/>
        </w:rPr>
      </w:r>
      <w:r w:rsidR="00D400D5">
        <w:rPr>
          <w:rFonts w:eastAsiaTheme="minorEastAsia"/>
          <w:lang w:val="en-US"/>
        </w:rPr>
        <w:fldChar w:fldCharType="separate"/>
      </w:r>
      <w:r w:rsidR="000E19EF" w:rsidRPr="000E19EF">
        <w:rPr>
          <w:noProof/>
          <w:lang w:val="en-US"/>
        </w:rPr>
        <w:t>1</w:t>
      </w:r>
      <w:r w:rsidR="000E19EF" w:rsidRPr="000E19EF">
        <w:rPr>
          <w:noProof/>
          <w:lang w:val="en-US"/>
        </w:rPr>
        <w:noBreakHyphen/>
        <w:t>12</w:t>
      </w:r>
      <w:r w:rsidR="00D400D5">
        <w:rPr>
          <w:rFonts w:eastAsiaTheme="minorEastAsia"/>
          <w:lang w:val="en-US"/>
        </w:rPr>
        <w:fldChar w:fldCharType="end"/>
      </w:r>
      <w:r w:rsidR="00D400D5">
        <w:rPr>
          <w:rFonts w:eastAsiaTheme="minorEastAsia"/>
          <w:lang w:val="en-US"/>
        </w:rPr>
        <w:t xml:space="preserve">. </w:t>
      </w:r>
      <w:r w:rsidR="004F18C6">
        <w:rPr>
          <w:rFonts w:eastAsiaTheme="minorEastAsia"/>
          <w:lang w:val="en-US"/>
        </w:rPr>
        <w:t>But the challenge arises</w:t>
      </w:r>
      <w:r w:rsidR="00901DE0">
        <w:rPr>
          <w:rFonts w:eastAsiaTheme="minorEastAsia"/>
          <w:lang w:val="en-US"/>
        </w:rPr>
        <w:t xml:space="preserve"> </w:t>
      </w:r>
      <w:r w:rsidR="004F18C6">
        <w:rPr>
          <w:rFonts w:eastAsiaTheme="minorEastAsia"/>
          <w:lang w:val="en-US"/>
        </w:rPr>
        <w:t xml:space="preserve">when finding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air</m:t>
            </m:r>
          </m:sub>
        </m:sSub>
      </m:oMath>
      <w:r w:rsidR="00901DE0">
        <w:rPr>
          <w:rFonts w:eastAsiaTheme="minorEastAsia"/>
          <w:lang w:val="en-US"/>
        </w:rPr>
        <w:t xml:space="preserve"> </w:t>
      </w:r>
      <w:r w:rsidR="00ED5BCC">
        <w:rPr>
          <w:rFonts w:eastAsiaTheme="minorEastAsia"/>
          <w:lang w:val="en-US"/>
        </w:rPr>
        <w:t xml:space="preserve">is </w:t>
      </w:r>
      <w:r w:rsidR="004F18C6">
        <w:rPr>
          <w:rFonts w:eastAsiaTheme="minorEastAsia"/>
          <w:lang w:val="en-US"/>
        </w:rPr>
        <w:t xml:space="preserve">found using </w:t>
      </w:r>
      <w:r w:rsidR="00263A73">
        <w:rPr>
          <w:rFonts w:eastAsiaTheme="minorEastAsia"/>
          <w:lang w:val="en-US"/>
        </w:rPr>
        <w:t>the effective volume</w:t>
      </w:r>
      <w:r w:rsidR="00583378">
        <w:rPr>
          <w:rFonts w:eastAsiaTheme="minorEastAsia"/>
          <w:lang w:val="en-US"/>
        </w:rPr>
        <w:t>, which</w:t>
      </w:r>
      <w:r w:rsidR="00ED5BCC">
        <w:rPr>
          <w:rFonts w:eastAsiaTheme="minorEastAsia"/>
          <w:lang w:val="en-US"/>
        </w:rPr>
        <w:t xml:space="preserve"> is not</w:t>
      </w:r>
      <w:r w:rsidR="00901DE0">
        <w:rPr>
          <w:rFonts w:eastAsiaTheme="minorEastAsia"/>
          <w:lang w:val="en-US"/>
        </w:rPr>
        <w:t xml:space="preserve"> necessarily</w:t>
      </w:r>
      <w:r w:rsidR="00ED5BCC">
        <w:rPr>
          <w:rFonts w:eastAsiaTheme="minorEastAsia"/>
          <w:lang w:val="en-US"/>
        </w:rPr>
        <w:t xml:space="preserve"> the same as the geometrical volume of the </w:t>
      </w:r>
      <w:r w:rsidR="002B0999">
        <w:rPr>
          <w:rFonts w:eastAsiaTheme="minorEastAsia"/>
          <w:lang w:val="en-US"/>
        </w:rPr>
        <w:t xml:space="preserve">chamber. </w:t>
      </w:r>
      <w:r w:rsidR="00583378">
        <w:rPr>
          <w:rFonts w:eastAsiaTheme="minorEastAsia"/>
          <w:lang w:val="en-US"/>
        </w:rPr>
        <w:t xml:space="preserve">The effective volume is defined by </w:t>
      </w:r>
      <w:r w:rsidR="00297F62">
        <w:rPr>
          <w:rFonts w:eastAsiaTheme="minorEastAsia"/>
          <w:lang w:val="en-US"/>
        </w:rPr>
        <w:t xml:space="preserve">the electric field lines </w:t>
      </w:r>
      <w:r w:rsidR="00371D43">
        <w:rPr>
          <w:rFonts w:eastAsiaTheme="minorEastAsia"/>
          <w:lang w:val="en-US"/>
        </w:rPr>
        <w:t xml:space="preserve">running from polarizing electrode to measuring electrode </w:t>
      </w:r>
      <w:r w:rsidR="00371D43">
        <w:rPr>
          <w:rFonts w:eastAsiaTheme="minorEastAsia"/>
          <w:lang w:val="en-US"/>
        </w:rPr>
        <w:fldChar w:fldCharType="begin"/>
      </w:r>
      <w:r w:rsidR="00AC717D">
        <w:rPr>
          <w:rFonts w:eastAsiaTheme="minorEastAsia"/>
          <w:lang w:val="en-US"/>
        </w:rPr>
        <w:instrText xml:space="preserve"> ADDIN ZOTERO_ITEM CSL_CITATION {"citationID":"LJHtTZEn","properties":{"formattedCitation":"(Podgorsak,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371D43">
        <w:rPr>
          <w:rFonts w:eastAsiaTheme="minorEastAsia"/>
          <w:lang w:val="en-US"/>
        </w:rPr>
        <w:fldChar w:fldCharType="separate"/>
      </w:r>
      <w:r w:rsidR="00371D43" w:rsidRPr="00813EB5">
        <w:rPr>
          <w:rFonts w:cs="Times New Roman"/>
          <w:lang w:val="en-US"/>
        </w:rPr>
        <w:t>(Podgorsak, 2016</w:t>
      </w:r>
      <w:r w:rsidR="009C77FB">
        <w:rPr>
          <w:rFonts w:cs="Times New Roman"/>
          <w:lang w:val="en-US"/>
        </w:rPr>
        <w:t>, p.745</w:t>
      </w:r>
      <w:r w:rsidR="00371D43" w:rsidRPr="00813EB5">
        <w:rPr>
          <w:rFonts w:cs="Times New Roman"/>
          <w:lang w:val="en-US"/>
        </w:rPr>
        <w:t>)</w:t>
      </w:r>
      <w:r w:rsidR="00371D43">
        <w:rPr>
          <w:rFonts w:eastAsiaTheme="minorEastAsia"/>
          <w:lang w:val="en-US"/>
        </w:rPr>
        <w:fldChar w:fldCharType="end"/>
      </w:r>
      <w:r w:rsidR="00813EB5">
        <w:rPr>
          <w:rFonts w:eastAsiaTheme="minorEastAsia"/>
          <w:lang w:val="en-US"/>
        </w:rPr>
        <w:t xml:space="preserve">. </w:t>
      </w:r>
      <w:r w:rsidR="00C20B14">
        <w:rPr>
          <w:rFonts w:eastAsiaTheme="minorEastAsia"/>
          <w:lang w:val="en-US"/>
        </w:rPr>
        <w:t xml:space="preserve">The field lines tend to bend outward away from the </w:t>
      </w:r>
      <w:r w:rsidR="006A2720">
        <w:rPr>
          <w:rFonts w:eastAsiaTheme="minorEastAsia"/>
          <w:lang w:val="en-US"/>
        </w:rPr>
        <w:t>center</w:t>
      </w:r>
      <w:r w:rsidR="00C20B14">
        <w:rPr>
          <w:rFonts w:eastAsiaTheme="minorEastAsia"/>
          <w:lang w:val="en-US"/>
        </w:rPr>
        <w:t xml:space="preserve">, and this affects the fate of the </w:t>
      </w:r>
      <w:r w:rsidR="006A2720">
        <w:rPr>
          <w:rFonts w:eastAsiaTheme="minorEastAsia"/>
          <w:lang w:val="en-US"/>
        </w:rPr>
        <w:t>ionized electron</w:t>
      </w:r>
      <w:r w:rsidR="00AC0390">
        <w:rPr>
          <w:rFonts w:eastAsiaTheme="minorEastAsia"/>
          <w:lang w:val="en-US"/>
        </w:rPr>
        <w:t xml:space="preserve">, thereby affecting the effective </w:t>
      </w:r>
      <w:r w:rsidR="00A553F3">
        <w:rPr>
          <w:rFonts w:eastAsiaTheme="minorEastAsia"/>
          <w:lang w:val="en-US"/>
        </w:rPr>
        <w:t xml:space="preserve">volume where </w:t>
      </w:r>
      <w:r w:rsidR="00A553F3">
        <w:rPr>
          <w:rFonts w:eastAsiaTheme="minorEastAsia"/>
          <w:lang w:val="en-US"/>
        </w:rPr>
        <w:lastRenderedPageBreak/>
        <w:t xml:space="preserve">electrons can be collected. </w:t>
      </w:r>
      <w:r w:rsidR="00C23D81">
        <w:rPr>
          <w:rFonts w:eastAsiaTheme="minorEastAsia"/>
          <w:lang w:val="en-US"/>
        </w:rPr>
        <w:br/>
      </w:r>
      <w:r w:rsidR="00954E67">
        <w:rPr>
          <w:rFonts w:eastAsiaTheme="minorEastAsia"/>
          <w:lang w:val="en-US"/>
        </w:rPr>
        <w:t>To ensure most accurate dose measuring, a</w:t>
      </w:r>
      <w:r w:rsidR="002F2127">
        <w:rPr>
          <w:rFonts w:eastAsiaTheme="minorEastAsia"/>
          <w:lang w:val="en-US"/>
        </w:rPr>
        <w:t xml:space="preserve"> primary standards laboratory is given the job of </w:t>
      </w:r>
      <w:r w:rsidR="0086399D">
        <w:rPr>
          <w:rFonts w:eastAsiaTheme="minorEastAsia"/>
          <w:lang w:val="en-US"/>
        </w:rPr>
        <w:t>calibrating the ionization chamber</w:t>
      </w:r>
      <w:r w:rsidR="00E277C1">
        <w:rPr>
          <w:rFonts w:eastAsiaTheme="minorEastAsia"/>
          <w:lang w:val="en-US"/>
        </w:rPr>
        <w:t xml:space="preserve"> and</w:t>
      </w:r>
      <w:r w:rsidR="00D827D4">
        <w:rPr>
          <w:rFonts w:eastAsiaTheme="minorEastAsia"/>
          <w:lang w:val="en-US"/>
        </w:rPr>
        <w:t xml:space="preserve"> </w:t>
      </w:r>
      <w:r w:rsidR="00E277C1">
        <w:rPr>
          <w:rFonts w:eastAsiaTheme="minorEastAsia"/>
          <w:lang w:val="en-US"/>
        </w:rPr>
        <w:t>finding its effective volume</w:t>
      </w:r>
      <w:r w:rsidR="00382B81">
        <w:rPr>
          <w:rFonts w:eastAsiaTheme="minorEastAsia"/>
          <w:lang w:val="en-US"/>
        </w:rPr>
        <w:t>.</w:t>
      </w:r>
    </w:p>
    <w:p w14:paraId="66B79848" w14:textId="4CD14AA0" w:rsidR="003571C6" w:rsidRPr="009F17E6" w:rsidRDefault="00A52AA8" w:rsidP="00CB30D7">
      <w:pPr>
        <w:spacing w:line="360" w:lineRule="auto"/>
        <w:rPr>
          <w:rFonts w:eastAsiaTheme="minorEastAsia"/>
          <w:lang w:val="en-US"/>
        </w:rPr>
      </w:pPr>
      <w:r>
        <w:rPr>
          <w:rFonts w:eastAsiaTheme="minorEastAsia"/>
          <w:lang w:val="en-US"/>
        </w:rPr>
        <w:t xml:space="preserve">The calibration </w:t>
      </w:r>
      <w:r w:rsidR="00FD0DCC">
        <w:rPr>
          <w:rFonts w:eastAsiaTheme="minorEastAsia"/>
          <w:lang w:val="en-US"/>
        </w:rPr>
        <w:t xml:space="preserve">of a thimble ionization chamber is performed </w:t>
      </w:r>
      <w:r w:rsidR="001E5AE4">
        <w:rPr>
          <w:rFonts w:eastAsiaTheme="minorEastAsia"/>
          <w:lang w:val="en-US"/>
        </w:rPr>
        <w:t xml:space="preserve">by </w:t>
      </w:r>
      <w:r w:rsidR="00936BE3">
        <w:rPr>
          <w:rFonts w:eastAsiaTheme="minorEastAsia"/>
          <w:lang w:val="en-US"/>
        </w:rPr>
        <w:t xml:space="preserve">measuring exposure </w:t>
      </w:r>
      <m:oMath>
        <m:r>
          <w:rPr>
            <w:rFonts w:ascii="Cambria Math" w:eastAsiaTheme="minorEastAsia" w:hAnsi="Cambria Math"/>
            <w:lang w:val="en-US"/>
          </w:rPr>
          <m:t>X</m:t>
        </m:r>
      </m:oMath>
      <w:r w:rsidR="00936BE3">
        <w:rPr>
          <w:rFonts w:eastAsiaTheme="minorEastAsia"/>
          <w:lang w:val="en-US"/>
        </w:rPr>
        <w:t xml:space="preserve"> using a free-air chamber, then replacing it with a thimble chamber and measure the </w:t>
      </w:r>
      <w:r w:rsidR="0069798C">
        <w:rPr>
          <w:rFonts w:eastAsiaTheme="minorEastAsia"/>
          <w:lang w:val="en-US"/>
        </w:rPr>
        <w:t xml:space="preserve">air KERMA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69798C">
        <w:rPr>
          <w:rFonts w:eastAsiaTheme="minorEastAsia"/>
          <w:lang w:val="en-US"/>
        </w:rPr>
        <w:t xml:space="preserve">. </w:t>
      </w:r>
      <w:r w:rsidR="00F50B3C">
        <w:rPr>
          <w:rFonts w:eastAsiaTheme="minorEastAsia"/>
          <w:lang w:val="en-US"/>
        </w:rPr>
        <w:t>The measurements are performed under specific reference conditions</w:t>
      </w:r>
      <w:r w:rsidR="00E241A4">
        <w:rPr>
          <w:rFonts w:eastAsiaTheme="minorEastAsia"/>
          <w:lang w:val="en-US"/>
        </w:rPr>
        <w:t xml:space="preserve"> such as temperature, air pressure and humidity, using a reference beam energy and quality (typically </w:t>
      </w:r>
      <w:r w:rsidR="00E241A4">
        <w:rPr>
          <w:rFonts w:eastAsiaTheme="minorEastAsia"/>
          <w:vertAlign w:val="superscript"/>
          <w:lang w:val="en-US"/>
        </w:rPr>
        <w:t>60</w:t>
      </w:r>
      <w:r w:rsidR="00E241A4">
        <w:rPr>
          <w:rFonts w:eastAsiaTheme="minorEastAsia"/>
          <w:lang w:val="en-US"/>
        </w:rPr>
        <w:t xml:space="preserve">Co photons). </w:t>
      </w:r>
      <w:r w:rsidR="00F50B3C">
        <w:rPr>
          <w:rFonts w:eastAsiaTheme="minorEastAsia"/>
          <w:lang w:val="en-US"/>
        </w:rPr>
        <w:t xml:space="preserve"> </w:t>
      </w:r>
      <w:r w:rsidR="0069798C">
        <w:rPr>
          <w:rFonts w:eastAsiaTheme="minorEastAsia"/>
          <w:lang w:val="en-US"/>
        </w:rPr>
        <w:t xml:space="preserve">From this we get a calibration factor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69798C">
        <w:rPr>
          <w:rFonts w:eastAsiaTheme="minorEastAsia"/>
          <w:lang w:val="en-US"/>
        </w:rPr>
        <w:t xml:space="preserve"> that relates </w:t>
      </w:r>
      <w:r w:rsidR="009B12D2">
        <w:rPr>
          <w:rFonts w:eastAsiaTheme="minorEastAsia"/>
          <w:lang w:val="en-US"/>
        </w:rPr>
        <w:t>output in nC to dose Gy</w:t>
      </w:r>
      <w:r w:rsidR="00A0106B">
        <w:rPr>
          <w:rFonts w:eastAsiaTheme="minorEastAsia"/>
          <w:lang w:val="en-US"/>
        </w:rPr>
        <w:t xml:space="preserve"> </w:t>
      </w:r>
      <w:r w:rsidR="0044235D">
        <w:rPr>
          <w:rFonts w:eastAsiaTheme="minorEastAsia"/>
          <w:lang w:val="en-US"/>
        </w:rPr>
        <w:fldChar w:fldCharType="begin"/>
      </w:r>
      <w:r w:rsidR="00AC717D">
        <w:rPr>
          <w:rFonts w:eastAsiaTheme="minorEastAsia"/>
          <w:lang w:val="en-US"/>
        </w:rPr>
        <w:instrText xml:space="preserve"> ADDIN ZOTERO_ITEM CSL_CITATION {"citationID":"ie5Xqt7S","properties":{"formattedCitation":"(Podgorsak,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44235D">
        <w:rPr>
          <w:rFonts w:eastAsiaTheme="minorEastAsia"/>
          <w:lang w:val="en-US"/>
        </w:rPr>
        <w:fldChar w:fldCharType="separate"/>
      </w:r>
      <w:r w:rsidR="0044235D" w:rsidRPr="0044235D">
        <w:rPr>
          <w:rFonts w:cs="Times New Roman"/>
          <w:lang w:val="en-US"/>
        </w:rPr>
        <w:t>(Podgorsak, 2016</w:t>
      </w:r>
      <w:r w:rsidR="0044235D">
        <w:rPr>
          <w:rFonts w:cs="Times New Roman"/>
          <w:lang w:val="en-US"/>
        </w:rPr>
        <w:t>, p.</w:t>
      </w:r>
      <w:r w:rsidR="00007196">
        <w:rPr>
          <w:rFonts w:cs="Times New Roman"/>
          <w:lang w:val="en-US"/>
        </w:rPr>
        <w:t>744</w:t>
      </w:r>
      <w:r w:rsidR="0044235D" w:rsidRPr="0044235D">
        <w:rPr>
          <w:rFonts w:cs="Times New Roman"/>
          <w:lang w:val="en-US"/>
        </w:rPr>
        <w:t>)</w:t>
      </w:r>
      <w:r w:rsidR="0044235D">
        <w:rPr>
          <w:rFonts w:eastAsiaTheme="minorEastAsia"/>
          <w:lang w:val="en-US"/>
        </w:rPr>
        <w:fldChar w:fldCharType="end"/>
      </w:r>
      <w:r w:rsidR="009B12D2">
        <w:rPr>
          <w:rFonts w:eastAsiaTheme="minorEastAsia"/>
          <w:lang w:val="en-US"/>
        </w:rPr>
        <w:t xml:space="preserve">. </w:t>
      </w:r>
      <w:r w:rsidR="001578F0">
        <w:rPr>
          <w:rFonts w:eastAsiaTheme="minorEastAsia"/>
          <w:lang w:val="en-US"/>
        </w:rPr>
        <w:t>The thimble chamber is then inserted into a water phantom</w:t>
      </w:r>
      <w:r w:rsidR="00AF61B8">
        <w:rPr>
          <w:rFonts w:eastAsiaTheme="minorEastAsia"/>
          <w:lang w:val="en-US"/>
        </w:rPr>
        <w:t>, still in the known radiation field,</w:t>
      </w:r>
      <w:r w:rsidR="001578F0">
        <w:rPr>
          <w:rFonts w:eastAsiaTheme="minorEastAsia"/>
          <w:lang w:val="en-US"/>
        </w:rPr>
        <w:t xml:space="preserve"> </w:t>
      </w:r>
      <w:r w:rsidR="00DD2601">
        <w:rPr>
          <w:rFonts w:eastAsiaTheme="minorEastAsia"/>
          <w:lang w:val="en-US"/>
        </w:rPr>
        <w:t xml:space="preserve">where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air</m:t>
            </m:r>
          </m:sub>
        </m:sSub>
      </m:oMath>
      <w:r w:rsidR="0070617D">
        <w:rPr>
          <w:rFonts w:eastAsiaTheme="minorEastAsia"/>
          <w:lang w:val="en-US"/>
        </w:rPr>
        <w:t xml:space="preserve"> is measured again </w:t>
      </w:r>
      <w:r w:rsidR="003F7736">
        <w:rPr>
          <w:rFonts w:eastAsiaTheme="minorEastAsia"/>
          <w:lang w:val="en-US"/>
        </w:rPr>
        <w:t>and converted to dose to</w:t>
      </w:r>
      <w:r w:rsidR="00224EB3">
        <w:rPr>
          <w:rFonts w:eastAsiaTheme="minorEastAsia"/>
          <w:lang w:val="en-US"/>
        </w:rPr>
        <w:t xml:space="preserve"> undisturbed</w:t>
      </w:r>
      <w:r w:rsidR="003F7736">
        <w:rPr>
          <w:rFonts w:eastAsiaTheme="minorEastAsia"/>
          <w:lang w:val="en-US"/>
        </w:rPr>
        <w:t xml:space="preserve"> water</w:t>
      </w:r>
      <w:r w:rsidR="00224EB3">
        <w:rPr>
          <w:rFonts w:eastAsiaTheme="minorEastAsia"/>
          <w:lang w:val="en-US"/>
        </w:rPr>
        <w:t xml:space="preserve"> (as if the ionization chamber was</w:t>
      </w:r>
      <w:r w:rsidR="001962D9">
        <w:rPr>
          <w:rFonts w:eastAsiaTheme="minorEastAsia"/>
          <w:lang w:val="en-US"/>
        </w:rPr>
        <w:t>n’t present</w:t>
      </w:r>
      <w:r w:rsidR="00224EB3">
        <w:rPr>
          <w:rFonts w:eastAsiaTheme="minorEastAsia"/>
          <w:lang w:val="en-US"/>
        </w:rPr>
        <w:t>)</w:t>
      </w:r>
      <w:r w:rsidR="003F7736">
        <w:rPr>
          <w:rFonts w:eastAsiaTheme="minorEastAsia"/>
          <w:lang w:val="en-US"/>
        </w:rPr>
        <w:t xml:space="preserve"> using a conversion factor </w:t>
      </w:r>
      <w:r w:rsidR="00807AE1">
        <w:rPr>
          <w:rFonts w:eastAsiaTheme="minorEastAsia"/>
          <w:lang w:val="en-US"/>
        </w:rPr>
        <w:t>and correction factors</w:t>
      </w:r>
      <w:r w:rsidR="00090C2E">
        <w:rPr>
          <w:rFonts w:eastAsiaTheme="minorEastAsia"/>
          <w:lang w:val="en-US"/>
        </w:rPr>
        <w:t xml:space="preserve"> ) </w:t>
      </w:r>
      <w:r w:rsidR="00090C2E">
        <w:rPr>
          <w:rFonts w:eastAsiaTheme="minorEastAsia"/>
          <w:lang w:val="en-US"/>
        </w:rPr>
        <w:fldChar w:fldCharType="begin"/>
      </w:r>
      <w:r w:rsidR="00090C2E">
        <w:rPr>
          <w:rFonts w:eastAsiaTheme="minorEastAsia"/>
          <w:lang w:val="en-US"/>
        </w:rPr>
        <w:instrText xml:space="preserve"> ADDIN ZOTERO_ITEM CSL_CITATION {"citationID":"vntHJ0cK","properties":{"formattedCitation":"(P.Andreo et al., 1996)","plainCitation":"(P.Andreo et al., 1996)","dontUpdate":true,"noteIndex":0},"citationItems":[{"id":259,"uris":["http://zotero.org/users/9228513/items/E9HUZ5UU"],"itemData":{"id":259,"type":"book","abstract":"The status of the dosimetry of high-energy photon and electron beams is analyzed taking into\naccount the main developments in the field since the publication of the IAEA Code of Practice\n(TRS 277) and most modern dosimetry protocols. In electron beam dosimetry, energy-range\nrelationships are discussed; Monte-Carlo results with different codes are compared with the\nexperimentally derived empirical expression used in most protocols. Updated calculations of\nwater to air stopping-power ratios following the changes in the Monte-Carlo code used to\ncompute actual sW)air values are compared with the data included in most dosimetry protocols.\nThe validity of the commonly used procedure to select stopping-power ratios for a clinical\nbeam from the mean energy at the phantom surface and the depth of measurement, is analyzed\nfor \"realistic\" electron beams. In photon beam dosimetry, calculated correction factors\nincluding the effect of the wall plus waterproofing sleeve, and existing data on the shift of the\neffective point of measurement of an ionization chamber are discussed. New calculations of\nmedium-to-air stopping-power ratios and their correlation with the quality of the beam\nobtained from the convolution of Monte-Carlo kernels are presented together with their\npossible practical implications in dosimetry. Trends in Primary Standard Dosimetry\nLaboratories towards implementing calibrations in terms of absorbed dose to water are\npresented, emphasizing controversial proposals for the specification of photon beam qualities.\nPlane-parallel ionization chambers are discussed regarding aspects that affect determinations\nof absorbed dose, either through the different methods used for the calibration of these\nchambers or by means of correction factors. Recent studies on the effect of the central\nelectrode in Farmer-type cylindrical chambers are described.","collection-number":"897","collection-title":"TECDOC Series","event-place":"Vienna","publisher":"INTERNATIONAL ATOMIC ENERGY AGENCY","publisher-place":"Vienna","title":"Review of Data and Methods Recommended in the International Code of Practice, IAEA Technical Reports Series No. 277, Absorbed Dose Determination in Photon and Electron Beams","URL":"https://www.iaea.org/publications/5546/review-of-data-and-methods-recommended-in-the-international-code-of-practice-iaea-technical-reports-series-no-277-absorbed-dose-determination-in-photon-and-electron-beams","author":[{"literal":"P.Andreo"},{"literal":"A.E. Nahum"},{"literal":"K.Hohlfeld"},{"literal":"H.Svensson"}],"issued":{"date-parts":[["1996"]]}}}],"schema":"https://github.com/citation-style-language/schema/raw/master/csl-citation.json"} </w:instrText>
      </w:r>
      <w:r w:rsidR="00090C2E">
        <w:rPr>
          <w:rFonts w:eastAsiaTheme="minorEastAsia"/>
          <w:lang w:val="en-US"/>
        </w:rPr>
        <w:fldChar w:fldCharType="separate"/>
      </w:r>
      <w:r w:rsidR="00090C2E" w:rsidRPr="000F5920">
        <w:rPr>
          <w:rFonts w:cs="Times New Roman"/>
          <w:lang w:val="en-US"/>
        </w:rPr>
        <w:t>(P.Andreo et al., 1996</w:t>
      </w:r>
      <w:r w:rsidR="00090C2E">
        <w:rPr>
          <w:rFonts w:cs="Times New Roman"/>
          <w:lang w:val="en-US"/>
        </w:rPr>
        <w:t>, p.48</w:t>
      </w:r>
      <w:r w:rsidR="00090C2E" w:rsidRPr="000F5920">
        <w:rPr>
          <w:rFonts w:cs="Times New Roman"/>
          <w:lang w:val="en-US"/>
        </w:rPr>
        <w:t>)</w:t>
      </w:r>
      <w:r w:rsidR="00090C2E">
        <w:rPr>
          <w:rFonts w:eastAsiaTheme="minorEastAsia"/>
          <w:lang w:val="en-US"/>
        </w:rPr>
        <w:fldChar w:fldCharType="end"/>
      </w:r>
      <w:r w:rsidR="00807AE1">
        <w:rPr>
          <w:rFonts w:eastAsiaTheme="minorEastAsia"/>
          <w:lang w:val="en-US"/>
        </w:rPr>
        <w:t xml:space="preserve">. </w:t>
      </w:r>
      <w:r w:rsidR="002D3B12">
        <w:rPr>
          <w:rFonts w:eastAsiaTheme="minorEastAsia"/>
          <w:lang w:val="en-US"/>
        </w:rPr>
        <w:t xml:space="preserve"> </w:t>
      </w:r>
      <w:r w:rsidR="00DD2601">
        <w:rPr>
          <w:rFonts w:eastAsiaTheme="minorEastAsia"/>
          <w:lang w:val="en-US"/>
        </w:rPr>
        <w:t xml:space="preserve"> </w:t>
      </w:r>
    </w:p>
    <w:p w14:paraId="17C33C1B" w14:textId="77777777" w:rsidR="009F17E6" w:rsidRDefault="009F17E6" w:rsidP="00CB30D7">
      <w:pPr>
        <w:spacing w:line="360" w:lineRule="auto"/>
        <w:rPr>
          <w:lang w:val="en-US"/>
        </w:rPr>
      </w:pPr>
    </w:p>
    <w:p w14:paraId="48EE9B56" w14:textId="77777777" w:rsidR="00CC63D5" w:rsidRDefault="00CC63D5" w:rsidP="00CB30D7">
      <w:pPr>
        <w:keepNext/>
        <w:spacing w:line="360" w:lineRule="auto"/>
      </w:pPr>
      <w:r>
        <w:rPr>
          <w:noProof/>
          <w:lang w:val="en-US"/>
        </w:rPr>
        <w:drawing>
          <wp:inline distT="0" distB="0" distL="0" distR="0" wp14:anchorId="63E1C5D5" wp14:editId="4D729428">
            <wp:extent cx="5736741" cy="1130531"/>
            <wp:effectExtent l="0" t="0" r="0" b="0"/>
            <wp:docPr id="29" name="Picture 2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920" cy="1135296"/>
                    </a:xfrm>
                    <a:prstGeom prst="rect">
                      <a:avLst/>
                    </a:prstGeom>
                  </pic:spPr>
                </pic:pic>
              </a:graphicData>
            </a:graphic>
          </wp:inline>
        </w:drawing>
      </w:r>
    </w:p>
    <w:p w14:paraId="2FFE7E95" w14:textId="4FE656D2" w:rsidR="00705E23" w:rsidRPr="005A225D" w:rsidRDefault="00CC63D5" w:rsidP="00CB30D7">
      <w:pPr>
        <w:pStyle w:val="Caption"/>
        <w:spacing w:line="360" w:lineRule="auto"/>
        <w:rPr>
          <w:lang w:val="en-US"/>
        </w:rPr>
      </w:pPr>
      <w:bookmarkStart w:id="67" w:name="_Ref95388336"/>
      <w:r w:rsidRPr="005A225D">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14</w:t>
      </w:r>
      <w:r w:rsidR="00882ED2">
        <w:rPr>
          <w:lang w:val="en-US"/>
        </w:rPr>
        <w:fldChar w:fldCharType="end"/>
      </w:r>
      <w:bookmarkEnd w:id="67"/>
      <w:r w:rsidRPr="005A225D">
        <w:rPr>
          <w:lang w:val="en-US"/>
        </w:rPr>
        <w:t xml:space="preserve">. Schematic of thimble </w:t>
      </w:r>
      <w:r w:rsidR="005A225D" w:rsidRPr="005A225D">
        <w:rPr>
          <w:lang w:val="en-US"/>
        </w:rPr>
        <w:t>ionizat</w:t>
      </w:r>
      <w:r w:rsidR="005A225D">
        <w:rPr>
          <w:lang w:val="en-US"/>
        </w:rPr>
        <w:t xml:space="preserve">ion chamber, where the sensitive </w:t>
      </w:r>
      <w:r w:rsidR="00143509">
        <w:rPr>
          <w:lang w:val="en-US"/>
        </w:rPr>
        <w:t xml:space="preserve">air-filled </w:t>
      </w:r>
      <w:r w:rsidR="005A225D">
        <w:rPr>
          <w:lang w:val="en-US"/>
        </w:rPr>
        <w:t xml:space="preserve">volume is </w:t>
      </w:r>
      <w:r w:rsidR="00807AF9">
        <w:rPr>
          <w:lang w:val="en-US"/>
        </w:rPr>
        <w:t>encapsulated in a thimble</w:t>
      </w:r>
      <w:r w:rsidR="001C7FD9">
        <w:rPr>
          <w:lang w:val="en-US"/>
        </w:rPr>
        <w:t xml:space="preserve"> </w:t>
      </w:r>
      <w:r w:rsidR="00D87A36">
        <w:rPr>
          <w:lang w:val="en-US"/>
        </w:rPr>
        <w:fldChar w:fldCharType="begin"/>
      </w:r>
      <w:r w:rsidR="003F507D">
        <w:rPr>
          <w:lang w:val="en-US"/>
        </w:rPr>
        <w:instrText xml:space="preserve"> ADDIN ZOTERO_ITEM CSL_CITATION {"citationID":"EKQdFu2O","properties":{"formattedCitation":"(Podgorsak, 2016)","plainCitation":"(Podgorsak, 2016)","dontUpdate":true,"noteIndex":0},"citationItems":[{"id":77,"uris":["http://zotero.org/users/9228513/items/G8PN7B87"],"itemData":{"id":77,"type":"book","collection-title":"Graduate Texts in Physics","event-place":"Cham","ISBN":"978-3-319-25380-0","language":"en","note":"DOI: 10.1007/978-3-319-25382-4","publisher":"Springer International Publishing","publisher-place":"Cham","source":"DOI.org (Crossref)","title":"Radiation Physics for Medical Physicists","URL":"http://link.springer.com/10.1007/978-3-319-25382-4","author":[{"family":"Podgorsak","given":"Ervin B."}],"accessed":{"date-parts":[["2022",2,10]]},"issued":{"date-parts":[["2016"]]}}}],"schema":"https://github.com/citation-style-language/schema/raw/master/csl-citation.json"} </w:instrText>
      </w:r>
      <w:r w:rsidR="00D87A36">
        <w:rPr>
          <w:lang w:val="en-US"/>
        </w:rPr>
        <w:fldChar w:fldCharType="separate"/>
      </w:r>
      <w:r w:rsidR="00D87A36" w:rsidRPr="0059245B">
        <w:rPr>
          <w:rFonts w:cs="Times New Roman"/>
          <w:lang w:val="en-US"/>
        </w:rPr>
        <w:t>(Podgorsak, 2016, p</w:t>
      </w:r>
      <w:r w:rsidR="0059245B" w:rsidRPr="0059245B">
        <w:rPr>
          <w:rFonts w:cs="Times New Roman"/>
          <w:lang w:val="en-US"/>
        </w:rPr>
        <w:t xml:space="preserve">. </w:t>
      </w:r>
      <w:r w:rsidR="00D87A36" w:rsidRPr="0059245B">
        <w:rPr>
          <w:rFonts w:cs="Times New Roman"/>
          <w:lang w:val="en-US"/>
        </w:rPr>
        <w:t>741)</w:t>
      </w:r>
      <w:r w:rsidR="00D87A36">
        <w:rPr>
          <w:lang w:val="en-US"/>
        </w:rPr>
        <w:fldChar w:fldCharType="end"/>
      </w:r>
      <w:r w:rsidR="0059245B">
        <w:rPr>
          <w:lang w:val="en-US"/>
        </w:rPr>
        <w:t xml:space="preserve">. </w:t>
      </w:r>
      <w:r w:rsidR="00A717F8">
        <w:rPr>
          <w:lang w:val="en-US"/>
        </w:rPr>
        <w:t xml:space="preserve"> </w:t>
      </w:r>
    </w:p>
    <w:p w14:paraId="7693703D" w14:textId="77777777" w:rsidR="00B14118" w:rsidRDefault="00B14118" w:rsidP="00CB30D7">
      <w:pPr>
        <w:spacing w:line="360" w:lineRule="auto"/>
        <w:rPr>
          <w:lang w:val="en-US"/>
        </w:rPr>
      </w:pPr>
    </w:p>
    <w:p w14:paraId="02F03203" w14:textId="72A426D5" w:rsidR="00876C5C" w:rsidRDefault="00D6482B" w:rsidP="00CB30D7">
      <w:pPr>
        <w:pStyle w:val="Heading3"/>
        <w:spacing w:line="360" w:lineRule="auto"/>
      </w:pPr>
      <w:bookmarkStart w:id="68" w:name="_Ref99639623"/>
      <w:bookmarkStart w:id="69" w:name="_Ref99890014"/>
      <w:bookmarkStart w:id="70" w:name="_Ref100567515"/>
      <w:bookmarkStart w:id="71" w:name="_Toc102035360"/>
      <w:r w:rsidRPr="006D4B1F">
        <w:t>Radiochromic</w:t>
      </w:r>
      <w:r w:rsidR="00E51BBE" w:rsidRPr="006D4B1F">
        <w:t xml:space="preserve"> film</w:t>
      </w:r>
      <w:bookmarkEnd w:id="68"/>
      <w:bookmarkEnd w:id="69"/>
      <w:bookmarkEnd w:id="70"/>
      <w:bookmarkEnd w:id="71"/>
    </w:p>
    <w:p w14:paraId="3580459B" w14:textId="5AB0B8F0" w:rsidR="00897E3C" w:rsidRPr="00686198" w:rsidRDefault="00897E3C" w:rsidP="00897E3C">
      <w:pPr>
        <w:rPr>
          <w:lang w:val="en-US"/>
        </w:rPr>
      </w:pPr>
      <w:r w:rsidRPr="00686198">
        <w:rPr>
          <w:lang w:val="en-US"/>
        </w:rPr>
        <w:t>(ikke ferdig, why does film response vary with batch)</w:t>
      </w:r>
    </w:p>
    <w:p w14:paraId="4BB17A18" w14:textId="26F756AD" w:rsidR="006C6937" w:rsidRPr="006C6937" w:rsidRDefault="00D6482B" w:rsidP="00CB30D7">
      <w:pPr>
        <w:keepNext/>
        <w:spacing w:line="360" w:lineRule="auto"/>
        <w:rPr>
          <w:lang w:val="en-US"/>
        </w:rPr>
      </w:pPr>
      <w:r>
        <w:rPr>
          <w:lang w:val="en-US"/>
        </w:rPr>
        <w:t>Radiochromic film is a self-developing film</w:t>
      </w:r>
      <w:r w:rsidR="008A1136">
        <w:rPr>
          <w:lang w:val="en-US"/>
        </w:rPr>
        <w:t xml:space="preserve">, which </w:t>
      </w:r>
      <w:r w:rsidR="00562945">
        <w:rPr>
          <w:lang w:val="en-US"/>
        </w:rPr>
        <w:t xml:space="preserve">reacts when exposed to radiation </w:t>
      </w:r>
      <w:r w:rsidR="001C4FB9">
        <w:rPr>
          <w:lang w:val="en-US"/>
        </w:rPr>
        <w:fldChar w:fldCharType="begin"/>
      </w:r>
      <w:r w:rsidR="001C4FB9">
        <w:rPr>
          <w:lang w:val="en-US"/>
        </w:rPr>
        <w:instrText xml:space="preserve"> ADDIN ZOTERO_ITEM CSL_CITATION {"citationID":"bAtKjI5k","properties":{"formattedCitation":"(McLaughlin &amp; Chalkley, 1965)","plainCitation":"(McLaughlin &amp; Chalkley, 1965)","noteIndex":0},"citationItems":[{"id":286,"uris":["http://zotero.org/users/9228513/items/SHJTQ2K7"],"itemData":{"id":286,"type":"article-journal","container-title":"Radiology","DOI":"10.1148/84.1.124","ISSN":"0033-8419, 1527-1315","issue":"1","journalAbbreviation":"Radiology","language":"en","page":"124-125","source":"DOI.org (Crossref)","title":"Measurement of Radiation Dose Distributions with Photochromic Materials","volume":"84","author":[{"family":"McLaughlin","given":"William L."},{"family":"Chalkley","given":"Lyman"}],"issued":{"date-parts":[["1965",1]]}}}],"schema":"https://github.com/citation-style-language/schema/raw/master/csl-citation.json"} </w:instrText>
      </w:r>
      <w:r w:rsidR="001C4FB9">
        <w:rPr>
          <w:lang w:val="en-US"/>
        </w:rPr>
        <w:fldChar w:fldCharType="separate"/>
      </w:r>
      <w:r w:rsidR="001C4FB9" w:rsidRPr="00693360">
        <w:rPr>
          <w:rFonts w:cs="Times New Roman"/>
          <w:lang w:val="en-US"/>
        </w:rPr>
        <w:t>(McLaughlin &amp; Chalkley, 1965)</w:t>
      </w:r>
      <w:r w:rsidR="001C4FB9">
        <w:rPr>
          <w:lang w:val="en-US"/>
        </w:rPr>
        <w:fldChar w:fldCharType="end"/>
      </w:r>
      <w:r w:rsidR="001C4FB9">
        <w:rPr>
          <w:lang w:val="en-US"/>
        </w:rPr>
        <w:t>.</w:t>
      </w:r>
      <w:r w:rsidR="00693360">
        <w:rPr>
          <w:lang w:val="en-US"/>
        </w:rPr>
        <w:t xml:space="preserve"> </w:t>
      </w:r>
      <w:r w:rsidR="004E46AB">
        <w:rPr>
          <w:lang w:val="en-US"/>
        </w:rPr>
        <w:t xml:space="preserve">The film is typically </w:t>
      </w:r>
      <w:r w:rsidR="00D014F8">
        <w:rPr>
          <w:lang w:val="en-US"/>
        </w:rPr>
        <w:t xml:space="preserve">made </w:t>
      </w:r>
      <w:r w:rsidR="0065745F">
        <w:rPr>
          <w:lang w:val="en-US"/>
        </w:rPr>
        <w:softHyphen/>
      </w:r>
      <w:r w:rsidR="00D014F8">
        <w:rPr>
          <w:lang w:val="en-US"/>
        </w:rPr>
        <w:t xml:space="preserve">up of a protective layer and an active layer </w:t>
      </w:r>
      <w:r w:rsidR="004452CB">
        <w:rPr>
          <w:lang w:val="en-US"/>
        </w:rPr>
        <w:t>(see</w:t>
      </w:r>
      <w:r w:rsidR="005146FC">
        <w:rPr>
          <w:lang w:val="en-US"/>
        </w:rPr>
        <w:t xml:space="preserve"> </w:t>
      </w:r>
      <w:r w:rsidR="005146FC">
        <w:rPr>
          <w:lang w:val="en-US"/>
        </w:rPr>
        <w:fldChar w:fldCharType="begin"/>
      </w:r>
      <w:r w:rsidR="005146FC">
        <w:rPr>
          <w:lang w:val="en-US"/>
        </w:rPr>
        <w:instrText xml:space="preserve"> REF _Ref97124354 \h </w:instrText>
      </w:r>
      <w:r w:rsidR="00CB30D7">
        <w:rPr>
          <w:lang w:val="en-US"/>
        </w:rPr>
        <w:instrText xml:space="preserve"> \* MERGEFORMAT </w:instrText>
      </w:r>
      <w:r w:rsidR="005146FC">
        <w:rPr>
          <w:lang w:val="en-US"/>
        </w:rPr>
      </w:r>
      <w:r w:rsidR="005146FC">
        <w:rPr>
          <w:lang w:val="en-US"/>
        </w:rPr>
        <w:fldChar w:fldCharType="separate"/>
      </w:r>
      <w:r w:rsidR="001A3781">
        <w:rPr>
          <w:b/>
          <w:bCs/>
          <w:lang w:val="en-US"/>
        </w:rPr>
        <w:fldChar w:fldCharType="begin"/>
      </w:r>
      <w:r w:rsidR="001A3781">
        <w:rPr>
          <w:b/>
          <w:bCs/>
          <w:lang w:val="en-US"/>
        </w:rPr>
        <w:instrText xml:space="preserve"> REF _Ref99640055 \h </w:instrText>
      </w:r>
      <w:r w:rsidR="001A3781">
        <w:rPr>
          <w:b/>
          <w:bCs/>
          <w:lang w:val="en-US"/>
        </w:rPr>
      </w:r>
      <w:r w:rsidR="001A3781">
        <w:rPr>
          <w:b/>
          <w:bCs/>
          <w:lang w:val="en-US"/>
        </w:rPr>
        <w:fldChar w:fldCharType="separate"/>
      </w:r>
      <w:r w:rsidR="001A3781" w:rsidRPr="006C6937">
        <w:rPr>
          <w:lang w:val="en-US"/>
        </w:rPr>
        <w:t xml:space="preserve">Figure </w:t>
      </w:r>
      <w:r w:rsidR="001A3781">
        <w:rPr>
          <w:noProof/>
          <w:lang w:val="en-US"/>
        </w:rPr>
        <w:t>1</w:t>
      </w:r>
      <w:r w:rsidR="001A3781">
        <w:rPr>
          <w:lang w:val="en-US"/>
        </w:rPr>
        <w:noBreakHyphen/>
      </w:r>
      <w:r w:rsidR="001A3781">
        <w:rPr>
          <w:noProof/>
          <w:lang w:val="en-US"/>
        </w:rPr>
        <w:t>15</w:t>
      </w:r>
      <w:r w:rsidR="001A3781">
        <w:rPr>
          <w:b/>
          <w:bCs/>
          <w:lang w:val="en-US"/>
        </w:rPr>
        <w:fldChar w:fldCharType="end"/>
      </w:r>
      <w:r w:rsidR="000E19EF">
        <w:rPr>
          <w:b/>
          <w:bCs/>
          <w:lang w:val="en-US"/>
        </w:rPr>
        <w:t>.</w:t>
      </w:r>
      <w:r w:rsidR="005146FC">
        <w:rPr>
          <w:lang w:val="en-US"/>
        </w:rPr>
        <w:fldChar w:fldCharType="end"/>
      </w:r>
      <w:r w:rsidR="004452CB">
        <w:rPr>
          <w:lang w:val="en-US"/>
        </w:rPr>
        <w:t>)</w:t>
      </w:r>
      <w:r w:rsidR="00581011">
        <w:rPr>
          <w:lang w:val="en-US"/>
        </w:rPr>
        <w:t xml:space="preserve">. </w:t>
      </w:r>
      <w:r w:rsidR="003E00EC">
        <w:rPr>
          <w:lang w:val="en-US"/>
        </w:rPr>
        <w:t xml:space="preserve">The active layer </w:t>
      </w:r>
      <w:r w:rsidR="00EF4B4F">
        <w:rPr>
          <w:lang w:val="en-US"/>
        </w:rPr>
        <w:t>consists</w:t>
      </w:r>
      <w:r w:rsidR="003E00EC">
        <w:rPr>
          <w:lang w:val="en-US"/>
        </w:rPr>
        <w:t xml:space="preserve"> of one or two layers of monomers called diacetylene. Monomers </w:t>
      </w:r>
      <w:r w:rsidR="00687FD3">
        <w:rPr>
          <w:lang w:val="en-US"/>
        </w:rPr>
        <w:t xml:space="preserve">are molecules </w:t>
      </w:r>
      <w:r w:rsidR="00EF4B4F">
        <w:rPr>
          <w:lang w:val="en-US"/>
        </w:rPr>
        <w:t xml:space="preserve">that interact with other monomer molecules to create </w:t>
      </w:r>
      <w:r w:rsidR="00A5437F">
        <w:rPr>
          <w:lang w:val="en-US"/>
        </w:rPr>
        <w:t>polymer chains</w:t>
      </w:r>
      <w:r w:rsidR="00171735">
        <w:rPr>
          <w:lang w:val="en-US"/>
        </w:rPr>
        <w:t xml:space="preserve"> </w:t>
      </w:r>
      <w:r w:rsidR="00171735">
        <w:rPr>
          <w:lang w:val="en-US"/>
        </w:rPr>
        <w:fldChar w:fldCharType="begin"/>
      </w:r>
      <w:r w:rsidR="003F507D">
        <w:rPr>
          <w:lang w:val="en-US"/>
        </w:rPr>
        <w:instrText xml:space="preserve"> ADDIN ZOTERO_ITEM CSL_CITATION {"citationID":"nWhNrD1H","properties":{"formattedCitation":"({\\i{}Monomer | Definition &amp; Facts | Britannica}, 2022)","plainCitation":"(Monomer | Definition &amp; Facts | Britannica, 2022)","noteIndex":0},"citationItems":[{"id":141,"uris":["http://zotero.org/users/9228513/items/B6SE7P9M"],"itemData":{"id":141,"type":"webpage","abstract":"Monomer, a molecule of any class of compounds, mostly organic, that can react with other molecules to form very large molecules, or polymers. The essential feature of a monomer is polyfunctionality, the capacity to form chemical bonds to as least two other monomer molecules.","language":"en","title":"monomer | Definition &amp; Facts | Britannica","URL":"https://www.britannica.com/science/monomer","accessed":{"date-parts":[["2022",3,2]]},"issued":{"date-parts":[["2022",3,5]]}}}],"schema":"https://github.com/citation-style-language/schema/raw/master/csl-citation.json"} </w:instrText>
      </w:r>
      <w:r w:rsidR="00171735">
        <w:rPr>
          <w:lang w:val="en-US"/>
        </w:rPr>
        <w:fldChar w:fldCharType="separate"/>
      </w:r>
      <w:r w:rsidR="00171735" w:rsidRPr="002B5346">
        <w:rPr>
          <w:rFonts w:cs="Times New Roman"/>
          <w:szCs w:val="24"/>
          <w:lang w:val="en-US"/>
        </w:rPr>
        <w:t>(</w:t>
      </w:r>
      <w:r w:rsidR="00171735" w:rsidRPr="002B5346">
        <w:rPr>
          <w:rFonts w:cs="Times New Roman"/>
          <w:i/>
          <w:iCs/>
          <w:szCs w:val="24"/>
          <w:lang w:val="en-US"/>
        </w:rPr>
        <w:t>Monomer | Definition &amp; Facts | Britannica</w:t>
      </w:r>
      <w:r w:rsidR="00171735" w:rsidRPr="002B5346">
        <w:rPr>
          <w:rFonts w:cs="Times New Roman"/>
          <w:szCs w:val="24"/>
          <w:lang w:val="en-US"/>
        </w:rPr>
        <w:t>, 2022)</w:t>
      </w:r>
      <w:r w:rsidR="00171735">
        <w:rPr>
          <w:lang w:val="en-US"/>
        </w:rPr>
        <w:fldChar w:fldCharType="end"/>
      </w:r>
      <w:r w:rsidR="00A5437F">
        <w:rPr>
          <w:lang w:val="en-US"/>
        </w:rPr>
        <w:t>.</w:t>
      </w:r>
      <w:r w:rsidR="002B5346">
        <w:rPr>
          <w:lang w:val="en-US"/>
        </w:rPr>
        <w:t xml:space="preserve"> </w:t>
      </w:r>
      <w:r w:rsidR="001B1826">
        <w:rPr>
          <w:lang w:val="en-US"/>
        </w:rPr>
        <w:t xml:space="preserve">When diacetylene is exposed to radiation it polymerizes to create </w:t>
      </w:r>
      <w:r w:rsidR="00AA7C78">
        <w:rPr>
          <w:lang w:val="en-US"/>
        </w:rPr>
        <w:t>polydiacetylene</w:t>
      </w:r>
      <w:r w:rsidR="00DB098B">
        <w:rPr>
          <w:lang w:val="en-US"/>
        </w:rPr>
        <w:t>, chan</w:t>
      </w:r>
      <w:r w:rsidR="00E403B1">
        <w:rPr>
          <w:lang w:val="en-US"/>
        </w:rPr>
        <w:t xml:space="preserve">ging both the chemical and optical </w:t>
      </w:r>
      <w:r w:rsidR="00E403B1">
        <w:rPr>
          <w:lang w:val="en-US"/>
        </w:rPr>
        <w:lastRenderedPageBreak/>
        <w:t xml:space="preserve">characteristic </w:t>
      </w:r>
      <w:r w:rsidR="00B17D1D">
        <w:rPr>
          <w:lang w:val="en-US"/>
        </w:rPr>
        <w:t>of the active layer</w:t>
      </w:r>
      <w:r w:rsidR="00A05BC3">
        <w:rPr>
          <w:lang w:val="en-US"/>
        </w:rPr>
        <w:t xml:space="preserve"> </w:t>
      </w:r>
      <w:r w:rsidR="00A05BC3">
        <w:rPr>
          <w:lang w:val="en-US"/>
        </w:rPr>
        <w:fldChar w:fldCharType="begin"/>
      </w:r>
      <w:r w:rsidR="00604C3B">
        <w:rPr>
          <w:lang w:val="en-US"/>
        </w:rPr>
        <w:instrText xml:space="preserve"> ADDIN ZOTERO_ITEM CSL_CITATION {"citationID":"Fp4yXDBh","properties":{"formattedCitation":"(McLaughlin et al., 1996)","plainCitation":"(McLaughlin et al., 1996)","noteIndex":0},"citationItems":[{"id":288,"uris":["http://zotero.org/users/9228513/items/4KZV9FAP"],"itemData":{"id":288,"type":"article-journal","abstract":"New transparent radiochromic films, GafChromic MD-55 and NMD-55, which turn from colourless to deep blue upon irradiation, have been designed particularly for measuring radiation therapy absorbed doses (1 Gy to 100 Gy). They are also useful for high resolution mapping of dose distributions, radiographic imaging, treatment planning dosimetry, beam penumbra measurements, and interface dosimetry with ionising photons, electrons and protons. The gamma ray responses are linear with dose in terms of increase of optical absorbance at 670, 633 and 600 nm and are independent of absorbed dose rate and relative humidity. The radiochromic images show a slight gradual post-irradiation increase in absorbance especially during the first 24 h. In addition, there is a small but predictable variation of sensitivity with temperature, both during irradiation and during spectrophotometry. The films also have a slight sensitivity to ultraviolet radiation (250 to 350 nm) in direct sunlight. Experiments with X ray beams show no appreciable energy dependence relative to dose in water at photon energies greater than 100 keV, but they have a sensitivity that gives readings of about 60% of the dose in water for photons at 20 to 40 keV.","container-title":"Radiation Protection Dosimetry","DOI":"10.1093/oxfordjournals.rpd.a031731","ISSN":"0144-8420","issue":"1-4","journalAbbreviation":"Radiation Protection Dosimetry","page":"263-268","source":"Silverchair","title":"Novel Radiochromic Films for Clinical Dosimetry","volume":"66","author":[{"family":"McLaughlin","given":"W.L."},{"family":"Puhl","given":"J.M."},{"family":"Al-Sheikhly","given":"M."},{"family":"Christou","given":"C.A."},{"family":"Miller","given":"A."},{"family":"Kovács","given":"A."},{"family":"Wojnarovits","given":"L."},{"family":"Lewis","given":"D.F."}],"issued":{"date-parts":[["1996",7,1]]}}}],"schema":"https://github.com/citation-style-language/schema/raw/master/csl-citation.json"} </w:instrText>
      </w:r>
      <w:r w:rsidR="00A05BC3">
        <w:rPr>
          <w:lang w:val="en-US"/>
        </w:rPr>
        <w:fldChar w:fldCharType="separate"/>
      </w:r>
      <w:r w:rsidR="00604C3B" w:rsidRPr="00BE3661">
        <w:rPr>
          <w:rFonts w:cs="Times New Roman"/>
          <w:lang w:val="en-US"/>
        </w:rPr>
        <w:t>(McLaughlin et al., 1996)</w:t>
      </w:r>
      <w:r w:rsidR="00A05BC3">
        <w:rPr>
          <w:lang w:val="en-US"/>
        </w:rPr>
        <w:fldChar w:fldCharType="end"/>
      </w:r>
      <w:r w:rsidR="003378EB">
        <w:rPr>
          <w:lang w:val="en-US"/>
        </w:rPr>
        <w:t xml:space="preserve">. </w:t>
      </w:r>
      <w:r w:rsidR="003378EB">
        <w:rPr>
          <w:lang w:val="en-US"/>
        </w:rPr>
        <w:br/>
        <w:t>The color of the film darkens</w:t>
      </w:r>
      <w:r w:rsidR="0056530C">
        <w:rPr>
          <w:lang w:val="en-US"/>
        </w:rPr>
        <w:t xml:space="preserve"> and </w:t>
      </w:r>
      <w:r w:rsidR="00453E83">
        <w:rPr>
          <w:lang w:val="en-US"/>
        </w:rPr>
        <w:t xml:space="preserve">optical density (OD) can be measured </w:t>
      </w:r>
      <w:r w:rsidR="00277AE0">
        <w:rPr>
          <w:lang w:val="en-US"/>
        </w:rPr>
        <w:t xml:space="preserve">either by measuring light transmitted through the film, or </w:t>
      </w:r>
      <w:r w:rsidR="00BA34DE">
        <w:rPr>
          <w:lang w:val="en-US"/>
        </w:rPr>
        <w:t xml:space="preserve">light reflected by the film </w:t>
      </w:r>
      <w:r w:rsidR="00D97103">
        <w:rPr>
          <w:lang w:val="en-US"/>
        </w:rPr>
        <w:fldChar w:fldCharType="begin"/>
      </w:r>
      <w:r w:rsidR="00911430">
        <w:rPr>
          <w:lang w:val="en-US"/>
        </w:rPr>
        <w:instrText xml:space="preserve"> ADDIN ZOTERO_ITEM CSL_CITATION {"citationID":"Dqyz4UQg","properties":{"formattedCitation":"(Andreo et al., 2017)","plainCitation":"(Andreo et al., 2017)","dontUpdate":true,"noteIndex":0},"citationItems":[{"id":137,"uris":["http://zotero.org/users/9228513/items/RM78T5FA"],"itemData":{"id":137,"type":"chapter","container-title":"Fundamentals of Ionizing Radiation Dosimetry","edition":"1","page":"562–562","publisher":"John Wiley &amp;amp; Sons, Incorporated","title":"Chemical Dosimeters","author":[{"family":"Andreo","given":"Pedro"},{"family":"Burns","given":"David T."},{"family":"Nahum","given":"Alan E."},{"family":"Seuntjens","given":"Jan"},{"family":"Attix","given":"Frank H"}],"issued":{"date-parts":[["2017"]]}}}],"schema":"https://github.com/citation-style-language/schema/raw/master/csl-citation.json"} </w:instrText>
      </w:r>
      <w:r w:rsidR="00D97103">
        <w:rPr>
          <w:lang w:val="en-US"/>
        </w:rPr>
        <w:fldChar w:fldCharType="separate"/>
      </w:r>
      <w:r w:rsidR="00D97103" w:rsidRPr="00D97103">
        <w:rPr>
          <w:rFonts w:cs="Times New Roman"/>
          <w:lang w:val="en-US"/>
        </w:rPr>
        <w:t>(Andreo et al., 2017</w:t>
      </w:r>
      <w:r w:rsidR="00330C4E">
        <w:rPr>
          <w:rFonts w:cs="Times New Roman"/>
          <w:lang w:val="en-US"/>
        </w:rPr>
        <w:t>, 562</w:t>
      </w:r>
      <w:r w:rsidR="00D97103" w:rsidRPr="00D97103">
        <w:rPr>
          <w:rFonts w:cs="Times New Roman"/>
          <w:lang w:val="en-US"/>
        </w:rPr>
        <w:t>)</w:t>
      </w:r>
      <w:r w:rsidR="00D97103">
        <w:rPr>
          <w:lang w:val="en-US"/>
        </w:rPr>
        <w:fldChar w:fldCharType="end"/>
      </w:r>
      <w:r w:rsidR="00BA34DE">
        <w:rPr>
          <w:lang w:val="en-US"/>
        </w:rPr>
        <w:t>.</w:t>
      </w:r>
      <w:r w:rsidR="00327AF8">
        <w:rPr>
          <w:lang w:val="en-US"/>
        </w:rPr>
        <w:t xml:space="preserve"> Radiochromic film </w:t>
      </w:r>
      <w:r w:rsidR="00BE3C31">
        <w:rPr>
          <w:lang w:val="en-US"/>
        </w:rPr>
        <w:t>is a</w:t>
      </w:r>
      <w:r w:rsidR="00557CD7">
        <w:rPr>
          <w:lang w:val="en-US"/>
        </w:rPr>
        <w:t>n absolute dosimeter, as OD can be directly related to</w:t>
      </w:r>
      <w:r w:rsidR="00F20765">
        <w:rPr>
          <w:lang w:val="en-US"/>
        </w:rPr>
        <w:t xml:space="preserve"> dose</w:t>
      </w:r>
      <w:r w:rsidR="00562769">
        <w:rPr>
          <w:lang w:val="en-US"/>
        </w:rPr>
        <w:t xml:space="preserve"> if </w:t>
      </w:r>
      <w:r w:rsidR="00844B5C">
        <w:rPr>
          <w:lang w:val="en-US"/>
        </w:rPr>
        <w:t xml:space="preserve">there is an established conversion of the film response to dose deposited in a reference medium </w:t>
      </w:r>
      <w:r w:rsidR="00332C08">
        <w:rPr>
          <w:lang w:val="en-US"/>
        </w:rPr>
        <w:fldChar w:fldCharType="begin"/>
      </w:r>
      <w:r w:rsidR="003F507D">
        <w:rPr>
          <w:lang w:val="en-US"/>
        </w:rPr>
        <w:instrText xml:space="preserve"> ADDIN ZOTERO_ITEM CSL_CITATION {"citationID":"6yM1FDg1","properties":{"formattedCitation":"(Devic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332C08">
        <w:rPr>
          <w:lang w:val="en-US"/>
        </w:rPr>
        <w:fldChar w:fldCharType="separate"/>
      </w:r>
      <w:r w:rsidR="00332C08" w:rsidRPr="00332C08">
        <w:rPr>
          <w:rFonts w:cs="Times New Roman"/>
          <w:lang w:val="en-US"/>
        </w:rPr>
        <w:t>(Devic et al., 2016)</w:t>
      </w:r>
      <w:r w:rsidR="00332C08">
        <w:rPr>
          <w:lang w:val="en-US"/>
        </w:rPr>
        <w:fldChar w:fldCharType="end"/>
      </w:r>
      <w:r w:rsidR="00332C08">
        <w:rPr>
          <w:lang w:val="en-US"/>
        </w:rPr>
        <w:t>.</w:t>
      </w:r>
      <w:r w:rsidR="000E5725">
        <w:rPr>
          <w:lang w:val="en-US"/>
        </w:rPr>
        <w:t xml:space="preserve"> It</w:t>
      </w:r>
      <w:r w:rsidR="00B76A90">
        <w:rPr>
          <w:lang w:val="en-US"/>
        </w:rPr>
        <w:t xml:space="preserve"> demands </w:t>
      </w:r>
      <w:r w:rsidR="00A86B8F">
        <w:rPr>
          <w:lang w:val="en-US"/>
        </w:rPr>
        <w:t xml:space="preserve">calibrating the films and accounting for factors that might change the response, such as </w:t>
      </w:r>
      <w:r w:rsidR="007A089A">
        <w:rPr>
          <w:lang w:val="en-US"/>
        </w:rPr>
        <w:t xml:space="preserve">time waited </w:t>
      </w:r>
      <w:r w:rsidR="003C2B05">
        <w:rPr>
          <w:lang w:val="en-US"/>
        </w:rPr>
        <w:t xml:space="preserve">after irradiation before scanning the films, </w:t>
      </w:r>
      <w:r w:rsidR="00731F00">
        <w:rPr>
          <w:lang w:val="en-US"/>
        </w:rPr>
        <w:t>temperature,</w:t>
      </w:r>
      <w:r w:rsidR="003C2B05">
        <w:rPr>
          <w:lang w:val="en-US"/>
        </w:rPr>
        <w:t xml:space="preserve"> </w:t>
      </w:r>
      <w:r w:rsidR="00136B6C">
        <w:rPr>
          <w:lang w:val="en-US"/>
        </w:rPr>
        <w:t>and light exposure</w:t>
      </w:r>
      <w:r w:rsidR="00731F00">
        <w:rPr>
          <w:lang w:val="en-US"/>
        </w:rPr>
        <w:t xml:space="preserve"> </w:t>
      </w:r>
      <w:r w:rsidR="001129ED">
        <w:rPr>
          <w:lang w:val="en-US"/>
        </w:rPr>
        <w:fldChar w:fldCharType="begin"/>
      </w:r>
      <w:r w:rsidR="001129ED">
        <w:rPr>
          <w:lang w:val="en-US"/>
        </w:rPr>
        <w:instrText xml:space="preserve"> ADDIN ZOTERO_ITEM CSL_CITATION {"citationID":"e6mzxDje","properties":{"formattedCitation":"(Girard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1129ED">
        <w:rPr>
          <w:lang w:val="en-US"/>
        </w:rPr>
        <w:fldChar w:fldCharType="separate"/>
      </w:r>
      <w:r w:rsidR="001129ED" w:rsidRPr="00E23DCA">
        <w:rPr>
          <w:rFonts w:cs="Times New Roman"/>
          <w:lang w:val="en-US"/>
        </w:rPr>
        <w:t>(Girard et al., 2012; Park et al., 2012)</w:t>
      </w:r>
      <w:r w:rsidR="001129ED">
        <w:rPr>
          <w:lang w:val="en-US"/>
        </w:rPr>
        <w:fldChar w:fldCharType="end"/>
      </w:r>
      <w:r w:rsidR="00136B6C">
        <w:rPr>
          <w:lang w:val="en-US"/>
        </w:rPr>
        <w:t xml:space="preserve">. </w:t>
      </w:r>
      <w:r w:rsidR="006C6937" w:rsidRPr="00992CA4">
        <w:rPr>
          <w:noProof/>
          <w:lang w:val="en-US"/>
        </w:rPr>
        <w:drawing>
          <wp:inline distT="0" distB="0" distL="0" distR="0" wp14:anchorId="44ABDC3E" wp14:editId="533CCEAC">
            <wp:extent cx="5943600" cy="2002972"/>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27"/>
                    <a:srcRect b="11520"/>
                    <a:stretch/>
                  </pic:blipFill>
                  <pic:spPr bwMode="auto">
                    <a:xfrm>
                      <a:off x="0" y="0"/>
                      <a:ext cx="5943600" cy="2002972"/>
                    </a:xfrm>
                    <a:prstGeom prst="rect">
                      <a:avLst/>
                    </a:prstGeom>
                    <a:ln>
                      <a:noFill/>
                    </a:ln>
                    <a:extLst>
                      <a:ext uri="{53640926-AAD7-44D8-BBD7-CCE9431645EC}">
                        <a14:shadowObscured xmlns:a14="http://schemas.microsoft.com/office/drawing/2010/main"/>
                      </a:ext>
                    </a:extLst>
                  </pic:spPr>
                </pic:pic>
              </a:graphicData>
            </a:graphic>
          </wp:inline>
        </w:drawing>
      </w:r>
    </w:p>
    <w:p w14:paraId="05F9D7BF" w14:textId="130FACD3" w:rsidR="00992CA4" w:rsidRPr="006C6937" w:rsidRDefault="006C6937" w:rsidP="00CB30D7">
      <w:pPr>
        <w:pStyle w:val="Caption"/>
        <w:spacing w:line="360" w:lineRule="auto"/>
        <w:rPr>
          <w:lang w:val="en-US"/>
        </w:rPr>
      </w:pPr>
      <w:bookmarkStart w:id="72" w:name="_Ref99640055"/>
      <w:r w:rsidRPr="006C693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15</w:t>
      </w:r>
      <w:r w:rsidR="00882ED2">
        <w:rPr>
          <w:lang w:val="en-US"/>
        </w:rPr>
        <w:fldChar w:fldCharType="end"/>
      </w:r>
      <w:bookmarkEnd w:id="72"/>
      <w:r w:rsidRPr="006C6937">
        <w:rPr>
          <w:lang w:val="en-US"/>
        </w:rPr>
        <w:t xml:space="preserve">. </w:t>
      </w:r>
      <w:r w:rsidRPr="00F226E6">
        <w:rPr>
          <w:lang w:val="en-US"/>
        </w:rPr>
        <w:t>Different radiochromic film s</w:t>
      </w:r>
      <w:r>
        <w:rPr>
          <w:lang w:val="en-US"/>
        </w:rPr>
        <w:t xml:space="preserve">tructures used for external beam therapy (EBT) </w:t>
      </w:r>
      <w:r>
        <w:rPr>
          <w:lang w:val="en-US"/>
        </w:rPr>
        <w:fldChar w:fldCharType="begin"/>
      </w:r>
      <w:r>
        <w:rPr>
          <w:lang w:val="en-US"/>
        </w:rPr>
        <w:instrText xml:space="preserve"> ADDIN ZOTERO_ITEM CSL_CITATION {"citationID":"vdnDBvj0","properties":{"formattedCitation":"(Devic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Pr>
          <w:lang w:val="en-US"/>
        </w:rPr>
        <w:fldChar w:fldCharType="separate"/>
      </w:r>
      <w:r w:rsidRPr="005146FC">
        <w:rPr>
          <w:rFonts w:cs="Times New Roman"/>
          <w:lang w:val="en-US"/>
        </w:rPr>
        <w:t>(Devic et al., 2016)</w:t>
      </w:r>
      <w:r>
        <w:rPr>
          <w:lang w:val="en-US"/>
        </w:rPr>
        <w:fldChar w:fldCharType="end"/>
      </w:r>
      <w:r>
        <w:rPr>
          <w:lang w:val="en-US"/>
        </w:rPr>
        <w:t>. The active layer is made from monomers that polymerize when exposed to radiation, causing a darkening of the film. The optical density (OD) is measured and related to dose.</w:t>
      </w:r>
    </w:p>
    <w:p w14:paraId="55F6203B" w14:textId="0CDE06C8" w:rsidR="006B4453" w:rsidRDefault="006B4453" w:rsidP="00CB30D7">
      <w:pPr>
        <w:pStyle w:val="Heading2"/>
        <w:spacing w:line="360" w:lineRule="auto"/>
        <w:rPr>
          <w:lang w:val="en-US"/>
        </w:rPr>
      </w:pPr>
      <w:bookmarkStart w:id="73" w:name="_Toc102035361"/>
      <w:r>
        <w:rPr>
          <w:lang w:val="en-US"/>
        </w:rPr>
        <w:t>S</w:t>
      </w:r>
      <w:r w:rsidR="00626D36">
        <w:rPr>
          <w:lang w:val="en-US"/>
        </w:rPr>
        <w:t>tatistics</w:t>
      </w:r>
      <w:bookmarkEnd w:id="73"/>
    </w:p>
    <w:p w14:paraId="35CA3C75" w14:textId="2A506226" w:rsidR="00626D36" w:rsidRDefault="00626D36" w:rsidP="00CB30D7">
      <w:pPr>
        <w:pStyle w:val="Heading3"/>
        <w:spacing w:line="360" w:lineRule="auto"/>
        <w:rPr>
          <w:lang w:val="en-US"/>
        </w:rPr>
      </w:pPr>
      <w:bookmarkStart w:id="74" w:name="_Ref98754619"/>
      <w:bookmarkStart w:id="75" w:name="_Toc102035362"/>
      <w:r>
        <w:rPr>
          <w:lang w:val="en-US"/>
        </w:rPr>
        <w:t>Non-linear curve fit</w:t>
      </w:r>
      <w:bookmarkEnd w:id="74"/>
      <w:bookmarkEnd w:id="75"/>
    </w:p>
    <w:p w14:paraId="0BDBC280" w14:textId="5B37EC0E" w:rsidR="0067471A" w:rsidRDefault="008C3407" w:rsidP="00CB30D7">
      <w:pPr>
        <w:spacing w:line="360" w:lineRule="auto"/>
        <w:rPr>
          <w:lang w:val="en-US"/>
        </w:rPr>
      </w:pPr>
      <w:r>
        <w:rPr>
          <w:lang w:val="en-US"/>
        </w:rPr>
        <w:t xml:space="preserve">Regression is </w:t>
      </w:r>
      <w:r w:rsidR="00A8301F">
        <w:rPr>
          <w:lang w:val="en-US"/>
        </w:rPr>
        <w:t xml:space="preserve">a tool used for predicting data. </w:t>
      </w:r>
      <w:r w:rsidR="002F7BC3">
        <w:rPr>
          <w:lang w:val="en-US"/>
        </w:rPr>
        <w:t>In traditional linear regression you have a dataset containing</w:t>
      </w:r>
      <w:r w:rsidR="00BA7E78">
        <w:rPr>
          <w:lang w:val="en-US"/>
        </w:rPr>
        <w:t xml:space="preserve"> </w:t>
      </w:r>
      <w:r w:rsidR="00BE48CB" w:rsidRPr="00084FF9">
        <w:rPr>
          <w:lang w:val="en-US"/>
        </w:rPr>
        <w:t>m</w:t>
      </w:r>
      <w:r w:rsidR="002F7BC3">
        <w:rPr>
          <w:lang w:val="en-US"/>
        </w:rPr>
        <w:t xml:space="preserve"> response</w:t>
      </w:r>
      <w:r w:rsidR="006D5861">
        <w:rPr>
          <w:lang w:val="en-US"/>
        </w:rPr>
        <w:t>/dependent</w:t>
      </w:r>
      <w:r w:rsidR="002F7BC3">
        <w:rPr>
          <w:lang w:val="en-US"/>
        </w:rPr>
        <w:t xml:space="preserve"> variables </w:t>
      </w:r>
      <m:oMath>
        <m:r>
          <m:rPr>
            <m:sty m:val="bi"/>
          </m:rPr>
          <w:rPr>
            <w:rFonts w:ascii="Cambria Math" w:hAnsi="Cambria Math"/>
            <w:lang w:val="en-US"/>
          </w:rPr>
          <m:t>y</m:t>
        </m:r>
      </m:oMath>
      <w:r w:rsidR="006D5861">
        <w:rPr>
          <w:lang w:val="en-US"/>
        </w:rPr>
        <w:t xml:space="preserve"> </w:t>
      </w:r>
      <w:r w:rsidR="002F7BC3">
        <w:rPr>
          <w:lang w:val="en-US"/>
        </w:rPr>
        <w:t>and</w:t>
      </w:r>
      <w:r w:rsidR="00084FF9">
        <w:rPr>
          <w:lang w:val="en-US"/>
        </w:rPr>
        <w:t xml:space="preserve"> n</w:t>
      </w:r>
      <w:r w:rsidR="002F7BC3">
        <w:rPr>
          <w:lang w:val="en-US"/>
        </w:rPr>
        <w:t xml:space="preserve"> </w:t>
      </w:r>
      <w:r w:rsidR="006D5861">
        <w:rPr>
          <w:lang w:val="en-US"/>
        </w:rPr>
        <w:t xml:space="preserve">explanatory/independent values </w:t>
      </w:r>
      <m:oMath>
        <m:r>
          <m:rPr>
            <m:sty m:val="bi"/>
          </m:rPr>
          <w:rPr>
            <w:rFonts w:ascii="Cambria Math" w:hAnsi="Cambria Math"/>
            <w:lang w:val="en-US"/>
          </w:rPr>
          <m:t>x</m:t>
        </m:r>
      </m:oMath>
      <w:r w:rsidR="003C2314">
        <w:rPr>
          <w:lang w:val="en-US"/>
        </w:rPr>
        <w:t>. Linear</w:t>
      </w:r>
      <w:r w:rsidR="00060F12">
        <w:rPr>
          <w:lang w:val="en-US"/>
        </w:rPr>
        <w:t xml:space="preserve"> regression</w:t>
      </w:r>
      <w:r w:rsidR="003C2314">
        <w:rPr>
          <w:lang w:val="en-US"/>
        </w:rPr>
        <w:t xml:space="preserve"> </w:t>
      </w:r>
      <w:r w:rsidR="00203E6A">
        <w:rPr>
          <w:lang w:val="en-US"/>
        </w:rPr>
        <w:t xml:space="preserve">tries to fit the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36782" w14:paraId="2B9E87BD" w14:textId="77777777" w:rsidTr="00136782">
        <w:tc>
          <w:tcPr>
            <w:tcW w:w="8815" w:type="dxa"/>
          </w:tcPr>
          <w:p w14:paraId="0EF5520E" w14:textId="51CF1492" w:rsidR="00136782" w:rsidRDefault="008C477A" w:rsidP="00CB30D7">
            <w:pPr>
              <w:spacing w:line="360" w:lineRule="auto"/>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 xml:space="preserve"> , </m:t>
                </m:r>
              </m:oMath>
            </m:oMathPara>
          </w:p>
        </w:tc>
        <w:tc>
          <w:tcPr>
            <w:tcW w:w="535" w:type="dxa"/>
          </w:tcPr>
          <w:p w14:paraId="74599463" w14:textId="64EDEFFC" w:rsidR="00136782" w:rsidRDefault="0013678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14</w:t>
            </w:r>
            <w:r>
              <w:fldChar w:fldCharType="end"/>
            </w:r>
          </w:p>
        </w:tc>
      </w:tr>
    </w:tbl>
    <w:p w14:paraId="55F1E15B" w14:textId="5FA123F8" w:rsidR="003E5DE5" w:rsidRDefault="00E96B1E" w:rsidP="00CB30D7">
      <w:pPr>
        <w:spacing w:line="360" w:lineRule="auto"/>
        <w:rPr>
          <w:rFonts w:eastAsiaTheme="minorEastAsia"/>
          <w:lang w:val="en-US"/>
        </w:rPr>
      </w:pPr>
      <w:r>
        <w:rPr>
          <w:rFonts w:eastAsiaTheme="minorEastAsia"/>
          <w:lang w:val="en-US"/>
        </w:rPr>
        <w:t>u</w:t>
      </w:r>
      <w:r w:rsidR="00A06B3C">
        <w:rPr>
          <w:rFonts w:eastAsiaTheme="minorEastAsia"/>
          <w:lang w:val="en-US"/>
        </w:rPr>
        <w:t xml:space="preserve">sing </w:t>
      </w:r>
      <w:r w:rsidR="00D30F95">
        <w:rPr>
          <w:rFonts w:eastAsiaTheme="minorEastAsia"/>
          <w:lang w:val="en-US"/>
        </w:rPr>
        <w:t>the method of least square</w:t>
      </w:r>
      <w:r w:rsidR="00AE1E81">
        <w:rPr>
          <w:rFonts w:eastAsiaTheme="minorEastAsia"/>
          <w:lang w:val="en-US"/>
        </w:rPr>
        <w:t>s</w:t>
      </w:r>
      <w:r w:rsidR="00D30F95">
        <w:rPr>
          <w:rFonts w:eastAsiaTheme="minorEastAsia"/>
          <w:lang w:val="en-US"/>
        </w:rPr>
        <w:t>.</w:t>
      </w:r>
      <w:r w:rsidR="00AE1E81">
        <w:rPr>
          <w:rFonts w:eastAsiaTheme="minorEastAsia"/>
          <w:lang w:val="en-US"/>
        </w:rPr>
        <w:t xml:space="preserve"> I.e.</w:t>
      </w:r>
      <w:r w:rsidR="005371B3">
        <w:rPr>
          <w:rFonts w:eastAsiaTheme="minorEastAsia"/>
          <w:lang w:val="en-US"/>
        </w:rPr>
        <w:t>,</w:t>
      </w:r>
      <w:r w:rsidR="00AE1E81">
        <w:rPr>
          <w:rFonts w:eastAsiaTheme="minorEastAsia"/>
          <w:lang w:val="en-US"/>
        </w:rPr>
        <w:t xml:space="preserve"> </w:t>
      </w:r>
      <w:r w:rsidR="00060F12">
        <w:rPr>
          <w:rFonts w:eastAsiaTheme="minorEastAsia"/>
          <w:lang w:val="en-US"/>
        </w:rPr>
        <w:t>find th</w:t>
      </w:r>
      <w:r w:rsidR="002D4FF0">
        <w:rPr>
          <w:rFonts w:eastAsiaTheme="minorEastAsia"/>
          <w:lang w:val="en-US"/>
        </w:rPr>
        <w:t xml:space="preserve">e line that minimizes deviation between the true </w:t>
      </w:r>
      <w:r w:rsidR="001D04FD">
        <w:rPr>
          <w:rFonts w:eastAsiaTheme="minorEastAsia"/>
          <w:lang w:val="en-US"/>
        </w:rPr>
        <w:t xml:space="preserve">response variables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1D04FD">
        <w:rPr>
          <w:rFonts w:eastAsiaTheme="minorEastAsia"/>
          <w:lang w:val="en-US"/>
        </w:rPr>
        <w:t xml:space="preserve"> and the predicted values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4A453D">
        <w:rPr>
          <w:rFonts w:eastAsiaTheme="minorEastAsia"/>
          <w:lang w:val="en-US"/>
        </w:rPr>
        <w:t xml:space="preserve">. </w:t>
      </w:r>
      <w:r w:rsidR="00693267">
        <w:rPr>
          <w:rFonts w:eastAsiaTheme="minorEastAsia"/>
          <w:lang w:val="en-US"/>
        </w:rPr>
        <w:t>The devi</w:t>
      </w:r>
      <w:r w:rsidR="00CE6EFA">
        <w:rPr>
          <w:rFonts w:eastAsiaTheme="minorEastAsia"/>
          <w:lang w:val="en-US"/>
        </w:rPr>
        <w:t>ation</w:t>
      </w:r>
      <w:r w:rsidR="002A4AF9">
        <w:rPr>
          <w:rFonts w:eastAsiaTheme="minorEastAsia"/>
          <w:lang w:val="en-US"/>
        </w:rPr>
        <w:t xml:space="preserve"> is defined as the cost function, and </w:t>
      </w:r>
      <w:r w:rsidR="00246AF6">
        <w:rPr>
          <w:rFonts w:eastAsiaTheme="minorEastAsia"/>
          <w:lang w:val="en-US"/>
        </w:rPr>
        <w:t xml:space="preserve">both linear and </w:t>
      </w:r>
      <w:r w:rsidR="004B3825">
        <w:rPr>
          <w:rFonts w:eastAsiaTheme="minorEastAsia"/>
          <w:lang w:val="en-US"/>
        </w:rPr>
        <w:t>nonlinear regression</w:t>
      </w:r>
      <w:r w:rsidR="00246AF6">
        <w:rPr>
          <w:rFonts w:eastAsiaTheme="minorEastAsia"/>
          <w:lang w:val="en-US"/>
        </w:rPr>
        <w:t xml:space="preserve"> uses the sum of squared</w:t>
      </w:r>
      <w:r w:rsidR="004B3825">
        <w:rPr>
          <w:rFonts w:eastAsiaTheme="minorEastAsia"/>
          <w:lang w:val="en-US"/>
        </w:rPr>
        <w:t xml:space="preserve"> </w:t>
      </w:r>
      <w:r w:rsidR="00CB5D06">
        <w:rPr>
          <w:rFonts w:eastAsiaTheme="minorEastAsia"/>
          <w:lang w:val="en-US"/>
        </w:rPr>
        <w:t>residuals</w:t>
      </w:r>
      <w:r w:rsidR="003E5DE5">
        <w:rPr>
          <w:rFonts w:eastAsiaTheme="minorEastAsia"/>
          <w:lang w:val="en-US"/>
        </w:rPr>
        <w:t xml:space="preserve"> </w:t>
      </w:r>
      <w:r w:rsidR="00CB5D06">
        <w:rPr>
          <w:rFonts w:eastAsiaTheme="minorEastAsia"/>
          <w:lang w:val="en-US"/>
        </w:rPr>
        <w:t>(RSS)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554939" w14:paraId="76E9BDD5" w14:textId="77777777" w:rsidTr="00554939">
        <w:tc>
          <w:tcPr>
            <w:tcW w:w="8815" w:type="dxa"/>
          </w:tcPr>
          <w:p w14:paraId="5FB37A3A" w14:textId="6C8E837A" w:rsidR="00554939" w:rsidRPr="00D50F67" w:rsidRDefault="008C477A" w:rsidP="00CB30D7">
            <w:pPr>
              <w:spacing w:line="360" w:lineRule="auto"/>
              <w:rPr>
                <w:rFonts w:eastAsiaTheme="minorEastAsia"/>
              </w:rPr>
            </w:pPr>
            <m:oMathPara>
              <m:oMath>
                <m:nary>
                  <m:naryPr>
                    <m:chr m:val="∑"/>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y,i</m:t>
                                    </m:r>
                                  </m:sub>
                                </m:sSub>
                              </m:den>
                            </m:f>
                          </m:e>
                        </m:d>
                      </m:e>
                      <m:sup>
                        <m:r>
                          <w:rPr>
                            <w:rFonts w:ascii="Cambria Math" w:hAnsi="Cambria Math"/>
                          </w:rPr>
                          <m:t>2</m:t>
                        </m:r>
                      </m:sup>
                    </m:sSup>
                  </m:e>
                </m:nary>
                <m:r>
                  <w:rPr>
                    <w:rFonts w:ascii="Cambria Math" w:hAnsi="Cambria Math"/>
                  </w:rPr>
                  <m:t xml:space="preserve"> ,</m:t>
                </m:r>
              </m:oMath>
            </m:oMathPara>
          </w:p>
          <w:p w14:paraId="17A24EE1" w14:textId="270802EC" w:rsidR="00D50F67" w:rsidRPr="00C20FCC" w:rsidRDefault="00D50F67" w:rsidP="00CB30D7">
            <w:pPr>
              <w:spacing w:line="360" w:lineRule="auto"/>
              <w:rPr>
                <w:lang w:val="en-US"/>
              </w:rPr>
            </w:pPr>
            <w:r w:rsidRPr="00C20FCC">
              <w:rPr>
                <w:rFonts w:eastAsiaTheme="minorEastAsia"/>
                <w:lang w:val="en-US"/>
              </w:rPr>
              <w:t xml:space="preserve">where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i</m:t>
                  </m:r>
                </m:sub>
              </m:sSub>
            </m:oMath>
            <w:r w:rsidR="005E6F56" w:rsidRPr="00C20FCC">
              <w:rPr>
                <w:rFonts w:eastAsiaTheme="minorEastAsia"/>
                <w:lang w:val="en-US"/>
              </w:rPr>
              <w:t xml:space="preserve"> is the individual weight of the </w:t>
            </w:r>
            <w:r w:rsidR="00C20FCC" w:rsidRPr="00C20FCC">
              <w:rPr>
                <w:rFonts w:eastAsiaTheme="minorEastAsia"/>
                <w:lang w:val="en-US"/>
              </w:rPr>
              <w:t>i</w:t>
            </w:r>
            <w:r w:rsidR="00C20FCC">
              <w:rPr>
                <w:rFonts w:eastAsiaTheme="minorEastAsia"/>
                <w:vertAlign w:val="superscript"/>
                <w:lang w:val="en-US"/>
              </w:rPr>
              <w:t>th</w:t>
            </w:r>
            <w:r w:rsidR="00C20FCC">
              <w:rPr>
                <w:rFonts w:eastAsiaTheme="minorEastAsia"/>
                <w:lang w:val="en-US"/>
              </w:rPr>
              <w:t xml:space="preserve"> </w:t>
            </w:r>
            <w:r w:rsidR="00234D8F">
              <w:rPr>
                <w:rFonts w:eastAsiaTheme="minorEastAsia"/>
                <w:lang w:val="en-US"/>
              </w:rPr>
              <w:t xml:space="preserve">residual, which is used when the assumption of </w:t>
            </w:r>
            <w:r w:rsidR="00DB0301">
              <w:rPr>
                <w:rFonts w:eastAsiaTheme="minorEastAsia"/>
                <w:lang w:val="en-US"/>
              </w:rPr>
              <w:t xml:space="preserve">approximately equal </w:t>
            </w:r>
            <w:r w:rsidR="006177CE">
              <w:rPr>
                <w:rFonts w:eastAsiaTheme="minorEastAsia"/>
                <w:lang w:val="en-US"/>
              </w:rPr>
              <w:t xml:space="preserve">residual for every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6177CE">
              <w:rPr>
                <w:rFonts w:eastAsiaTheme="minorEastAsia"/>
                <w:lang w:val="en-US"/>
              </w:rPr>
              <w:t xml:space="preserve"> is not satisfied</w:t>
            </w:r>
            <w:r w:rsidR="0064445D">
              <w:rPr>
                <w:rFonts w:eastAsiaTheme="minorEastAsia"/>
                <w:lang w:val="en-US"/>
              </w:rPr>
              <w:t xml:space="preserve"> </w:t>
            </w:r>
            <w:r w:rsidR="0064445D">
              <w:rPr>
                <w:rFonts w:eastAsiaTheme="minorEastAsia"/>
                <w:lang w:val="en-US"/>
              </w:rPr>
              <w:fldChar w:fldCharType="begin"/>
            </w:r>
            <w:r w:rsidR="00911430">
              <w:rPr>
                <w:rFonts w:eastAsiaTheme="minorEastAsia"/>
                <w:lang w:val="en-US"/>
              </w:rPr>
              <w:instrText xml:space="preserve"> ADDIN ZOTERO_ITEM CSL_CITATION {"citationID":"l3Dqk12Z","properties":{"formattedCitation":"(Kirkup,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64445D">
              <w:rPr>
                <w:rFonts w:eastAsiaTheme="minorEastAsia"/>
                <w:lang w:val="en-US"/>
              </w:rPr>
              <w:fldChar w:fldCharType="separate"/>
            </w:r>
            <w:r w:rsidR="0064445D" w:rsidRPr="00D9180F">
              <w:rPr>
                <w:rFonts w:cs="Times New Roman"/>
                <w:lang w:val="en-US"/>
              </w:rPr>
              <w:t>(Kirkup, 2012</w:t>
            </w:r>
            <w:r w:rsidR="00D9180F">
              <w:rPr>
                <w:rFonts w:cs="Times New Roman"/>
                <w:lang w:val="en-US"/>
              </w:rPr>
              <w:t>, p.226-232</w:t>
            </w:r>
            <w:r w:rsidR="0064445D" w:rsidRPr="00D9180F">
              <w:rPr>
                <w:rFonts w:cs="Times New Roman"/>
                <w:lang w:val="en-US"/>
              </w:rPr>
              <w:t>)</w:t>
            </w:r>
            <w:r w:rsidR="0064445D">
              <w:rPr>
                <w:rFonts w:eastAsiaTheme="minorEastAsia"/>
                <w:lang w:val="en-US"/>
              </w:rPr>
              <w:fldChar w:fldCharType="end"/>
            </w:r>
            <w:r w:rsidR="006177CE">
              <w:rPr>
                <w:rFonts w:eastAsiaTheme="minorEastAsia"/>
                <w:lang w:val="en-US"/>
              </w:rPr>
              <w:t xml:space="preserve">. </w:t>
            </w:r>
            <w:r w:rsidRPr="00C20FCC">
              <w:rPr>
                <w:rFonts w:eastAsiaTheme="minorEastAsia"/>
                <w:lang w:val="en-US"/>
              </w:rPr>
              <w:t xml:space="preserve"> </w:t>
            </w:r>
          </w:p>
        </w:tc>
        <w:bookmarkStart w:id="76" w:name="_Ref98590154"/>
        <w:tc>
          <w:tcPr>
            <w:tcW w:w="535" w:type="dxa"/>
          </w:tcPr>
          <w:p w14:paraId="48B8DC56" w14:textId="0010D65F" w:rsidR="00554939" w:rsidRDefault="00554939"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15</w:t>
            </w:r>
            <w:r>
              <w:fldChar w:fldCharType="end"/>
            </w:r>
            <w:bookmarkEnd w:id="76"/>
          </w:p>
        </w:tc>
      </w:tr>
    </w:tbl>
    <w:p w14:paraId="18EC354A" w14:textId="2103A3B2" w:rsidR="003B4197" w:rsidRDefault="00CB5D06" w:rsidP="00CB30D7">
      <w:pPr>
        <w:spacing w:line="360" w:lineRule="auto"/>
        <w:rPr>
          <w:rFonts w:eastAsiaTheme="minorEastAsia"/>
          <w:lang w:val="en-US"/>
        </w:rPr>
      </w:pPr>
      <w:r>
        <w:rPr>
          <w:rFonts w:eastAsiaTheme="minorEastAsia"/>
          <w:lang w:val="en-US"/>
        </w:rPr>
        <w:t>For linear regression, one can find differentiate the</w:t>
      </w:r>
      <w:r w:rsidR="00246AF6">
        <w:rPr>
          <w:rFonts w:eastAsiaTheme="minorEastAsia"/>
          <w:lang w:val="en-US"/>
        </w:rPr>
        <w:t xml:space="preserve"> </w:t>
      </w:r>
      <w:r w:rsidR="00765296">
        <w:rPr>
          <w:rFonts w:eastAsiaTheme="minorEastAsia"/>
          <w:lang w:val="en-US"/>
        </w:rPr>
        <w:t xml:space="preserve">RSS w.r.t. </w:t>
      </w:r>
      <w:r w:rsidR="005E4160">
        <w:rPr>
          <w:rFonts w:eastAsiaTheme="minorEastAsia"/>
          <w:lang w:val="en-US"/>
        </w:rPr>
        <w:t xml:space="preserve">both coefficients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oMath>
      <w:r w:rsidR="005E4160">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oMath>
      <w:r w:rsidR="00C20924">
        <w:rPr>
          <w:rFonts w:eastAsiaTheme="minorEastAsia"/>
          <w:lang w:val="en-US"/>
        </w:rPr>
        <w:t xml:space="preserve"> </w:t>
      </w:r>
      <w:r w:rsidR="001C72AB">
        <w:rPr>
          <w:rFonts w:eastAsiaTheme="minorEastAsia"/>
          <w:lang w:val="en-US"/>
        </w:rPr>
        <w:t xml:space="preserve">and </w:t>
      </w:r>
      <w:r w:rsidR="008C3F79">
        <w:rPr>
          <w:rFonts w:eastAsiaTheme="minorEastAsia"/>
          <w:lang w:val="en-US"/>
        </w:rPr>
        <w:t>find a closed form expression for both coefficients</w:t>
      </w:r>
      <w:r w:rsidR="00A2608B">
        <w:rPr>
          <w:rFonts w:eastAsiaTheme="minorEastAsia"/>
          <w:lang w:val="en-US"/>
        </w:rPr>
        <w:t xml:space="preserve"> </w:t>
      </w:r>
      <w:r w:rsidR="00A2608B">
        <w:rPr>
          <w:rFonts w:eastAsiaTheme="minorEastAsia"/>
          <w:lang w:val="en-US"/>
        </w:rPr>
        <w:fldChar w:fldCharType="begin"/>
      </w:r>
      <w:r w:rsidR="003F507D">
        <w:rPr>
          <w:rFonts w:eastAsiaTheme="minorEastAsia"/>
          <w:lang w:val="en-US"/>
        </w:rPr>
        <w:instrText xml:space="preserve"> ADDIN ZOTERO_ITEM CSL_CITATION {"citationID":"T2p2JGqX","properties":{"formattedCitation":"(Bingham &amp; Fry, 2010)","plainCitation":"(Bingham &amp; Fry, 2010)","dontUpdate":true,"noteIndex":0},"citationItems":[{"id":245,"uris":["http://zotero.org/users/9228513/items/DKYSX9HJ"],"itemData":{"id":245,"type":"book","collection-title":"Springer Undergraduate Mathematics Series","event-place":"London","ISBN":"978-1-84882-968-8","language":"en","note":"DOI: 10.1007/978-1-84882-969-5","publisher":"Springer London","publisher-place":"London","source":"DOI.org (Crossref)","title":"Regression","URL":"http://link.springer.com/10.1007/978-1-84882-969-5","author":[{"family":"Bingham","given":"N. H."},{"family":"Fry","given":"John M."}],"accessed":{"date-parts":[["2022",3,19]]},"issued":{"date-parts":[["2010"]]}}}],"schema":"https://github.com/citation-style-language/schema/raw/master/csl-citation.json"} </w:instrText>
      </w:r>
      <w:r w:rsidR="00A2608B">
        <w:rPr>
          <w:rFonts w:eastAsiaTheme="minorEastAsia"/>
          <w:lang w:val="en-US"/>
        </w:rPr>
        <w:fldChar w:fldCharType="separate"/>
      </w:r>
      <w:r w:rsidR="00A2608B" w:rsidRPr="003A6132">
        <w:rPr>
          <w:rFonts w:cs="Times New Roman"/>
          <w:lang w:val="en-US"/>
        </w:rPr>
        <w:t>(Bingham &amp; Fry, 2010</w:t>
      </w:r>
      <w:r w:rsidR="00A2608B">
        <w:rPr>
          <w:rFonts w:cs="Times New Roman"/>
          <w:lang w:val="en-US"/>
        </w:rPr>
        <w:t>, p.3-5</w:t>
      </w:r>
      <w:r w:rsidR="00A2608B" w:rsidRPr="003A6132">
        <w:rPr>
          <w:rFonts w:cs="Times New Roman"/>
          <w:lang w:val="en-US"/>
        </w:rPr>
        <w:t>)</w:t>
      </w:r>
      <w:r w:rsidR="00A2608B">
        <w:rPr>
          <w:rFonts w:eastAsiaTheme="minorEastAsia"/>
          <w:lang w:val="en-US"/>
        </w:rPr>
        <w:fldChar w:fldCharType="end"/>
      </w:r>
      <w:r w:rsidR="008C3F79">
        <w:rPr>
          <w:rFonts w:eastAsiaTheme="minorEastAsia"/>
          <w:lang w:val="en-US"/>
        </w:rPr>
        <w:t xml:space="preserve">. </w:t>
      </w:r>
      <w:r w:rsidR="00237841">
        <w:rPr>
          <w:rFonts w:eastAsiaTheme="minorEastAsia"/>
          <w:lang w:val="en-US"/>
        </w:rPr>
        <w:br/>
      </w:r>
      <w:r w:rsidR="00F6143D">
        <w:rPr>
          <w:rFonts w:eastAsiaTheme="minorEastAsia"/>
          <w:lang w:val="en-US"/>
        </w:rPr>
        <w:t xml:space="preserve">Not all response variables are linearly dependent on the </w:t>
      </w:r>
      <w:r w:rsidR="00F33DA8">
        <w:rPr>
          <w:rFonts w:eastAsiaTheme="minorEastAsia"/>
          <w:lang w:val="en-US"/>
        </w:rPr>
        <w:t>explanatory variable</w:t>
      </w:r>
      <w:r w:rsidR="00B512F7">
        <w:rPr>
          <w:rFonts w:eastAsiaTheme="minorEastAsia"/>
          <w:lang w:val="en-US"/>
        </w:rPr>
        <w:t>, which might lead to the</w:t>
      </w:r>
      <w:r w:rsidR="00566522">
        <w:rPr>
          <w:rFonts w:eastAsiaTheme="minorEastAsia"/>
          <w:lang w:val="en-US"/>
        </w:rPr>
        <w:t xml:space="preserve"> </w:t>
      </w: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i</m:t>
            </m:r>
          </m:sub>
        </m:sSub>
      </m:oMath>
      <w:r w:rsidR="00972C05">
        <w:rPr>
          <w:rFonts w:eastAsiaTheme="minorEastAsia"/>
          <w:lang w:val="en-US"/>
        </w:rPr>
        <w:t xml:space="preserve"> expression</w:t>
      </w:r>
      <w:r w:rsidR="00221EFB">
        <w:rPr>
          <w:rFonts w:eastAsiaTheme="minorEastAsia"/>
          <w:lang w:val="en-US"/>
        </w:rPr>
        <w:t xml:space="preserve"> in</w:t>
      </w:r>
      <w:r w:rsidR="00B7696F">
        <w:rPr>
          <w:rFonts w:eastAsiaTheme="minorEastAsia"/>
          <w:lang w:val="en-US"/>
        </w:rPr>
        <w:t xml:space="preserve"> RSS not having a closed form solution</w:t>
      </w:r>
      <w:r w:rsidR="00221EFB">
        <w:rPr>
          <w:rFonts w:eastAsiaTheme="minorEastAsia"/>
          <w:lang w:val="en-US"/>
        </w:rPr>
        <w:t xml:space="preserve"> when differentiated</w:t>
      </w:r>
      <w:r w:rsidR="00B7696F">
        <w:rPr>
          <w:rFonts w:eastAsiaTheme="minorEastAsia"/>
          <w:lang w:val="en-US"/>
        </w:rPr>
        <w:t>.</w:t>
      </w:r>
      <w:r w:rsidR="00BA4913">
        <w:rPr>
          <w:rFonts w:eastAsiaTheme="minorEastAsia"/>
          <w:lang w:val="en-US"/>
        </w:rPr>
        <w:t xml:space="preserve"> </w:t>
      </w:r>
      <w:r w:rsidR="000A741B">
        <w:rPr>
          <w:rFonts w:eastAsiaTheme="minorEastAsia"/>
          <w:lang w:val="en-US"/>
        </w:rPr>
        <w:t xml:space="preserve">The solution is </w:t>
      </w:r>
      <w:r w:rsidR="00381187">
        <w:rPr>
          <w:rFonts w:eastAsiaTheme="minorEastAsia"/>
          <w:lang w:val="en-US"/>
        </w:rPr>
        <w:t xml:space="preserve">to </w:t>
      </w:r>
      <w:r w:rsidR="00A21837">
        <w:rPr>
          <w:rFonts w:eastAsiaTheme="minorEastAsia"/>
          <w:lang w:val="en-US"/>
        </w:rPr>
        <w:t xml:space="preserve">guess </w:t>
      </w:r>
      <w:r w:rsidR="002647B7">
        <w:rPr>
          <w:rFonts w:eastAsiaTheme="minorEastAsia"/>
          <w:lang w:val="en-US"/>
        </w:rPr>
        <w:t>the values of the unknown parameters</w:t>
      </w:r>
      <w:r w:rsidR="00554E3A">
        <w:rPr>
          <w:rFonts w:eastAsiaTheme="minorEastAsia"/>
          <w:lang w:val="en-US"/>
        </w:rPr>
        <w:t>, then iteratively tune them to find the minimum RSS</w:t>
      </w:r>
      <w:r w:rsidR="003F507D">
        <w:rPr>
          <w:rFonts w:eastAsiaTheme="minorEastAsia"/>
          <w:lang w:val="en-US"/>
        </w:rPr>
        <w:t xml:space="preserve"> </w:t>
      </w:r>
      <w:r w:rsidR="003F507D">
        <w:rPr>
          <w:rFonts w:eastAsiaTheme="minorEastAsia"/>
          <w:lang w:val="en-US"/>
        </w:rPr>
        <w:fldChar w:fldCharType="begin"/>
      </w:r>
      <w:r w:rsidR="008B69CA">
        <w:rPr>
          <w:rFonts w:eastAsiaTheme="minorEastAsia"/>
          <w:lang w:val="en-US"/>
        </w:rPr>
        <w:instrText xml:space="preserve"> ADDIN ZOTERO_ITEM CSL_CITATION {"citationID":"YeGDSUfB","properties":{"formattedCitation":"(Kirkup, 2012)","plainCitation":"(Kirkup, 2012)","dontUpdate":true,"noteIndex":0},"citationItems":[{"id":247,"uris":["http://zotero.org/users/9228513/items/PYKDNG2J"],"itemData":{"id":247,"type":"book","edition":"2","ISBN":"978-1-139-00525-8","note":"DOI: 10.1017/CBO9781139005258","publisher":"Cambridge University Press","title":"Data Analysis for Physical Scientists: Featuring Excel®","author":[{"family":"Kirkup","given":"Les"}],"accessed":{"date-parts":[["2021",3,19]]},"issued":{"date-parts":[["2012"]]}}}],"schema":"https://github.com/citation-style-language/schema/raw/master/csl-citation.json"} </w:instrText>
      </w:r>
      <w:r w:rsidR="003F507D">
        <w:rPr>
          <w:rFonts w:eastAsiaTheme="minorEastAsia"/>
          <w:lang w:val="en-US"/>
        </w:rPr>
        <w:fldChar w:fldCharType="separate"/>
      </w:r>
      <w:r w:rsidR="003F507D" w:rsidRPr="003F507D">
        <w:rPr>
          <w:rFonts w:cs="Times New Roman"/>
          <w:lang w:val="en-US"/>
        </w:rPr>
        <w:t>(Kirkup, 2012</w:t>
      </w:r>
      <w:r w:rsidR="00CE7EEB">
        <w:rPr>
          <w:rFonts w:cs="Times New Roman"/>
          <w:lang w:val="en-US"/>
        </w:rPr>
        <w:t>, p.335-337</w:t>
      </w:r>
      <w:r w:rsidR="003F507D" w:rsidRPr="003F507D">
        <w:rPr>
          <w:rFonts w:cs="Times New Roman"/>
          <w:lang w:val="en-US"/>
        </w:rPr>
        <w:t>)</w:t>
      </w:r>
      <w:r w:rsidR="003F507D">
        <w:rPr>
          <w:rFonts w:eastAsiaTheme="minorEastAsia"/>
          <w:lang w:val="en-US"/>
        </w:rPr>
        <w:fldChar w:fldCharType="end"/>
      </w:r>
      <w:r w:rsidR="00554E3A">
        <w:rPr>
          <w:rFonts w:eastAsiaTheme="minorEastAsia"/>
          <w:lang w:val="en-US"/>
        </w:rPr>
        <w:t xml:space="preserve">. </w:t>
      </w:r>
    </w:p>
    <w:p w14:paraId="51F11C4F" w14:textId="77777777" w:rsidR="00DB70A3" w:rsidRDefault="003B4197" w:rsidP="00CB30D7">
      <w:pPr>
        <w:pStyle w:val="Heading4"/>
        <w:spacing w:line="360" w:lineRule="auto"/>
        <w:rPr>
          <w:rFonts w:eastAsiaTheme="minorEastAsia"/>
          <w:lang w:val="en-US"/>
        </w:rPr>
      </w:pPr>
      <w:r>
        <w:rPr>
          <w:rFonts w:eastAsiaTheme="minorEastAsia"/>
          <w:lang w:val="en-US"/>
        </w:rPr>
        <w:t>Levenberg</w:t>
      </w:r>
      <w:r w:rsidR="00DB70A3">
        <w:rPr>
          <w:rFonts w:eastAsiaTheme="minorEastAsia"/>
          <w:lang w:val="en-US"/>
        </w:rPr>
        <w:t>-</w:t>
      </w:r>
      <w:r w:rsidR="00D55E04">
        <w:rPr>
          <w:rFonts w:eastAsiaTheme="minorEastAsia"/>
          <w:lang w:val="en-US"/>
        </w:rPr>
        <w:t>Mar</w:t>
      </w:r>
      <w:r w:rsidR="00DB70A3">
        <w:rPr>
          <w:rFonts w:eastAsiaTheme="minorEastAsia"/>
          <w:lang w:val="en-US"/>
        </w:rPr>
        <w:t>quardt algorithm</w:t>
      </w:r>
    </w:p>
    <w:p w14:paraId="0655BD23" w14:textId="47EAF72F" w:rsidR="00960E69" w:rsidRDefault="00202E70" w:rsidP="00CB30D7">
      <w:pPr>
        <w:spacing w:line="360" w:lineRule="auto"/>
        <w:rPr>
          <w:lang w:val="en-US"/>
        </w:rPr>
      </w:pPr>
      <w:r w:rsidRPr="00A30D05">
        <w:rPr>
          <w:i/>
          <w:iCs/>
          <w:lang w:val="en-US"/>
        </w:rPr>
        <w:t xml:space="preserve">This section is based on </w:t>
      </w:r>
      <w:r w:rsidR="003537C2" w:rsidRPr="00A30D05">
        <w:rPr>
          <w:i/>
          <w:iCs/>
          <w:lang w:val="en-US"/>
        </w:rPr>
        <w:fldChar w:fldCharType="begin"/>
      </w:r>
      <w:r w:rsidR="003537C2" w:rsidRPr="00A30D05">
        <w:rPr>
          <w:i/>
          <w:iCs/>
          <w:lang w:val="en-US"/>
        </w:rPr>
        <w:instrText xml:space="preserve"> ADDIN ZOTERO_ITEM CSL_CITATION {"citationID":"VCgmUI5w","properties":{"formattedCitation":"(Gavin, 2020)","plainCitation":"(Gavin, 2020)","noteIndex":0},"citationItems":[{"id":251,"uris":["http://zotero.org/users/9228513/items/Z2UJQD3J"],"itemData":{"id":251,"type":"article-journal","abstract":"The Levenberg-Marquardt algorithm was developed in the early 1960’s to solve nonlinear least squares problems. Least squares problems arise in the context of ﬁtting a parameterized mathematical model to a set of data points by minimizing an objective expressed as the sum of the squares of the errors between the model function and a set of data points. If a model is linear in its parameters, the least squares objective is quadratic in the parameters. This objective may be minimized with respect to the parameters in one step via the solution to a linear matrix equation. If the ﬁt function is not linear in its parameters, the least squares problem requires an iterative solution algorithm. Such algorithms reduce the sum of the squares of the errors between the model function and the data points through a sequence of well-chosen updates to values of the model parameters. The Levenberg-Marquardt algorithm combines two numerical minimization algorithms: the gradient descent method and the Gauss-Newton method. In the gradient descent method, the sum of the squared errors is reduced by updating the parameters in the steepest-descent direction. In the Gauss-Newton method, the sum of the squared errors is reduced by assuming the least squares function is locally quadratic in the parameters, and ﬁnding the minimum of this quadratic. The Levenberg-Marquardt method acts more like a gradient-descent method when the parameters are far from their optimal value, and acts more like the Gauss-Newton method when the parameters are close to their optimal value. This document describes these methods and illustrates the use of software to solve nonlinear least squares curve-ﬁtting problems.","language":"en","page":"19","source":"Zotero","title":"The Levenberg-Marquardt algorithm for nonlinear least squares curve-ﬁtting problems","author":[{"family":"Gavin","given":"Henri P"}],"issued":{"date-parts":[["2020"]]}}}],"schema":"https://github.com/citation-style-language/schema/raw/master/csl-citation.json"} </w:instrText>
      </w:r>
      <w:r w:rsidR="003537C2" w:rsidRPr="00A30D05">
        <w:rPr>
          <w:i/>
          <w:iCs/>
          <w:lang w:val="en-US"/>
        </w:rPr>
        <w:fldChar w:fldCharType="separate"/>
      </w:r>
      <w:r w:rsidR="003537C2" w:rsidRPr="00A30D05">
        <w:rPr>
          <w:rFonts w:cs="Times New Roman"/>
          <w:i/>
          <w:iCs/>
          <w:lang w:val="en-US"/>
        </w:rPr>
        <w:t>(Gavin, 2020)</w:t>
      </w:r>
      <w:r w:rsidR="003537C2" w:rsidRPr="00A30D05">
        <w:rPr>
          <w:i/>
          <w:iCs/>
          <w:lang w:val="en-US"/>
        </w:rPr>
        <w:fldChar w:fldCharType="end"/>
      </w:r>
      <w:r w:rsidR="00F14931">
        <w:rPr>
          <w:lang w:val="en-US"/>
        </w:rPr>
        <w:t>.</w:t>
      </w:r>
      <w:r w:rsidR="00A30D05">
        <w:rPr>
          <w:lang w:val="en-US"/>
        </w:rPr>
        <w:br/>
      </w:r>
      <w:r w:rsidR="00CA335A">
        <w:rPr>
          <w:lang w:val="en-US"/>
        </w:rPr>
        <w:t xml:space="preserve">Levenber-Marquardt </w:t>
      </w:r>
      <w:r w:rsidR="003266DD">
        <w:rPr>
          <w:lang w:val="en-US"/>
        </w:rPr>
        <w:t xml:space="preserve">algorithm </w:t>
      </w:r>
      <w:r w:rsidR="00CA335A">
        <w:rPr>
          <w:lang w:val="en-US"/>
        </w:rPr>
        <w:t>(LM)</w:t>
      </w:r>
      <w:r w:rsidR="003266DD">
        <w:rPr>
          <w:lang w:val="en-US"/>
        </w:rPr>
        <w:t xml:space="preserve"> combines </w:t>
      </w:r>
      <w:r w:rsidR="00D40A85">
        <w:rPr>
          <w:lang w:val="en-US"/>
        </w:rPr>
        <w:t xml:space="preserve">two minimization methods known as </w:t>
      </w:r>
      <w:r w:rsidR="008929A0">
        <w:rPr>
          <w:lang w:val="en-US"/>
        </w:rPr>
        <w:t>the Gradient descent (GD) and the Gaussian-Newton (GN) method</w:t>
      </w:r>
      <w:r w:rsidR="001E2D89">
        <w:rPr>
          <w:lang w:val="en-US"/>
        </w:rPr>
        <w:t>.</w:t>
      </w:r>
      <w:r w:rsidR="00EF1E3A">
        <w:rPr>
          <w:lang w:val="en-US"/>
        </w:rPr>
        <w:t xml:space="preserve"> </w:t>
      </w:r>
      <w:r w:rsidR="00887E3E" w:rsidRPr="00BC4041">
        <w:rPr>
          <w:b/>
          <w:bCs/>
          <w:lang w:val="en-US"/>
        </w:rPr>
        <w:t>GD</w:t>
      </w:r>
      <w:r w:rsidR="00887E3E">
        <w:rPr>
          <w:lang w:val="en-US"/>
        </w:rPr>
        <w:t xml:space="preserve"> uses the derivative of the RSS</w:t>
      </w:r>
      <w:r w:rsidR="003A4B02">
        <w:rPr>
          <w:lang w:val="en-US"/>
        </w:rPr>
        <w:t xml:space="preserve"> to update the parameters </w:t>
      </w:r>
      <w:r w:rsidR="00E71AC3">
        <w:rPr>
          <w:lang w:val="en-US"/>
        </w:rPr>
        <w:t>towards the steepest descent</w:t>
      </w:r>
      <w:r w:rsidR="00370167">
        <w:rPr>
          <w:lang w:val="en-US"/>
        </w:rPr>
        <w:t xml:space="preserve"> towards the minimum of RSS</w:t>
      </w:r>
      <w:r w:rsidR="0052196C">
        <w:rPr>
          <w:lang w:val="en-US"/>
        </w:rPr>
        <w:t xml:space="preserve">. </w:t>
      </w:r>
      <w:r w:rsidR="00BF4BAB">
        <w:rPr>
          <w:lang w:val="en-US"/>
        </w:rPr>
        <w:t>For all</w:t>
      </w:r>
      <w:r w:rsidR="00BD73F2">
        <w:rPr>
          <w:lang w:val="en-US"/>
        </w:rPr>
        <w:t xml:space="preserve"> n</w:t>
      </w:r>
      <w:r w:rsidR="00BF4BAB">
        <w:rPr>
          <w:lang w:val="en-US"/>
        </w:rPr>
        <w:t xml:space="preserve"> parameters</w:t>
      </w:r>
      <w:r w:rsidR="00FC405E">
        <w:rPr>
          <w:lang w:val="en-US"/>
        </w:rPr>
        <w:t xml:space="preserve"> </w:t>
      </w:r>
      <m:oMath>
        <m:sSup>
          <m:sSupPr>
            <m:ctrlPr>
              <w:rPr>
                <w:rFonts w:ascii="Cambria Math" w:hAnsi="Cambria Math"/>
                <w:b/>
                <w:bCs/>
                <w:i/>
                <w:lang w:val="en-US"/>
              </w:rPr>
            </m:ctrlPr>
          </m:sSupPr>
          <m:e>
            <m:r>
              <m:rPr>
                <m:sty m:val="bi"/>
              </m:rPr>
              <w:rPr>
                <w:rFonts w:ascii="Cambria Math" w:hAnsi="Cambria Math"/>
                <w:lang w:val="en-US"/>
              </w:rPr>
              <m:t>p</m:t>
            </m:r>
          </m:e>
          <m:sup>
            <m:r>
              <m:rPr>
                <m:sty m:val="bi"/>
              </m:rP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oMath>
      <w:r w:rsidR="00BF4BAB">
        <w:rPr>
          <w:lang w:val="en-US"/>
        </w:rPr>
        <w:t xml:space="preserve"> </w:t>
      </w:r>
      <w:r w:rsidR="00295E5B">
        <w:rPr>
          <w:lang w:val="en-US"/>
        </w:rPr>
        <w:t xml:space="preserve">we have a weighted RSS of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30C1" w14:paraId="52C7E006" w14:textId="77777777" w:rsidTr="008430C1">
        <w:tc>
          <w:tcPr>
            <w:tcW w:w="8815" w:type="dxa"/>
          </w:tcPr>
          <w:p w14:paraId="0A3CB3F9" w14:textId="259BE4EB" w:rsidR="008430C1" w:rsidRDefault="008C477A" w:rsidP="00CB30D7">
            <w:pPr>
              <w:spacing w:line="360" w:lineRule="auto"/>
            </w:pPr>
            <m:oMathPara>
              <m:oMath>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y(x)-</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e>
                  <m:sup>
                    <m:r>
                      <m:rPr>
                        <m:sty m:val="bi"/>
                      </m:rPr>
                      <w:rPr>
                        <w:rFonts w:ascii="Cambria Math" w:hAnsi="Cambria Math"/>
                        <w:lang w:val="en-US"/>
                      </w:rPr>
                      <m:t>T</m:t>
                    </m:r>
                  </m:sup>
                </m:sSup>
                <m:r>
                  <m:rPr>
                    <m:sty m:val="bi"/>
                  </m:rPr>
                  <w:rPr>
                    <w:rFonts w:ascii="Cambria Math" w:hAnsi="Cambria Math"/>
                    <w:lang w:val="en-US"/>
                  </w:rPr>
                  <m:t>W</m:t>
                </m:r>
                <m:d>
                  <m:dPr>
                    <m:ctrlPr>
                      <w:rPr>
                        <w:rFonts w:ascii="Cambria Math" w:hAnsi="Cambria Math"/>
                        <w:b/>
                        <w:bCs/>
                        <w:i/>
                        <w:lang w:val="en-US"/>
                      </w:rPr>
                    </m:ctrlPr>
                  </m:dPr>
                  <m:e>
                    <m:r>
                      <m:rPr>
                        <m:sty m:val="bi"/>
                      </m:rPr>
                      <w:rPr>
                        <w:rFonts w:ascii="Cambria Math" w:hAnsi="Cambria Math"/>
                        <w:lang w:val="en-US"/>
                      </w:rPr>
                      <m:t xml:space="preserve">y(x)- </m:t>
                    </m:r>
                    <m:acc>
                      <m:accPr>
                        <m:ctrlPr>
                          <w:rPr>
                            <w:rFonts w:ascii="Cambria Math" w:hAnsi="Cambria Math"/>
                            <w:b/>
                            <w:bCs/>
                            <w:i/>
                            <w:lang w:val="en-US"/>
                          </w:rPr>
                        </m:ctrlPr>
                      </m:accPr>
                      <m:e>
                        <m:r>
                          <m:rPr>
                            <m:sty m:val="bi"/>
                          </m:rPr>
                          <w:rPr>
                            <w:rFonts w:ascii="Cambria Math" w:hAnsi="Cambria Math"/>
                            <w:lang w:val="en-US"/>
                          </w:rPr>
                          <m:t>y</m:t>
                        </m:r>
                      </m:e>
                    </m:acc>
                    <m:d>
                      <m:dPr>
                        <m:ctrlPr>
                          <w:rPr>
                            <w:rFonts w:ascii="Cambria Math" w:hAnsi="Cambria Math"/>
                            <w:b/>
                            <w:bCs/>
                            <w:i/>
                            <w:lang w:val="en-US"/>
                          </w:rPr>
                        </m:ctrlPr>
                      </m:dPr>
                      <m:e>
                        <m:r>
                          <m:rPr>
                            <m:sty m:val="bi"/>
                          </m:rPr>
                          <w:rPr>
                            <w:rFonts w:ascii="Cambria Math" w:hAnsi="Cambria Math"/>
                            <w:lang w:val="en-US"/>
                          </w:rPr>
                          <m:t>x;p</m:t>
                        </m:r>
                      </m:e>
                    </m:d>
                  </m:e>
                </m:d>
                <m:r>
                  <m:rPr>
                    <m:sty m:val="bi"/>
                  </m:rPr>
                  <w:rPr>
                    <w:rFonts w:ascii="Cambria Math" w:hAnsi="Cambria Math"/>
                    <w:lang w:val="en-US"/>
                  </w:rPr>
                  <m:t xml:space="preserve"> ,</m:t>
                </m:r>
              </m:oMath>
            </m:oMathPara>
          </w:p>
        </w:tc>
        <w:tc>
          <w:tcPr>
            <w:tcW w:w="535" w:type="dxa"/>
          </w:tcPr>
          <w:p w14:paraId="55D12010" w14:textId="39879F80" w:rsidR="008430C1" w:rsidRDefault="008430C1"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16</w:t>
            </w:r>
            <w:r>
              <w:fldChar w:fldCharType="end"/>
            </w:r>
          </w:p>
        </w:tc>
      </w:tr>
    </w:tbl>
    <w:p w14:paraId="762C200C" w14:textId="668FCF1F" w:rsidR="00466277" w:rsidRDefault="006748BB" w:rsidP="00CB30D7">
      <w:pPr>
        <w:spacing w:line="360" w:lineRule="auto"/>
        <w:rPr>
          <w:rFonts w:eastAsiaTheme="minorEastAsia"/>
          <w:lang w:val="en-US"/>
        </w:rPr>
      </w:pPr>
      <m:oMath>
        <m:r>
          <m:rPr>
            <m:sty m:val="bi"/>
          </m:rPr>
          <w:rPr>
            <w:rFonts w:ascii="Cambria Math" w:eastAsiaTheme="minorEastAsia" w:hAnsi="Cambria Math"/>
            <w:lang w:val="en-US"/>
          </w:rPr>
          <m:t>W</m:t>
        </m:r>
      </m:oMath>
      <w:r>
        <w:rPr>
          <w:rFonts w:eastAsiaTheme="minorEastAsia"/>
          <w:b/>
          <w:bCs/>
          <w:lang w:val="en-US"/>
        </w:rPr>
        <w:t xml:space="preserve"> </w:t>
      </w:r>
      <w:r>
        <w:rPr>
          <w:rFonts w:eastAsiaTheme="minorEastAsia"/>
          <w:lang w:val="en-US"/>
        </w:rPr>
        <w:t xml:space="preserve">is a diagonal matrix with shape m x </w:t>
      </w:r>
      <w:r w:rsidR="004C6B8E">
        <w:rPr>
          <w:rFonts w:eastAsiaTheme="minorEastAsia"/>
          <w:lang w:val="en-US"/>
        </w:rPr>
        <w:t>m</w:t>
      </w:r>
      <w:r w:rsidR="003B2968">
        <w:rPr>
          <w:rFonts w:eastAsiaTheme="minorEastAsia"/>
          <w:lang w:val="en-US"/>
        </w:rPr>
        <w:t xml:space="preserve"> for m datapoints,</w:t>
      </w:r>
      <w:r>
        <w:rPr>
          <w:rFonts w:eastAsiaTheme="minorEastAsia"/>
          <w:lang w:val="en-US"/>
        </w:rPr>
        <w:t xml:space="preserve"> </w:t>
      </w:r>
      <w:r w:rsidR="004C6B8E">
        <w:rPr>
          <w:rFonts w:eastAsiaTheme="minorEastAsia"/>
          <w:lang w:val="en-US"/>
        </w:rPr>
        <w:t xml:space="preserve">with all the weights on the diagonal. </w:t>
      </w:r>
      <w:r w:rsidR="001E14B3">
        <w:rPr>
          <w:rFonts w:eastAsiaTheme="minorEastAsia"/>
          <w:lang w:val="en-US"/>
        </w:rPr>
        <w:t xml:space="preserve"> </w:t>
      </w:r>
      <w:r w:rsidR="00864A8B">
        <w:rPr>
          <w:rFonts w:eastAsiaTheme="minorEastAsia"/>
          <w:lang w:val="en-US"/>
        </w:rPr>
        <w:br/>
        <w:t xml:space="preserve">Using the second </w:t>
      </w:r>
      <w:r w:rsidR="00031B16">
        <w:rPr>
          <w:rFonts w:eastAsiaTheme="minorEastAsia"/>
          <w:lang w:val="en-US"/>
        </w:rPr>
        <w:t>binomial formula we remove the parenthes</w:t>
      </w:r>
      <w:r w:rsidR="00461FC7">
        <w:rPr>
          <w:rFonts w:eastAsiaTheme="minorEastAsia"/>
          <w:lang w:val="en-US"/>
        </w:rPr>
        <w:t>e</w:t>
      </w:r>
      <w:r w:rsidR="00031B16">
        <w:rPr>
          <w:rFonts w:eastAsiaTheme="minorEastAsia"/>
          <w:lang w:val="en-US"/>
        </w:rPr>
        <w:t xml:space="preserve">s </w:t>
      </w:r>
      <w:r w:rsidR="00461FC7">
        <w:rPr>
          <w:rFonts w:eastAsiaTheme="minorEastAsia"/>
          <w:lang w:val="en-US"/>
        </w:rPr>
        <w:t xml:space="preserve">and get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BA2A78" w14:paraId="20FEFB46" w14:textId="77777777" w:rsidTr="00BA2A78">
        <w:tc>
          <w:tcPr>
            <w:tcW w:w="8815" w:type="dxa"/>
          </w:tcPr>
          <w:p w14:paraId="7395561B" w14:textId="17B0AA31" w:rsidR="00BA2A78" w:rsidRDefault="008C477A" w:rsidP="00CB30D7">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m:oMathPara>
          </w:p>
        </w:tc>
        <w:bookmarkStart w:id="77" w:name="_Ref98673698"/>
        <w:tc>
          <w:tcPr>
            <w:tcW w:w="535" w:type="dxa"/>
          </w:tcPr>
          <w:p w14:paraId="43153E2C" w14:textId="4588EFFA" w:rsidR="00BA2A78" w:rsidRDefault="00BA2A78"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17</w:t>
            </w:r>
            <w:r>
              <w:fldChar w:fldCharType="end"/>
            </w:r>
            <w:bookmarkEnd w:id="77"/>
          </w:p>
        </w:tc>
      </w:tr>
    </w:tbl>
    <w:p w14:paraId="26177CE6" w14:textId="4735CDFC" w:rsidR="00295E5B" w:rsidRDefault="00F24ADC" w:rsidP="00CB30D7">
      <w:pPr>
        <w:spacing w:line="360" w:lineRule="auto"/>
        <w:rPr>
          <w:lang w:val="en-US"/>
        </w:rPr>
      </w:pPr>
      <w:r>
        <w:rPr>
          <w:lang w:val="en-US"/>
        </w:rPr>
        <w:t xml:space="preserve">Differentiating the RSS w.r.t. </w:t>
      </w:r>
      <w:r w:rsidR="00DF76DC">
        <w:rPr>
          <w:lang w:val="en-US"/>
        </w:rPr>
        <w:t>all parameters we get</w:t>
      </w:r>
    </w:p>
    <w:p w14:paraId="1EE60E1D" w14:textId="69A602A3" w:rsidR="00DF76DC" w:rsidRPr="004D1BAF" w:rsidRDefault="00DF76DC" w:rsidP="00CB30D7">
      <w:pPr>
        <w:spacing w:line="360" w:lineRule="auto"/>
        <w:rPr>
          <w:b/>
          <w:bCs/>
          <w:lang w:val="en-US"/>
        </w:rPr>
      </w:pPr>
      <m:oMathPara>
        <m:oMath>
          <m:r>
            <w:rPr>
              <w:rFonts w:ascii="Cambria Math" w:hAnsi="Cambria Math"/>
              <w:lang w:val="en-US"/>
            </w:rPr>
            <m:t xml:space="preserve">-2 </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y-</m:t>
                  </m:r>
                  <m:acc>
                    <m:accPr>
                      <m:ctrlPr>
                        <w:rPr>
                          <w:rFonts w:ascii="Cambria Math" w:hAnsi="Cambria Math"/>
                          <w:b/>
                          <w:bCs/>
                          <w:i/>
                          <w:lang w:val="en-US"/>
                        </w:rPr>
                      </m:ctrlPr>
                    </m:accPr>
                    <m:e>
                      <m:r>
                        <m:rPr>
                          <m:sty m:val="bi"/>
                        </m:rPr>
                        <w:rPr>
                          <w:rFonts w:ascii="Cambria Math" w:hAnsi="Cambria Math"/>
                          <w:lang w:val="en-US"/>
                        </w:rPr>
                        <m:t>y</m:t>
                      </m:r>
                    </m:e>
                  </m:acc>
                </m:e>
              </m:d>
            </m:e>
            <m:sup>
              <m:r>
                <w:rPr>
                  <w:rFonts w:ascii="Cambria Math" w:hAnsi="Cambria Math"/>
                  <w:lang w:val="en-US"/>
                </w:rPr>
                <m:t>T</m:t>
              </m:r>
            </m:sup>
          </m:sSup>
          <m:r>
            <m:rPr>
              <m:sty m:val="bi"/>
            </m:rPr>
            <w:rPr>
              <w:rFonts w:ascii="Cambria Math" w:hAnsi="Cambria Math"/>
              <w:lang w:val="en-US"/>
            </w:rPr>
            <m:t>WJ ,</m:t>
          </m:r>
        </m:oMath>
      </m:oMathPara>
    </w:p>
    <w:p w14:paraId="49AF887A" w14:textId="259D11A2" w:rsidR="0060220B" w:rsidRDefault="004D1BAF" w:rsidP="00CB30D7">
      <w:pPr>
        <w:spacing w:line="360" w:lineRule="auto"/>
        <w:rPr>
          <w:rFonts w:eastAsiaTheme="minorEastAsia"/>
          <w:lang w:val="en-US"/>
        </w:rPr>
      </w:pPr>
      <w:r>
        <w:rPr>
          <w:lang w:val="en-US"/>
        </w:rPr>
        <w:t xml:space="preserve">where </w:t>
      </w:r>
      <m:oMath>
        <m:r>
          <m:rPr>
            <m:sty m:val="bi"/>
          </m:rPr>
          <w:rPr>
            <w:rFonts w:ascii="Cambria Math" w:hAnsi="Cambria Math"/>
            <w:lang w:val="en-US"/>
          </w:rPr>
          <m:t>J</m:t>
        </m:r>
      </m:oMath>
      <w:r w:rsidR="000F52C0">
        <w:rPr>
          <w:rFonts w:eastAsiaTheme="minorEastAsia"/>
          <w:lang w:val="en-US"/>
        </w:rPr>
        <w:t xml:space="preserve"> is the</w:t>
      </w:r>
      <w:r w:rsidR="00940037">
        <w:rPr>
          <w:rFonts w:eastAsiaTheme="minorEastAsia"/>
          <w:lang w:val="en-US"/>
        </w:rPr>
        <w:t xml:space="preserve"> m x n</w:t>
      </w:r>
      <w:r w:rsidR="000F52C0">
        <w:rPr>
          <w:rFonts w:eastAsiaTheme="minorEastAsia"/>
          <w:lang w:val="en-US"/>
        </w:rPr>
        <w:t xml:space="preserve"> jacobian matrix containing the partial derivatives </w:t>
      </w:r>
      <w:r w:rsidR="00174996">
        <w:rPr>
          <w:rFonts w:eastAsiaTheme="minorEastAsia"/>
          <w:lang w:val="en-US"/>
        </w:rPr>
        <w:t xml:space="preserve">of </w:t>
      </w:r>
      <m:oMath>
        <m:r>
          <w:rPr>
            <w:rFonts w:ascii="Cambria Math" w:eastAsiaTheme="minorEastAsia" w:hAnsi="Cambria Math"/>
            <w:lang w:val="en-US"/>
          </w:rPr>
          <m:t>∂</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r>
          <w:rPr>
            <w:rFonts w:ascii="Cambria Math" w:eastAsiaTheme="minorEastAsia" w:hAnsi="Cambria Math"/>
            <w:lang w:val="en-US"/>
          </w:rPr>
          <m:t>/∂</m:t>
        </m:r>
        <m:r>
          <m:rPr>
            <m:sty m:val="bi"/>
          </m:rPr>
          <w:rPr>
            <w:rFonts w:ascii="Cambria Math" w:eastAsiaTheme="minorEastAsia" w:hAnsi="Cambria Math"/>
            <w:lang w:val="en-US"/>
          </w:rPr>
          <m:t>p</m:t>
        </m:r>
      </m:oMath>
      <w:r w:rsidR="00E1511B">
        <w:rPr>
          <w:rFonts w:eastAsiaTheme="minorEastAsia"/>
          <w:lang w:val="en-US"/>
        </w:rPr>
        <w:t xml:space="preserve">, 2 </w:t>
      </w:r>
      <w:r w:rsidR="00200204">
        <w:rPr>
          <w:rFonts w:eastAsiaTheme="minorEastAsia"/>
          <w:lang w:val="en-US"/>
        </w:rPr>
        <w:t xml:space="preserve">comes from the fact that RSS is squared, and the minus sign is from </w:t>
      </w:r>
      <m:oMath>
        <m:r>
          <w:rPr>
            <w:rFonts w:ascii="Cambria Math" w:eastAsiaTheme="minorEastAsia" w:hAnsi="Cambria Math"/>
            <w:lang w:val="en-US"/>
          </w:rPr>
          <m:t>-</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(x;p)</m:t>
        </m:r>
      </m:oMath>
      <w:r w:rsidR="00174996">
        <w:rPr>
          <w:rFonts w:eastAsiaTheme="minorEastAsia"/>
          <w:lang w:val="en-US"/>
        </w:rPr>
        <w:t>.</w:t>
      </w:r>
      <w:r w:rsidR="00050E46">
        <w:rPr>
          <w:rFonts w:eastAsiaTheme="minorEastAsia"/>
          <w:lang w:val="en-US"/>
        </w:rPr>
        <w:t xml:space="preserve"> </w:t>
      </w:r>
      <w:r w:rsidR="00174996">
        <w:rPr>
          <w:rFonts w:eastAsiaTheme="minorEastAsia"/>
          <w:lang w:val="en-US"/>
        </w:rPr>
        <w:t xml:space="preserve"> </w:t>
      </w:r>
      <w:r w:rsidR="00CE5025">
        <w:rPr>
          <w:rFonts w:eastAsiaTheme="minorEastAsia"/>
          <w:lang w:val="en-US"/>
        </w:rPr>
        <w:t xml:space="preserve">The partial derivatives </w:t>
      </w:r>
      <m:oMath>
        <m:r>
          <w:rPr>
            <w:rFonts w:ascii="Cambria Math" w:eastAsiaTheme="minorEastAsia" w:hAnsi="Cambria Math"/>
            <w:lang w:val="en-US"/>
          </w:rPr>
          <m:t>∂</m:t>
        </m:r>
        <m:r>
          <m:rPr>
            <m:sty m:val="bi"/>
          </m:rPr>
          <w:rPr>
            <w:rFonts w:ascii="Cambria Math" w:eastAsiaTheme="minorEastAsia" w:hAnsi="Cambria Math"/>
            <w:lang w:val="en-US"/>
          </w:rPr>
          <m:t>y/</m:t>
        </m:r>
        <m:r>
          <w:rPr>
            <w:rFonts w:ascii="Cambria Math" w:eastAsiaTheme="minorEastAsia" w:hAnsi="Cambria Math"/>
            <w:lang w:val="en-US"/>
          </w:rPr>
          <m:t>∂</m:t>
        </m:r>
        <m:r>
          <m:rPr>
            <m:sty m:val="bi"/>
          </m:rPr>
          <w:rPr>
            <w:rFonts w:ascii="Cambria Math" w:eastAsiaTheme="minorEastAsia" w:hAnsi="Cambria Math"/>
            <w:lang w:val="en-US"/>
          </w:rPr>
          <m:t>p</m:t>
        </m:r>
      </m:oMath>
      <w:r w:rsidR="00E96283">
        <w:rPr>
          <w:rFonts w:eastAsiaTheme="minorEastAsia"/>
          <w:b/>
          <w:bCs/>
          <w:lang w:val="en-US"/>
        </w:rPr>
        <w:t xml:space="preserve"> </w:t>
      </w:r>
      <w:r w:rsidR="00E96283">
        <w:rPr>
          <w:rFonts w:eastAsiaTheme="minorEastAsia"/>
          <w:lang w:val="en-US"/>
        </w:rPr>
        <w:t xml:space="preserve">becomes 0 </w:t>
      </w:r>
      <w:r w:rsidR="00641CDA">
        <w:rPr>
          <w:rFonts w:eastAsiaTheme="minorEastAsia"/>
          <w:lang w:val="en-US"/>
        </w:rPr>
        <w:t xml:space="preserve">because </w:t>
      </w:r>
      <m:oMath>
        <m:r>
          <m:rPr>
            <m:sty m:val="bi"/>
          </m:rPr>
          <w:rPr>
            <w:rFonts w:ascii="Cambria Math" w:eastAsiaTheme="minorEastAsia" w:hAnsi="Cambria Math"/>
            <w:lang w:val="en-US"/>
          </w:rPr>
          <m:t>y</m:t>
        </m:r>
      </m:oMath>
      <w:r w:rsidR="0015786A">
        <w:rPr>
          <w:rFonts w:eastAsiaTheme="minorEastAsia"/>
          <w:b/>
          <w:bCs/>
          <w:lang w:val="en-US"/>
        </w:rPr>
        <w:t xml:space="preserve"> </w:t>
      </w:r>
      <w:r w:rsidR="0015786A">
        <w:rPr>
          <w:rFonts w:eastAsiaTheme="minorEastAsia"/>
          <w:lang w:val="en-US"/>
        </w:rPr>
        <w:t>does not vary</w:t>
      </w:r>
      <w:r w:rsidR="0060220B">
        <w:rPr>
          <w:rFonts w:eastAsiaTheme="minorEastAsia"/>
          <w:lang w:val="en-US"/>
        </w:rPr>
        <w:t xml:space="preserve"> with changing parameters</w:t>
      </w:r>
      <w:r w:rsidR="0015786A">
        <w:rPr>
          <w:rFonts w:eastAsiaTheme="minorEastAsia"/>
          <w:lang w:val="en-US"/>
        </w:rPr>
        <w:t xml:space="preserve">. </w:t>
      </w:r>
    </w:p>
    <w:p w14:paraId="29CC6000" w14:textId="2042F5CE" w:rsidR="00FC3F50" w:rsidRDefault="00C46C06" w:rsidP="00CB30D7">
      <w:pPr>
        <w:spacing w:line="360" w:lineRule="auto"/>
        <w:rPr>
          <w:rFonts w:eastAsiaTheme="minorEastAsia"/>
          <w:lang w:val="en-US"/>
        </w:rPr>
      </w:pPr>
      <w:r>
        <w:rPr>
          <w:rFonts w:eastAsiaTheme="minorEastAsia"/>
          <w:lang w:val="en-US"/>
        </w:rPr>
        <w:lastRenderedPageBreak/>
        <w:t>Rearranging the expression</w:t>
      </w:r>
      <w:r w:rsidR="0058338C">
        <w:rPr>
          <w:rFonts w:eastAsiaTheme="minorEastAsia"/>
          <w:lang w:val="en-US"/>
        </w:rPr>
        <w:t xml:space="preserve"> using the fact that </w:t>
      </w:r>
      <m:oMath>
        <m:r>
          <m:rPr>
            <m:sty m:val="bi"/>
          </m:rPr>
          <w:rPr>
            <w:rFonts w:ascii="Cambria Math" w:eastAsiaTheme="minorEastAsia" w:hAnsi="Cambria Math"/>
            <w:lang w:val="en-US"/>
          </w:rPr>
          <m:t>W</m:t>
        </m:r>
      </m:oMath>
      <w:r w:rsidR="00CC361C">
        <w:rPr>
          <w:rFonts w:eastAsiaTheme="minorEastAsia"/>
          <w:b/>
          <w:bCs/>
          <w:lang w:val="en-US"/>
        </w:rPr>
        <w:t xml:space="preserve"> </w:t>
      </w:r>
      <w:r w:rsidR="00CC361C">
        <w:rPr>
          <w:rFonts w:eastAsiaTheme="minorEastAsia"/>
          <w:lang w:val="en-US"/>
        </w:rPr>
        <w:t>is symmetrical</w:t>
      </w:r>
      <w:r w:rsidR="00102789">
        <w:rPr>
          <w:rFonts w:eastAsiaTheme="minorEastAsia"/>
          <w:lang w:val="en-US"/>
        </w:rPr>
        <w:t>,</w:t>
      </w:r>
      <w:r w:rsidR="00CC361C">
        <w:rPr>
          <w:rFonts w:eastAsiaTheme="minorEastAsia"/>
          <w:lang w:val="en-US"/>
        </w:rPr>
        <w:t xml:space="preserve">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102789">
        <w:rPr>
          <w:rFonts w:eastAsiaTheme="minorEastAsia"/>
          <w:lang w:val="en-US"/>
        </w:rPr>
        <w:t xml:space="preserve"> and </w:t>
      </w:r>
      <w:r w:rsidR="00F17ECC">
        <w:rPr>
          <w:rFonts w:eastAsiaTheme="minorEastAsia"/>
          <w:lang w:val="en-US"/>
        </w:rPr>
        <w:t xml:space="preserve">introducing a constant </w:t>
      </w:r>
      <m:oMath>
        <m:r>
          <w:rPr>
            <w:rFonts w:ascii="Cambria Math" w:eastAsiaTheme="minorEastAsia" w:hAnsi="Cambria Math"/>
            <w:lang w:val="en-US"/>
          </w:rPr>
          <m:t>α</m:t>
        </m:r>
      </m:oMath>
      <w:r w:rsidR="00F17ECC">
        <w:rPr>
          <w:rFonts w:eastAsiaTheme="minorEastAsia"/>
          <w:lang w:val="en-US"/>
        </w:rPr>
        <w:t xml:space="preserve"> we get the </w:t>
      </w:r>
      <w:r w:rsidR="00FF1327">
        <w:rPr>
          <w:rFonts w:eastAsiaTheme="minorEastAsia"/>
          <w:lang w:val="en-US"/>
        </w:rPr>
        <w:t>value</w:t>
      </w:r>
      <w:r w:rsidR="00A27937">
        <w:rPr>
          <w:rFonts w:eastAsiaTheme="minorEastAsia"/>
          <w:lang w:val="en-US"/>
        </w:rPr>
        <w:t xml:space="preserve"> </w:t>
      </w:r>
      <m:oMath>
        <m:r>
          <m:rPr>
            <m:sty m:val="bi"/>
          </m:rPr>
          <w:rPr>
            <w:rFonts w:ascii="Cambria Math" w:eastAsiaTheme="minorEastAsia" w:hAnsi="Cambria Math"/>
            <w:lang w:val="en-US"/>
          </w:rPr>
          <m:t>h</m:t>
        </m:r>
      </m:oMath>
      <w:r w:rsidR="00FF1327">
        <w:rPr>
          <w:rFonts w:eastAsiaTheme="minorEastAsia"/>
          <w:b/>
          <w:bCs/>
          <w:lang w:val="en-US"/>
        </w:rPr>
        <w:t xml:space="preserve"> </w:t>
      </w:r>
      <w:r w:rsidR="00FF1327">
        <w:rPr>
          <w:rFonts w:eastAsiaTheme="minorEastAsia"/>
          <w:lang w:val="en-US"/>
        </w:rPr>
        <w:t xml:space="preserve">that updates the parameters </w:t>
      </w:r>
      <w:r w:rsidR="006F528F">
        <w:rPr>
          <w:rFonts w:eastAsiaTheme="minorEastAsia"/>
          <w:lang w:val="en-US"/>
        </w:rPr>
        <w:t>in the direction of steepest desce</w:t>
      </w:r>
      <w:r w:rsidR="00FC3F50">
        <w:rPr>
          <w:rFonts w:eastAsiaTheme="minorEastAsia"/>
          <w:lang w:val="en-US"/>
        </w:rPr>
        <w:t>nt</w:t>
      </w:r>
    </w:p>
    <w:p w14:paraId="057DBC80" w14:textId="6B6BB7A7" w:rsidR="00BF4BAB" w:rsidRPr="00A351A6" w:rsidRDefault="008C477A" w:rsidP="00CB30D7">
      <w:pPr>
        <w:spacing w:line="360" w:lineRule="auto"/>
        <w:jc w:val="center"/>
        <w:rPr>
          <w:rFonts w:eastAsiaTheme="minorEastAsia"/>
          <w:b/>
          <w:bCs/>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GD</m:t>
              </m:r>
            </m:sub>
          </m:sSub>
          <m:r>
            <m:rPr>
              <m:sty m:val="bi"/>
            </m:rPr>
            <w:rPr>
              <w:rFonts w:ascii="Cambria Math" w:eastAsiaTheme="minorEastAsia" w:hAnsi="Cambria Math"/>
              <w:lang w:val="en-US"/>
            </w:rPr>
            <m:t>=</m:t>
          </m:r>
          <m:r>
            <w:rPr>
              <w:rFonts w:ascii="Cambria Math" w:eastAsiaTheme="minorEastAsia" w:hAnsi="Cambria Math"/>
              <w:lang w:val="en-US"/>
            </w:rPr>
            <m:t>α</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m:t>
          </m:r>
        </m:oMath>
      </m:oMathPara>
    </w:p>
    <w:p w14:paraId="481A079D" w14:textId="7C4A5F4A" w:rsidR="00A351A6" w:rsidRDefault="00A930DB" w:rsidP="00CB30D7">
      <w:pPr>
        <w:spacing w:line="360" w:lineRule="auto"/>
        <w:rPr>
          <w:rFonts w:eastAsiaTheme="minorEastAsia"/>
          <w:lang w:val="en-US"/>
        </w:rPr>
      </w:pPr>
      <m:oMath>
        <m:r>
          <w:rPr>
            <w:rFonts w:ascii="Cambria Math" w:eastAsiaTheme="minorEastAsia" w:hAnsi="Cambria Math"/>
            <w:lang w:val="en-US"/>
          </w:rPr>
          <m:t>α</m:t>
        </m:r>
      </m:oMath>
      <w:r>
        <w:rPr>
          <w:rFonts w:eastAsiaTheme="minorEastAsia"/>
          <w:lang w:val="en-US"/>
        </w:rPr>
        <w:t xml:space="preserve"> is </w:t>
      </w:r>
      <w:r w:rsidR="00D61F64">
        <w:rPr>
          <w:rFonts w:eastAsiaTheme="minorEastAsia"/>
          <w:lang w:val="en-US"/>
        </w:rPr>
        <w:t>chosen and</w:t>
      </w:r>
      <w:r>
        <w:rPr>
          <w:rFonts w:eastAsiaTheme="minorEastAsia"/>
          <w:lang w:val="en-US"/>
        </w:rPr>
        <w:t xml:space="preserve"> </w:t>
      </w:r>
      <w:r w:rsidR="00084C27">
        <w:rPr>
          <w:rFonts w:eastAsiaTheme="minorEastAsia"/>
          <w:lang w:val="en-US"/>
        </w:rPr>
        <w:t xml:space="preserve">decides how </w:t>
      </w:r>
      <w:r w:rsidR="00D22FB3">
        <w:rPr>
          <w:rFonts w:eastAsiaTheme="minorEastAsia"/>
          <w:lang w:val="en-US"/>
        </w:rPr>
        <w:t>fast</w:t>
      </w:r>
      <w:r w:rsidR="00D61F64">
        <w:rPr>
          <w:rFonts w:eastAsiaTheme="minorEastAsia"/>
          <w:lang w:val="en-US"/>
        </w:rPr>
        <w:t xml:space="preserve"> we</w:t>
      </w:r>
      <w:r w:rsidR="00AC23C9">
        <w:rPr>
          <w:rFonts w:eastAsiaTheme="minorEastAsia"/>
          <w:lang w:val="en-US"/>
        </w:rPr>
        <w:t xml:space="preserve"> a</w:t>
      </w:r>
      <w:r w:rsidR="00D61F64">
        <w:rPr>
          <w:rFonts w:eastAsiaTheme="minorEastAsia"/>
          <w:lang w:val="en-US"/>
        </w:rPr>
        <w:t xml:space="preserve">re moving. Choosing an </w:t>
      </w:r>
      <m:oMath>
        <m:r>
          <w:rPr>
            <w:rFonts w:ascii="Cambria Math" w:eastAsiaTheme="minorEastAsia" w:hAnsi="Cambria Math"/>
            <w:lang w:val="en-US"/>
          </w:rPr>
          <m:t>α</m:t>
        </m:r>
      </m:oMath>
      <w:r w:rsidR="00D61F64">
        <w:rPr>
          <w:rFonts w:eastAsiaTheme="minorEastAsia"/>
          <w:lang w:val="en-US"/>
        </w:rPr>
        <w:t xml:space="preserve"> too large w</w:t>
      </w:r>
      <w:r w:rsidR="00A62E78">
        <w:rPr>
          <w:rFonts w:eastAsiaTheme="minorEastAsia"/>
          <w:lang w:val="en-US"/>
        </w:rPr>
        <w:t xml:space="preserve">e risk passing the </w:t>
      </w:r>
      <w:r w:rsidR="00BC4041">
        <w:rPr>
          <w:rFonts w:eastAsiaTheme="minorEastAsia"/>
          <w:lang w:val="en-US"/>
        </w:rPr>
        <w:t>minimum but</w:t>
      </w:r>
      <w:r w:rsidR="00A62E78">
        <w:rPr>
          <w:rFonts w:eastAsiaTheme="minorEastAsia"/>
          <w:lang w:val="en-US"/>
        </w:rPr>
        <w:t xml:space="preserve"> choosing one too small we might never reach the minimum. </w:t>
      </w:r>
    </w:p>
    <w:p w14:paraId="4A55801A" w14:textId="1970F3CF" w:rsidR="005A3AE5" w:rsidRDefault="00BC4041" w:rsidP="00CB30D7">
      <w:pPr>
        <w:spacing w:line="360" w:lineRule="auto"/>
        <w:rPr>
          <w:rFonts w:eastAsiaTheme="minorEastAsia"/>
          <w:lang w:val="en-US"/>
        </w:rPr>
      </w:pPr>
      <w:r>
        <w:rPr>
          <w:rFonts w:eastAsiaTheme="minorEastAsia"/>
          <w:b/>
          <w:bCs/>
          <w:lang w:val="en-US"/>
        </w:rPr>
        <w:t>GN</w:t>
      </w:r>
      <w:r w:rsidR="00F15CA9">
        <w:rPr>
          <w:rFonts w:eastAsiaTheme="minorEastAsia"/>
          <w:b/>
          <w:bCs/>
          <w:lang w:val="en-US"/>
        </w:rPr>
        <w:t xml:space="preserve"> </w:t>
      </w:r>
      <w:r w:rsidR="00F15CA9">
        <w:rPr>
          <w:rFonts w:eastAsiaTheme="minorEastAsia"/>
          <w:lang w:val="en-US"/>
        </w:rPr>
        <w:t>is an expansion of the Newton’s method</w:t>
      </w:r>
      <w:r w:rsidR="00A522E2">
        <w:rPr>
          <w:rFonts w:eastAsiaTheme="minorEastAsia"/>
          <w:lang w:val="en-US"/>
        </w:rPr>
        <w:t xml:space="preserve"> </w:t>
      </w:r>
      <w:r w:rsidR="00A522E2">
        <w:rPr>
          <w:rFonts w:eastAsiaTheme="minorEastAsia"/>
          <w:lang w:val="en-US"/>
        </w:rPr>
        <w:fldChar w:fldCharType="begin"/>
      </w:r>
      <w:r w:rsidR="008B69CA">
        <w:rPr>
          <w:rFonts w:eastAsiaTheme="minorEastAsia"/>
          <w:lang w:val="en-US"/>
        </w:rPr>
        <w:instrText xml:space="preserve"> ADDIN ZOTERO_ITEM CSL_CITATION {"citationID":"NAQR0W86","properties":{"formattedCitation":"(Cavazzuti, 2013)","plainCitation":"(Cavazzuti, 2013)","dontUpdate":true,"noteIndex":0},"citationItems":[{"id":254,"uris":["http://zotero.org/users/9228513/items/JBPC39NR"],"itemData":{"id":254,"type":"book","event-place":"Berlin, Heidelberg","ISBN":"978-3-642-31186-4","language":"en","note":"DOI: 10.1007/978-3-642-31187-1","publisher":"Springer Berlin Heidelberg","publisher-place":"Berlin, Heidelberg","source":"DOI.org (Crossref)","title":"Optimization Methods","URL":"http://link.springer.com/10.1007/978-3-642-31187-1","author":[{"family":"Cavazzuti","given":"Marco"}],"accessed":{"date-parts":[["2022",3,20]]},"issued":{"date-parts":[["2013"]]}}}],"schema":"https://github.com/citation-style-language/schema/raw/master/csl-citation.json"} </w:instrText>
      </w:r>
      <w:r w:rsidR="00A522E2">
        <w:rPr>
          <w:rFonts w:eastAsiaTheme="minorEastAsia"/>
          <w:lang w:val="en-US"/>
        </w:rPr>
        <w:fldChar w:fldCharType="separate"/>
      </w:r>
      <w:r w:rsidR="00A522E2" w:rsidRPr="00F82D02">
        <w:rPr>
          <w:rFonts w:cs="Times New Roman"/>
          <w:lang w:val="en-US"/>
        </w:rPr>
        <w:t>(Cavazzuti, 2013</w:t>
      </w:r>
      <w:r w:rsidR="00F82D02">
        <w:rPr>
          <w:rFonts w:cs="Times New Roman"/>
          <w:lang w:val="en-US"/>
        </w:rPr>
        <w:t>, p.85</w:t>
      </w:r>
      <w:r w:rsidR="00A522E2" w:rsidRPr="00F82D02">
        <w:rPr>
          <w:rFonts w:cs="Times New Roman"/>
          <w:lang w:val="en-US"/>
        </w:rPr>
        <w:t>)</w:t>
      </w:r>
      <w:r w:rsidR="00A522E2">
        <w:rPr>
          <w:rFonts w:eastAsiaTheme="minorEastAsia"/>
          <w:lang w:val="en-US"/>
        </w:rPr>
        <w:fldChar w:fldCharType="end"/>
      </w:r>
      <w:r w:rsidR="00F82D02">
        <w:rPr>
          <w:rFonts w:eastAsiaTheme="minorEastAsia"/>
          <w:lang w:val="en-US"/>
        </w:rPr>
        <w:t xml:space="preserve">. Newton’s method </w:t>
      </w:r>
      <w:r w:rsidR="00490571">
        <w:rPr>
          <w:rFonts w:eastAsiaTheme="minorEastAsia"/>
          <w:lang w:val="en-US"/>
        </w:rPr>
        <w:t xml:space="preserve">assumes that </w:t>
      </w:r>
      <w:r w:rsidR="009F6CE1">
        <w:rPr>
          <w:rFonts w:eastAsiaTheme="minorEastAsia"/>
          <w:lang w:val="en-US"/>
        </w:rPr>
        <w:t>the RSS function is quadratic near the minimu</w:t>
      </w:r>
      <w:r w:rsidR="003D4E7C">
        <w:rPr>
          <w:rFonts w:eastAsiaTheme="minorEastAsia"/>
          <w:lang w:val="en-US"/>
        </w:rPr>
        <w:t xml:space="preserve">m. </w:t>
      </w:r>
      <w:r w:rsidR="00102052">
        <w:rPr>
          <w:rFonts w:eastAsiaTheme="minorEastAsia"/>
          <w:lang w:val="en-US"/>
        </w:rPr>
        <w:t xml:space="preserve">This is reasonable </w:t>
      </w:r>
      <w:r w:rsidR="00AD19CB">
        <w:rPr>
          <w:rFonts w:eastAsiaTheme="minorEastAsia"/>
          <w:lang w:val="en-US"/>
        </w:rPr>
        <w:t>because</w:t>
      </w:r>
      <w:r w:rsidR="00393BF7">
        <w:rPr>
          <w:rFonts w:eastAsiaTheme="minorEastAsia"/>
          <w:lang w:val="en-US"/>
        </w:rPr>
        <w:t xml:space="preserve"> if the RSS function has a minimum, the </w:t>
      </w:r>
      <w:r w:rsidR="003C591A">
        <w:rPr>
          <w:rFonts w:eastAsiaTheme="minorEastAsia"/>
          <w:lang w:val="en-US"/>
        </w:rPr>
        <w:t>value will sink to the minimum</w:t>
      </w:r>
      <w:r w:rsidR="00752F6D">
        <w:rPr>
          <w:rFonts w:eastAsiaTheme="minorEastAsia"/>
          <w:lang w:val="en-US"/>
        </w:rPr>
        <w:t xml:space="preserve"> then increase when passing the minimum like a quadratic function.</w:t>
      </w:r>
      <w:r w:rsidR="000825D0">
        <w:rPr>
          <w:rFonts w:eastAsiaTheme="minorEastAsia"/>
          <w:lang w:val="en-US"/>
        </w:rPr>
        <w:t xml:space="preserve"> The quadratic function </w:t>
      </w:r>
      <w:r w:rsidR="005A3AE5">
        <w:rPr>
          <w:rFonts w:eastAsiaTheme="minorEastAsia"/>
          <w:lang w:val="en-US"/>
        </w:rPr>
        <w:t xml:space="preserve">around the minimum </w:t>
      </w:r>
      <w:r w:rsidR="000825D0">
        <w:rPr>
          <w:rFonts w:eastAsiaTheme="minorEastAsia"/>
          <w:lang w:val="en-US"/>
        </w:rPr>
        <w:t xml:space="preserve">is Taylor expanded </w:t>
      </w:r>
      <w:r w:rsidR="00231108">
        <w:rPr>
          <w:rFonts w:eastAsiaTheme="minorEastAsia"/>
          <w:lang w:val="en-US"/>
        </w:rPr>
        <w:t>and becomes</w:t>
      </w:r>
      <w:r w:rsidR="00C3139C">
        <w:rPr>
          <w:rFonts w:eastAsiaTheme="minorEastAsia"/>
          <w:lang w:val="en-US"/>
        </w:rPr>
        <w:t xml:space="preserve"> </w:t>
      </w:r>
    </w:p>
    <w:p w14:paraId="01A5171B" w14:textId="1DF7E694" w:rsidR="00BC4041" w:rsidRPr="00BC4041" w:rsidRDefault="008C477A" w:rsidP="00CB30D7">
      <w:pPr>
        <w:spacing w:line="360" w:lineRule="auto"/>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ctrlPr>
                <w:rPr>
                  <w:rFonts w:ascii="Cambria Math" w:eastAsiaTheme="minorEastAsia" w:hAnsi="Cambria Math"/>
                  <w:i/>
                  <w:lang w:val="en-US"/>
                </w:rPr>
              </m:ctrlPr>
            </m:e>
          </m:acc>
          <m:d>
            <m:dPr>
              <m:ctrlPr>
                <w:rPr>
                  <w:rFonts w:ascii="Cambria Math" w:eastAsiaTheme="minorEastAsia" w:hAnsi="Cambria Math"/>
                  <w:lang w:val="en-US"/>
                </w:rPr>
              </m:ctrlPr>
            </m:dPr>
            <m:e>
              <m:r>
                <m:rPr>
                  <m:sty m:val="b"/>
                </m:rPr>
                <w:rPr>
                  <w:rFonts w:ascii="Cambria Math" w:eastAsiaTheme="minorEastAsia" w:hAnsi="Cambria Math"/>
                  <w:lang w:val="en-US"/>
                </w:rPr>
                <m:t>p+h</m:t>
              </m:r>
            </m:e>
          </m:d>
          <m:r>
            <w:rPr>
              <w:rFonts w:ascii="Cambria Math" w:eastAsiaTheme="minorEastAsia" w:hAnsi="Cambria Math"/>
              <w:lang w:val="en-US"/>
            </w:rPr>
            <m:t xml:space="preserve">≈ </m:t>
          </m:r>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r>
            <w:rPr>
              <w:rFonts w:ascii="Cambria Math" w:eastAsiaTheme="minorEastAsia" w:hAnsi="Cambria Math"/>
              <w:lang w:val="en-US"/>
            </w:rPr>
            <m:t>+</m:t>
          </m:r>
          <m:r>
            <m:rPr>
              <m:sty m:val="bi"/>
            </m:rPr>
            <w:rPr>
              <w:rFonts w:ascii="Cambria Math" w:eastAsiaTheme="minorEastAsia" w:hAnsi="Cambria Math"/>
              <w:lang w:val="en-US"/>
            </w:rPr>
            <m:t>Jh .</m:t>
          </m:r>
        </m:oMath>
      </m:oMathPara>
    </w:p>
    <w:p w14:paraId="196ACF01" w14:textId="638C87D1" w:rsidR="00C86BE0" w:rsidRDefault="002B2799" w:rsidP="00CB30D7">
      <w:pPr>
        <w:spacing w:line="360" w:lineRule="auto"/>
        <w:rPr>
          <w:rFonts w:eastAsiaTheme="minorEastAsia"/>
          <w:lang w:val="en-US"/>
        </w:rPr>
      </w:pPr>
      <w:r>
        <w:rPr>
          <w:rFonts w:eastAsiaTheme="minorEastAsia"/>
          <w:lang w:val="en-US"/>
        </w:rPr>
        <w:t xml:space="preserve">Inserting the approximation </w:t>
      </w:r>
      <w:r w:rsidR="00EC064D">
        <w:rPr>
          <w:rFonts w:eastAsiaTheme="minorEastAsia"/>
          <w:lang w:val="en-US"/>
        </w:rPr>
        <w:t xml:space="preserve">for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EC064D">
        <w:rPr>
          <w:rFonts w:eastAsiaTheme="minorEastAsia"/>
          <w:b/>
          <w:bCs/>
          <w:lang w:val="en-US"/>
        </w:rPr>
        <w:t xml:space="preserve"> </w:t>
      </w:r>
      <w:r w:rsidR="00EC064D">
        <w:rPr>
          <w:rFonts w:eastAsiaTheme="minorEastAsia"/>
          <w:lang w:val="en-US"/>
        </w:rPr>
        <w:t>in</w:t>
      </w:r>
      <w:r w:rsidR="00BC5D10">
        <w:rPr>
          <w:rFonts w:eastAsiaTheme="minorEastAsia"/>
          <w:lang w:val="en-US"/>
        </w:rPr>
        <w:t>to the RSS in</w:t>
      </w:r>
      <w:r>
        <w:rPr>
          <w:rFonts w:eastAsiaTheme="minorEastAsia"/>
          <w:lang w:val="en-US"/>
        </w:rPr>
        <w:t xml:space="preserve"> equation </w:t>
      </w:r>
      <w:r>
        <w:rPr>
          <w:rFonts w:eastAsiaTheme="minorEastAsia"/>
          <w:lang w:val="en-US"/>
        </w:rPr>
        <w:fldChar w:fldCharType="begin"/>
      </w:r>
      <w:r>
        <w:rPr>
          <w:rFonts w:eastAsiaTheme="minorEastAsia"/>
          <w:lang w:val="en-US"/>
        </w:rPr>
        <w:instrText xml:space="preserve"> REF _Ref98673698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1</w:t>
      </w:r>
      <w:r w:rsidR="000E19EF" w:rsidRPr="000E19EF">
        <w:rPr>
          <w:noProof/>
          <w:lang w:val="en-US"/>
        </w:rPr>
        <w:noBreakHyphen/>
        <w:t>17</w:t>
      </w:r>
      <w:r>
        <w:rPr>
          <w:rFonts w:eastAsiaTheme="minorEastAsia"/>
          <w:lang w:val="en-US"/>
        </w:rPr>
        <w:fldChar w:fldCharType="end"/>
      </w:r>
      <w:r w:rsidR="00C86BE0">
        <w:rPr>
          <w:rFonts w:eastAsiaTheme="minorEastAsia"/>
          <w:lang w:val="en-US"/>
        </w:rPr>
        <w:t>, we get</w:t>
      </w:r>
    </w:p>
    <w:p w14:paraId="31C07000" w14:textId="5BBE3325" w:rsidR="00503279" w:rsidRPr="001E603B" w:rsidRDefault="008C477A" w:rsidP="00CB30D7">
      <w:pPr>
        <w:spacing w:line="360" w:lineRule="auto"/>
        <w:jc w:val="center"/>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+Jh</m:t>
              </m:r>
            </m:e>
          </m:d>
          <m:r>
            <m:rPr>
              <m:sty m:val="bi"/>
            </m:rPr>
            <w:rPr>
              <w:rFonts w:ascii="Cambria Math" w:eastAsiaTheme="minorEastAsia" w:hAnsi="Cambria Math"/>
              <w:lang w:val="en-US"/>
            </w:rPr>
            <m:t xml:space="preserve"> .</m:t>
          </m:r>
        </m:oMath>
      </m:oMathPara>
    </w:p>
    <w:p w14:paraId="6A8FCBEB" w14:textId="1123054A" w:rsidR="00FC3F50" w:rsidRDefault="00DC3DF0" w:rsidP="00CB30D7">
      <w:pPr>
        <w:spacing w:line="360" w:lineRule="auto"/>
        <w:jc w:val="both"/>
        <w:rPr>
          <w:rFonts w:eastAsiaTheme="minorEastAsia"/>
          <w:lang w:val="en-US"/>
        </w:rPr>
      </w:pPr>
      <w:r>
        <w:rPr>
          <w:rFonts w:eastAsiaTheme="minorEastAsia"/>
          <w:lang w:val="en-US"/>
        </w:rPr>
        <w:t>Again,</w:t>
      </w:r>
      <w:r w:rsidR="00B9674A">
        <w:rPr>
          <w:rFonts w:eastAsiaTheme="minorEastAsia"/>
          <w:lang w:val="en-US"/>
        </w:rPr>
        <w:t xml:space="preserve"> using the second </w:t>
      </w:r>
      <w:r>
        <w:rPr>
          <w:rFonts w:eastAsiaTheme="minorEastAsia"/>
          <w:lang w:val="en-US"/>
        </w:rPr>
        <w:t xml:space="preserve">binomial </w:t>
      </w:r>
      <w:r w:rsidR="004048C6">
        <w:rPr>
          <w:rFonts w:eastAsiaTheme="minorEastAsia"/>
          <w:lang w:val="en-US"/>
        </w:rPr>
        <w:t xml:space="preserve">formula and the theorem </w:t>
      </w:r>
      <m:oMath>
        <m:sSup>
          <m:sSupPr>
            <m:ctrlPr>
              <w:rPr>
                <w:rFonts w:ascii="Cambria Math" w:eastAsiaTheme="minorEastAsia" w:hAnsi="Cambria Math"/>
                <w:b/>
                <w:bCs/>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AB</m:t>
                </m:r>
              </m:e>
            </m:d>
            <m:ctrlPr>
              <w:rPr>
                <w:rFonts w:ascii="Cambria Math" w:eastAsiaTheme="minorEastAsia" w:hAnsi="Cambria Math"/>
                <w:i/>
                <w:lang w:val="en-US"/>
              </w:rPr>
            </m:ctrlPr>
          </m:e>
          <m:sup>
            <m:r>
              <w:rPr>
                <w:rFonts w:ascii="Cambria Math" w:eastAsiaTheme="minorEastAsia" w:hAnsi="Cambria Math"/>
                <w:lang w:val="en-US"/>
              </w:rPr>
              <m:t>T</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B</m:t>
            </m:r>
          </m:e>
          <m:sup>
            <m: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w:rPr>
                <w:rFonts w:ascii="Cambria Math" w:eastAsiaTheme="minorEastAsia" w:hAnsi="Cambria Math"/>
                <w:lang w:val="en-US"/>
              </w:rPr>
              <m:t>T</m:t>
            </m:r>
          </m:sup>
        </m:sSup>
      </m:oMath>
      <w:r w:rsidR="00E27AE3">
        <w:rPr>
          <w:rFonts w:eastAsiaTheme="minorEastAsia"/>
          <w:b/>
          <w:bCs/>
          <w:lang w:val="en-US"/>
        </w:rPr>
        <w:t xml:space="preserve"> </w:t>
      </w:r>
      <w:r w:rsidR="00E27AE3">
        <w:rPr>
          <w:rFonts w:eastAsiaTheme="minorEastAsia"/>
          <w:lang w:val="en-US"/>
        </w:rPr>
        <w:t>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413531" w14:paraId="27C9EF17" w14:textId="77777777" w:rsidTr="00413531">
        <w:tc>
          <w:tcPr>
            <w:tcW w:w="8815" w:type="dxa"/>
          </w:tcPr>
          <w:p w14:paraId="330021CB" w14:textId="559B090A" w:rsidR="00413531" w:rsidRDefault="008C477A" w:rsidP="00CB30D7">
            <w:pPr>
              <w:spacing w:line="360" w:lineRule="auto"/>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sSup>
                  <m:sSupPr>
                    <m:ctrlPr>
                      <w:rPr>
                        <w:rFonts w:ascii="Cambria Math" w:eastAsiaTheme="minorEastAsia" w:hAnsi="Cambria Math"/>
                        <w:b/>
                        <w:bCs/>
                        <w:i/>
                        <w:lang w:val="en-US"/>
                      </w:rPr>
                    </m:ctrlPr>
                  </m:sSup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r>
                  <w:rPr>
                    <w:rFonts w:ascii="Cambria Math" w:eastAsiaTheme="minorEastAsia" w:hAnsi="Cambria Math"/>
                    <w:lang w:val="en-US"/>
                  </w:rPr>
                  <m:t>2</m:t>
                </m:r>
                <m:sSup>
                  <m:sSupPr>
                    <m:ctrlPr>
                      <w:rPr>
                        <w:rFonts w:ascii="Cambria Math" w:eastAsiaTheme="minorEastAsia" w:hAnsi="Cambria Math"/>
                        <w:b/>
                        <w:bCs/>
                        <w:i/>
                        <w:lang w:val="en-US"/>
                      </w:rPr>
                    </m:ctrlPr>
                  </m:sSupPr>
                  <m:e>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WJh+</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WJh . </m:t>
                </m:r>
              </m:oMath>
            </m:oMathPara>
          </w:p>
        </w:tc>
        <w:bookmarkStart w:id="78" w:name="_Ref98675442"/>
        <w:tc>
          <w:tcPr>
            <w:tcW w:w="535" w:type="dxa"/>
          </w:tcPr>
          <w:p w14:paraId="271D3D6B" w14:textId="37FB3271" w:rsidR="00413531" w:rsidRDefault="00413531"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18</w:t>
            </w:r>
            <w:r>
              <w:fldChar w:fldCharType="end"/>
            </w:r>
            <w:bookmarkEnd w:id="78"/>
          </w:p>
        </w:tc>
      </w:tr>
    </w:tbl>
    <w:p w14:paraId="05E926B8" w14:textId="10C23FEE" w:rsidR="004555BE" w:rsidRPr="00336F49" w:rsidRDefault="00DE1DC2" w:rsidP="00CB30D7">
      <w:pPr>
        <w:spacing w:line="360" w:lineRule="auto"/>
        <w:jc w:val="both"/>
        <w:rPr>
          <w:rFonts w:eastAsiaTheme="minorEastAsia"/>
          <w:lang w:val="en-US"/>
        </w:rPr>
      </w:pPr>
      <w:r>
        <w:rPr>
          <w:rFonts w:eastAsiaTheme="minorEastAsia"/>
          <w:lang w:val="en-US"/>
        </w:rPr>
        <w:t xml:space="preserve">Newton’s method differs compared to </w:t>
      </w:r>
      <w:r w:rsidR="00B6180E">
        <w:rPr>
          <w:rFonts w:eastAsiaTheme="minorEastAsia"/>
          <w:lang w:val="en-US"/>
        </w:rPr>
        <w:t>GD, because it also accounts for the curvature of the RS</w:t>
      </w:r>
      <w:r w:rsidR="00C431F0">
        <w:rPr>
          <w:rFonts w:eastAsiaTheme="minorEastAsia"/>
          <w:lang w:val="en-US"/>
        </w:rPr>
        <w:t xml:space="preserve">S function. We therefore differentiate </w:t>
      </w:r>
      <w:r w:rsidR="00413531">
        <w:rPr>
          <w:rFonts w:eastAsiaTheme="minorEastAsia"/>
          <w:lang w:val="en-US"/>
        </w:rPr>
        <w:t xml:space="preserve">equation </w:t>
      </w:r>
      <w:r w:rsidR="00413531">
        <w:rPr>
          <w:rFonts w:eastAsiaTheme="minorEastAsia"/>
          <w:lang w:val="en-US"/>
        </w:rPr>
        <w:fldChar w:fldCharType="begin"/>
      </w:r>
      <w:r w:rsidR="00413531">
        <w:rPr>
          <w:rFonts w:eastAsiaTheme="minorEastAsia"/>
          <w:lang w:val="en-US"/>
        </w:rPr>
        <w:instrText xml:space="preserve"> REF _Ref98675442 \h </w:instrText>
      </w:r>
      <w:r w:rsidR="00CB30D7">
        <w:rPr>
          <w:rFonts w:eastAsiaTheme="minorEastAsia"/>
          <w:lang w:val="en-US"/>
        </w:rPr>
        <w:instrText xml:space="preserve"> \* MERGEFORMAT </w:instrText>
      </w:r>
      <w:r w:rsidR="00413531">
        <w:rPr>
          <w:rFonts w:eastAsiaTheme="minorEastAsia"/>
          <w:lang w:val="en-US"/>
        </w:rPr>
      </w:r>
      <w:r w:rsidR="00413531">
        <w:rPr>
          <w:rFonts w:eastAsiaTheme="minorEastAsia"/>
          <w:lang w:val="en-US"/>
        </w:rPr>
        <w:fldChar w:fldCharType="separate"/>
      </w:r>
      <w:r w:rsidR="000E19EF" w:rsidRPr="000E19EF">
        <w:rPr>
          <w:noProof/>
          <w:lang w:val="en-US"/>
        </w:rPr>
        <w:t>1</w:t>
      </w:r>
      <w:r w:rsidR="000E19EF" w:rsidRPr="000E19EF">
        <w:rPr>
          <w:noProof/>
          <w:lang w:val="en-US"/>
        </w:rPr>
        <w:noBreakHyphen/>
        <w:t>18</w:t>
      </w:r>
      <w:r w:rsidR="00413531">
        <w:rPr>
          <w:rFonts w:eastAsiaTheme="minorEastAsia"/>
          <w:lang w:val="en-US"/>
        </w:rPr>
        <w:fldChar w:fldCharType="end"/>
      </w:r>
      <w:r w:rsidR="00C431F0">
        <w:rPr>
          <w:rFonts w:eastAsiaTheme="minorEastAsia"/>
          <w:lang w:val="en-US"/>
        </w:rPr>
        <w:t xml:space="preserve"> w.r.t. </w:t>
      </w:r>
      <m:oMath>
        <m:r>
          <m:rPr>
            <m:sty m:val="bi"/>
          </m:rPr>
          <w:rPr>
            <w:rFonts w:ascii="Cambria Math" w:eastAsiaTheme="minorEastAsia" w:hAnsi="Cambria Math"/>
            <w:lang w:val="en-US"/>
          </w:rPr>
          <m:t>h</m:t>
        </m:r>
      </m:oMath>
      <w:r w:rsidR="00ED4B94">
        <w:rPr>
          <w:rFonts w:eastAsiaTheme="minorEastAsia"/>
          <w:b/>
          <w:bCs/>
          <w:lang w:val="en-US"/>
        </w:rPr>
        <w:t xml:space="preserve"> </w:t>
      </w:r>
      <w:r w:rsidR="00ED4B94">
        <w:rPr>
          <w:rFonts w:eastAsiaTheme="minorEastAsia"/>
          <w:lang w:val="en-US"/>
        </w:rPr>
        <w:t>to find the one that minimizes RSS</w:t>
      </w:r>
      <w:r w:rsidR="004555BE">
        <w:rPr>
          <w:rFonts w:eastAsiaTheme="minorEastAsia"/>
          <w:lang w:val="en-US"/>
        </w:rPr>
        <w:t>.</w:t>
      </w:r>
      <w:r w:rsidR="00336F49">
        <w:rPr>
          <w:rFonts w:eastAsiaTheme="minorEastAsia"/>
          <w:lang w:val="en-US"/>
        </w:rPr>
        <w:t xml:space="preserve"> </w:t>
      </w:r>
      <w:r w:rsidR="004555BE">
        <w:rPr>
          <w:rFonts w:eastAsiaTheme="minorEastAsia"/>
          <w:lang w:val="en-US"/>
        </w:rPr>
        <w:t xml:space="preserve">As mentioned, </w:t>
      </w:r>
      <m:oMath>
        <m:r>
          <m:rPr>
            <m:sty m:val="bi"/>
          </m:rPr>
          <w:rPr>
            <w:rFonts w:ascii="Cambria Math" w:eastAsiaTheme="minorEastAsia" w:hAnsi="Cambria Math"/>
            <w:lang w:val="en-US"/>
          </w:rPr>
          <m:t>J</m:t>
        </m:r>
      </m:oMath>
      <w:r w:rsidR="004555BE">
        <w:rPr>
          <w:rFonts w:eastAsiaTheme="minorEastAsia"/>
          <w:b/>
          <w:bCs/>
          <w:lang w:val="en-US"/>
        </w:rPr>
        <w:t xml:space="preserve"> </w:t>
      </w:r>
      <w:r w:rsidR="004555BE">
        <w:rPr>
          <w:rFonts w:eastAsiaTheme="minorEastAsia"/>
          <w:lang w:val="en-US"/>
        </w:rPr>
        <w:t xml:space="preserve">is the jacobian and differentiating </w:t>
      </w:r>
      <m:oMath>
        <m:r>
          <m:rPr>
            <m:sty m:val="bi"/>
          </m:rPr>
          <w:rPr>
            <w:rFonts w:ascii="Cambria Math" w:eastAsiaTheme="minorEastAsia" w:hAnsi="Cambria Math"/>
            <w:lang w:val="en-US"/>
          </w:rPr>
          <m:t>J</m:t>
        </m:r>
      </m:oMath>
      <w:r w:rsidR="004555BE">
        <w:rPr>
          <w:rFonts w:eastAsiaTheme="minorEastAsia"/>
          <w:lang w:val="en-US"/>
        </w:rPr>
        <w:t xml:space="preserve"> w.r.t. </w:t>
      </w:r>
      <m:oMath>
        <m:r>
          <m:rPr>
            <m:sty m:val="bi"/>
          </m:rPr>
          <w:rPr>
            <w:rFonts w:ascii="Cambria Math" w:eastAsiaTheme="minorEastAsia" w:hAnsi="Cambria Math"/>
            <w:lang w:val="en-US"/>
          </w:rPr>
          <m:t>h</m:t>
        </m:r>
      </m:oMath>
      <w:r w:rsidR="004555BE">
        <w:rPr>
          <w:rFonts w:eastAsiaTheme="minorEastAsia"/>
          <w:lang w:val="en-US"/>
        </w:rPr>
        <w:t xml:space="preserve">  we get a matrix called </w:t>
      </w:r>
      <w:r w:rsidR="004555BE">
        <w:rPr>
          <w:lang w:val="en-US"/>
        </w:rPr>
        <w:t>t</w:t>
      </w:r>
      <w:r w:rsidR="004555BE" w:rsidRPr="00B3110E">
        <w:rPr>
          <w:lang w:val="en-US"/>
        </w:rPr>
        <w:t>he</w:t>
      </w:r>
      <w:r w:rsidR="004555BE">
        <w:rPr>
          <w:lang w:val="en-US"/>
        </w:rPr>
        <w:t xml:space="preserve"> hessian matrix. It can be written as the sum </w:t>
      </w:r>
      <w:r w:rsidR="004555BE">
        <w:rPr>
          <w:lang w:val="en-US"/>
        </w:rPr>
        <w:fldChar w:fldCharType="begin"/>
      </w:r>
      <w:r w:rsidR="004555BE">
        <w:rPr>
          <w:lang w:val="en-US"/>
        </w:rPr>
        <w:instrText xml:space="preserve"> ADDIN ZOTERO_ITEM CSL_CITATION {"citationID":"LjD1EYQl","properties":{"formattedCitation":"(Chen, 2011)","plainCitation":"(Chen, 2011)","noteIndex":0},"citationItems":[{"id":255,"uris":["http://zotero.org/users/9228513/items/99RJNKSD"],"itemData":{"id":255,"type":"article-journal","container-title":"SIAM Journal on Numerical Analysis","DOI":"10.1137/100799988","ISSN":"0036-1429, 1095-7170","issue":"4","journalAbbreviation":"SIAM J. Numer. Anal.","language":"en","page":"1417-1435","source":"DOI.org (Crossref)","title":"Hessian Matrix vs. Gauss–Newton Hessian Matrix","volume":"49","author":[{"family":"Chen","given":"Pei"}],"issued":{"date-parts":[["2011",1]]}}}],"schema":"https://github.com/citation-style-language/schema/raw/master/csl-citation.json"} </w:instrText>
      </w:r>
      <w:r w:rsidR="004555BE">
        <w:rPr>
          <w:lang w:val="en-US"/>
        </w:rPr>
        <w:fldChar w:fldCharType="separate"/>
      </w:r>
      <w:r w:rsidR="004555BE" w:rsidRPr="00AA6734">
        <w:rPr>
          <w:rFonts w:cs="Times New Roman"/>
          <w:lang w:val="en-US"/>
        </w:rPr>
        <w:t>(Chen, 2011)</w:t>
      </w:r>
      <w:r w:rsidR="004555BE">
        <w:rPr>
          <w:lang w:val="en-US"/>
        </w:rPr>
        <w:fldChar w:fldCharType="end"/>
      </w:r>
      <w:r w:rsidR="004555BE">
        <w:rPr>
          <w:lang w:val="en-US"/>
        </w:rPr>
        <w:t xml:space="preserve"> </w:t>
      </w:r>
    </w:p>
    <w:p w14:paraId="5C7F1DE9" w14:textId="69D6ABD8" w:rsidR="004555BE" w:rsidRPr="00773A70" w:rsidRDefault="008C477A" w:rsidP="00CB30D7">
      <w:pPr>
        <w:spacing w:line="360" w:lineRule="auto"/>
        <w:rPr>
          <w:rFonts w:eastAsiaTheme="minorEastAsia"/>
          <w:lang w:val="en-US"/>
        </w:rPr>
      </w:pPr>
      <m:oMathPara>
        <m:oMath>
          <m:nary>
            <m:naryPr>
              <m:chr m:val="∑"/>
              <m:ctrlPr>
                <w:rPr>
                  <w:rFonts w:ascii="Cambria Math" w:hAnsi="Cambria Math"/>
                  <w:i/>
                  <w:lang w:val="en-US"/>
                </w:rPr>
              </m:ctrlPr>
            </m:naryPr>
            <m:sub>
              <m:r>
                <w:rPr>
                  <w:rFonts w:ascii="Cambria Math" w:hAnsi="Cambria Math"/>
                </w:rPr>
                <m:t>i=0</m:t>
              </m:r>
            </m:sub>
            <m:sup>
              <m:r>
                <w:rPr>
                  <w:rFonts w:ascii="Cambria Math" w:hAnsi="Cambria Math"/>
                </w:rPr>
                <m:t>m</m:t>
              </m:r>
            </m:sup>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f>
                    <m:fPr>
                      <m:ctrlPr>
                        <w:rPr>
                          <w:rFonts w:ascii="Cambria Math" w:hAnsi="Cambria Math"/>
                          <w:i/>
                          <w:lang w:val="en-US"/>
                        </w:rPr>
                      </m:ctrlPr>
                    </m:fPr>
                    <m:num>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RSS</m:t>
                          </m:r>
                        </m:e>
                        <m:sub>
                          <m:r>
                            <w:rPr>
                              <w:rFonts w:ascii="Cambria Math" w:hAnsi="Cambria Math"/>
                              <w:lang w:val="en-US"/>
                            </w:rPr>
                            <m:t>i</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en>
                  </m:f>
                  <m:r>
                    <w:rPr>
                      <w:rFonts w:ascii="Cambria Math" w:hAnsi="Cambria Math"/>
                      <w:lang w:val="en-US"/>
                    </w:rPr>
                    <m:t xml:space="preserve"> </m:t>
                  </m:r>
                </m:e>
              </m:d>
              <m:r>
                <w:rPr>
                  <w:rFonts w:ascii="Cambria Math" w:hAnsi="Cambria Math"/>
                  <w:lang w:val="en-US"/>
                </w:rPr>
                <m:t>1/</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y,i</m:t>
                  </m:r>
                </m:sub>
              </m:sSub>
              <m:r>
                <w:rPr>
                  <w:rFonts w:ascii="Cambria Math" w:hAnsi="Cambria Math"/>
                  <w:lang w:val="en-US"/>
                </w:rPr>
                <m:t xml:space="preserve"> </m:t>
              </m:r>
            </m:e>
          </m:nary>
          <m:r>
            <w:rPr>
              <w:rFonts w:ascii="Cambria Math" w:hAnsi="Cambria Math"/>
              <w:lang w:val="en-US"/>
            </w:rPr>
            <m:t xml:space="preserve"> .</m:t>
          </m:r>
        </m:oMath>
      </m:oMathPara>
    </w:p>
    <w:p w14:paraId="13AB4EE9" w14:textId="77777777" w:rsidR="004555BE" w:rsidRDefault="004555BE" w:rsidP="00CB30D7">
      <w:pPr>
        <w:spacing w:line="360" w:lineRule="auto"/>
        <w:rPr>
          <w:rFonts w:eastAsiaTheme="minorEastAsia"/>
          <w:lang w:val="en-US"/>
        </w:rPr>
      </w:pPr>
      <w:r>
        <w:rPr>
          <w:rFonts w:eastAsiaTheme="minorEastAsia"/>
          <w:lang w:val="en-US"/>
        </w:rPr>
        <w:t xml:space="preserve">In the GN method the second derivative term is assumed to be 0. Going back to matrix notation we are left with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312DD7" w14:paraId="31DCA296" w14:textId="77777777" w:rsidTr="00312DD7">
        <w:tc>
          <w:tcPr>
            <w:tcW w:w="8815" w:type="dxa"/>
          </w:tcPr>
          <w:p w14:paraId="1D18D3D4" w14:textId="2AAB5390" w:rsidR="00312DD7" w:rsidRDefault="008C477A" w:rsidP="003477DB">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tc>
          <w:tcPr>
            <w:tcW w:w="535" w:type="dxa"/>
          </w:tcPr>
          <w:p w14:paraId="5C833D89" w14:textId="7BF246E1" w:rsidR="00312DD7" w:rsidRDefault="00312DD7" w:rsidP="003477DB">
            <w:r>
              <w:fldChar w:fldCharType="begin"/>
            </w:r>
            <w:r>
              <w:instrText xml:space="preserve"> STYLEREF 1 \s </w:instrText>
            </w:r>
            <w:r>
              <w:fldChar w:fldCharType="separate"/>
            </w:r>
            <w:r>
              <w:rPr>
                <w:noProof/>
              </w:rPr>
              <w:t>1</w:t>
            </w:r>
            <w:r>
              <w:fldChar w:fldCharType="end"/>
            </w:r>
            <w:r>
              <w:noBreakHyphen/>
            </w:r>
            <w:r>
              <w:fldChar w:fldCharType="begin"/>
            </w:r>
            <w:r>
              <w:instrText xml:space="preserve"> SEQ Equation \* ARABIC \s 1 </w:instrText>
            </w:r>
            <w:r>
              <w:fldChar w:fldCharType="separate"/>
            </w:r>
            <w:r>
              <w:rPr>
                <w:noProof/>
              </w:rPr>
              <w:t>19</w:t>
            </w:r>
            <w:r>
              <w:fldChar w:fldCharType="end"/>
            </w:r>
          </w:p>
        </w:tc>
      </w:tr>
    </w:tbl>
    <w:p w14:paraId="503F4412" w14:textId="7198CE92" w:rsidR="00A1675D" w:rsidRPr="00A1675D" w:rsidRDefault="00A1675D" w:rsidP="00CB30D7">
      <w:pPr>
        <w:spacing w:line="360" w:lineRule="auto"/>
        <w:rPr>
          <w:rFonts w:eastAsiaTheme="minorEastAsia"/>
          <w:lang w:val="en-US"/>
        </w:rPr>
      </w:pPr>
      <w:r>
        <w:rPr>
          <w:rFonts w:eastAsiaTheme="minorEastAsia"/>
          <w:lang w:val="en-US"/>
        </w:rPr>
        <w:t>Thi</w:t>
      </w:r>
      <w:r w:rsidR="00336F49">
        <w:rPr>
          <w:rFonts w:eastAsiaTheme="minorEastAsia"/>
          <w:lang w:val="en-US"/>
        </w:rPr>
        <w:t xml:space="preserve">s results </w:t>
      </w:r>
      <w:r w:rsidR="008644BA">
        <w:rPr>
          <w:rFonts w:eastAsiaTheme="minorEastAsia"/>
          <w:lang w:val="en-US"/>
        </w:rPr>
        <w:t>in the derivative becoming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12416E" w14:paraId="5F54AD91" w14:textId="77777777" w:rsidTr="0012416E">
        <w:tc>
          <w:tcPr>
            <w:tcW w:w="8815" w:type="dxa"/>
          </w:tcPr>
          <w:p w14:paraId="25F2AFB3" w14:textId="278E8085" w:rsidR="0012416E" w:rsidRDefault="0012416E" w:rsidP="00CB30D7">
            <w:pPr>
              <w:spacing w:line="360" w:lineRule="auto"/>
            </w:pPr>
            <m:oMathPara>
              <m:oMath>
                <m:r>
                  <w:rPr>
                    <w:rFonts w:ascii="Cambria Math" w:eastAsiaTheme="minorEastAsia" w:hAnsi="Cambria Math"/>
                    <w:lang w:val="en-US"/>
                  </w:rPr>
                  <m:t>-2</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e>
                  <m:sup>
                    <m: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2</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h</m:t>
                    </m:r>
                  </m:e>
                  <m:sup>
                    <m:r>
                      <m:rPr>
                        <m:sty m:val="bi"/>
                      </m:rPr>
                      <w:rPr>
                        <w:rFonts w:ascii="Cambria Math" w:eastAsiaTheme="minorEastAsia" w:hAnsi="Cambria Math"/>
                        <w:lang w:val="en-US"/>
                      </w:rPr>
                      <m:t>T</m:t>
                    </m:r>
                  </m:sup>
                </m:sSup>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 .</m:t>
                </m:r>
              </m:oMath>
            </m:oMathPara>
          </w:p>
        </w:tc>
        <w:bookmarkStart w:id="79" w:name="_Ref98684309"/>
        <w:tc>
          <w:tcPr>
            <w:tcW w:w="535" w:type="dxa"/>
          </w:tcPr>
          <w:p w14:paraId="6A4B2198" w14:textId="356C5B0A" w:rsidR="0012416E" w:rsidRDefault="0012416E"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19</w:t>
            </w:r>
            <w:r>
              <w:fldChar w:fldCharType="end"/>
            </w:r>
            <w:bookmarkEnd w:id="79"/>
          </w:p>
        </w:tc>
      </w:tr>
    </w:tbl>
    <w:p w14:paraId="4BF5256B" w14:textId="28CB6A32" w:rsidR="00237841" w:rsidRDefault="0012416E" w:rsidP="00CB30D7">
      <w:pPr>
        <w:spacing w:line="360" w:lineRule="auto"/>
        <w:jc w:val="both"/>
        <w:rPr>
          <w:rFonts w:eastAsiaTheme="minorEastAsia"/>
          <w:lang w:val="en-US"/>
        </w:rPr>
      </w:pPr>
      <w:r>
        <w:rPr>
          <w:rFonts w:eastAsiaTheme="minorEastAsia"/>
          <w:lang w:val="en-US"/>
        </w:rPr>
        <w:t xml:space="preserve">Setting </w:t>
      </w:r>
      <w:r w:rsidR="005B1FCE">
        <w:rPr>
          <w:rFonts w:eastAsiaTheme="minorEastAsia"/>
          <w:lang w:val="en-US"/>
        </w:rPr>
        <w:t xml:space="preserve">equation </w:t>
      </w:r>
      <w:r w:rsidR="005B1FCE">
        <w:rPr>
          <w:rFonts w:eastAsiaTheme="minorEastAsia"/>
          <w:lang w:val="en-US"/>
        </w:rPr>
        <w:fldChar w:fldCharType="begin"/>
      </w:r>
      <w:r w:rsidR="005B1FCE">
        <w:rPr>
          <w:rFonts w:eastAsiaTheme="minorEastAsia"/>
          <w:lang w:val="en-US"/>
        </w:rPr>
        <w:instrText xml:space="preserve"> REF _Ref98684309 \h </w:instrText>
      </w:r>
      <w:r w:rsidR="00CB30D7">
        <w:rPr>
          <w:rFonts w:eastAsiaTheme="minorEastAsia"/>
          <w:lang w:val="en-US"/>
        </w:rPr>
        <w:instrText xml:space="preserve"> \* MERGEFORMAT </w:instrText>
      </w:r>
      <w:r w:rsidR="005B1FCE">
        <w:rPr>
          <w:rFonts w:eastAsiaTheme="minorEastAsia"/>
          <w:lang w:val="en-US"/>
        </w:rPr>
      </w:r>
      <w:r w:rsidR="005B1FCE">
        <w:rPr>
          <w:rFonts w:eastAsiaTheme="minorEastAsia"/>
          <w:lang w:val="en-US"/>
        </w:rPr>
        <w:fldChar w:fldCharType="separate"/>
      </w:r>
      <w:r w:rsidR="000E19EF" w:rsidRPr="000E19EF">
        <w:rPr>
          <w:noProof/>
          <w:lang w:val="en-US"/>
        </w:rPr>
        <w:t>1</w:t>
      </w:r>
      <w:r w:rsidR="000E19EF" w:rsidRPr="000E19EF">
        <w:rPr>
          <w:noProof/>
          <w:lang w:val="en-US"/>
        </w:rPr>
        <w:noBreakHyphen/>
        <w:t>19</w:t>
      </w:r>
      <w:r w:rsidR="005B1FCE">
        <w:rPr>
          <w:rFonts w:eastAsiaTheme="minorEastAsia"/>
          <w:lang w:val="en-US"/>
        </w:rPr>
        <w:fldChar w:fldCharType="end"/>
      </w:r>
      <w:r w:rsidR="005B1FCE">
        <w:rPr>
          <w:rFonts w:eastAsiaTheme="minorEastAsia"/>
          <w:lang w:val="en-US"/>
        </w:rPr>
        <w:t xml:space="preserve"> equal to 0</w:t>
      </w:r>
      <w:r w:rsidR="00750222">
        <w:rPr>
          <w:rFonts w:eastAsiaTheme="minorEastAsia"/>
          <w:lang w:val="en-US"/>
        </w:rPr>
        <w:t xml:space="preserve"> and rearranging using the same theorem from before we get</w:t>
      </w:r>
    </w:p>
    <w:p w14:paraId="3B41C7D9" w14:textId="77777777" w:rsidR="00FA11D1" w:rsidRPr="001769E1" w:rsidRDefault="008C477A" w:rsidP="00CB30D7">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GN</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m:t>
          </m:r>
        </m:oMath>
      </m:oMathPara>
    </w:p>
    <w:p w14:paraId="63F32747" w14:textId="25C058E2" w:rsidR="001E7EEA" w:rsidRDefault="0006513C" w:rsidP="00CB30D7">
      <w:pPr>
        <w:spacing w:line="360" w:lineRule="auto"/>
        <w:jc w:val="both"/>
        <w:rPr>
          <w:rFonts w:eastAsiaTheme="minorEastAsia"/>
          <w:lang w:val="en-US"/>
        </w:rPr>
      </w:pPr>
      <w:r>
        <w:rPr>
          <w:rFonts w:eastAsiaTheme="minorEastAsia"/>
          <w:lang w:val="en-US"/>
        </w:rPr>
        <w:t xml:space="preserve">The </w:t>
      </w:r>
      <w:r w:rsidRPr="001E7EEA">
        <w:rPr>
          <w:rFonts w:eastAsiaTheme="minorEastAsia"/>
          <w:b/>
          <w:bCs/>
          <w:lang w:val="en-US"/>
        </w:rPr>
        <w:t>LM</w:t>
      </w:r>
      <w:r>
        <w:rPr>
          <w:rFonts w:eastAsiaTheme="minorEastAsia"/>
          <w:lang w:val="en-US"/>
        </w:rPr>
        <w:t xml:space="preserve"> method introduces a dampening link</w:t>
      </w:r>
      <w:r w:rsidR="001E7EEA">
        <w:rPr>
          <w:rFonts w:eastAsiaTheme="minorEastAsia"/>
          <w:lang w:val="en-US"/>
        </w:rPr>
        <w:t xml:space="preserve"> </w:t>
      </w:r>
      <m:oMath>
        <m:r>
          <m:rPr>
            <m:sty m:val="bi"/>
          </m:rPr>
          <w:rPr>
            <w:rFonts w:ascii="Cambria Math" w:eastAsiaTheme="minorEastAsia" w:hAnsi="Cambria Math"/>
            <w:lang w:val="en-US"/>
          </w:rPr>
          <m:t>λ</m:t>
        </m:r>
      </m:oMath>
      <w:r w:rsidR="00BD3A9E">
        <w:rPr>
          <w:rFonts w:eastAsiaTheme="minorEastAsia"/>
          <w:lang w:val="en-US"/>
        </w:rPr>
        <w:t xml:space="preserve">, which is scaled according to the </w:t>
      </w:r>
      <w:r w:rsidR="00797A0B">
        <w:rPr>
          <w:rFonts w:eastAsiaTheme="minorEastAsia"/>
          <w:lang w:val="en-US"/>
        </w:rPr>
        <w:t>diagonal elements of the hessian matri</w:t>
      </w:r>
      <w:r w:rsidR="001A6D5A">
        <w:rPr>
          <w:rFonts w:eastAsiaTheme="minorEastAsia"/>
          <w:lang w:val="en-US"/>
        </w:rPr>
        <w:t>x</w:t>
      </w:r>
    </w:p>
    <w:p w14:paraId="5F5805DF" w14:textId="62568AA4" w:rsidR="00FA11D1" w:rsidRPr="006A6D6E" w:rsidRDefault="008C477A" w:rsidP="00CB30D7">
      <w:pPr>
        <w:spacing w:line="360" w:lineRule="auto"/>
        <w:jc w:val="both"/>
        <w:rPr>
          <w:rFonts w:eastAsiaTheme="minorEastAsia"/>
          <w:b/>
          <w:bCs/>
          <w:lang w:val="en-US"/>
        </w:rPr>
      </w:pPr>
      <m:oMathPara>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 xml:space="preserve">WJ+λ </m:t>
          </m:r>
          <m:r>
            <w:rPr>
              <w:rFonts w:ascii="Cambria Math" w:eastAsiaTheme="minorEastAsia" w:hAnsi="Cambria Math"/>
              <w:lang w:val="en-US"/>
            </w:rPr>
            <m:t>diag(</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ctrlPr>
                <w:rPr>
                  <w:rFonts w:ascii="Cambria Math" w:eastAsiaTheme="minorEastAsia" w:hAnsi="Cambria Math"/>
                  <w:i/>
                  <w:lang w:val="en-US"/>
                </w:rPr>
              </m:ctrlP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WJ</m:t>
          </m:r>
          <m:r>
            <w:rPr>
              <w:rFonts w:ascii="Cambria Math" w:eastAsiaTheme="minorEastAsia" w:hAnsi="Cambria Math"/>
              <w:lang w:val="en-US"/>
            </w:rPr>
            <m:t>)</m:t>
          </m:r>
          <m:r>
            <m:rPr>
              <m:sty m:val="bi"/>
            </m:rPr>
            <w:rPr>
              <w:rFonts w:ascii="Cambria Math" w:eastAsiaTheme="minorEastAsia" w:hAnsi="Cambria Math"/>
              <w:lang w:val="en-US"/>
            </w:rPr>
            <m:t xml:space="preserve"> )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h</m:t>
              </m:r>
            </m:e>
            <m:sub>
              <m:r>
                <m:rPr>
                  <m:sty m:val="bi"/>
                </m:rPr>
                <w:rPr>
                  <w:rFonts w:ascii="Cambria Math" w:eastAsiaTheme="minorEastAsia" w:hAnsi="Cambria Math"/>
                  <w:lang w:val="en-US"/>
                </w:rPr>
                <m:t>LM</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W</m:t>
          </m:r>
          <m:d>
            <m:dPr>
              <m:ctrlPr>
                <w:rPr>
                  <w:rFonts w:ascii="Cambria Math" w:eastAsiaTheme="minorEastAsia" w:hAnsi="Cambria Math"/>
                  <w:b/>
                  <w:bCs/>
                  <w:i/>
                  <w:lang w:val="en-US"/>
                </w:rPr>
              </m:ctrlPr>
            </m:dPr>
            <m:e>
              <m:r>
                <m:rPr>
                  <m:sty m:val="bi"/>
                </m:rPr>
                <w:rPr>
                  <w:rFonts w:ascii="Cambria Math" w:eastAsiaTheme="minorEastAsia" w:hAnsi="Cambria Math"/>
                  <w:lang w:val="en-US"/>
                </w:rPr>
                <m:t>y-</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e>
          </m:d>
          <m:r>
            <m:rPr>
              <m:sty m:val="bi"/>
            </m:rPr>
            <w:rPr>
              <w:rFonts w:ascii="Cambria Math" w:eastAsiaTheme="minorEastAsia" w:hAnsi="Cambria Math"/>
              <w:lang w:val="en-US"/>
            </w:rPr>
            <m:t xml:space="preserve"> .</m:t>
          </m:r>
        </m:oMath>
      </m:oMathPara>
    </w:p>
    <w:p w14:paraId="34019B14" w14:textId="5D737882" w:rsidR="006A6D6E" w:rsidRPr="001A6D5A" w:rsidRDefault="001A6D5A" w:rsidP="00CB30D7">
      <w:pPr>
        <w:spacing w:line="360" w:lineRule="auto"/>
        <w:jc w:val="both"/>
        <w:rPr>
          <w:rFonts w:eastAsiaTheme="minorEastAsia"/>
          <w:lang w:val="en-US"/>
        </w:rPr>
      </w:pPr>
      <w:r>
        <w:rPr>
          <w:rFonts w:eastAsiaTheme="minorEastAsia"/>
          <w:lang w:val="en-US"/>
        </w:rPr>
        <w:t xml:space="preserve">The dampening factor </w:t>
      </w:r>
      <w:r w:rsidR="00D97A59">
        <w:rPr>
          <w:rFonts w:eastAsiaTheme="minorEastAsia"/>
          <w:lang w:val="en-US"/>
        </w:rPr>
        <w:t>punishes</w:t>
      </w:r>
      <w:r w:rsidR="00E82D9B">
        <w:rPr>
          <w:rFonts w:eastAsiaTheme="minorEastAsia"/>
          <w:lang w:val="en-US"/>
        </w:rPr>
        <w:t xml:space="preserve"> updated</w:t>
      </w:r>
      <w:r w:rsidR="00282FC7">
        <w:rPr>
          <w:rFonts w:eastAsiaTheme="minorEastAsia"/>
          <w:lang w:val="en-US"/>
        </w:rPr>
        <w:t xml:space="preserve"> parameters that does not contribute to reduced RSS</w:t>
      </w:r>
      <w:r w:rsidR="00840C43">
        <w:rPr>
          <w:rFonts w:eastAsiaTheme="minorEastAsia"/>
          <w:lang w:val="en-US"/>
        </w:rPr>
        <w:t xml:space="preserve"> by increasing </w:t>
      </w:r>
      <m:oMath>
        <m:r>
          <w:rPr>
            <w:rFonts w:ascii="Cambria Math" w:eastAsiaTheme="minorEastAsia" w:hAnsi="Cambria Math"/>
            <w:lang w:val="en-US"/>
          </w:rPr>
          <m:t>λ</m:t>
        </m:r>
      </m:oMath>
      <w:r w:rsidR="00282FC7">
        <w:rPr>
          <w:rFonts w:eastAsiaTheme="minorEastAsia"/>
          <w:lang w:val="en-US"/>
        </w:rPr>
        <w:t xml:space="preserve">, and </w:t>
      </w:r>
      <w:r w:rsidR="00840C43">
        <w:rPr>
          <w:rFonts w:eastAsiaTheme="minorEastAsia"/>
          <w:lang w:val="en-US"/>
        </w:rPr>
        <w:t>encourage</w:t>
      </w:r>
      <w:r w:rsidR="00E82D9B">
        <w:rPr>
          <w:rFonts w:eastAsiaTheme="minorEastAsia"/>
          <w:lang w:val="en-US"/>
        </w:rPr>
        <w:t xml:space="preserve"> updated</w:t>
      </w:r>
      <w:r w:rsidR="00840C43">
        <w:rPr>
          <w:rFonts w:eastAsiaTheme="minorEastAsia"/>
          <w:lang w:val="en-US"/>
        </w:rPr>
        <w:t xml:space="preserve"> parameters</w:t>
      </w:r>
      <w:r w:rsidR="00E82D9B">
        <w:rPr>
          <w:rFonts w:eastAsiaTheme="minorEastAsia"/>
          <w:lang w:val="en-US"/>
        </w:rPr>
        <w:t xml:space="preserve"> that reduce RSS by decreasing </w:t>
      </w:r>
      <m:oMath>
        <m:r>
          <w:rPr>
            <w:rFonts w:ascii="Cambria Math" w:eastAsiaTheme="minorEastAsia" w:hAnsi="Cambria Math"/>
            <w:lang w:val="en-US"/>
          </w:rPr>
          <m:t>λ</m:t>
        </m:r>
      </m:oMath>
      <w:r w:rsidR="00E82D9B">
        <w:rPr>
          <w:rFonts w:eastAsiaTheme="minorEastAsia"/>
          <w:lang w:val="en-US"/>
        </w:rPr>
        <w:t>.</w:t>
      </w:r>
      <w:r w:rsidR="007755A3">
        <w:rPr>
          <w:rFonts w:eastAsiaTheme="minorEastAsia"/>
          <w:lang w:val="en-US"/>
        </w:rPr>
        <w:t xml:space="preserve"> </w:t>
      </w:r>
      <w:r w:rsidR="00E03F17">
        <w:rPr>
          <w:rFonts w:eastAsiaTheme="minorEastAsia"/>
          <w:lang w:val="en-US"/>
        </w:rPr>
        <w:t xml:space="preserve">The result is a method that acts as GD far from the </w:t>
      </w:r>
      <w:r w:rsidR="002222F2">
        <w:rPr>
          <w:rFonts w:eastAsiaTheme="minorEastAsia"/>
          <w:lang w:val="en-US"/>
        </w:rPr>
        <w:t>minimum but becomes GN</w:t>
      </w:r>
      <w:r w:rsidR="003F4018">
        <w:rPr>
          <w:rFonts w:eastAsiaTheme="minorEastAsia"/>
          <w:lang w:val="en-US"/>
        </w:rPr>
        <w:t xml:space="preserve"> when approaching the minimum. </w:t>
      </w:r>
    </w:p>
    <w:p w14:paraId="3DD25BEC" w14:textId="64B6F665" w:rsidR="001769E1" w:rsidRPr="0006513C" w:rsidRDefault="001769E1" w:rsidP="00CB30D7">
      <w:pPr>
        <w:spacing w:line="360" w:lineRule="auto"/>
        <w:jc w:val="both"/>
        <w:rPr>
          <w:rFonts w:eastAsiaTheme="minorEastAsia"/>
          <w:lang w:val="en-US"/>
        </w:rPr>
      </w:pPr>
    </w:p>
    <w:p w14:paraId="26F85266" w14:textId="1F60421B" w:rsidR="00626D36" w:rsidRDefault="00626D36" w:rsidP="00CB30D7">
      <w:pPr>
        <w:pStyle w:val="Heading3"/>
        <w:spacing w:line="360" w:lineRule="auto"/>
        <w:rPr>
          <w:lang w:val="en-US"/>
        </w:rPr>
      </w:pPr>
      <w:bookmarkStart w:id="80" w:name="_Toc102035363"/>
      <w:commentRangeStart w:id="81"/>
      <w:r>
        <w:rPr>
          <w:lang w:val="en-US"/>
        </w:rPr>
        <w:t>Akaike’s Information Criteria</w:t>
      </w:r>
      <w:commentRangeEnd w:id="81"/>
      <w:r w:rsidR="003627DB">
        <w:rPr>
          <w:rStyle w:val="CommentReference"/>
          <w:rFonts w:ascii="Times New Roman" w:eastAsiaTheme="minorHAnsi" w:hAnsi="Times New Roman" w:cstheme="minorBidi"/>
          <w:color w:val="auto"/>
        </w:rPr>
        <w:commentReference w:id="81"/>
      </w:r>
      <w:bookmarkEnd w:id="80"/>
    </w:p>
    <w:p w14:paraId="76D7F261" w14:textId="77777777" w:rsidR="003627DB" w:rsidRPr="003627DB" w:rsidRDefault="003627DB" w:rsidP="00CB30D7">
      <w:pPr>
        <w:spacing w:line="360" w:lineRule="auto"/>
        <w:rPr>
          <w:lang w:val="en-US"/>
        </w:rPr>
      </w:pPr>
    </w:p>
    <w:p w14:paraId="603FED61" w14:textId="20B7F649" w:rsidR="00D51EB5" w:rsidRDefault="00D51EB5" w:rsidP="00CB30D7">
      <w:pPr>
        <w:pStyle w:val="Heading3"/>
        <w:spacing w:line="360" w:lineRule="auto"/>
        <w:rPr>
          <w:lang w:val="en-US"/>
        </w:rPr>
      </w:pPr>
      <w:bookmarkStart w:id="82" w:name="_Ref99552466"/>
      <w:bookmarkStart w:id="83" w:name="_Toc102035364"/>
      <w:r>
        <w:rPr>
          <w:lang w:val="en-US"/>
        </w:rPr>
        <w:t>Poisson Regression</w:t>
      </w:r>
      <w:bookmarkEnd w:id="82"/>
      <w:bookmarkEnd w:id="83"/>
    </w:p>
    <w:p w14:paraId="73ED7029" w14:textId="4150EBD9" w:rsidR="00D23807" w:rsidRDefault="00B9661E" w:rsidP="00CB30D7">
      <w:pPr>
        <w:spacing w:line="360" w:lineRule="auto"/>
        <w:rPr>
          <w:rFonts w:eastAsiaTheme="minorEastAsia"/>
          <w:lang w:val="en-US"/>
        </w:rPr>
      </w:pPr>
      <w:r>
        <w:rPr>
          <w:lang w:val="en-US"/>
        </w:rPr>
        <w:t>Poisson regression is a way of</w:t>
      </w:r>
      <w:r w:rsidR="00EB28C6">
        <w:rPr>
          <w:lang w:val="en-US"/>
        </w:rPr>
        <w:t xml:space="preserve"> predicting</w:t>
      </w:r>
      <w:r w:rsidR="00A3331A">
        <w:rPr>
          <w:lang w:val="en-US"/>
        </w:rPr>
        <w:t xml:space="preserve"> </w:t>
      </w:r>
      <w:r w:rsidR="00E91AEF">
        <w:rPr>
          <w:lang w:val="en-US"/>
        </w:rPr>
        <w:t>discrete</w:t>
      </w:r>
      <w:r w:rsidR="0035230D">
        <w:rPr>
          <w:lang w:val="en-US"/>
        </w:rPr>
        <w:t xml:space="preserve"> count data. It is </w:t>
      </w:r>
      <w:r w:rsidR="00993C28">
        <w:rPr>
          <w:lang w:val="en-US"/>
        </w:rPr>
        <w:t>like</w:t>
      </w:r>
      <w:r w:rsidR="0035230D">
        <w:rPr>
          <w:lang w:val="en-US"/>
        </w:rPr>
        <w:t xml:space="preserve"> linear regression</w:t>
      </w:r>
      <w:r w:rsidR="004D220B">
        <w:rPr>
          <w:lang w:val="en-US"/>
        </w:rPr>
        <w:t xml:space="preserve"> (see </w:t>
      </w:r>
      <w:r w:rsidR="004D220B">
        <w:rPr>
          <w:lang w:val="en-US"/>
        </w:rPr>
        <w:fldChar w:fldCharType="begin"/>
      </w:r>
      <w:r w:rsidR="004D220B">
        <w:rPr>
          <w:lang w:val="en-US"/>
        </w:rPr>
        <w:instrText xml:space="preserve"> REF _Ref98754619 \r \h </w:instrText>
      </w:r>
      <w:r w:rsidR="00CB30D7">
        <w:rPr>
          <w:lang w:val="en-US"/>
        </w:rPr>
        <w:instrText xml:space="preserve"> \* MERGEFORMAT </w:instrText>
      </w:r>
      <w:r w:rsidR="004D220B">
        <w:rPr>
          <w:lang w:val="en-US"/>
        </w:rPr>
      </w:r>
      <w:r w:rsidR="004D220B">
        <w:rPr>
          <w:lang w:val="en-US"/>
        </w:rPr>
        <w:fldChar w:fldCharType="separate"/>
      </w:r>
      <w:r w:rsidR="000E19EF">
        <w:rPr>
          <w:lang w:val="en-US"/>
        </w:rPr>
        <w:t>1.6.1</w:t>
      </w:r>
      <w:r w:rsidR="004D220B">
        <w:rPr>
          <w:lang w:val="en-US"/>
        </w:rPr>
        <w:fldChar w:fldCharType="end"/>
      </w:r>
      <w:r w:rsidR="0094107B">
        <w:rPr>
          <w:lang w:val="en-US"/>
        </w:rPr>
        <w:t>)</w:t>
      </w:r>
      <w:r w:rsidR="0035230D">
        <w:rPr>
          <w:lang w:val="en-US"/>
        </w:rPr>
        <w:t xml:space="preserve"> in that </w:t>
      </w:r>
      <w:r w:rsidR="004D220B">
        <w:rPr>
          <w:lang w:val="en-US"/>
        </w:rPr>
        <w:t xml:space="preserve">it </w:t>
      </w:r>
      <w:r w:rsidR="00C14643">
        <w:rPr>
          <w:lang w:val="en-US"/>
        </w:rPr>
        <w:t xml:space="preserve">tries to fit a model </w:t>
      </w:r>
      <w:r w:rsidR="00FE76A3">
        <w:rPr>
          <w:lang w:val="en-US"/>
        </w:rPr>
        <w:t xml:space="preserve">to </w:t>
      </w:r>
      <w:r w:rsidR="009C7509">
        <w:rPr>
          <w:lang w:val="en-US"/>
        </w:rPr>
        <w:t>data</w:t>
      </w:r>
      <w:r w:rsidR="00017248">
        <w:rPr>
          <w:lang w:val="en-US"/>
        </w:rPr>
        <w:t>, but the meth</w:t>
      </w:r>
      <w:r w:rsidR="001F3B56">
        <w:rPr>
          <w:lang w:val="en-US"/>
        </w:rPr>
        <w:t>od is</w:t>
      </w:r>
      <w:r w:rsidR="000E4744">
        <w:rPr>
          <w:lang w:val="en-US"/>
        </w:rPr>
        <w:t xml:space="preserve"> </w:t>
      </w:r>
      <w:r w:rsidR="001F3B56">
        <w:rPr>
          <w:lang w:val="en-US"/>
        </w:rPr>
        <w:t xml:space="preserve">different. </w:t>
      </w:r>
      <w:r w:rsidR="0012720D">
        <w:rPr>
          <w:lang w:val="en-US"/>
        </w:rPr>
        <w:br/>
        <w:t>In Poisson regression you assume that your</w:t>
      </w:r>
      <w:r w:rsidR="00333FD6">
        <w:rPr>
          <w:lang w:val="en-US"/>
        </w:rPr>
        <w:t xml:space="preserve"> </w:t>
      </w:r>
      <m:oMath>
        <m:r>
          <w:rPr>
            <w:rFonts w:ascii="Cambria Math" w:hAnsi="Cambria Math"/>
            <w:lang w:val="en-US"/>
          </w:rPr>
          <m:t>m x 1</m:t>
        </m:r>
      </m:oMath>
      <w:r w:rsidR="0012720D">
        <w:rPr>
          <w:lang w:val="en-US"/>
        </w:rPr>
        <w:t xml:space="preserve"> response</w:t>
      </w:r>
      <w:r w:rsidR="002C6729">
        <w:rPr>
          <w:lang w:val="en-US"/>
        </w:rPr>
        <w:t xml:space="preserve"> </w:t>
      </w:r>
      <w:r w:rsidR="0012720D">
        <w:rPr>
          <w:lang w:val="en-US"/>
        </w:rPr>
        <w:t>variables</w:t>
      </w:r>
      <w:r w:rsidR="002C6729">
        <w:rPr>
          <w:lang w:val="en-US"/>
        </w:rPr>
        <w:t xml:space="preserve"> in</w:t>
      </w:r>
      <w:r w:rsidR="0012720D">
        <w:rPr>
          <w:lang w:val="en-US"/>
        </w:rPr>
        <w:t xml:space="preserve"> </w:t>
      </w:r>
      <m:oMath>
        <m:sSup>
          <m:sSupPr>
            <m:ctrlPr>
              <w:rPr>
                <w:rFonts w:ascii="Cambria Math" w:hAnsi="Cambria Math"/>
                <w:b/>
                <w:i/>
                <w:lang w:val="en-US"/>
              </w:rPr>
            </m:ctrlPr>
          </m:sSupPr>
          <m:e>
            <m:r>
              <m:rPr>
                <m:sty m:val="bi"/>
              </m:rPr>
              <w:rPr>
                <w:rFonts w:ascii="Cambria Math" w:hAnsi="Cambria Math"/>
                <w:lang w:val="en-US"/>
              </w:rPr>
              <m:t>y</m:t>
            </m:r>
          </m:e>
          <m:sup>
            <m:r>
              <m:rPr>
                <m:sty m:val="bi"/>
              </m:rPr>
              <w:rPr>
                <w:rFonts w:ascii="Cambria Math" w:hAnsi="Cambria Math"/>
                <w:lang w:val="en-US"/>
              </w:rPr>
              <m:t>T</m:t>
            </m:r>
          </m:sup>
        </m:sSup>
        <m:r>
          <m:rPr>
            <m:sty m:val="bi"/>
          </m:rP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0</m:t>
            </m:r>
          </m:sub>
        </m:sSub>
        <m:r>
          <m:rPr>
            <m:sty m:val="bi"/>
          </m:rPr>
          <w:rPr>
            <w:rFonts w:ascii="Cambria Math" w:hAnsi="Cambria Math"/>
            <w:lang w:val="en-US"/>
          </w:rPr>
          <m:t xml:space="preserve">,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 xml:space="preserve">, …, </m:t>
        </m:r>
        <m:sSub>
          <m:sSubPr>
            <m:ctrlPr>
              <w:rPr>
                <w:rFonts w:ascii="Cambria Math" w:hAnsi="Cambria Math"/>
                <w:bCs/>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m</m:t>
            </m:r>
          </m:sub>
        </m:sSub>
        <m:r>
          <m:rPr>
            <m:sty m:val="bi"/>
          </m:rPr>
          <w:rPr>
            <w:rFonts w:ascii="Cambria Math" w:hAnsi="Cambria Math"/>
            <w:lang w:val="en-US"/>
          </w:rPr>
          <m:t>]</m:t>
        </m:r>
      </m:oMath>
      <w:r w:rsidR="00011FC1">
        <w:rPr>
          <w:rFonts w:eastAsiaTheme="minorEastAsia"/>
          <w:b/>
          <w:bCs/>
          <w:lang w:val="en-US"/>
        </w:rPr>
        <w:t xml:space="preserve"> </w:t>
      </w:r>
      <w:r w:rsidR="00011FC1">
        <w:rPr>
          <w:rFonts w:eastAsiaTheme="minorEastAsia"/>
          <w:lang w:val="en-US"/>
        </w:rPr>
        <w:t xml:space="preserve">are Poisson distributed. </w:t>
      </w:r>
      <w:r w:rsidR="00D23807">
        <w:rPr>
          <w:rFonts w:eastAsiaTheme="minorEastAsia"/>
          <w:lang w:val="en-US"/>
        </w:rPr>
        <w:t>I.e.</w:t>
      </w:r>
      <w:r w:rsidR="00FC34CF">
        <w:rPr>
          <w:rFonts w:eastAsiaTheme="minorEastAsia"/>
          <w:lang w:val="en-US"/>
        </w:rPr>
        <w:t>,</w:t>
      </w:r>
      <w:r w:rsidR="00D23807">
        <w:rPr>
          <w:rFonts w:eastAsiaTheme="minorEastAsia"/>
          <w:lang w:val="en-US"/>
        </w:rPr>
        <w:t xml:space="preserve"> it follows the </w:t>
      </w:r>
      <w:r w:rsidR="00F73F0B">
        <w:rPr>
          <w:rFonts w:eastAsiaTheme="minorEastAsia"/>
          <w:lang w:val="en-US"/>
        </w:rPr>
        <w:t xml:space="preserve">probability </w:t>
      </w:r>
      <w:r w:rsidR="001C59FC">
        <w:rPr>
          <w:rFonts w:eastAsiaTheme="minorEastAsia"/>
          <w:lang w:val="en-US"/>
        </w:rPr>
        <w:t>mass function (PMF)</w:t>
      </w:r>
      <w:r w:rsidR="00783F94">
        <w:rPr>
          <w:rFonts w:eastAsiaTheme="minorEastAsia"/>
          <w:lang w:val="en-US"/>
        </w:rPr>
        <w:t xml:space="preserve"> </w:t>
      </w:r>
      <w:r w:rsidR="00A50D59">
        <w:rPr>
          <w:rFonts w:eastAsiaTheme="minorEastAsia"/>
          <w:lang w:val="en-US"/>
        </w:rPr>
        <w:fldChar w:fldCharType="begin"/>
      </w:r>
      <w:r w:rsidR="00F8251E">
        <w:rPr>
          <w:rFonts w:eastAsiaTheme="minorEastAsia"/>
          <w:lang w:val="en-US"/>
        </w:rPr>
        <w:instrText xml:space="preserve"> ADDIN ZOTERO_ITEM CSL_CITATION {"citationID":"u8UQTDyf","properties":{"formattedCitation":"(Cameron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A50D59">
        <w:rPr>
          <w:rFonts w:eastAsiaTheme="minorEastAsia"/>
          <w:lang w:val="en-US"/>
        </w:rPr>
        <w:fldChar w:fldCharType="separate"/>
      </w:r>
      <w:r w:rsidR="00A50D59" w:rsidRPr="00BB4726">
        <w:rPr>
          <w:rFonts w:cs="Times New Roman"/>
          <w:lang w:val="en-US"/>
        </w:rPr>
        <w:t>(Cameron &amp; Trivedi, 2013a</w:t>
      </w:r>
      <w:r w:rsidR="00BB4726">
        <w:rPr>
          <w:rFonts w:cs="Times New Roman"/>
          <w:lang w:val="en-US"/>
        </w:rPr>
        <w:t>, p.3</w:t>
      </w:r>
      <w:r w:rsidR="00A50D59" w:rsidRPr="00BB4726">
        <w:rPr>
          <w:rFonts w:cs="Times New Roman"/>
          <w:lang w:val="en-US"/>
        </w:rPr>
        <w:t>)</w:t>
      </w:r>
      <w:r w:rsidR="00A50D59">
        <w:rPr>
          <w:rFonts w:eastAsiaTheme="minorEastAsia"/>
          <w:lang w:val="en-US"/>
        </w:rPr>
        <w:fldChar w:fldCharType="end"/>
      </w:r>
    </w:p>
    <w:p w14:paraId="26BAF3F3" w14:textId="130BB810" w:rsidR="000C7630" w:rsidRPr="00FC37BA" w:rsidRDefault="00787833" w:rsidP="00CB30D7">
      <w:pPr>
        <w:spacing w:line="360" w:lineRule="auto"/>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-λ</m:t>
                  </m:r>
                </m:sup>
              </m:sSup>
              <m:sSup>
                <m:sSupPr>
                  <m:ctrlPr>
                    <w:rPr>
                      <w:rFonts w:ascii="Cambria Math" w:eastAsiaTheme="minorEastAsia" w:hAnsi="Cambria Math"/>
                      <w:i/>
                      <w:lang w:val="en-US"/>
                    </w:rPr>
                  </m:ctrlPr>
                </m:sSupPr>
                <m:e>
                  <m:r>
                    <w:rPr>
                      <w:rFonts w:ascii="Cambria Math" w:eastAsiaTheme="minorEastAsia" w:hAnsi="Cambria Math"/>
                      <w:lang w:val="en-US"/>
                    </w:rPr>
                    <m:t>λ</m:t>
                  </m:r>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oMath>
      </m:oMathPara>
    </w:p>
    <w:p w14:paraId="761D5A61" w14:textId="72E88FA4" w:rsidR="00AE4506" w:rsidRDefault="00FC37BA" w:rsidP="00CB30D7">
      <w:pPr>
        <w:spacing w:line="360" w:lineRule="auto"/>
        <w:rPr>
          <w:rFonts w:eastAsiaTheme="minorEastAsia"/>
          <w:lang w:val="en-US"/>
        </w:rPr>
      </w:pPr>
      <w:r>
        <w:rPr>
          <w:rFonts w:eastAsiaTheme="minorEastAsia"/>
          <w:lang w:val="en-US"/>
        </w:rPr>
        <w:t xml:space="preserve">where </w:t>
      </w:r>
      <w:r w:rsidR="006635E1">
        <w:rPr>
          <w:rFonts w:eastAsiaTheme="minorEastAsia"/>
          <w:lang w:val="en-US"/>
        </w:rPr>
        <w:t xml:space="preserve">it finds the probability of getting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6635E1">
        <w:rPr>
          <w:rFonts w:eastAsiaTheme="minorEastAsia"/>
          <w:lang w:val="en-US"/>
        </w:rPr>
        <w:t xml:space="preserve"> counts when </w:t>
      </w:r>
      <w:r w:rsidR="00263979">
        <w:rPr>
          <w:rFonts w:eastAsiaTheme="minorEastAsia"/>
          <w:lang w:val="en-US"/>
        </w:rPr>
        <w:t>mean and variance is</w:t>
      </w:r>
      <w:r w:rsidR="004F23AA">
        <w:rPr>
          <w:rFonts w:eastAsiaTheme="minorEastAsia"/>
          <w:lang w:val="en-US"/>
        </w:rPr>
        <w:t xml:space="preserve"> both equal</w:t>
      </w:r>
      <w:r w:rsidR="00263979">
        <w:rPr>
          <w:rFonts w:eastAsiaTheme="minorEastAsia"/>
          <w:lang w:val="en-US"/>
        </w:rPr>
        <w:t xml:space="preserve"> </w:t>
      </w:r>
      <m:oMath>
        <m:r>
          <w:rPr>
            <w:rFonts w:ascii="Cambria Math" w:eastAsiaTheme="minorEastAsia" w:hAnsi="Cambria Math"/>
            <w:lang w:val="en-US"/>
          </w:rPr>
          <m:t>λ</m:t>
        </m:r>
      </m:oMath>
      <w:r w:rsidR="00A83B08">
        <w:rPr>
          <w:rFonts w:eastAsiaTheme="minorEastAsia"/>
          <w:lang w:val="en-US"/>
        </w:rPr>
        <w:t>.</w:t>
      </w:r>
      <w:r w:rsidR="004F23AA">
        <w:rPr>
          <w:rFonts w:eastAsiaTheme="minorEastAsia"/>
          <w:lang w:val="en-US"/>
        </w:rPr>
        <w:t xml:space="preserve">  </w:t>
      </w:r>
      <w:r w:rsidR="00263979">
        <w:rPr>
          <w:rFonts w:eastAsiaTheme="minorEastAsia"/>
          <w:lang w:val="en-US"/>
        </w:rPr>
        <w:t xml:space="preserve"> </w:t>
      </w:r>
      <w:r w:rsidR="008779C4">
        <w:rPr>
          <w:rFonts w:eastAsiaTheme="minorEastAsia"/>
          <w:lang w:val="en-US"/>
        </w:rPr>
        <w:t xml:space="preserve">Poisson regression tries to estimate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26421B">
        <w:rPr>
          <w:rFonts w:eastAsiaTheme="minorEastAsia"/>
          <w:lang w:val="en-US"/>
        </w:rPr>
        <w:t xml:space="preserve"> for</w:t>
      </w:r>
      <w:r w:rsidR="000A2C41">
        <w:rPr>
          <w:rFonts w:eastAsiaTheme="minorEastAsia"/>
          <w:lang w:val="en-US"/>
        </w:rPr>
        <w:t xml:space="preserve"> every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0A2C41">
        <w:rPr>
          <w:rFonts w:eastAsiaTheme="minorEastAsia"/>
          <w:lang w:val="en-US"/>
        </w:rPr>
        <w:t xml:space="preserve"> in</w:t>
      </w:r>
      <w:r w:rsidR="0026421B">
        <w:rPr>
          <w:rFonts w:eastAsiaTheme="minorEastAsia"/>
          <w:lang w:val="en-US"/>
        </w:rPr>
        <w:t xml:space="preserve"> </w:t>
      </w:r>
      <m:oMath>
        <m:r>
          <m:rPr>
            <m:sty m:val="bi"/>
          </m:rPr>
          <w:rPr>
            <w:rFonts w:ascii="Cambria Math" w:eastAsiaTheme="minorEastAsia" w:hAnsi="Cambria Math"/>
            <w:lang w:val="en-US"/>
          </w:rPr>
          <m:t>y</m:t>
        </m:r>
      </m:oMath>
      <w:r w:rsidR="008779C4">
        <w:rPr>
          <w:rFonts w:eastAsiaTheme="minorEastAsia"/>
          <w:lang w:val="en-US"/>
        </w:rPr>
        <w:t xml:space="preserve"> using the </w:t>
      </w:r>
      <w:r w:rsidR="004028BE">
        <w:rPr>
          <w:rFonts w:eastAsiaTheme="minorEastAsia"/>
          <w:lang w:val="en-US"/>
        </w:rPr>
        <w:t xml:space="preserve">linear </w:t>
      </w:r>
      <w:r w:rsidR="008779C4">
        <w:rPr>
          <w:rFonts w:eastAsiaTheme="minorEastAsia"/>
          <w:lang w:val="en-US"/>
        </w:rPr>
        <w:t>model</w:t>
      </w:r>
      <w:r w:rsidR="001A5C0B">
        <w:rPr>
          <w:rFonts w:eastAsiaTheme="minorEastAsia"/>
          <w:lang w:val="en-US"/>
        </w:rPr>
        <w:t xml:space="preserve"> with a set of </w:t>
      </w:r>
      <m:oMath>
        <m:r>
          <w:rPr>
            <w:rFonts w:ascii="Cambria Math" w:eastAsiaTheme="minorEastAsia" w:hAnsi="Cambria Math"/>
            <w:lang w:val="en-US"/>
          </w:rPr>
          <m:t>n x m</m:t>
        </m:r>
      </m:oMath>
      <w:r w:rsidR="001A5C0B">
        <w:rPr>
          <w:rFonts w:eastAsiaTheme="minorEastAsia"/>
          <w:lang w:val="en-US"/>
        </w:rPr>
        <w:t xml:space="preserve"> </w:t>
      </w:r>
      <w:r w:rsidR="007A43D4">
        <w:rPr>
          <w:rFonts w:eastAsiaTheme="minorEastAsia"/>
          <w:lang w:val="en-US"/>
        </w:rPr>
        <w:t>regressors</w:t>
      </w:r>
      <w:r w:rsidR="00A86F3C">
        <w:rPr>
          <w:rFonts w:eastAsiaTheme="minorEastAsia"/>
          <w:lang w:val="en-US"/>
        </w:rPr>
        <w:t xml:space="preserve"> in </w:t>
      </w:r>
      <m:oMath>
        <m:r>
          <m:rPr>
            <m:sty m:val="bi"/>
          </m:rPr>
          <w:rPr>
            <w:rFonts w:ascii="Cambria Math" w:eastAsiaTheme="minorEastAsia" w:hAnsi="Cambria Math"/>
            <w:lang w:val="en-US"/>
          </w:rPr>
          <m:t>X</m:t>
        </m:r>
      </m:oMath>
      <w:r w:rsidR="008779C4">
        <w:rPr>
          <w:rFonts w:eastAsiaTheme="minorEastAsia"/>
          <w:lang w:val="en-US"/>
        </w:rPr>
        <w:t xml:space="preserve"> </w:t>
      </w:r>
      <w:r w:rsidR="00A12551">
        <w:rPr>
          <w:rFonts w:eastAsiaTheme="minorEastAsia"/>
          <w:lang w:val="en-US"/>
        </w:rPr>
        <w:t>and estimated</w:t>
      </w:r>
      <w:r w:rsidR="0013545F">
        <w:rPr>
          <w:rFonts w:eastAsiaTheme="minorEastAsia"/>
          <w:lang w:val="en-US"/>
        </w:rPr>
        <w:t xml:space="preserve"> </w:t>
      </w:r>
      <m:oMath>
        <m:r>
          <w:rPr>
            <w:rFonts w:ascii="Cambria Math" w:eastAsiaTheme="minorEastAsia" w:hAnsi="Cambria Math"/>
            <w:lang w:val="en-US"/>
          </w:rPr>
          <m:t>n x 1</m:t>
        </m:r>
      </m:oMath>
      <w:r w:rsidR="00A12551">
        <w:rPr>
          <w:rFonts w:eastAsiaTheme="minorEastAsia"/>
          <w:lang w:val="en-US"/>
        </w:rPr>
        <w:t xml:space="preserve"> coefficients</w:t>
      </w:r>
      <w:r w:rsidR="00A86F3C">
        <w:rPr>
          <w:rFonts w:eastAsiaTheme="minorEastAsia"/>
          <w:lang w:val="en-US"/>
        </w:rPr>
        <w:t xml:space="preserve"> in</w:t>
      </w:r>
      <w:r w:rsidR="00A12551">
        <w:rPr>
          <w:rFonts w:eastAsiaTheme="minorEastAsia"/>
          <w:lang w:val="en-US"/>
        </w:rPr>
        <w:t xml:space="preserve"> </w:t>
      </w:r>
      <m:oMath>
        <m:r>
          <m:rPr>
            <m:sty m:val="bi"/>
          </m:rPr>
          <w:rPr>
            <w:rFonts w:ascii="Cambria Math" w:eastAsiaTheme="minorEastAsia" w:hAnsi="Cambria Math"/>
            <w:lang w:val="en-US"/>
          </w:rPr>
          <m:t>β</m:t>
        </m:r>
      </m:oMath>
      <w:r w:rsidR="00F73C5A">
        <w:rPr>
          <w:rFonts w:eastAsiaTheme="minorEastAsia"/>
          <w:b/>
          <w:bCs/>
          <w:lang w:val="en-US"/>
        </w:rPr>
        <w:t xml:space="preserve"> </w:t>
      </w:r>
      <w:r w:rsidR="00373180">
        <w:rPr>
          <w:rFonts w:eastAsiaTheme="minorEastAsia"/>
          <w:lang w:val="en-US"/>
        </w:rPr>
        <w:fldChar w:fldCharType="begin"/>
      </w:r>
      <w:r w:rsidR="00FD62D6">
        <w:rPr>
          <w:rFonts w:eastAsiaTheme="minorEastAsia"/>
          <w:lang w:val="en-US"/>
        </w:rPr>
        <w:instrText xml:space="preserve"> ADDIN ZOTERO_ITEM CSL_CITATION {"citationID":"4H972Ono","properties":{"formattedCitation":"(Cameron &amp; Trivedi, 2013a)","plainCitation":"(Cameron &amp; Trivedi, 2013a)","dontUpdate":true,"noteIndex":0},"citationItems":[{"id":301,"uris":["http://zotero.org/users/9228513/items/VB8RKHZW"],"itemData":{"id":301,"type":"chapter","abstract":"God made the integers, all the rest is the work of man.– KroneckerThis book is concerned with models of event counts. An event count refers to the number of times an event occurs, for example, the number of airline accidents or earthquakes. It is the realization of a nonnegative integer-valued random variable. A univariate statistical model of event counts usually specifies a probability distribution of the number of occurrences of the event known up to some parameters. Estimation and inference in such models are concerned with the unknown parameters, given the probability distribution and the count data. Such a specification involves no other variables, and the number of events is assumed to be independently identically distributed (iid). Much early theoretical and applied work on event counts was carried out in the univariate framework. The main focus of this book, however, is on regression analysis of event counts.The statistical analysis of counts within the framework of discrete parametric distributions for univariate iid random variables has a long and rich history (Johnson, Kemp, and Kotz, 2005). The Poisson distribution was derived as a limiting case of the binomial by Poisson (1837). Early applications include the classic study of Bortkiewicz (1898) of the annual number of deaths in the Prussian army from being kicked by mules. A standard generalization of the Poisson is the negative binomial distribution. It was derived by Greenwood and Yule (1920), as a consequence of apparent contagion due to unobserved heterogeneity, and by Eggenberger and Polya (1923) as a result of true contagion.","collection-title":"Econometric Society Monographs","container-title":"Regression Analysis of Count Data","edition":"2","event-place":"Cambridge","ISBN":"978-1-107-01416-9","note":"DOI: 10.1017/CBO9781139013567.004","page":"1-20","publisher":"Cambridge University Press","publisher-place":"Cambridge","source":"Cambridge University Press","title":"Introduction","URL":"https://www.cambridge.org/core/books/regression-analysis-of-count-data/introduction/B75A323D25241D7B4F9C9AE735666827","editor":[{"family":"Cameron","given":"A. Colin"},{"family":"Trivedi","given":"Pravin K."}],"accessed":{"date-parts":[["2022",3,29]]},"issued":{"date-parts":[["2013"]]}}}],"schema":"https://github.com/citation-style-language/schema/raw/master/csl-citation.json"} </w:instrText>
      </w:r>
      <w:r w:rsidR="00373180">
        <w:rPr>
          <w:rFonts w:eastAsiaTheme="minorEastAsia"/>
          <w:lang w:val="en-US"/>
        </w:rPr>
        <w:fldChar w:fldCharType="separate"/>
      </w:r>
      <w:r w:rsidR="00472668" w:rsidRPr="00472668">
        <w:rPr>
          <w:rFonts w:cs="Times New Roman"/>
          <w:lang w:val="en-US"/>
        </w:rPr>
        <w:t>(Cameron &amp; Trivedi, 2013a</w:t>
      </w:r>
      <w:r w:rsidR="00472668">
        <w:rPr>
          <w:rFonts w:cs="Times New Roman"/>
          <w:lang w:val="en-US"/>
        </w:rPr>
        <w:t>, p.10</w:t>
      </w:r>
      <w:r w:rsidR="00472668" w:rsidRPr="00472668">
        <w:rPr>
          <w:rFonts w:cs="Times New Roman"/>
          <w:lang w:val="en-US"/>
        </w:rPr>
        <w:t>)</w:t>
      </w:r>
      <w:r w:rsidR="00373180">
        <w:rPr>
          <w:rFonts w:eastAsiaTheme="minorEastAsia"/>
          <w:lang w:val="en-US"/>
        </w:rPr>
        <w:fldChar w:fldCharType="end"/>
      </w:r>
    </w:p>
    <w:p w14:paraId="151D1456" w14:textId="20862B40" w:rsidR="008779C4" w:rsidRPr="00F8251E" w:rsidRDefault="008C477A"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lang w:val="en-US"/>
                        </w:rPr>
                        <m:t>y</m:t>
                      </m:r>
                    </m:e>
                    <m:sub>
                      <m:r>
                        <m:rPr>
                          <m:sty m:val="p"/>
                        </m:rPr>
                        <w:rPr>
                          <w:rFonts w:ascii="Cambria Math" w:eastAsiaTheme="minorEastAsia" w:hAnsi="Cambria Math"/>
                          <w:lang w:val="en-US"/>
                        </w:rPr>
                        <m:t>i</m:t>
                      </m:r>
                    </m:sub>
                  </m:sSub>
                </m:e>
                <m:e>
                  <m:sSub>
                    <m:sSubPr>
                      <m:ctrlPr>
                        <w:rPr>
                          <w:rFonts w:ascii="Cambria Math" w:eastAsiaTheme="minorEastAsia" w:hAnsi="Cambria Math"/>
                          <w:b/>
                          <w:bCs/>
                        </w:rPr>
                      </m:ctrlPr>
                    </m:sSubPr>
                    <m:e>
                      <m:r>
                        <m:rPr>
                          <m:sty m:val="b"/>
                        </m:rPr>
                        <w:rPr>
                          <w:rFonts w:ascii="Cambria Math" w:eastAsiaTheme="minorEastAsia" w:hAnsi="Cambria Math"/>
                        </w:rPr>
                        <m:t>x</m:t>
                      </m:r>
                    </m:e>
                    <m:sub>
                      <m:r>
                        <m:rPr>
                          <m:sty m:val="p"/>
                        </m:rPr>
                        <w:rPr>
                          <w:rFonts w:ascii="Cambria Math" w:eastAsiaTheme="minorEastAsia" w:hAnsi="Cambria Math"/>
                          <w:lang w:val="en-US"/>
                        </w:rPr>
                        <m:t>i</m:t>
                      </m:r>
                    </m:sub>
                  </m:sSub>
                </m:e>
              </m:d>
              <m:r>
                <m:rPr>
                  <m:sty m:val="p"/>
                </m:rPr>
                <w:rPr>
                  <w:rFonts w:ascii="Cambria Math" w:eastAsiaTheme="minorEastAsia" w:hAnsi="Cambria Math"/>
                  <w:lang w:val="en-US"/>
                </w:rPr>
                <m:t>=</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r>
            <w:rPr>
              <w:rFonts w:ascii="Cambria Math" w:eastAsiaTheme="minorEastAsia" w:hAnsi="Cambria Math"/>
              <w:lang w:val="en-US"/>
            </w:rPr>
            <m:t>=</m:t>
          </m:r>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i</m:t>
              </m:r>
            </m:sub>
            <m:sup>
              <m:r>
                <m:rPr>
                  <m:sty m:val="bi"/>
                </m:rPr>
                <w:rPr>
                  <w:rFonts w:ascii="Cambria Math" w:eastAsiaTheme="minorEastAsia" w:hAnsi="Cambria Math"/>
                </w:rPr>
                <m:t>T</m:t>
              </m:r>
            </m:sup>
          </m:sSubSup>
          <m:r>
            <m:rPr>
              <m:sty m:val="bi"/>
            </m:rPr>
            <w:rPr>
              <w:rFonts w:ascii="Cambria Math" w:eastAsiaTheme="minorEastAsia" w:hAnsi="Cambria Math"/>
            </w:rPr>
            <m:t>β</m:t>
          </m:r>
          <m:r>
            <m:rPr>
              <m:sty m:val="bi"/>
            </m:rPr>
            <w:rPr>
              <w:rFonts w:ascii="Cambria Math" w:eastAsiaTheme="minorEastAsia" w:hAnsi="Cambria Math"/>
              <w:lang w:val="en-US"/>
            </w:rPr>
            <m:t xml:space="preserve">= </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 xml:space="preserve"> , </m:t>
          </m:r>
        </m:oMath>
      </m:oMathPara>
    </w:p>
    <w:p w14:paraId="591E3A52" w14:textId="70B00054" w:rsidR="007E771E" w:rsidRDefault="00741716" w:rsidP="00CB30D7">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m:t>
            </m:r>
          </m:sub>
        </m:sSub>
      </m:oMath>
      <w:r w:rsidR="00D96D68">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th</m:t>
            </m:r>
          </m:sup>
        </m:sSup>
      </m:oMath>
      <w:r w:rsidR="00D96D68">
        <w:rPr>
          <w:rFonts w:eastAsiaTheme="minorEastAsia"/>
          <w:lang w:val="en-US"/>
        </w:rPr>
        <w:t xml:space="preserve"> </w:t>
      </w:r>
      <w:r w:rsidR="00881982">
        <w:rPr>
          <w:rFonts w:eastAsiaTheme="minorEastAsia"/>
          <w:lang w:val="en-US"/>
        </w:rPr>
        <w:t xml:space="preserve"> of a total of </w:t>
      </w:r>
      <m:oMath>
        <m:r>
          <w:rPr>
            <w:rFonts w:ascii="Cambria Math" w:eastAsiaTheme="minorEastAsia" w:hAnsi="Cambria Math"/>
            <w:lang w:val="en-US"/>
          </w:rPr>
          <m:t>n</m:t>
        </m:r>
      </m:oMath>
      <w:r w:rsidR="00881982">
        <w:rPr>
          <w:rFonts w:eastAsiaTheme="minorEastAsia"/>
          <w:lang w:val="en-US"/>
        </w:rPr>
        <w:t xml:space="preserve"> </w:t>
      </w:r>
      <w:r w:rsidR="00D96D68">
        <w:rPr>
          <w:rFonts w:eastAsiaTheme="minorEastAsia"/>
          <w:lang w:val="en-US"/>
        </w:rPr>
        <w:t>regressor</w:t>
      </w:r>
      <w:r w:rsidR="00881982">
        <w:rPr>
          <w:rFonts w:eastAsiaTheme="minorEastAsia"/>
          <w:lang w:val="en-US"/>
        </w:rPr>
        <w:t>s</w:t>
      </w:r>
      <w:r w:rsidR="00D96D68">
        <w:rPr>
          <w:rFonts w:eastAsiaTheme="minorEastAsia"/>
          <w:lang w:val="en-US"/>
        </w:rPr>
        <w:t xml:space="preserve"> </w:t>
      </w:r>
      <w:r w:rsidR="00BA3D57">
        <w:rPr>
          <w:rFonts w:eastAsiaTheme="minorEastAsia"/>
          <w:lang w:val="en-US"/>
        </w:rPr>
        <w:t xml:space="preserve">for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BA3D57">
        <w:rPr>
          <w:rFonts w:eastAsiaTheme="minorEastAsia"/>
          <w:lang w:val="en-US"/>
        </w:rPr>
        <w:t xml:space="preserve"> datapoint</w:t>
      </w:r>
      <w:r w:rsidR="00857DDA">
        <w:rPr>
          <w:rFonts w:eastAsiaTheme="minorEastAsia"/>
          <w:lang w:val="en-US"/>
        </w:rPr>
        <w:t xml:space="preserve">. </w:t>
      </w:r>
      <w:r w:rsidR="006D4516">
        <w:rPr>
          <w:rFonts w:eastAsiaTheme="minorEastAsia"/>
          <w:lang w:val="en-US"/>
        </w:rPr>
        <w:t xml:space="preserve">However, </w:t>
      </w:r>
      <w:r w:rsidR="00FB4F4B">
        <w:rPr>
          <w:rFonts w:eastAsiaTheme="minorEastAsia"/>
          <w:lang w:val="en-US"/>
        </w:rPr>
        <w:t xml:space="preserve">a problem arises </w:t>
      </w:r>
      <w:r w:rsidR="007F1370">
        <w:rPr>
          <w:rFonts w:eastAsiaTheme="minorEastAsia"/>
          <w:lang w:val="en-US"/>
        </w:rPr>
        <w:t>if</w:t>
      </w:r>
      <w:r w:rsidR="00FB4F4B">
        <w:rPr>
          <w:rFonts w:eastAsiaTheme="minorEastAsia"/>
          <w:lang w:val="en-US"/>
        </w:rPr>
        <w:t xml:space="preserve"> the combination of regressors and coefficients </w:t>
      </w:r>
      <w:r w:rsidR="007F1370">
        <w:rPr>
          <w:rFonts w:eastAsiaTheme="minorEastAsia"/>
          <w:lang w:val="en-US"/>
        </w:rPr>
        <w:t>sums to a negative number. The mean counts cannot be negative</w:t>
      </w:r>
      <w:r w:rsidR="00D95FAA">
        <w:rPr>
          <w:rFonts w:eastAsiaTheme="minorEastAsia"/>
          <w:lang w:val="en-US"/>
        </w:rPr>
        <w:t xml:space="preserve">, we </w:t>
      </w:r>
      <w:r w:rsidR="00694038">
        <w:rPr>
          <w:rFonts w:eastAsiaTheme="minorEastAsia"/>
          <w:lang w:val="en-US"/>
        </w:rPr>
        <w:t xml:space="preserve">therefore use the natural log </w:t>
      </w:r>
      <w:r w:rsidR="00BB5A4A">
        <w:rPr>
          <w:rFonts w:eastAsiaTheme="minorEastAsia"/>
          <w:lang w:val="en-US"/>
        </w:rPr>
        <w:t xml:space="preserve">of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7E771E">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4413B" w:rsidRPr="00DC594E" w14:paraId="44EDBCA8" w14:textId="77777777" w:rsidTr="00ED02DC">
        <w:tc>
          <w:tcPr>
            <w:tcW w:w="8815" w:type="dxa"/>
          </w:tcPr>
          <w:p w14:paraId="528A3C50" w14:textId="0EFD4E14" w:rsidR="0084413B" w:rsidRPr="009241D2" w:rsidRDefault="008C477A" w:rsidP="00CB30D7">
            <w:pPr>
              <w:spacing w:line="360" w:lineRule="auto"/>
              <w:rPr>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nary>
                          <m:naryPr>
                            <m:chr m:val="∑"/>
                            <m:ctrlPr>
                              <w:rPr>
                                <w:rFonts w:ascii="Cambria Math" w:eastAsiaTheme="minorEastAsia" w:hAnsi="Cambria Math"/>
                                <w:i/>
                                <w:lang w:val="en-US"/>
                              </w:rPr>
                            </m:ctrlPr>
                          </m:naryPr>
                          <m:sub>
                            <m:r>
                              <w:rPr>
                                <w:rFonts w:ascii="Cambria Math" w:hAnsi="Cambria Math"/>
                              </w:rPr>
                              <m:t>j</m:t>
                            </m:r>
                            <m:r>
                              <w:rPr>
                                <w:rFonts w:ascii="Cambria Math" w:hAnsi="Cambria Math"/>
                                <w:lang w:val="en-US"/>
                              </w:rPr>
                              <m:t>=0</m:t>
                            </m:r>
                          </m:sub>
                          <m:sup>
                            <m:r>
                              <w:rPr>
                                <w:rFonts w:ascii="Cambria Math" w:hAnsi="Cambria Math"/>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j,i</m:t>
                                </m:r>
                              </m:sub>
                            </m:sSub>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j,i</m:t>
                                </m:r>
                              </m:sub>
                            </m:sSub>
                          </m:e>
                        </m:nary>
                      </m:e>
                    </m:func>
                  </m:e>
                </m:func>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r>
                  <w:rPr>
                    <w:rFonts w:ascii="Cambria Math" w:eastAsiaTheme="minorEastAsia" w:hAnsi="Cambria Math"/>
                    <w:lang w:val="en-US"/>
                  </w:rPr>
                  <m:t>.</m:t>
                </m:r>
              </m:oMath>
            </m:oMathPara>
          </w:p>
        </w:tc>
        <w:tc>
          <w:tcPr>
            <w:tcW w:w="535" w:type="dxa"/>
          </w:tcPr>
          <w:p w14:paraId="1C38AA66" w14:textId="0BC5E991" w:rsidR="0084413B" w:rsidRPr="009241D2" w:rsidRDefault="0084413B" w:rsidP="00CB30D7">
            <w:pPr>
              <w:spacing w:line="360" w:lineRule="auto"/>
              <w:rPr>
                <w:lang w:val="en-US"/>
              </w:rPr>
            </w:pPr>
            <w:r>
              <w:fldChar w:fldCharType="begin"/>
            </w:r>
            <w:r w:rsidRPr="009241D2">
              <w:rPr>
                <w:lang w:val="en-US"/>
              </w:rPr>
              <w:instrText xml:space="preserve"> STYLEREF 1 \s </w:instrText>
            </w:r>
            <w:r>
              <w:fldChar w:fldCharType="separate"/>
            </w:r>
            <w:r w:rsidR="000E19EF">
              <w:rPr>
                <w:noProof/>
                <w:lang w:val="en-US"/>
              </w:rPr>
              <w:t>1</w:t>
            </w:r>
            <w:r>
              <w:fldChar w:fldCharType="end"/>
            </w:r>
            <w:r w:rsidRPr="009241D2">
              <w:rPr>
                <w:lang w:val="en-US"/>
              </w:rPr>
              <w:noBreakHyphen/>
            </w:r>
            <w:r>
              <w:fldChar w:fldCharType="begin"/>
            </w:r>
            <w:r w:rsidRPr="009241D2">
              <w:rPr>
                <w:lang w:val="en-US"/>
              </w:rPr>
              <w:instrText xml:space="preserve"> SEQ Equation \* ARABIC \s 1 </w:instrText>
            </w:r>
            <w:r>
              <w:fldChar w:fldCharType="separate"/>
            </w:r>
            <w:r w:rsidR="000E19EF">
              <w:rPr>
                <w:noProof/>
                <w:lang w:val="en-US"/>
              </w:rPr>
              <w:t>20</w:t>
            </w:r>
            <w:r>
              <w:fldChar w:fldCharType="end"/>
            </w:r>
          </w:p>
        </w:tc>
      </w:tr>
    </w:tbl>
    <w:p w14:paraId="4AA10C88" w14:textId="4B6FF891" w:rsidR="00DE1865" w:rsidRDefault="00E61423" w:rsidP="00CB30D7">
      <w:pPr>
        <w:spacing w:line="360" w:lineRule="auto"/>
        <w:rPr>
          <w:rFonts w:eastAsiaTheme="minorEastAsia"/>
          <w:lang w:val="en-US"/>
        </w:rPr>
      </w:pPr>
      <w:r>
        <w:rPr>
          <w:rFonts w:eastAsiaTheme="minorEastAsia"/>
          <w:lang w:val="en-US"/>
        </w:rPr>
        <w:t xml:space="preserve">The estimation of coefficients </w:t>
      </w:r>
      <w:r w:rsidR="00FA4EAE">
        <w:rPr>
          <w:rFonts w:eastAsiaTheme="minorEastAsia"/>
          <w:lang w:val="en-US"/>
        </w:rPr>
        <w:t xml:space="preserve">is done using </w:t>
      </w:r>
      <w:r w:rsidR="009667FC">
        <w:rPr>
          <w:rFonts w:eastAsiaTheme="minorEastAsia"/>
          <w:lang w:val="en-US"/>
        </w:rPr>
        <w:t>the maximum likelihood estimator (MLE)</w:t>
      </w:r>
      <w:r w:rsidR="00294332">
        <w:rPr>
          <w:rFonts w:eastAsiaTheme="minorEastAsia"/>
          <w:lang w:val="en-US"/>
        </w:rPr>
        <w:t>. The likelihood function describes the joint probability of observing</w:t>
      </w:r>
      <w:r w:rsidR="00027FBB">
        <w:rPr>
          <w:rFonts w:eastAsiaTheme="minorEastAsia"/>
          <w:lang w:val="en-US"/>
        </w:rPr>
        <w:t xml:space="preserve"> all</w:t>
      </w:r>
      <w:r w:rsidR="00294332">
        <w:rPr>
          <w:rFonts w:eastAsiaTheme="minorEastAsia"/>
          <w:lang w:val="en-US"/>
        </w:rPr>
        <w:t xml:space="preserve"> the data</w:t>
      </w:r>
      <w:r w:rsidR="007F6522">
        <w:rPr>
          <w:rFonts w:eastAsiaTheme="minorEastAsia"/>
          <w:lang w:val="en-US"/>
        </w:rPr>
        <w:t xml:space="preserve"> </w:t>
      </w:r>
      <m:oMath>
        <m:r>
          <m:rPr>
            <m:sty m:val="bi"/>
          </m:rPr>
          <w:rPr>
            <w:rFonts w:ascii="Cambria Math" w:eastAsiaTheme="minorEastAsia" w:hAnsi="Cambria Math"/>
            <w:lang w:val="en-US"/>
          </w:rPr>
          <m:t>y</m:t>
        </m:r>
      </m:oMath>
      <w:r w:rsidR="00294332">
        <w:rPr>
          <w:rFonts w:eastAsiaTheme="minorEastAsia"/>
          <w:lang w:val="en-US"/>
        </w:rPr>
        <w:t xml:space="preserve"> given a set of parameters </w:t>
      </w:r>
      <m:oMath>
        <m:r>
          <m:rPr>
            <m:sty m:val="bi"/>
          </m:rPr>
          <w:rPr>
            <w:rFonts w:ascii="Cambria Math" w:eastAsiaTheme="minorEastAsia" w:hAnsi="Cambria Math"/>
            <w:lang w:val="en-US"/>
          </w:rPr>
          <m:t>β</m:t>
        </m:r>
      </m:oMath>
      <w:r w:rsidR="00DE1865">
        <w:rPr>
          <w:rFonts w:eastAsiaTheme="minorEastAsia"/>
          <w:lang w:val="en-US"/>
        </w:rPr>
        <w:t xml:space="preserve"> represented by </w:t>
      </w:r>
    </w:p>
    <w:p w14:paraId="02BA7CE4" w14:textId="45F0F642" w:rsidR="00230BB7" w:rsidRPr="00147220" w:rsidRDefault="00230BB7" w:rsidP="00CB30D7">
      <w:pPr>
        <w:spacing w:line="360" w:lineRule="auto"/>
        <w:rPr>
          <w:rFonts w:eastAsiaTheme="minorEastAsia"/>
          <w:lang w:val="en-US"/>
        </w:rPr>
      </w:pPr>
      <m:oMathPara>
        <m:oMath>
          <m:r>
            <m:rPr>
              <m:scr m:val="script"/>
            </m:rPr>
            <w:rPr>
              <w:rFonts w:ascii="Cambria Math" w:eastAsiaTheme="minorEastAsia" w:hAnsi="Cambria Math"/>
              <w:lang w:val="en-US"/>
            </w:rPr>
            <m:t>L</m:t>
          </m:r>
          <m:d>
            <m:dPr>
              <m:ctrlPr>
                <w:rPr>
                  <w:rFonts w:ascii="Cambria Math" w:eastAsiaTheme="minorEastAsia" w:hAnsi="Cambria Math"/>
                  <w:i/>
                  <w:lang w:val="en-US"/>
                </w:rPr>
              </m:ctrlPr>
            </m:d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r>
                    <m:rPr>
                      <m:sty m:val="bi"/>
                    </m:rPr>
                    <w:rPr>
                      <w:rFonts w:ascii="Cambria Math" w:eastAsiaTheme="minorEastAsia" w:hAnsi="Cambria Math"/>
                      <w:lang w:val="en-US"/>
                    </w:rPr>
                    <m:t>β</m:t>
                  </m:r>
                </m:e>
              </m:d>
              <m:r>
                <w:rPr>
                  <w:rFonts w:ascii="Cambria Math" w:eastAsiaTheme="minorEastAsia" w:hAnsi="Cambria Math"/>
                  <w:lang w:val="en-US"/>
                </w:rPr>
                <m:t xml:space="preserve"> </m:t>
              </m:r>
            </m:e>
          </m:nary>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d>
                    </m:e>
                  </m:func>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r>
            <w:rPr>
              <w:rFonts w:ascii="Cambria Math" w:eastAsiaTheme="minorEastAsia" w:hAnsi="Cambria Math"/>
              <w:lang w:val="en-US"/>
            </w:rPr>
            <m:t>,</m:t>
          </m:r>
        </m:oMath>
      </m:oMathPara>
    </w:p>
    <w:p w14:paraId="7350EC66" w14:textId="0FC5012F" w:rsidR="00147220" w:rsidRDefault="00147220" w:rsidP="00CB30D7">
      <w:pPr>
        <w:spacing w:line="360" w:lineRule="auto"/>
        <w:rPr>
          <w:rFonts w:eastAsiaTheme="minorEastAsia"/>
          <w:lang w:val="en-US"/>
        </w:rPr>
      </w:pPr>
      <w:r>
        <w:rPr>
          <w:rFonts w:eastAsiaTheme="minorEastAsia"/>
          <w:lang w:val="en-US"/>
        </w:rPr>
        <w:t xml:space="preserve">now inserting the expression for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func>
      </m:oMath>
      <w:r w:rsidR="00ED02DC">
        <w:rPr>
          <w:rFonts w:eastAsiaTheme="minorEastAsia"/>
          <w:lang w:val="en-US"/>
        </w:rPr>
        <w:t xml:space="preserve"> from equation </w:t>
      </w:r>
      <w:r w:rsidR="00ED02DC">
        <w:rPr>
          <w:rFonts w:eastAsiaTheme="minorEastAsia"/>
          <w:lang w:val="en-US"/>
        </w:rPr>
        <w:fldChar w:fldCharType="begin"/>
      </w:r>
      <w:r w:rsidR="00ED02DC">
        <w:rPr>
          <w:rFonts w:eastAsiaTheme="minorEastAsia"/>
          <w:lang w:val="en-US"/>
        </w:rPr>
        <w:instrText xml:space="preserve"> REF _Ref99466604 \h </w:instrText>
      </w:r>
      <w:r w:rsidR="00CB30D7">
        <w:rPr>
          <w:rFonts w:eastAsiaTheme="minorEastAsia"/>
          <w:lang w:val="en-US"/>
        </w:rPr>
        <w:instrText xml:space="preserve"> \* MERGEFORMAT </w:instrText>
      </w:r>
      <w:r w:rsidR="00ED02DC">
        <w:rPr>
          <w:rFonts w:eastAsiaTheme="minorEastAsia"/>
          <w:lang w:val="en-US"/>
        </w:rPr>
      </w:r>
      <w:r w:rsidR="00ED02DC">
        <w:rPr>
          <w:rFonts w:eastAsiaTheme="minorEastAsia"/>
          <w:lang w:val="en-US"/>
        </w:rPr>
        <w:fldChar w:fldCharType="separate"/>
      </w:r>
      <w:r w:rsidR="000E19EF" w:rsidRPr="000E19EF">
        <w:rPr>
          <w:noProof/>
          <w:lang w:val="en-US"/>
        </w:rPr>
        <w:t>1</w:t>
      </w:r>
      <w:r w:rsidR="000E19EF" w:rsidRPr="000E19EF">
        <w:rPr>
          <w:noProof/>
          <w:lang w:val="en-US"/>
        </w:rPr>
        <w:noBreakHyphen/>
        <w:t>21</w:t>
      </w:r>
      <w:r w:rsidR="00ED02DC">
        <w:rPr>
          <w:rFonts w:eastAsiaTheme="minorEastAsia"/>
          <w:lang w:val="en-US"/>
        </w:rPr>
        <w:fldChar w:fldCharType="end"/>
      </w:r>
      <w:r w:rsidR="00972B33">
        <w:rPr>
          <w:rFonts w:eastAsiaTheme="minorEastAsia"/>
          <w:lang w:val="en-US"/>
        </w:rPr>
        <w:t xml:space="preserve"> we get </w:t>
      </w:r>
    </w:p>
    <w:p w14:paraId="02D8F98E" w14:textId="4C8169BA" w:rsidR="00972B33" w:rsidRDefault="00972B33" w:rsidP="00CB30D7">
      <w:pPr>
        <w:spacing w:line="360" w:lineRule="auto"/>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p>
                        <m:sSupPr>
                          <m:ctrlPr>
                            <w:rPr>
                              <w:rFonts w:ascii="Cambria Math" w:eastAsiaTheme="minorEastAsia" w:hAnsi="Cambria Math"/>
                              <w:i/>
                              <w:lang w:val="en-US"/>
                            </w:rPr>
                          </m:ctrlPr>
                        </m:sSupPr>
                        <m:e>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sup>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p>
                      </m:sSup>
                      <m:r>
                        <w:rPr>
                          <w:rFonts w:ascii="Cambria Math" w:eastAsiaTheme="minorEastAsia" w:hAnsi="Cambria Math"/>
                          <w:lang w:val="en-US"/>
                        </w:rPr>
                        <m:t xml:space="preserve"> </m:t>
                      </m:r>
                    </m:e>
                  </m:func>
                </m:num>
                <m:den>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en>
              </m:f>
              <m:r>
                <w:rPr>
                  <w:rFonts w:ascii="Cambria Math" w:eastAsiaTheme="minorEastAsia" w:hAnsi="Cambria Math"/>
                  <w:lang w:val="en-US"/>
                </w:rPr>
                <m:t xml:space="preserve"> </m:t>
              </m:r>
            </m:e>
          </m:nary>
        </m:oMath>
      </m:oMathPara>
    </w:p>
    <w:p w14:paraId="32ABEC86" w14:textId="4511FA74" w:rsidR="00AE4506" w:rsidRDefault="00B533AC" w:rsidP="00CB30D7">
      <w:pPr>
        <w:spacing w:line="360" w:lineRule="auto"/>
        <w:jc w:val="both"/>
        <w:rPr>
          <w:rFonts w:eastAsiaTheme="minorEastAsia"/>
          <w:lang w:val="en-US"/>
        </w:rPr>
      </w:pPr>
      <w:r>
        <w:rPr>
          <w:rFonts w:eastAsiaTheme="minorEastAsia"/>
          <w:lang w:val="en-US"/>
        </w:rPr>
        <w:t>It is important to note that the datapoints are assumed independent</w:t>
      </w:r>
      <w:r w:rsidR="00F1118C">
        <w:rPr>
          <w:rFonts w:eastAsiaTheme="minorEastAsia"/>
          <w:lang w:val="en-US"/>
        </w:rPr>
        <w:t xml:space="preserve">, which allows us to use </w:t>
      </w:r>
      <w:r w:rsidR="005659A4">
        <w:rPr>
          <w:rFonts w:eastAsiaTheme="minorEastAsia"/>
          <w:lang w:val="en-US"/>
        </w:rPr>
        <w:t xml:space="preserve">the fact that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⋅P(B)</m:t>
        </m:r>
      </m:oMath>
      <w:r w:rsidR="00EA3385">
        <w:rPr>
          <w:rFonts w:eastAsiaTheme="minorEastAsia"/>
          <w:lang w:val="en-US"/>
        </w:rPr>
        <w:t>.</w:t>
      </w:r>
      <w:r w:rsidR="00CB31BF">
        <w:rPr>
          <w:rFonts w:eastAsiaTheme="minorEastAsia"/>
          <w:lang w:val="en-US"/>
        </w:rPr>
        <w:t xml:space="preserve"> </w:t>
      </w:r>
      <w:r w:rsidR="003B7D4D">
        <w:rPr>
          <w:rFonts w:eastAsiaTheme="minorEastAsia"/>
          <w:lang w:val="en-US"/>
        </w:rPr>
        <w:t xml:space="preserve">Using the log-likelihood allows us to compute the sum </w:t>
      </w:r>
      <w:r w:rsidR="00B23713">
        <w:rPr>
          <w:rFonts w:eastAsiaTheme="minorEastAsia"/>
          <w:lang w:val="en-US"/>
        </w:rPr>
        <w:t>instead</w:t>
      </w:r>
      <w:r w:rsidR="009A1AF6">
        <w:rPr>
          <w:rFonts w:eastAsiaTheme="minorEastAsia"/>
          <w:lang w:val="en-US"/>
        </w:rPr>
        <w:t xml:space="preserve"> </w:t>
      </w:r>
      <w:r w:rsidR="009A1AF6">
        <w:rPr>
          <w:rFonts w:eastAsiaTheme="minorEastAsia"/>
          <w:lang w:val="en-US"/>
        </w:rPr>
        <w:fldChar w:fldCharType="begin"/>
      </w:r>
      <w:r w:rsidR="00911430">
        <w:rPr>
          <w:rFonts w:eastAsiaTheme="minorEastAsia"/>
          <w:lang w:val="en-US"/>
        </w:rPr>
        <w:instrText xml:space="preserve"> ADDIN ZOTERO_ITEM CSL_CITATION {"citationID":"RZJEy8gy","properties":{"formattedCitation":"(Cameron &amp; Trivedi, 2013b)","plainCitation":"(Cameron &amp; Trivedi, 2013b)","dontUpdate":true,"noteIndex":0},"citationItems":[{"id":299,"uris":["http://zotero.org/users/9228513/items/4WADJMEP"],"itemData":{"id":299,"type":"chapter","abstract":"INTRODUCTIONThis chapter presents the general modeling approaches most often used in count data analysis – likelihood-based, generalized linear models, and moment-based. Statistical inference for these nonlinear regression models is based on asymptotic theory, which is also summarized.The models and results vary according to the strength of the distributional assumptions made. Likelihood-based models and the associated maximum likelihood estimator require complete specification of the distribution. Statistical inference is usually performed under the assumption that the distribution is correctly specified.A less parametric analysis assumes that some aspects of the distribution of the dependent variable are correctly specified, whereas others are not specified or, if they are specified, are potentially misspecified. For count data models, considerable emphasis has been placed on analysis based on the assumption of correct specification of the conditional mean or of correct specification of both the conditional mean and the conditional variance. This is a nonlinear generalization of the linear regression model, in which consistency requires correct specification of the mean and efficient estimation requires correct specification of the mean and variance. It is a special case of the class of generalized linear models that is widely used in the statistics literature. Estimators for generalized linear models coincide with maximum likelihood estimators if the specified density is in the linear exponential family. But even then the analytical distribution of the same estimator can differ across the two approaches if different second moment assumptions are made.","collection-title":"Econometric Society Monographs","container-title":"Regression Analysis of Count Data","edition":"2","event-place":"Cambridge","ISBN":"978-1-107-01416-9","note":"DOI: 10.1017/CBO9781139013567.005","page":"21-68","publisher":"Cambridge University Press","publisher-place":"Cambridge","source":"Cambridge University Press","title":"Model Specification and Estimation","URL":"https://www.cambridge.org/core/books/regression-analysis-of-count-data/model-specification-and-estimation/09C6A4B16F84FEC014E8DDF8FC727989","editor":[{"family":"Cameron","given":"A. Colin"},{"family":"Trivedi","given":"Pravin K."}],"accessed":{"date-parts":[["2022",3,29]]},"issued":{"date-parts":[["2013"]]}}}],"schema":"https://github.com/citation-style-language/schema/raw/master/csl-citation.json"} </w:instrText>
      </w:r>
      <w:r w:rsidR="009A1AF6">
        <w:rPr>
          <w:rFonts w:eastAsiaTheme="minorEastAsia"/>
          <w:lang w:val="en-US"/>
        </w:rPr>
        <w:fldChar w:fldCharType="separate"/>
      </w:r>
      <w:r w:rsidR="00FD62D6" w:rsidRPr="00FD62D6">
        <w:rPr>
          <w:rFonts w:cs="Times New Roman"/>
          <w:lang w:val="en-US"/>
        </w:rPr>
        <w:t>(Cameron &amp; Trivedi, 2013b</w:t>
      </w:r>
      <w:r w:rsidR="00FD62D6">
        <w:rPr>
          <w:rFonts w:cs="Times New Roman"/>
          <w:lang w:val="en-US"/>
        </w:rPr>
        <w:t>, p.23</w:t>
      </w:r>
      <w:r w:rsidR="00FD62D6" w:rsidRPr="00FD62D6">
        <w:rPr>
          <w:rFonts w:cs="Times New Roman"/>
          <w:lang w:val="en-US"/>
        </w:rPr>
        <w:t>)</w:t>
      </w:r>
      <w:r w:rsidR="009A1AF6">
        <w:rPr>
          <w:rFonts w:eastAsiaTheme="minorEastAsia"/>
          <w:lang w:val="en-US"/>
        </w:rPr>
        <w:fldChar w:fldCharType="end"/>
      </w:r>
    </w:p>
    <w:p w14:paraId="4ADC6258" w14:textId="1194BB56" w:rsidR="00B23713" w:rsidRPr="00606420" w:rsidRDefault="008C477A" w:rsidP="00CB30D7">
      <w:pPr>
        <w:spacing w:line="360" w:lineRule="auto"/>
        <w:jc w:val="both"/>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m:rPr>
                      <m:sty m:val="bi"/>
                    </m:rPr>
                    <w:rPr>
                      <w:rFonts w:ascii="Cambria Math" w:eastAsiaTheme="minorEastAsia" w:hAnsi="Cambria Math"/>
                      <w:lang w:val="en-US"/>
                    </w:rPr>
                    <m:t>β</m:t>
                  </m:r>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sup>
                  </m:sSup>
                  <m:r>
                    <w:rPr>
                      <w:rFonts w:ascii="Cambria Math" w:eastAsiaTheme="minorEastAsia" w:hAnsi="Cambria Math"/>
                      <w:lang w:val="en-US"/>
                    </w:rPr>
                    <m:t>+</m:t>
                  </m:r>
                  <m:sSubSup>
                    <m:sSubSupPr>
                      <m:ctrlPr>
                        <w:rPr>
                          <w:rFonts w:ascii="Cambria Math" w:eastAsiaTheme="minorEastAsia" w:hAnsi="Cambria Math"/>
                          <w:b/>
                          <w:bCs/>
                          <w:i/>
                          <w:lang w:val="en-US"/>
                        </w:rPr>
                      </m:ctrlPr>
                    </m:sSubSup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m:rPr>
                          <m:sty m:val="bi"/>
                        </m:rPr>
                        <w:rPr>
                          <w:rFonts w:ascii="Cambria Math" w:eastAsiaTheme="minorEastAsia" w:hAnsi="Cambria Math"/>
                          <w:lang w:val="en-US"/>
                        </w:rPr>
                        <m:t>x</m:t>
                      </m:r>
                      <m:ctrlPr>
                        <w:rPr>
                          <w:rFonts w:ascii="Cambria Math" w:eastAsiaTheme="minorEastAsia" w:hAnsi="Cambria Math"/>
                          <w:i/>
                          <w:lang w:val="en-US"/>
                        </w:rPr>
                      </m:ctrlP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ctrlPr>
                        <w:rPr>
                          <w:rFonts w:ascii="Cambria Math" w:eastAsiaTheme="minorEastAsia" w:hAnsi="Cambria Math"/>
                          <w:b/>
                          <w:bCs/>
                          <w:i/>
                          <w:lang w:val="en-US"/>
                        </w:rPr>
                      </m:ctrlPr>
                    </m:fNa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e>
                  </m:func>
                  <m:r>
                    <w:rPr>
                      <w:rFonts w:ascii="Cambria Math" w:eastAsiaTheme="minorEastAsia" w:hAnsi="Cambria Math"/>
                      <w:lang w:val="en-US"/>
                    </w:rPr>
                    <m:t xml:space="preserve"> .</m:t>
                  </m:r>
                </m:e>
              </m:nary>
            </m:e>
          </m:func>
        </m:oMath>
      </m:oMathPara>
    </w:p>
    <w:p w14:paraId="221F7373" w14:textId="2CB58836" w:rsidR="00AE4506" w:rsidRPr="00CE7CDB" w:rsidRDefault="0093193D" w:rsidP="00CB30D7">
      <w:pPr>
        <w:spacing w:line="360" w:lineRule="auto"/>
        <w:rPr>
          <w:rFonts w:eastAsiaTheme="minorEastAsia"/>
          <w:lang w:val="en-US"/>
        </w:rPr>
      </w:pPr>
      <w:r>
        <w:rPr>
          <w:rFonts w:eastAsiaTheme="minorEastAsia"/>
          <w:lang w:val="en-US"/>
        </w:rPr>
        <w:t xml:space="preserve">Differentiating w.r.t. </w:t>
      </w:r>
      <m:oMath>
        <m:r>
          <m:rPr>
            <m:sty m:val="bi"/>
          </m:rPr>
          <w:rPr>
            <w:rFonts w:ascii="Cambria Math" w:eastAsiaTheme="minorEastAsia" w:hAnsi="Cambria Math"/>
            <w:lang w:val="en-US"/>
          </w:rPr>
          <m:t>β</m:t>
        </m:r>
      </m:oMath>
      <w:r w:rsidR="00CE7CDB">
        <w:rPr>
          <w:rFonts w:eastAsiaTheme="minorEastAsia"/>
          <w:b/>
          <w:bCs/>
          <w:lang w:val="en-US"/>
        </w:rPr>
        <w:t xml:space="preserve"> </w:t>
      </w:r>
      <w:r w:rsidR="00CE7CDB">
        <w:rPr>
          <w:rFonts w:eastAsiaTheme="minorEastAsia"/>
          <w:lang w:val="en-US"/>
        </w:rPr>
        <w:t>and setting the expression equal to zero we get</w:t>
      </w:r>
    </w:p>
    <w:p w14:paraId="2B891A02" w14:textId="7F87AFE4" w:rsidR="00DC76CD" w:rsidRPr="00DC76CD" w:rsidRDefault="008C477A" w:rsidP="00CB30D7">
      <w:pPr>
        <w:spacing w:line="360" w:lineRule="auto"/>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j=0</m:t>
              </m:r>
            </m:sub>
            <m:sup>
              <m:r>
                <w:rPr>
                  <w:rFonts w:ascii="Cambria Math" w:eastAsiaTheme="minorEastAsia" w:hAnsi="Cambria Math"/>
                  <w:lang w:val="en-US"/>
                </w:rPr>
                <m:t>n</m:t>
              </m:r>
            </m:sup>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e>
              </m:d>
              <m:sSub>
                <m:sSubPr>
                  <m:ctrlPr>
                    <w:rPr>
                      <w:rFonts w:ascii="Cambria Math" w:eastAsiaTheme="minorEastAsia" w:hAnsi="Cambria Math"/>
                      <w:b/>
                      <w:bCs/>
                      <w:i/>
                      <w:lang w:val="en-US"/>
                    </w:rPr>
                  </m:ctrlPr>
                </m:sSub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Sub>
              <m:r>
                <w:rPr>
                  <w:rFonts w:ascii="Cambria Math" w:eastAsiaTheme="minorEastAsia" w:hAnsi="Cambria Math"/>
                  <w:lang w:val="en-US"/>
                </w:rPr>
                <m:t xml:space="preserve"> =0 . </m:t>
              </m:r>
            </m:e>
          </m:nary>
        </m:oMath>
      </m:oMathPara>
    </w:p>
    <w:p w14:paraId="61E7F1F3" w14:textId="73C9EC6C" w:rsidR="00521603" w:rsidRPr="00791A0E" w:rsidRDefault="005E752F" w:rsidP="00CB30D7">
      <w:pPr>
        <w:spacing w:line="360" w:lineRule="auto"/>
        <w:rPr>
          <w:rFonts w:eastAsiaTheme="minorEastAsia"/>
          <w:lang w:val="en-US"/>
        </w:rPr>
      </w:pPr>
      <w:r>
        <w:rPr>
          <w:rFonts w:eastAsiaTheme="minorEastAsia"/>
          <w:lang w:val="en-US"/>
        </w:rPr>
        <w:lastRenderedPageBreak/>
        <w:t xml:space="preserve">We want to minimize the difference between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sidR="00A21ABA">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x</m:t>
                </m:r>
              </m:e>
              <m:sub>
                <m:r>
                  <m:rPr>
                    <m:sty m:val="bi"/>
                  </m:rPr>
                  <w:rPr>
                    <w:rFonts w:ascii="Cambria Math" w:eastAsiaTheme="minorEastAsia" w:hAnsi="Cambria Math"/>
                    <w:lang w:val="en-US"/>
                  </w:rPr>
                  <m:t>i</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β</m:t>
            </m:r>
          </m:sup>
        </m:sSup>
      </m:oMath>
      <w:r w:rsidR="00073FA5">
        <w:rPr>
          <w:rFonts w:eastAsiaTheme="minorEastAsia"/>
          <w:lang w:val="en-US"/>
        </w:rPr>
        <w:t xml:space="preserve"> to maximize the log-likelihood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m:rPr>
                <m:scr m:val="script"/>
              </m:rPr>
              <w:rPr>
                <w:rFonts w:ascii="Cambria Math" w:eastAsiaTheme="minorEastAsia" w:hAnsi="Cambria Math"/>
                <w:lang w:val="en-US"/>
              </w:rPr>
              <m:t>L (</m:t>
            </m:r>
            <m:r>
              <m:rPr>
                <m:sty m:val="bi"/>
              </m:rPr>
              <w:rPr>
                <w:rFonts w:ascii="Cambria Math" w:eastAsiaTheme="minorEastAsia" w:hAnsi="Cambria Math"/>
                <w:lang w:val="en-US"/>
              </w:rPr>
              <m:t>β</m:t>
            </m:r>
            <m:r>
              <w:rPr>
                <w:rFonts w:ascii="Cambria Math" w:eastAsiaTheme="minorEastAsia" w:hAnsi="Cambria Math"/>
                <w:lang w:val="en-US"/>
              </w:rPr>
              <m:t>)</m:t>
            </m:r>
          </m:e>
        </m:func>
      </m:oMath>
      <w:r w:rsidR="00A35F7A">
        <w:rPr>
          <w:rFonts w:eastAsiaTheme="minorEastAsia"/>
          <w:lang w:val="en-US"/>
        </w:rPr>
        <w:t xml:space="preserve">. </w:t>
      </w:r>
      <w:r w:rsidR="00D94606">
        <w:rPr>
          <w:rFonts w:eastAsiaTheme="minorEastAsia"/>
          <w:lang w:val="en-US"/>
        </w:rPr>
        <w:t xml:space="preserve">The equation does not have a closed form solution and an iteration </w:t>
      </w:r>
      <w:r w:rsidR="00D0714B">
        <w:rPr>
          <w:rFonts w:eastAsiaTheme="minorEastAsia"/>
          <w:lang w:val="en-US"/>
        </w:rPr>
        <w:t xml:space="preserve">method is needed to find the best fitting set of parameters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β</m:t>
            </m:r>
          </m:e>
        </m:acc>
      </m:oMath>
      <w:r w:rsidR="00023079">
        <w:rPr>
          <w:rFonts w:eastAsiaTheme="minorEastAsia"/>
          <w:lang w:val="en-US"/>
        </w:rPr>
        <w:t xml:space="preserve">. </w:t>
      </w:r>
      <w:r w:rsidR="00023079">
        <w:rPr>
          <w:rFonts w:eastAsiaTheme="minorEastAsia"/>
          <w:b/>
          <w:bCs/>
          <w:lang w:val="en-US"/>
        </w:rPr>
        <w:t xml:space="preserve"> </w:t>
      </w:r>
      <w:r w:rsidR="00A746B0">
        <w:rPr>
          <w:rFonts w:eastAsiaTheme="minorEastAsia"/>
          <w:lang w:val="en-US"/>
        </w:rPr>
        <w:t xml:space="preserve">Methods such as the ones described in </w:t>
      </w:r>
      <w:r w:rsidR="00A746B0">
        <w:rPr>
          <w:rFonts w:eastAsiaTheme="minorEastAsia"/>
          <w:lang w:val="en-US"/>
        </w:rPr>
        <w:fldChar w:fldCharType="begin"/>
      </w:r>
      <w:r w:rsidR="00A746B0">
        <w:rPr>
          <w:rFonts w:eastAsiaTheme="minorEastAsia"/>
          <w:lang w:val="en-US"/>
        </w:rPr>
        <w:instrText xml:space="preserve"> REF _Ref98754619 \r \h </w:instrText>
      </w:r>
      <w:r w:rsidR="00CB30D7">
        <w:rPr>
          <w:rFonts w:eastAsiaTheme="minorEastAsia"/>
          <w:lang w:val="en-US"/>
        </w:rPr>
        <w:instrText xml:space="preserve"> \* MERGEFORMAT </w:instrText>
      </w:r>
      <w:r w:rsidR="00A746B0">
        <w:rPr>
          <w:rFonts w:eastAsiaTheme="minorEastAsia"/>
          <w:lang w:val="en-US"/>
        </w:rPr>
      </w:r>
      <w:r w:rsidR="00A746B0">
        <w:rPr>
          <w:rFonts w:eastAsiaTheme="minorEastAsia"/>
          <w:lang w:val="en-US"/>
        </w:rPr>
        <w:fldChar w:fldCharType="separate"/>
      </w:r>
      <w:r w:rsidR="000E19EF">
        <w:rPr>
          <w:rFonts w:eastAsiaTheme="minorEastAsia"/>
          <w:lang w:val="en-US"/>
        </w:rPr>
        <w:t>1.6.1</w:t>
      </w:r>
      <w:r w:rsidR="00A746B0">
        <w:rPr>
          <w:rFonts w:eastAsiaTheme="minorEastAsia"/>
          <w:lang w:val="en-US"/>
        </w:rPr>
        <w:fldChar w:fldCharType="end"/>
      </w:r>
      <w:r w:rsidR="00A746B0">
        <w:rPr>
          <w:rFonts w:eastAsiaTheme="minorEastAsia"/>
          <w:lang w:val="en-US"/>
        </w:rPr>
        <w:t xml:space="preserve"> can be used</w:t>
      </w:r>
      <w:r w:rsidR="00B93165">
        <w:rPr>
          <w:rFonts w:eastAsiaTheme="minorEastAsia"/>
          <w:lang w:val="en-US"/>
        </w:rPr>
        <w:t xml:space="preserve">. </w:t>
      </w:r>
    </w:p>
    <w:p w14:paraId="384E4A1C" w14:textId="2D59543E" w:rsidR="00FC6407" w:rsidRDefault="006A7EC4" w:rsidP="00CB30D7">
      <w:pPr>
        <w:pStyle w:val="Heading2"/>
        <w:spacing w:line="360" w:lineRule="auto"/>
        <w:rPr>
          <w:rFonts w:eastAsiaTheme="minorEastAsia"/>
          <w:lang w:val="en-US"/>
        </w:rPr>
      </w:pPr>
      <w:bookmarkStart w:id="84" w:name="_Ref99107553"/>
      <w:bookmarkStart w:id="85" w:name="_Toc102035365"/>
      <w:r>
        <w:rPr>
          <w:rFonts w:eastAsiaTheme="minorEastAsia"/>
          <w:lang w:val="en-US"/>
        </w:rPr>
        <w:t>Radiobiology</w:t>
      </w:r>
      <w:bookmarkEnd w:id="84"/>
      <w:bookmarkEnd w:id="85"/>
    </w:p>
    <w:p w14:paraId="6A8F24B2" w14:textId="3BBD63AC" w:rsidR="00470892" w:rsidRDefault="002A1DED" w:rsidP="00CB30D7">
      <w:pPr>
        <w:spacing w:line="360" w:lineRule="auto"/>
        <w:rPr>
          <w:lang w:val="en-US"/>
        </w:rPr>
      </w:pPr>
      <w:r>
        <w:rPr>
          <w:lang w:val="en-US"/>
        </w:rPr>
        <w:t xml:space="preserve">Cells are </w:t>
      </w:r>
      <w:r w:rsidR="00BF0C52">
        <w:rPr>
          <w:lang w:val="en-US"/>
        </w:rPr>
        <w:t xml:space="preserve">the building blocks of </w:t>
      </w:r>
      <w:r w:rsidR="00753D5F">
        <w:rPr>
          <w:lang w:val="en-US"/>
        </w:rPr>
        <w:t>all living things</w:t>
      </w:r>
      <w:r w:rsidR="00F7686B">
        <w:rPr>
          <w:lang w:val="en-US"/>
        </w:rPr>
        <w:t>.</w:t>
      </w:r>
      <w:r w:rsidR="005A4B81">
        <w:rPr>
          <w:lang w:val="en-US"/>
        </w:rPr>
        <w:t xml:space="preserve"> A</w:t>
      </w:r>
      <w:r w:rsidR="00DE0096">
        <w:rPr>
          <w:lang w:val="en-US"/>
        </w:rPr>
        <w:t>nimals</w:t>
      </w:r>
      <w:r w:rsidR="00C641EF">
        <w:rPr>
          <w:lang w:val="en-US"/>
        </w:rPr>
        <w:t xml:space="preserve"> are made from </w:t>
      </w:r>
      <w:r w:rsidR="00C27D97">
        <w:rPr>
          <w:lang w:val="en-US"/>
        </w:rPr>
        <w:t>eukaryotic</w:t>
      </w:r>
      <w:r w:rsidR="00C641EF">
        <w:rPr>
          <w:lang w:val="en-US"/>
        </w:rPr>
        <w:t xml:space="preserve"> cells</w:t>
      </w:r>
      <w:r w:rsidR="00C27D97">
        <w:rPr>
          <w:lang w:val="en-US"/>
        </w:rPr>
        <w:t xml:space="preserve">, which </w:t>
      </w:r>
      <w:r w:rsidR="00DE0096">
        <w:rPr>
          <w:lang w:val="en-US"/>
        </w:rPr>
        <w:t>contain a nucleus</w:t>
      </w:r>
      <w:r w:rsidR="00324111">
        <w:rPr>
          <w:lang w:val="en-US"/>
        </w:rPr>
        <w:t>,</w:t>
      </w:r>
      <w:r w:rsidR="000A33FC">
        <w:rPr>
          <w:lang w:val="en-US"/>
        </w:rPr>
        <w:t xml:space="preserve"> and the purpose of a cell is converting </w:t>
      </w:r>
      <w:r w:rsidR="00F66824">
        <w:rPr>
          <w:lang w:val="en-US"/>
        </w:rPr>
        <w:t>consume</w:t>
      </w:r>
      <w:r w:rsidR="007072E4">
        <w:rPr>
          <w:lang w:val="en-US"/>
        </w:rPr>
        <w:t>d nutrients</w:t>
      </w:r>
      <w:r w:rsidR="00F66824">
        <w:rPr>
          <w:lang w:val="en-US"/>
        </w:rPr>
        <w:t xml:space="preserve"> into energy</w:t>
      </w:r>
      <w:r w:rsidR="00297F03">
        <w:rPr>
          <w:lang w:val="en-US"/>
        </w:rPr>
        <w:t xml:space="preserve"> needed</w:t>
      </w:r>
      <w:r w:rsidR="00F66824">
        <w:rPr>
          <w:lang w:val="en-US"/>
        </w:rPr>
        <w:t xml:space="preserve"> </w:t>
      </w:r>
      <w:r w:rsidR="00324111">
        <w:rPr>
          <w:lang w:val="en-US"/>
        </w:rPr>
        <w:t>to perform a task.</w:t>
      </w:r>
      <w:r w:rsidR="00E06DCC">
        <w:rPr>
          <w:lang w:val="en-US"/>
        </w:rPr>
        <w:t xml:space="preserve"> </w:t>
      </w:r>
      <w:r w:rsidR="00A33116">
        <w:rPr>
          <w:lang w:val="en-US"/>
        </w:rPr>
        <w:t xml:space="preserve">Such tasks might be to provide structure </w:t>
      </w:r>
      <w:r w:rsidR="00B540D5">
        <w:rPr>
          <w:lang w:val="en-US"/>
        </w:rPr>
        <w:t xml:space="preserve">(bone </w:t>
      </w:r>
      <w:r w:rsidR="000A0861">
        <w:rPr>
          <w:lang w:val="en-US"/>
        </w:rPr>
        <w:t>cells</w:t>
      </w:r>
      <w:r w:rsidR="00D76032">
        <w:rPr>
          <w:lang w:val="en-US"/>
        </w:rPr>
        <w:t>, muscle cells</w:t>
      </w:r>
      <w:r w:rsidR="00B540D5">
        <w:rPr>
          <w:lang w:val="en-US"/>
        </w:rPr>
        <w:t>)</w:t>
      </w:r>
      <w:r w:rsidR="000A0861">
        <w:rPr>
          <w:lang w:val="en-US"/>
        </w:rPr>
        <w:t xml:space="preserve">, </w:t>
      </w:r>
      <w:r w:rsidR="0072401F">
        <w:rPr>
          <w:lang w:val="en-US"/>
        </w:rPr>
        <w:t xml:space="preserve">sensory signaling (nerve cells) or </w:t>
      </w:r>
      <w:r w:rsidR="00960C8E">
        <w:rPr>
          <w:lang w:val="en-US"/>
        </w:rPr>
        <w:t>transportati</w:t>
      </w:r>
      <w:r w:rsidR="00E62B51">
        <w:rPr>
          <w:lang w:val="en-US"/>
        </w:rPr>
        <w:t>on (blood cells)</w:t>
      </w:r>
      <w:r w:rsidR="00437B76">
        <w:rPr>
          <w:lang w:val="en-US"/>
        </w:rPr>
        <w:t>.</w:t>
      </w:r>
      <w:r w:rsidR="00297F03">
        <w:rPr>
          <w:lang w:val="en-US"/>
        </w:rPr>
        <w:t xml:space="preserve"> These cells are highly specialized and</w:t>
      </w:r>
      <w:r w:rsidR="004F318D">
        <w:rPr>
          <w:lang w:val="en-US"/>
        </w:rPr>
        <w:t xml:space="preserve"> stem from an </w:t>
      </w:r>
      <w:r w:rsidR="00E1368E">
        <w:rPr>
          <w:lang w:val="en-US"/>
        </w:rPr>
        <w:t>unspecialized cell (stem cell)</w:t>
      </w:r>
      <w:r w:rsidR="004600C6">
        <w:rPr>
          <w:lang w:val="en-US"/>
        </w:rPr>
        <w:t xml:space="preserve"> that </w:t>
      </w:r>
      <w:r w:rsidR="00386440">
        <w:rPr>
          <w:lang w:val="en-US"/>
        </w:rPr>
        <w:t xml:space="preserve">have finished their chain of cell divisions. </w:t>
      </w:r>
      <w:r w:rsidR="00470892">
        <w:rPr>
          <w:lang w:val="en-US"/>
        </w:rPr>
        <w:br/>
      </w:r>
      <w:r w:rsidR="000D154F">
        <w:rPr>
          <w:lang w:val="en-US"/>
        </w:rPr>
        <w:t xml:space="preserve">The process of cell division (proliferation) is </w:t>
      </w:r>
      <w:r w:rsidR="00DE7FEC">
        <w:rPr>
          <w:lang w:val="en-US"/>
        </w:rPr>
        <w:t>sensitive</w:t>
      </w:r>
      <w:r w:rsidR="00387748">
        <w:rPr>
          <w:lang w:val="en-US"/>
        </w:rPr>
        <w:t xml:space="preserve"> and </w:t>
      </w:r>
      <w:r w:rsidR="00D519BF">
        <w:rPr>
          <w:lang w:val="en-US"/>
        </w:rPr>
        <w:t>damage</w:t>
      </w:r>
      <w:r w:rsidR="00EE4380">
        <w:rPr>
          <w:lang w:val="en-US"/>
        </w:rPr>
        <w:t>d</w:t>
      </w:r>
      <w:r w:rsidR="00D519BF">
        <w:rPr>
          <w:lang w:val="en-US"/>
        </w:rPr>
        <w:t xml:space="preserve"> DNA (deoxyribose nucleic acid)</w:t>
      </w:r>
      <w:r w:rsidR="00EE4380">
        <w:rPr>
          <w:lang w:val="en-US"/>
        </w:rPr>
        <w:t xml:space="preserve"> </w:t>
      </w:r>
      <w:r w:rsidR="00C70BB4">
        <w:rPr>
          <w:lang w:val="en-US"/>
        </w:rPr>
        <w:t>might lead t</w:t>
      </w:r>
      <w:r w:rsidR="00002138">
        <w:rPr>
          <w:lang w:val="en-US"/>
        </w:rPr>
        <w:t>o cancer</w:t>
      </w:r>
      <w:r w:rsidR="00F55F09">
        <w:rPr>
          <w:lang w:val="en-US"/>
        </w:rPr>
        <w:t xml:space="preserve"> if not repaired</w:t>
      </w:r>
      <w:r w:rsidR="007F0582">
        <w:rPr>
          <w:lang w:val="en-US"/>
        </w:rPr>
        <w:t xml:space="preserve">. </w:t>
      </w:r>
    </w:p>
    <w:p w14:paraId="7180D6EE" w14:textId="655B1AB2" w:rsidR="00C434C7" w:rsidRDefault="00CA5260" w:rsidP="00CB30D7">
      <w:pPr>
        <w:pStyle w:val="Heading3"/>
        <w:spacing w:line="360" w:lineRule="auto"/>
        <w:rPr>
          <w:lang w:val="en-US"/>
        </w:rPr>
      </w:pPr>
      <w:bookmarkStart w:id="86" w:name="_Ref97637677"/>
      <w:bookmarkStart w:id="87" w:name="_Toc102035366"/>
      <w:r>
        <w:rPr>
          <w:lang w:val="en-US"/>
        </w:rPr>
        <w:t>DNA basics</w:t>
      </w:r>
      <w:bookmarkEnd w:id="86"/>
      <w:bookmarkEnd w:id="87"/>
    </w:p>
    <w:p w14:paraId="0734B580" w14:textId="06F2A7BD" w:rsidR="00C3090F" w:rsidRDefault="00C434C7" w:rsidP="00CB30D7">
      <w:pPr>
        <w:spacing w:line="360" w:lineRule="auto"/>
        <w:rPr>
          <w:lang w:val="en-US"/>
        </w:rPr>
      </w:pPr>
      <w:r>
        <w:rPr>
          <w:lang w:val="en-US"/>
        </w:rPr>
        <w:t>DNA or deo</w:t>
      </w:r>
      <w:r w:rsidR="00B07B05">
        <w:rPr>
          <w:lang w:val="en-US"/>
        </w:rPr>
        <w:t xml:space="preserve">xyribose nucleic acid contains the complete genetic information needed to produce necessary proteins. The DNA is made up of two antiparallel strands (3 to 5 and 5 to 3, see further down for explanation) with a nitrogenous base pair connecting the strands (see </w:t>
      </w:r>
      <w:r w:rsidR="00F42701">
        <w:rPr>
          <w:lang w:val="en-US"/>
        </w:rPr>
        <w:fldChar w:fldCharType="begin"/>
      </w:r>
      <w:r w:rsidR="00F42701">
        <w:rPr>
          <w:lang w:val="en-US"/>
        </w:rPr>
        <w:instrText xml:space="preserve"> REF _Ref99380450 \h </w:instrText>
      </w:r>
      <w:r w:rsidR="00CB30D7">
        <w:rPr>
          <w:lang w:val="en-US"/>
        </w:rPr>
        <w:instrText xml:space="preserve"> \* MERGEFORMAT </w:instrText>
      </w:r>
      <w:r w:rsidR="00F42701">
        <w:rPr>
          <w:lang w:val="en-US"/>
        </w:rPr>
      </w:r>
      <w:r w:rsidR="00F42701">
        <w:rPr>
          <w:lang w:val="en-US"/>
        </w:rPr>
        <w:fldChar w:fldCharType="separate"/>
      </w:r>
      <w:r w:rsidR="000E19EF" w:rsidRPr="00A07C3B">
        <w:rPr>
          <w:lang w:val="en-US"/>
        </w:rPr>
        <w:t xml:space="preserve">Figure </w:t>
      </w:r>
      <w:r w:rsidR="000E19EF">
        <w:rPr>
          <w:noProof/>
          <w:lang w:val="en-US"/>
        </w:rPr>
        <w:t>1</w:t>
      </w:r>
      <w:r w:rsidR="000E19EF">
        <w:rPr>
          <w:noProof/>
          <w:lang w:val="en-US"/>
        </w:rPr>
        <w:noBreakHyphen/>
        <w:t>17</w:t>
      </w:r>
      <w:r w:rsidR="00F42701">
        <w:rPr>
          <w:lang w:val="en-US"/>
        </w:rPr>
        <w:fldChar w:fldCharType="end"/>
      </w:r>
      <w:r w:rsidR="00B07B05">
        <w:rPr>
          <w:lang w:val="en-US"/>
        </w:rPr>
        <w:t>)</w:t>
      </w:r>
      <w:r w:rsidR="00F42701">
        <w:rPr>
          <w:lang w:val="en-US"/>
        </w:rPr>
        <w:t>.</w:t>
      </w:r>
      <w:r w:rsidR="00F42701">
        <w:rPr>
          <w:lang w:val="en-US"/>
        </w:rPr>
        <w:br/>
      </w:r>
      <w:r w:rsidR="00593665">
        <w:rPr>
          <w:lang w:val="en-US"/>
        </w:rPr>
        <w:t xml:space="preserve">The strands </w:t>
      </w:r>
      <w:r w:rsidR="00AA7FDF">
        <w:rPr>
          <w:lang w:val="en-US"/>
        </w:rPr>
        <w:t>consist of nucleotides, which again is broken into a sugar</w:t>
      </w:r>
      <w:r w:rsidR="00D51B3B">
        <w:rPr>
          <w:lang w:val="en-US"/>
        </w:rPr>
        <w:t>-</w:t>
      </w:r>
      <w:r w:rsidR="00AA7FDF">
        <w:rPr>
          <w:lang w:val="en-US"/>
        </w:rPr>
        <w:t xml:space="preserve">phosphate </w:t>
      </w:r>
      <w:r w:rsidR="008F06B9">
        <w:rPr>
          <w:lang w:val="en-US"/>
        </w:rPr>
        <w:t xml:space="preserve">backbone and </w:t>
      </w:r>
      <w:r w:rsidR="000F5274">
        <w:rPr>
          <w:lang w:val="en-US"/>
        </w:rPr>
        <w:t>the</w:t>
      </w:r>
      <w:r w:rsidR="008F06B9">
        <w:rPr>
          <w:lang w:val="en-US"/>
        </w:rPr>
        <w:t xml:space="preserve"> </w:t>
      </w:r>
      <w:r w:rsidR="00D51B3B">
        <w:rPr>
          <w:lang w:val="en-US"/>
        </w:rPr>
        <w:t>DNA</w:t>
      </w:r>
      <w:r w:rsidR="005146A7">
        <w:rPr>
          <w:lang w:val="en-US"/>
        </w:rPr>
        <w:t xml:space="preserve"> nitrogenous</w:t>
      </w:r>
      <w:r w:rsidR="00D51B3B">
        <w:rPr>
          <w:lang w:val="en-US"/>
        </w:rPr>
        <w:t xml:space="preserve"> base</w:t>
      </w:r>
      <w:r w:rsidR="00A914A3">
        <w:rPr>
          <w:lang w:val="en-US"/>
        </w:rPr>
        <w:t xml:space="preserve"> </w:t>
      </w:r>
      <w:r w:rsidR="00A914A3">
        <w:rPr>
          <w:lang w:val="en-US"/>
        </w:rPr>
        <w:fldChar w:fldCharType="begin"/>
      </w:r>
      <w:r w:rsidR="00911430">
        <w:rPr>
          <w:lang w:val="en-US"/>
        </w:rPr>
        <w:instrText xml:space="preserve"> ADDIN ZOTERO_ITEM CSL_CITATION {"citationID":"tPR9GJro","properties":{"formattedCitation":"({\\i{}Nucleotide | Biochemistry | Britannica}, 2008)","plainCitation":"(Nucleotide | Biochemistry | Britannica, 2008)","noteIndex":0},"citationItems":[{"id":159,"uris":["http://zotero.org/users/9228513/items/MFGEPLY9"],"itemData":{"id":159,"type":"webpage","abstract":"nucleotide, any member of a class of organic compounds in which the molecular structure comprises a nitrogen-containing unit (base) linked to a sugar and a phosphate group. The nucleotides are of great importance to living organisms, as they are the building blocks of nucleic acids, the substances","language":"en","title":"nucleotide | biochemistry | Britannica","URL":"https://www.britannica.com/science/nucleotide","accessed":{"date-parts":[["2022",3,7]]},"issued":{"date-parts":[["2008",7,17]]}}}],"schema":"https://github.com/citation-style-language/schema/raw/master/csl-citation.json"} </w:instrText>
      </w:r>
      <w:r w:rsidR="00A914A3">
        <w:rPr>
          <w:lang w:val="en-US"/>
        </w:rPr>
        <w:fldChar w:fldCharType="separate"/>
      </w:r>
      <w:r w:rsidR="00911430" w:rsidRPr="00911430">
        <w:rPr>
          <w:rFonts w:cs="Times New Roman"/>
          <w:szCs w:val="24"/>
          <w:lang w:val="en-US"/>
        </w:rPr>
        <w:t>(</w:t>
      </w:r>
      <w:r w:rsidR="00911430" w:rsidRPr="00911430">
        <w:rPr>
          <w:rFonts w:cs="Times New Roman"/>
          <w:i/>
          <w:iCs/>
          <w:szCs w:val="24"/>
          <w:lang w:val="en-US"/>
        </w:rPr>
        <w:t>Nucleotide | Biochemistry | Britannica</w:t>
      </w:r>
      <w:r w:rsidR="00911430" w:rsidRPr="00911430">
        <w:rPr>
          <w:rFonts w:cs="Times New Roman"/>
          <w:szCs w:val="24"/>
          <w:lang w:val="en-US"/>
        </w:rPr>
        <w:t>, 2008)</w:t>
      </w:r>
      <w:r w:rsidR="00A914A3">
        <w:rPr>
          <w:lang w:val="en-US"/>
        </w:rPr>
        <w:fldChar w:fldCharType="end"/>
      </w:r>
      <w:r w:rsidR="005146A7">
        <w:rPr>
          <w:lang w:val="en-US"/>
        </w:rPr>
        <w:t>. There are five bases: Adenin</w:t>
      </w:r>
      <w:r w:rsidR="00C06FF6">
        <w:rPr>
          <w:lang w:val="en-US"/>
        </w:rPr>
        <w:t>e, Guanine,</w:t>
      </w:r>
      <w:r w:rsidR="00573C7F">
        <w:rPr>
          <w:lang w:val="en-US"/>
        </w:rPr>
        <w:t xml:space="preserve"> Cytosine,</w:t>
      </w:r>
      <w:r w:rsidR="00C06FF6">
        <w:rPr>
          <w:lang w:val="en-US"/>
        </w:rPr>
        <w:t xml:space="preserve"> Thymine and Uracil. </w:t>
      </w:r>
      <w:r w:rsidR="00FC3391">
        <w:rPr>
          <w:lang w:val="en-US"/>
        </w:rPr>
        <w:t xml:space="preserve">The first four </w:t>
      </w:r>
      <w:r w:rsidR="00820028">
        <w:rPr>
          <w:lang w:val="en-US"/>
        </w:rPr>
        <w:t xml:space="preserve">are in our DNA, </w:t>
      </w:r>
      <w:r w:rsidR="00F514A7">
        <w:rPr>
          <w:lang w:val="en-US"/>
        </w:rPr>
        <w:t xml:space="preserve">and Uracil replaces </w:t>
      </w:r>
      <w:r w:rsidR="009A2C1F">
        <w:rPr>
          <w:lang w:val="en-US"/>
        </w:rPr>
        <w:t>Thymine in the mRNA (</w:t>
      </w:r>
      <w:r w:rsidR="00C94E4B">
        <w:rPr>
          <w:lang w:val="en-US"/>
        </w:rPr>
        <w:t xml:space="preserve">see DNA transcription in </w:t>
      </w:r>
      <w:r w:rsidR="009A2C1F" w:rsidRPr="009A2C1F">
        <w:rPr>
          <w:i/>
          <w:iCs/>
          <w:lang w:val="en-US"/>
        </w:rPr>
        <w:fldChar w:fldCharType="begin"/>
      </w:r>
      <w:r w:rsidR="009A2C1F" w:rsidRPr="009A2C1F">
        <w:rPr>
          <w:i/>
          <w:iCs/>
          <w:lang w:val="en-US"/>
        </w:rPr>
        <w:instrText xml:space="preserve"> REF _Ref97554467 \h </w:instrText>
      </w:r>
      <w:r w:rsidR="009A2C1F">
        <w:rPr>
          <w:i/>
          <w:iCs/>
          <w:lang w:val="en-US"/>
        </w:rPr>
        <w:instrText xml:space="preserve"> \* MERGEFORMAT </w:instrText>
      </w:r>
      <w:r w:rsidR="009A2C1F" w:rsidRPr="009A2C1F">
        <w:rPr>
          <w:i/>
          <w:iCs/>
          <w:lang w:val="en-US"/>
        </w:rPr>
      </w:r>
      <w:r w:rsidR="009A2C1F" w:rsidRPr="009A2C1F">
        <w:rPr>
          <w:i/>
          <w:iCs/>
          <w:lang w:val="en-US"/>
        </w:rPr>
        <w:fldChar w:fldCharType="separate"/>
      </w:r>
      <w:r w:rsidR="000E19EF" w:rsidRPr="000E19EF">
        <w:rPr>
          <w:i/>
          <w:iCs/>
          <w:lang w:val="en-US"/>
        </w:rPr>
        <w:t>Abbreviations and explanations</w:t>
      </w:r>
      <w:r w:rsidR="009A2C1F" w:rsidRPr="009A2C1F">
        <w:rPr>
          <w:i/>
          <w:iCs/>
          <w:lang w:val="en-US"/>
        </w:rPr>
        <w:fldChar w:fldCharType="end"/>
      </w:r>
      <w:r w:rsidR="009A2C1F">
        <w:rPr>
          <w:lang w:val="en-US"/>
        </w:rPr>
        <w:t>).</w:t>
      </w:r>
      <w:r w:rsidR="0018621C">
        <w:rPr>
          <w:lang w:val="en-US"/>
        </w:rPr>
        <w:t xml:space="preserve"> </w:t>
      </w:r>
      <w:r w:rsidR="00525009">
        <w:rPr>
          <w:lang w:val="en-US"/>
        </w:rPr>
        <w:t xml:space="preserve">The bases are divided into two categories: </w:t>
      </w:r>
      <w:r w:rsidR="00C83AEC">
        <w:rPr>
          <w:lang w:val="en-US"/>
        </w:rPr>
        <w:t>Adenine and Guanine are known as pyrimidines</w:t>
      </w:r>
      <w:r w:rsidR="009724A2">
        <w:rPr>
          <w:lang w:val="en-US"/>
        </w:rPr>
        <w:t xml:space="preserve">, while Cytosine, </w:t>
      </w:r>
      <w:r w:rsidR="00DB4075">
        <w:rPr>
          <w:lang w:val="en-US"/>
        </w:rPr>
        <w:t>Thymine</w:t>
      </w:r>
      <w:r w:rsidR="00525009">
        <w:rPr>
          <w:lang w:val="en-US"/>
        </w:rPr>
        <w:t xml:space="preserve"> and Uracil are purines. </w:t>
      </w:r>
      <w:r w:rsidR="000D679F">
        <w:rPr>
          <w:lang w:val="en-US"/>
        </w:rPr>
        <w:br/>
      </w:r>
      <w:r w:rsidR="00E95B5B">
        <w:rPr>
          <w:lang w:val="en-US"/>
        </w:rPr>
        <w:t>If three adjacent bases</w:t>
      </w:r>
      <w:r w:rsidR="000E27B3">
        <w:rPr>
          <w:lang w:val="en-US"/>
        </w:rPr>
        <w:t xml:space="preserve"> (not base pairs)</w:t>
      </w:r>
      <w:r w:rsidR="00E95B5B">
        <w:rPr>
          <w:lang w:val="en-US"/>
        </w:rPr>
        <w:t xml:space="preserve"> code for an amino acid</w:t>
      </w:r>
      <w:r w:rsidR="009F583B">
        <w:rPr>
          <w:lang w:val="en-US"/>
        </w:rPr>
        <w:t xml:space="preserve"> </w:t>
      </w:r>
      <w:r w:rsidR="0047409C">
        <w:rPr>
          <w:lang w:val="en-US"/>
        </w:rPr>
        <w:t xml:space="preserve">(see proteins in </w:t>
      </w:r>
      <w:r w:rsidR="0047409C">
        <w:rPr>
          <w:lang w:val="en-US"/>
        </w:rPr>
        <w:fldChar w:fldCharType="begin"/>
      </w:r>
      <w:r w:rsidR="0047409C">
        <w:rPr>
          <w:lang w:val="en-US"/>
        </w:rPr>
        <w:instrText xml:space="preserve"> REF _Ref97554467 \h  \* MERGEFORMAT </w:instrText>
      </w:r>
      <w:r w:rsidR="0047409C">
        <w:rPr>
          <w:lang w:val="en-US"/>
        </w:rPr>
      </w:r>
      <w:r w:rsidR="0047409C">
        <w:rPr>
          <w:lang w:val="en-US"/>
        </w:rPr>
        <w:fldChar w:fldCharType="separate"/>
      </w:r>
      <w:r w:rsidR="000E19EF" w:rsidRPr="00A2756D">
        <w:rPr>
          <w:lang w:val="en-US"/>
        </w:rPr>
        <w:t>Abbreviations</w:t>
      </w:r>
      <w:r w:rsidR="000E19EF">
        <w:rPr>
          <w:lang w:val="en-US"/>
        </w:rPr>
        <w:t xml:space="preserve"> and explanations</w:t>
      </w:r>
      <w:r w:rsidR="0047409C">
        <w:rPr>
          <w:lang w:val="en-US"/>
        </w:rPr>
        <w:fldChar w:fldCharType="end"/>
      </w:r>
      <w:r w:rsidR="0047409C">
        <w:rPr>
          <w:lang w:val="en-US"/>
        </w:rPr>
        <w:t>)</w:t>
      </w:r>
      <w:r w:rsidR="00E95B5B">
        <w:rPr>
          <w:lang w:val="en-US"/>
        </w:rPr>
        <w:t>, i</w:t>
      </w:r>
      <w:r w:rsidR="004A6446">
        <w:rPr>
          <w:lang w:val="en-US"/>
        </w:rPr>
        <w:t>t’s</w:t>
      </w:r>
      <w:r w:rsidR="00E95B5B">
        <w:rPr>
          <w:lang w:val="en-US"/>
        </w:rPr>
        <w:t xml:space="preserve"> called a codon. </w:t>
      </w:r>
      <w:r w:rsidR="008D7629">
        <w:rPr>
          <w:lang w:val="en-US"/>
        </w:rPr>
        <w:t xml:space="preserve">Gene sequences, which includes codons are called exons, but if they do not include </w:t>
      </w:r>
      <w:r w:rsidR="00ED0DBB">
        <w:rPr>
          <w:lang w:val="en-US"/>
        </w:rPr>
        <w:t>codons,</w:t>
      </w:r>
      <w:r w:rsidR="008D7629">
        <w:rPr>
          <w:lang w:val="en-US"/>
        </w:rPr>
        <w:t xml:space="preserve"> they</w:t>
      </w:r>
      <w:r w:rsidR="006A18CF">
        <w:rPr>
          <w:lang w:val="en-US"/>
        </w:rPr>
        <w:t xml:space="preserve"> a</w:t>
      </w:r>
      <w:r w:rsidR="008D7629">
        <w:rPr>
          <w:lang w:val="en-US"/>
        </w:rPr>
        <w:t xml:space="preserve">re called </w:t>
      </w:r>
      <w:r w:rsidR="00BA4C6F">
        <w:rPr>
          <w:lang w:val="en-US"/>
        </w:rPr>
        <w:t>introns.</w:t>
      </w:r>
      <w:r w:rsidR="00141276">
        <w:rPr>
          <w:lang w:val="en-US"/>
        </w:rPr>
        <w:t xml:space="preserve"> </w:t>
      </w:r>
      <w:r w:rsidR="00141276">
        <w:rPr>
          <w:lang w:val="en-US"/>
        </w:rPr>
        <w:br/>
      </w:r>
      <w:r w:rsidR="00411AA3">
        <w:rPr>
          <w:lang w:val="en-US"/>
        </w:rPr>
        <w:t xml:space="preserve">The bases form </w:t>
      </w:r>
      <w:r w:rsidR="00B41626">
        <w:rPr>
          <w:lang w:val="en-US"/>
        </w:rPr>
        <w:t>hydrogen bonds to create a base pair, but only with dedicated “partners”. Because of the chemical structure adenine only binds with thymine (or Uracil during DNA transcription)</w:t>
      </w:r>
      <w:r w:rsidR="00147FBF">
        <w:rPr>
          <w:lang w:val="en-US"/>
        </w:rPr>
        <w:t xml:space="preserve">, while guanine only binds with cytosine </w:t>
      </w:r>
      <w:r w:rsidR="00147FBF">
        <w:rPr>
          <w:lang w:val="en-US"/>
        </w:rPr>
        <w:fldChar w:fldCharType="begin"/>
      </w:r>
      <w:r w:rsidR="00911430">
        <w:rPr>
          <w:lang w:val="en-US"/>
        </w:rPr>
        <w:instrText xml:space="preserve"> ADDIN ZOTERO_ITEM CSL_CITATION {"citationID":"eq8tMsOc","properties":{"formattedCitation":"(Mason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147FBF">
        <w:rPr>
          <w:lang w:val="en-US"/>
        </w:rPr>
        <w:fldChar w:fldCharType="separate"/>
      </w:r>
      <w:r w:rsidR="00147FBF" w:rsidRPr="00D976AE">
        <w:rPr>
          <w:rFonts w:cs="Times New Roman"/>
          <w:lang w:val="en-US"/>
        </w:rPr>
        <w:t>(Mason et al., 2020</w:t>
      </w:r>
      <w:r w:rsidR="00D976AE">
        <w:rPr>
          <w:rFonts w:cs="Times New Roman"/>
          <w:lang w:val="en-US"/>
        </w:rPr>
        <w:t>, p.48</w:t>
      </w:r>
      <w:r w:rsidR="00147FBF" w:rsidRPr="00D976AE">
        <w:rPr>
          <w:rFonts w:cs="Times New Roman"/>
          <w:lang w:val="en-US"/>
        </w:rPr>
        <w:t>)</w:t>
      </w:r>
      <w:r w:rsidR="00147FBF">
        <w:rPr>
          <w:lang w:val="en-US"/>
        </w:rPr>
        <w:fldChar w:fldCharType="end"/>
      </w:r>
      <w:r w:rsidR="00D976AE">
        <w:rPr>
          <w:lang w:val="en-US"/>
        </w:rPr>
        <w:t xml:space="preserve">. The hydrogen </w:t>
      </w:r>
      <w:r w:rsidR="00D976AE">
        <w:rPr>
          <w:lang w:val="en-US"/>
        </w:rPr>
        <w:lastRenderedPageBreak/>
        <w:t xml:space="preserve">bonds are the first of two bonds between nucleotides. The second bond is the phosphodiester bonds between each sugar-phosphate (see </w:t>
      </w:r>
      <w:r w:rsidR="00635392">
        <w:rPr>
          <w:lang w:val="en-US"/>
        </w:rPr>
        <w:fldChar w:fldCharType="begin"/>
      </w:r>
      <w:r w:rsidR="00635392">
        <w:rPr>
          <w:lang w:val="en-US"/>
        </w:rPr>
        <w:instrText xml:space="preserve"> REF _Ref99380450 \h </w:instrText>
      </w:r>
      <w:r w:rsidR="00CB30D7">
        <w:rPr>
          <w:lang w:val="en-US"/>
        </w:rPr>
        <w:instrText xml:space="preserve"> \* MERGEFORMAT </w:instrText>
      </w:r>
      <w:r w:rsidR="00635392">
        <w:rPr>
          <w:lang w:val="en-US"/>
        </w:rPr>
      </w:r>
      <w:r w:rsidR="00635392">
        <w:rPr>
          <w:lang w:val="en-US"/>
        </w:rPr>
        <w:fldChar w:fldCharType="separate"/>
      </w:r>
      <w:r w:rsidR="000E19EF" w:rsidRPr="00A07C3B">
        <w:rPr>
          <w:lang w:val="en-US"/>
        </w:rPr>
        <w:t xml:space="preserve">Figure </w:t>
      </w:r>
      <w:r w:rsidR="000E19EF">
        <w:rPr>
          <w:noProof/>
          <w:lang w:val="en-US"/>
        </w:rPr>
        <w:t>1</w:t>
      </w:r>
      <w:r w:rsidR="000E19EF">
        <w:rPr>
          <w:noProof/>
          <w:lang w:val="en-US"/>
        </w:rPr>
        <w:noBreakHyphen/>
        <w:t>17</w:t>
      </w:r>
      <w:r w:rsidR="00635392">
        <w:rPr>
          <w:lang w:val="en-US"/>
        </w:rPr>
        <w:fldChar w:fldCharType="end"/>
      </w:r>
      <w:r w:rsidR="00D976AE">
        <w:rPr>
          <w:lang w:val="en-US"/>
        </w:rPr>
        <w:t>)</w:t>
      </w:r>
      <w:r w:rsidR="00635392">
        <w:rPr>
          <w:lang w:val="en-US"/>
        </w:rPr>
        <w:t>.</w:t>
      </w:r>
    </w:p>
    <w:p w14:paraId="49E9A440" w14:textId="16894697" w:rsidR="00794DF8" w:rsidRDefault="00791A0E" w:rsidP="00CB30D7">
      <w:pPr>
        <w:spacing w:line="360" w:lineRule="auto"/>
        <w:rPr>
          <w:lang w:val="en-US"/>
        </w:rPr>
      </w:pPr>
      <w:r w:rsidRPr="00DB0C52">
        <w:rPr>
          <w:noProof/>
          <w:lang w:val="en-US"/>
        </w:rPr>
        <w:drawing>
          <wp:anchor distT="0" distB="0" distL="114300" distR="114300" simplePos="0" relativeHeight="251720704" behindDoc="1" locked="0" layoutInCell="1" allowOverlap="1" wp14:anchorId="7EC43A21" wp14:editId="21282F94">
            <wp:simplePos x="0" y="0"/>
            <wp:positionH relativeFrom="margin">
              <wp:posOffset>2984215</wp:posOffset>
            </wp:positionH>
            <wp:positionV relativeFrom="paragraph">
              <wp:posOffset>1275759</wp:posOffset>
            </wp:positionV>
            <wp:extent cx="2816225" cy="2766695"/>
            <wp:effectExtent l="0" t="0" r="3175" b="0"/>
            <wp:wrapTight wrapText="bothSides">
              <wp:wrapPolygon edited="0">
                <wp:start x="0" y="0"/>
                <wp:lineTo x="0" y="21417"/>
                <wp:lineTo x="21478" y="21417"/>
                <wp:lineTo x="21478"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28">
                      <a:extLst>
                        <a:ext uri="{28A0092B-C50C-407E-A947-70E740481C1C}">
                          <a14:useLocalDpi xmlns:a14="http://schemas.microsoft.com/office/drawing/2010/main" val="0"/>
                        </a:ext>
                      </a:extLst>
                    </a:blip>
                    <a:srcRect l="8697" r="7168"/>
                    <a:stretch/>
                  </pic:blipFill>
                  <pic:spPr bwMode="auto">
                    <a:xfrm>
                      <a:off x="0" y="0"/>
                      <a:ext cx="2816225"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85C">
        <w:rPr>
          <w:lang w:val="en-US"/>
        </w:rPr>
        <w:t>Looking</w:t>
      </w:r>
      <w:r w:rsidR="00635392">
        <w:rPr>
          <w:lang w:val="en-US"/>
        </w:rPr>
        <w:t xml:space="preserve"> at </w:t>
      </w:r>
      <w:r w:rsidR="00635392">
        <w:rPr>
          <w:lang w:val="en-US"/>
        </w:rPr>
        <w:fldChar w:fldCharType="begin"/>
      </w:r>
      <w:r w:rsidR="00635392">
        <w:rPr>
          <w:lang w:val="en-US"/>
        </w:rPr>
        <w:instrText xml:space="preserve"> REF _Ref99380903 \h </w:instrText>
      </w:r>
      <w:r w:rsidR="00CB30D7">
        <w:rPr>
          <w:lang w:val="en-US"/>
        </w:rPr>
        <w:instrText xml:space="preserve"> \* MERGEFORMAT </w:instrText>
      </w:r>
      <w:r w:rsidR="00635392">
        <w:rPr>
          <w:lang w:val="en-US"/>
        </w:rPr>
      </w:r>
      <w:r w:rsidR="00635392">
        <w:rPr>
          <w:lang w:val="en-US"/>
        </w:rPr>
        <w:fldChar w:fldCharType="separate"/>
      </w:r>
      <w:r w:rsidR="000E19EF" w:rsidRPr="00886905">
        <w:rPr>
          <w:lang w:val="en-US"/>
        </w:rPr>
        <w:t xml:space="preserve">Figure </w:t>
      </w:r>
      <w:r w:rsidR="000E19EF">
        <w:rPr>
          <w:noProof/>
          <w:lang w:val="en-US"/>
        </w:rPr>
        <w:t>1</w:t>
      </w:r>
      <w:r w:rsidR="000E19EF">
        <w:rPr>
          <w:noProof/>
          <w:lang w:val="en-US"/>
        </w:rPr>
        <w:noBreakHyphen/>
        <w:t>16</w:t>
      </w:r>
      <w:r w:rsidR="00635392">
        <w:rPr>
          <w:lang w:val="en-US"/>
        </w:rPr>
        <w:fldChar w:fldCharType="end"/>
      </w:r>
      <w:r w:rsidR="00E6785C">
        <w:rPr>
          <w:lang w:val="en-US"/>
        </w:rPr>
        <w:t xml:space="preserve"> </w:t>
      </w:r>
      <w:r w:rsidR="002C555E">
        <w:rPr>
          <w:lang w:val="en-US"/>
        </w:rPr>
        <w:t>we have a</w:t>
      </w:r>
      <w:r w:rsidR="00794DF8">
        <w:rPr>
          <w:lang w:val="en-US"/>
        </w:rPr>
        <w:t xml:space="preserve"> closer look at </w:t>
      </w:r>
      <w:r w:rsidR="00060DA1">
        <w:rPr>
          <w:lang w:val="en-US"/>
        </w:rPr>
        <w:t xml:space="preserve">an individual nucleotide. </w:t>
      </w:r>
      <w:r w:rsidR="001D6E09">
        <w:rPr>
          <w:lang w:val="en-US"/>
        </w:rPr>
        <w:t xml:space="preserve">The carbon atoms in the </w:t>
      </w:r>
      <w:r w:rsidR="00997D47">
        <w:rPr>
          <w:lang w:val="en-US"/>
        </w:rPr>
        <w:t>deoxyribose molecules are marked with numbers 1-5</w:t>
      </w:r>
      <w:r w:rsidR="009463BA">
        <w:rPr>
          <w:lang w:val="en-US"/>
        </w:rPr>
        <w:t xml:space="preserve"> </w:t>
      </w:r>
      <w:r w:rsidR="009463BA">
        <w:rPr>
          <w:lang w:val="en-US"/>
        </w:rPr>
        <w:fldChar w:fldCharType="begin"/>
      </w:r>
      <w:r w:rsidR="003F507D">
        <w:rPr>
          <w:lang w:val="en-US"/>
        </w:rPr>
        <w:instrText xml:space="preserve"> ADDIN ZOTERO_ITEM CSL_CITATION {"citationID":"IqPXnEi9","properties":{"formattedCitation":"(Mason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463BA">
        <w:rPr>
          <w:lang w:val="en-US"/>
        </w:rPr>
        <w:fldChar w:fldCharType="separate"/>
      </w:r>
      <w:r w:rsidR="009463BA" w:rsidRPr="009463BA">
        <w:rPr>
          <w:rFonts w:cs="Times New Roman"/>
          <w:lang w:val="en-US"/>
        </w:rPr>
        <w:t>(Mason et al., 2020</w:t>
      </w:r>
      <w:r w:rsidR="009463BA">
        <w:rPr>
          <w:rFonts w:cs="Times New Roman"/>
          <w:lang w:val="en-US"/>
        </w:rPr>
        <w:t>, p.47</w:t>
      </w:r>
      <w:r w:rsidR="009463BA" w:rsidRPr="009463BA">
        <w:rPr>
          <w:rFonts w:cs="Times New Roman"/>
          <w:lang w:val="en-US"/>
        </w:rPr>
        <w:t>)</w:t>
      </w:r>
      <w:r w:rsidR="009463BA">
        <w:rPr>
          <w:lang w:val="en-US"/>
        </w:rPr>
        <w:fldChar w:fldCharType="end"/>
      </w:r>
      <w:r w:rsidR="00997D47">
        <w:rPr>
          <w:lang w:val="en-US"/>
        </w:rPr>
        <w:t xml:space="preserve">. </w:t>
      </w:r>
      <w:r w:rsidR="00CB4466">
        <w:rPr>
          <w:lang w:val="en-US"/>
        </w:rPr>
        <w:t xml:space="preserve">When </w:t>
      </w:r>
      <w:r w:rsidR="001A6F9A">
        <w:rPr>
          <w:lang w:val="en-US"/>
        </w:rPr>
        <w:t>a new</w:t>
      </w:r>
      <w:r w:rsidR="00CB4466">
        <w:rPr>
          <w:lang w:val="en-US"/>
        </w:rPr>
        <w:t xml:space="preserve"> nucleotide </w:t>
      </w:r>
      <w:r w:rsidR="001A6F9A">
        <w:rPr>
          <w:lang w:val="en-US"/>
        </w:rPr>
        <w:t>is</w:t>
      </w:r>
      <w:r w:rsidR="00CB4466">
        <w:rPr>
          <w:lang w:val="en-US"/>
        </w:rPr>
        <w:t xml:space="preserve"> bound t</w:t>
      </w:r>
      <w:r w:rsidR="001A6F9A">
        <w:rPr>
          <w:lang w:val="en-US"/>
        </w:rPr>
        <w:t xml:space="preserve">o the </w:t>
      </w:r>
      <w:r w:rsidR="000F14A0">
        <w:rPr>
          <w:lang w:val="en-US"/>
        </w:rPr>
        <w:t>existing nucleotide</w:t>
      </w:r>
      <w:r w:rsidR="00021F96">
        <w:rPr>
          <w:lang w:val="en-US"/>
        </w:rPr>
        <w:t xml:space="preserve">, they can only be connected to the </w:t>
      </w:r>
      <w:r w:rsidR="000F14A0">
        <w:rPr>
          <w:lang w:val="en-US"/>
        </w:rPr>
        <w:t>3 carbon</w:t>
      </w:r>
      <w:r w:rsidR="0007571F">
        <w:rPr>
          <w:lang w:val="en-US"/>
        </w:rPr>
        <w:t xml:space="preserve"> </w:t>
      </w:r>
      <w:r w:rsidR="007E0443">
        <w:rPr>
          <w:lang w:val="en-US"/>
        </w:rPr>
        <w:t>because they are able to chemically interact</w:t>
      </w:r>
      <w:r w:rsidR="00F513D9">
        <w:rPr>
          <w:lang w:val="en-US"/>
        </w:rPr>
        <w:t xml:space="preserve"> to create the phosphodiester bond</w:t>
      </w:r>
      <w:r w:rsidR="007E0443">
        <w:rPr>
          <w:lang w:val="en-US"/>
        </w:rPr>
        <w:t xml:space="preserve"> </w:t>
      </w:r>
      <w:r w:rsidR="007E0443">
        <w:rPr>
          <w:lang w:val="en-US"/>
        </w:rPr>
        <w:fldChar w:fldCharType="begin"/>
      </w:r>
      <w:r w:rsidR="003F507D">
        <w:rPr>
          <w:lang w:val="en-US"/>
        </w:rPr>
        <w:instrText xml:space="preserve"> ADDIN ZOTERO_ITEM CSL_CITATION {"citationID":"FSn0XIAZ","properties":{"formattedCitation":"(Mason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7E0443">
        <w:rPr>
          <w:lang w:val="en-US"/>
        </w:rPr>
        <w:fldChar w:fldCharType="separate"/>
      </w:r>
      <w:r w:rsidR="007E0443" w:rsidRPr="007E0443">
        <w:rPr>
          <w:rFonts w:cs="Times New Roman"/>
          <w:lang w:val="en-US"/>
        </w:rPr>
        <w:t>(Mason et al., 2020</w:t>
      </w:r>
      <w:r w:rsidR="007E0443">
        <w:rPr>
          <w:rFonts w:cs="Times New Roman"/>
          <w:lang w:val="en-US"/>
        </w:rPr>
        <w:t>, p.284</w:t>
      </w:r>
      <w:r w:rsidR="007E0443" w:rsidRPr="007E0443">
        <w:rPr>
          <w:rFonts w:cs="Times New Roman"/>
          <w:lang w:val="en-US"/>
        </w:rPr>
        <w:t>)</w:t>
      </w:r>
      <w:r w:rsidR="007E0443">
        <w:rPr>
          <w:lang w:val="en-US"/>
        </w:rPr>
        <w:fldChar w:fldCharType="end"/>
      </w:r>
      <w:r w:rsidR="00F513D9">
        <w:rPr>
          <w:lang w:val="en-US"/>
        </w:rPr>
        <w:t>.</w:t>
      </w:r>
      <w:r w:rsidR="007E0443">
        <w:rPr>
          <w:lang w:val="en-US"/>
        </w:rPr>
        <w:t xml:space="preserve"> </w:t>
      </w:r>
      <w:r w:rsidR="0007571F">
        <w:rPr>
          <w:lang w:val="en-US"/>
        </w:rPr>
        <w:t xml:space="preserve"> </w:t>
      </w:r>
      <w:r w:rsidR="000F14A0">
        <w:rPr>
          <w:lang w:val="en-US"/>
        </w:rPr>
        <w:t xml:space="preserve"> </w:t>
      </w:r>
    </w:p>
    <w:p w14:paraId="046FEF81" w14:textId="34AB9B38" w:rsidR="009E45FE" w:rsidRDefault="00791A0E" w:rsidP="00CB30D7">
      <w:pPr>
        <w:spacing w:line="360" w:lineRule="auto"/>
        <w:rPr>
          <w:lang w:val="en-US"/>
        </w:rPr>
      </w:pPr>
      <w:r>
        <w:rPr>
          <w:noProof/>
        </w:rPr>
        <mc:AlternateContent>
          <mc:Choice Requires="wps">
            <w:drawing>
              <wp:anchor distT="0" distB="0" distL="114300" distR="114300" simplePos="0" relativeHeight="251744256" behindDoc="1" locked="0" layoutInCell="1" allowOverlap="1" wp14:anchorId="496E5440" wp14:editId="7DC3A570">
                <wp:simplePos x="0" y="0"/>
                <wp:positionH relativeFrom="margin">
                  <wp:posOffset>3484595</wp:posOffset>
                </wp:positionH>
                <wp:positionV relativeFrom="paragraph">
                  <wp:posOffset>2931181</wp:posOffset>
                </wp:positionV>
                <wp:extent cx="2710815" cy="635"/>
                <wp:effectExtent l="0" t="0" r="0" b="0"/>
                <wp:wrapTight wrapText="bothSides">
                  <wp:wrapPolygon edited="0">
                    <wp:start x="0" y="0"/>
                    <wp:lineTo x="0" y="20521"/>
                    <wp:lineTo x="21403" y="20521"/>
                    <wp:lineTo x="2140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4CCA28F8" w14:textId="5928E736" w:rsidR="00886905" w:rsidRPr="00886905" w:rsidRDefault="00886905" w:rsidP="00886905">
                            <w:pPr>
                              <w:pStyle w:val="Caption"/>
                              <w:rPr>
                                <w:noProof/>
                                <w:lang w:val="en-US"/>
                              </w:rPr>
                            </w:pPr>
                            <w:bookmarkStart w:id="88" w:name="_Ref99380903"/>
                            <w:r w:rsidRPr="00886905">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16</w:t>
                            </w:r>
                            <w:r w:rsidR="00882ED2">
                              <w:rPr>
                                <w:lang w:val="en-US"/>
                              </w:rPr>
                              <w:fldChar w:fldCharType="end"/>
                            </w:r>
                            <w:bookmarkEnd w:id="88"/>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E5440" id="Text Box 4" o:spid="_x0000_s1034" type="#_x0000_t202" style="position:absolute;margin-left:274.4pt;margin-top:230.8pt;width:213.45pt;height:.05pt;z-index:-251572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VX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02x6N7vhTFLs9uNN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" stroked="f">
                <v:textbox style="mso-fit-shape-to-text:t" inset="0,0,0,0">
                  <w:txbxContent>
                    <w:p w14:paraId="4CCA28F8" w14:textId="5928E736" w:rsidR="00886905" w:rsidRPr="00886905" w:rsidRDefault="00886905" w:rsidP="00886905">
                      <w:pPr>
                        <w:pStyle w:val="Caption"/>
                        <w:rPr>
                          <w:noProof/>
                          <w:lang w:val="en-US"/>
                        </w:rPr>
                      </w:pPr>
                      <w:bookmarkStart w:id="89" w:name="_Ref99380903"/>
                      <w:r w:rsidRPr="00886905">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16</w:t>
                      </w:r>
                      <w:r w:rsidR="00882ED2">
                        <w:rPr>
                          <w:lang w:val="en-US"/>
                        </w:rPr>
                        <w:fldChar w:fldCharType="end"/>
                      </w:r>
                      <w:bookmarkEnd w:id="89"/>
                      <w:r w:rsidRPr="00886905">
                        <w:rPr>
                          <w:lang w:val="en-US"/>
                        </w:rPr>
                        <w:t xml:space="preserve">. </w:t>
                      </w:r>
                      <w:r w:rsidRPr="00C451D9">
                        <w:rPr>
                          <w:lang w:val="en-US"/>
                        </w:rPr>
                        <w:t>Three molecules making u</w:t>
                      </w:r>
                      <w:r>
                        <w:rPr>
                          <w:lang w:val="en-US"/>
                        </w:rPr>
                        <w:t xml:space="preserve">p a nucleotide. The positions of each carbon in the sugar molecule are marked by a number </w:t>
                      </w:r>
                      <w:r>
                        <w:rPr>
                          <w:lang w:val="en-US"/>
                        </w:rPr>
                        <w:fldChar w:fldCharType="begin"/>
                      </w:r>
                      <w:r>
                        <w:rPr>
                          <w:lang w:val="en-US"/>
                        </w:rPr>
                        <w:instrText xml:space="preserve"> ADDIN ZOTERO_ITEM CSL_CITATION {"citationID":"hIc6gYRI","properties":{"formattedCitation":"(Mason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B9448F">
                        <w:rPr>
                          <w:rFonts w:cs="Times New Roman"/>
                          <w:lang w:val="en-US"/>
                        </w:rPr>
                        <w:t>(Mason et al., 2020</w:t>
                      </w:r>
                      <w:r>
                        <w:rPr>
                          <w:rFonts w:cs="Times New Roman"/>
                          <w:lang w:val="en-US"/>
                        </w:rPr>
                        <w:t>, p.47</w:t>
                      </w:r>
                      <w:r w:rsidRPr="00B9448F">
                        <w:rPr>
                          <w:rFonts w:cs="Times New Roman"/>
                          <w:lang w:val="en-US"/>
                        </w:rPr>
                        <w:t>)</w:t>
                      </w:r>
                      <w:r>
                        <w:rPr>
                          <w:lang w:val="en-US"/>
                        </w:rPr>
                        <w:fldChar w:fldCharType="end"/>
                      </w:r>
                      <w:r>
                        <w:rPr>
                          <w:lang w:val="en-US"/>
                        </w:rPr>
                        <w:t xml:space="preserve">.  </w:t>
                      </w:r>
                    </w:p>
                  </w:txbxContent>
                </v:textbox>
                <w10:wrap type="tight" anchorx="margin"/>
              </v:shape>
            </w:pict>
          </mc:Fallback>
        </mc:AlternateContent>
      </w:r>
      <w:r>
        <w:rPr>
          <w:noProof/>
        </w:rPr>
        <mc:AlternateContent>
          <mc:Choice Requires="wps">
            <w:drawing>
              <wp:anchor distT="0" distB="0" distL="114300" distR="114300" simplePos="0" relativeHeight="251724800" behindDoc="1" locked="0" layoutInCell="1" allowOverlap="1" wp14:anchorId="2E3906CF" wp14:editId="04F7AAAD">
                <wp:simplePos x="0" y="0"/>
                <wp:positionH relativeFrom="column">
                  <wp:posOffset>-479906</wp:posOffset>
                </wp:positionH>
                <wp:positionV relativeFrom="paragraph">
                  <wp:posOffset>2915767</wp:posOffset>
                </wp:positionV>
                <wp:extent cx="29121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2BB1A1F4" w14:textId="4893965E" w:rsidR="00A07C3B" w:rsidRPr="00641F38" w:rsidRDefault="00A07C3B" w:rsidP="00A07C3B">
                            <w:pPr>
                              <w:pStyle w:val="Caption"/>
                              <w:rPr>
                                <w:lang w:val="en-US"/>
                              </w:rPr>
                            </w:pPr>
                            <w:bookmarkStart w:id="90" w:name="_Ref99380450"/>
                            <w:bookmarkStart w:id="91" w:name="_Ref99380156"/>
                            <w:r w:rsidRPr="00A07C3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17</w:t>
                            </w:r>
                            <w:r w:rsidR="00882ED2">
                              <w:rPr>
                                <w:lang w:val="en-US"/>
                              </w:rPr>
                              <w:fldChar w:fldCharType="end"/>
                            </w:r>
                            <w:bookmarkEnd w:id="90"/>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1"/>
                          </w:p>
                          <w:p w14:paraId="5AAC935C" w14:textId="589ECB75" w:rsidR="00A07C3B" w:rsidRPr="00A07C3B" w:rsidRDefault="00A07C3B" w:rsidP="00A07C3B">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906CF" id="Text Box 43" o:spid="_x0000_s1035" type="#_x0000_t202" style="position:absolute;margin-left:-37.8pt;margin-top:229.6pt;width:229.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" stroked="f">
                <v:textbox style="mso-fit-shape-to-text:t" inset="0,0,0,0">
                  <w:txbxContent>
                    <w:p w14:paraId="2BB1A1F4" w14:textId="4893965E" w:rsidR="00A07C3B" w:rsidRPr="00641F38" w:rsidRDefault="00A07C3B" w:rsidP="00A07C3B">
                      <w:pPr>
                        <w:pStyle w:val="Caption"/>
                        <w:rPr>
                          <w:lang w:val="en-US"/>
                        </w:rPr>
                      </w:pPr>
                      <w:bookmarkStart w:id="92" w:name="_Ref99380450"/>
                      <w:bookmarkStart w:id="93" w:name="_Ref99380156"/>
                      <w:r w:rsidRPr="00A07C3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17</w:t>
                      </w:r>
                      <w:r w:rsidR="00882ED2">
                        <w:rPr>
                          <w:lang w:val="en-US"/>
                        </w:rPr>
                        <w:fldChar w:fldCharType="end"/>
                      </w:r>
                      <w:bookmarkEnd w:id="92"/>
                      <w:r w:rsidRPr="00A07C3B">
                        <w:rPr>
                          <w:lang w:val="en-US"/>
                        </w:rPr>
                        <w:t>.</w:t>
                      </w:r>
                      <w:r>
                        <w:rPr>
                          <w:lang w:val="en-US"/>
                        </w:rPr>
                        <w:t xml:space="preserve"> </w:t>
                      </w:r>
                      <w:r w:rsidRPr="00641F38">
                        <w:rPr>
                          <w:lang w:val="en-US"/>
                        </w:rPr>
                        <w:t>Schematic of DNA d</w:t>
                      </w:r>
                      <w:r>
                        <w:rPr>
                          <w:lang w:val="en-US"/>
                        </w:rPr>
                        <w:t xml:space="preserve">ouble strand </w:t>
                      </w:r>
                      <w:r>
                        <w:rPr>
                          <w:lang w:val="en-US"/>
                        </w:rPr>
                        <w:fldChar w:fldCharType="begin"/>
                      </w:r>
                      <w:r>
                        <w:rPr>
                          <w:lang w:val="en-US"/>
                        </w:rPr>
                        <w:instrText xml:space="preserve"> ADDIN ZOTERO_ITEM CSL_CITATION {"citationID":"U8trAGuV","properties":{"formattedCitation":"({\\i{}Nucleotide}, n.d.)","plainCitation":"(Nucleotide, n.d.)","noteIndex":0},"citationItems":[{"id":150,"uris":["http://zotero.org/users/local/GCOCszNG/items/QRN9G7U3"],"uri":["http://zotero.org/users/local/GCOCszNG/items/QRN9G7U3"],"itemData":{"id":150,"type":"webpage","container-title":"Genome.gov","language":"en","title":"Nucleotide","URL":"https://www.genome.gov/genetics-glossary/Nucleotide","accessed":{"date-parts":[["2022",3,7]]}}}],"schema":"https://github.com/citation-style-language/schema/raw/master/csl-citation.json"} </w:instrText>
                      </w:r>
                      <w:r>
                        <w:rPr>
                          <w:lang w:val="en-US"/>
                        </w:rPr>
                        <w:fldChar w:fldCharType="separate"/>
                      </w:r>
                      <w:r w:rsidRPr="00641F38">
                        <w:rPr>
                          <w:rFonts w:cs="Times New Roman"/>
                          <w:szCs w:val="24"/>
                          <w:lang w:val="en-US"/>
                        </w:rPr>
                        <w:t>(</w:t>
                      </w:r>
                      <w:r w:rsidRPr="00641F38">
                        <w:rPr>
                          <w:rFonts w:cs="Times New Roman"/>
                          <w:i w:val="0"/>
                          <w:iCs w:val="0"/>
                          <w:szCs w:val="24"/>
                          <w:lang w:val="en-US"/>
                        </w:rPr>
                        <w:t>Nucleotide</w:t>
                      </w:r>
                      <w:r w:rsidRPr="00641F38">
                        <w:rPr>
                          <w:rFonts w:cs="Times New Roman"/>
                          <w:szCs w:val="24"/>
                          <w:lang w:val="en-US"/>
                        </w:rPr>
                        <w:t>, n.d.)</w:t>
                      </w:r>
                      <w:r>
                        <w:rPr>
                          <w:lang w:val="en-US"/>
                        </w:rPr>
                        <w:fldChar w:fldCharType="end"/>
                      </w:r>
                      <w:bookmarkEnd w:id="93"/>
                    </w:p>
                    <w:p w14:paraId="5AAC935C" w14:textId="589ECB75" w:rsidR="00A07C3B" w:rsidRPr="00A07C3B" w:rsidRDefault="00A07C3B" w:rsidP="00A07C3B">
                      <w:pPr>
                        <w:pStyle w:val="Caption"/>
                        <w:rPr>
                          <w:noProof/>
                          <w:lang w:val="en-US"/>
                        </w:rPr>
                      </w:pPr>
                    </w:p>
                  </w:txbxContent>
                </v:textbox>
                <w10:wrap type="tight"/>
              </v:shape>
            </w:pict>
          </mc:Fallback>
        </mc:AlternateContent>
      </w:r>
      <w:r>
        <w:rPr>
          <w:noProof/>
          <w:lang w:val="en-US"/>
        </w:rPr>
        <w:drawing>
          <wp:anchor distT="0" distB="0" distL="114300" distR="114300" simplePos="0" relativeHeight="251717632" behindDoc="1" locked="0" layoutInCell="1" allowOverlap="1" wp14:anchorId="07F8CE9A" wp14:editId="63578BD7">
            <wp:simplePos x="0" y="0"/>
            <wp:positionH relativeFrom="margin">
              <wp:posOffset>-283210</wp:posOffset>
            </wp:positionH>
            <wp:positionV relativeFrom="paragraph">
              <wp:posOffset>3021</wp:posOffset>
            </wp:positionV>
            <wp:extent cx="2839085" cy="2543175"/>
            <wp:effectExtent l="0" t="0" r="0" b="9525"/>
            <wp:wrapTight wrapText="bothSides">
              <wp:wrapPolygon edited="0">
                <wp:start x="0" y="0"/>
                <wp:lineTo x="0" y="21519"/>
                <wp:lineTo x="21450" y="21519"/>
                <wp:lineTo x="2145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l="11940" t="3703" r="3506" b="43211"/>
                    <a:stretch/>
                  </pic:blipFill>
                  <pic:spPr bwMode="auto">
                    <a:xfrm>
                      <a:off x="0" y="0"/>
                      <a:ext cx="283908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64D4F" w14:textId="64E4B2C8" w:rsidR="009E45FE" w:rsidRDefault="009E45FE" w:rsidP="00CB30D7">
      <w:pPr>
        <w:spacing w:line="360" w:lineRule="auto"/>
        <w:rPr>
          <w:lang w:val="en-US"/>
        </w:rPr>
      </w:pPr>
    </w:p>
    <w:p w14:paraId="61B4B132" w14:textId="77777777" w:rsidR="00791A0E" w:rsidRDefault="00791A0E" w:rsidP="00CB30D7">
      <w:pPr>
        <w:spacing w:line="360" w:lineRule="auto"/>
        <w:rPr>
          <w:lang w:val="en-US"/>
        </w:rPr>
      </w:pPr>
    </w:p>
    <w:p w14:paraId="2C4C18F2" w14:textId="5AC87AF6" w:rsidR="00BF111A" w:rsidRPr="002A1DD5" w:rsidRDefault="00D3710B" w:rsidP="00CB30D7">
      <w:pPr>
        <w:spacing w:line="360" w:lineRule="auto"/>
        <w:rPr>
          <w:lang w:val="en-US"/>
        </w:rPr>
      </w:pPr>
      <w:r>
        <w:rPr>
          <w:lang w:val="en-US"/>
        </w:rPr>
        <w:t xml:space="preserve">The </w:t>
      </w:r>
      <w:r w:rsidR="00C248C0">
        <w:rPr>
          <w:lang w:val="en-US"/>
        </w:rPr>
        <w:t xml:space="preserve">DNA </w:t>
      </w:r>
      <w:r>
        <w:rPr>
          <w:lang w:val="en-US"/>
        </w:rPr>
        <w:t xml:space="preserve">strands are </w:t>
      </w:r>
      <w:r w:rsidR="00CF3580">
        <w:rPr>
          <w:lang w:val="en-US"/>
        </w:rPr>
        <w:t xml:space="preserve">twirled </w:t>
      </w:r>
      <w:r w:rsidR="00887853">
        <w:rPr>
          <w:lang w:val="en-US"/>
        </w:rPr>
        <w:t>around its own axis to form a DNA double strand helix</w:t>
      </w:r>
      <w:r w:rsidR="00DA127F">
        <w:rPr>
          <w:lang w:val="en-US"/>
        </w:rPr>
        <w:t>, then they</w:t>
      </w:r>
      <w:r w:rsidR="006A18CF">
        <w:rPr>
          <w:lang w:val="en-US"/>
        </w:rPr>
        <w:t xml:space="preserve"> a</w:t>
      </w:r>
      <w:r w:rsidR="00DA127F">
        <w:rPr>
          <w:lang w:val="en-US"/>
        </w:rPr>
        <w:t xml:space="preserve">re coiled </w:t>
      </w:r>
      <w:r w:rsidR="00B47D1C">
        <w:rPr>
          <w:lang w:val="en-US"/>
        </w:rPr>
        <w:t>around proteins known as histones to fo</w:t>
      </w:r>
      <w:r w:rsidR="00374732">
        <w:rPr>
          <w:lang w:val="en-US"/>
        </w:rPr>
        <w:t>r</w:t>
      </w:r>
      <w:r w:rsidR="00B47D1C">
        <w:rPr>
          <w:lang w:val="en-US"/>
        </w:rPr>
        <w:t xml:space="preserve">m </w:t>
      </w:r>
      <w:r w:rsidR="00374732">
        <w:rPr>
          <w:lang w:val="en-US"/>
        </w:rPr>
        <w:t xml:space="preserve">a </w:t>
      </w:r>
      <w:r w:rsidR="00692F60">
        <w:rPr>
          <w:lang w:val="en-US"/>
        </w:rPr>
        <w:t>nucleosome</w:t>
      </w:r>
      <w:r w:rsidR="00F03DFB">
        <w:rPr>
          <w:lang w:val="en-US"/>
        </w:rPr>
        <w:t>.</w:t>
      </w:r>
      <w:r w:rsidR="00855053">
        <w:rPr>
          <w:lang w:val="en-US"/>
        </w:rPr>
        <w:t xml:space="preserve"> </w:t>
      </w:r>
      <w:r w:rsidR="007718E5">
        <w:rPr>
          <w:lang w:val="en-US"/>
        </w:rPr>
        <w:t>The</w:t>
      </w:r>
      <w:r w:rsidR="00692F60">
        <w:rPr>
          <w:lang w:val="en-US"/>
        </w:rPr>
        <w:t xml:space="preserve"> nucleosomes</w:t>
      </w:r>
      <w:r w:rsidR="007718E5">
        <w:rPr>
          <w:lang w:val="en-US"/>
        </w:rPr>
        <w:t xml:space="preserve"> are </w:t>
      </w:r>
      <w:r w:rsidR="00AC4A72">
        <w:rPr>
          <w:lang w:val="en-US"/>
        </w:rPr>
        <w:t>folded to produce</w:t>
      </w:r>
      <w:r w:rsidR="00692F60">
        <w:rPr>
          <w:lang w:val="en-US"/>
        </w:rPr>
        <w:t xml:space="preserve"> fibers called chromatin</w:t>
      </w:r>
      <w:r w:rsidR="00364395">
        <w:rPr>
          <w:lang w:val="en-US"/>
        </w:rPr>
        <w:t>.</w:t>
      </w:r>
      <w:r w:rsidR="00874CF4">
        <w:rPr>
          <w:lang w:val="en-US"/>
        </w:rPr>
        <w:t xml:space="preserve"> </w:t>
      </w:r>
      <w:r w:rsidR="00F7209F">
        <w:rPr>
          <w:lang w:val="en-US"/>
        </w:rPr>
        <w:t xml:space="preserve">When a cell is preparing for cell division, the chromatin is tightly </w:t>
      </w:r>
      <w:r w:rsidR="00943043">
        <w:rPr>
          <w:lang w:val="en-US"/>
        </w:rPr>
        <w:t xml:space="preserve">coiled into </w:t>
      </w:r>
      <w:r w:rsidR="00926E8A">
        <w:rPr>
          <w:lang w:val="en-US"/>
        </w:rPr>
        <w:t xml:space="preserve">a supercoil </w:t>
      </w:r>
      <w:r w:rsidR="00926E8A">
        <w:rPr>
          <w:lang w:val="en-US"/>
        </w:rPr>
        <w:fldChar w:fldCharType="begin"/>
      </w:r>
      <w:r w:rsidR="003F507D">
        <w:rPr>
          <w:lang w:val="en-US"/>
        </w:rPr>
        <w:instrText xml:space="preserve"> ADDIN ZOTERO_ITEM CSL_CITATION {"citationID":"5X3fYZQF","properties":{"formattedCitation":"(Mason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926E8A">
        <w:rPr>
          <w:lang w:val="en-US"/>
        </w:rPr>
        <w:fldChar w:fldCharType="separate"/>
      </w:r>
      <w:r w:rsidR="00926E8A" w:rsidRPr="00926E8A">
        <w:rPr>
          <w:rFonts w:cs="Times New Roman"/>
          <w:lang w:val="en-US"/>
        </w:rPr>
        <w:t>(Mason et al., 2020</w:t>
      </w:r>
      <w:r w:rsidR="00926E8A">
        <w:rPr>
          <w:rFonts w:cs="Times New Roman"/>
          <w:lang w:val="en-US"/>
        </w:rPr>
        <w:t>, p.210</w:t>
      </w:r>
      <w:r w:rsidR="00926E8A" w:rsidRPr="00926E8A">
        <w:rPr>
          <w:rFonts w:cs="Times New Roman"/>
          <w:lang w:val="en-US"/>
        </w:rPr>
        <w:t>)</w:t>
      </w:r>
      <w:r w:rsidR="00926E8A">
        <w:rPr>
          <w:lang w:val="en-US"/>
        </w:rPr>
        <w:fldChar w:fldCharType="end"/>
      </w:r>
      <w:r w:rsidR="0025768D">
        <w:rPr>
          <w:lang w:val="en-US"/>
        </w:rPr>
        <w:t>.</w:t>
      </w:r>
      <w:r w:rsidR="00856FF9">
        <w:rPr>
          <w:lang w:val="en-US"/>
        </w:rPr>
        <w:t xml:space="preserve"> </w:t>
      </w:r>
      <w:r w:rsidR="00754DA0">
        <w:rPr>
          <w:lang w:val="en-US"/>
        </w:rPr>
        <w:t>However, during interface (</w:t>
      </w:r>
      <w:r w:rsidR="002E441D">
        <w:rPr>
          <w:lang w:val="en-US"/>
        </w:rPr>
        <w:t xml:space="preserve">see </w:t>
      </w:r>
      <w:r w:rsidR="00FB3F18">
        <w:rPr>
          <w:lang w:val="en-US"/>
        </w:rPr>
        <w:fldChar w:fldCharType="begin"/>
      </w:r>
      <w:r w:rsidR="00FB3F18">
        <w:rPr>
          <w:lang w:val="en-US"/>
        </w:rPr>
        <w:instrText xml:space="preserve"> REF _Ref97564569 \r \h </w:instrText>
      </w:r>
      <w:r w:rsidR="00CB30D7">
        <w:rPr>
          <w:lang w:val="en-US"/>
        </w:rPr>
        <w:instrText xml:space="preserve"> \* MERGEFORMAT </w:instrText>
      </w:r>
      <w:r w:rsidR="00FB3F18">
        <w:rPr>
          <w:lang w:val="en-US"/>
        </w:rPr>
      </w:r>
      <w:r w:rsidR="00FB3F18">
        <w:rPr>
          <w:lang w:val="en-US"/>
        </w:rPr>
        <w:fldChar w:fldCharType="separate"/>
      </w:r>
      <w:r w:rsidR="000E19EF">
        <w:rPr>
          <w:lang w:val="en-US"/>
        </w:rPr>
        <w:t>1.7.2</w:t>
      </w:r>
      <w:r w:rsidR="00FB3F18">
        <w:rPr>
          <w:lang w:val="en-US"/>
        </w:rPr>
        <w:fldChar w:fldCharType="end"/>
      </w:r>
      <w:r w:rsidR="00754DA0">
        <w:rPr>
          <w:lang w:val="en-US"/>
        </w:rPr>
        <w:t>) the DNA needs to be accessible for</w:t>
      </w:r>
      <w:r w:rsidR="002255BE">
        <w:rPr>
          <w:lang w:val="en-US"/>
        </w:rPr>
        <w:t xml:space="preserve"> </w:t>
      </w:r>
      <w:r w:rsidR="00754DA0">
        <w:rPr>
          <w:lang w:val="en-US"/>
        </w:rPr>
        <w:t>DNA</w:t>
      </w:r>
      <w:r w:rsidR="00917D11">
        <w:rPr>
          <w:lang w:val="en-US"/>
        </w:rPr>
        <w:t xml:space="preserve"> </w:t>
      </w:r>
      <w:r w:rsidR="0009697C">
        <w:rPr>
          <w:lang w:val="en-US"/>
        </w:rPr>
        <w:t>replication</w:t>
      </w:r>
      <w:r w:rsidR="00917D11">
        <w:rPr>
          <w:lang w:val="en-US"/>
        </w:rPr>
        <w:t xml:space="preserve"> and </w:t>
      </w:r>
      <w:r w:rsidR="00AB2EDB">
        <w:rPr>
          <w:lang w:val="en-US"/>
        </w:rPr>
        <w:t>DNA</w:t>
      </w:r>
      <w:r w:rsidR="0009697C">
        <w:rPr>
          <w:lang w:val="en-US"/>
        </w:rPr>
        <w:t xml:space="preserve"> transcription</w:t>
      </w:r>
      <w:r w:rsidR="00E4641D">
        <w:rPr>
          <w:lang w:val="en-US"/>
        </w:rPr>
        <w:t xml:space="preserve"> (</w:t>
      </w:r>
      <w:r w:rsidR="0046504A">
        <w:rPr>
          <w:lang w:val="en-US"/>
        </w:rPr>
        <w:fldChar w:fldCharType="begin"/>
      </w:r>
      <w:r w:rsidR="0046504A">
        <w:rPr>
          <w:lang w:val="en-US"/>
        </w:rPr>
        <w:instrText xml:space="preserve"> REF _Ref97554467 \h </w:instrText>
      </w:r>
      <w:r w:rsidR="00CB30D7">
        <w:rPr>
          <w:lang w:val="en-US"/>
        </w:rPr>
        <w:instrText xml:space="preserve"> \* MERGEFORMAT </w:instrText>
      </w:r>
      <w:r w:rsidR="0046504A">
        <w:rPr>
          <w:lang w:val="en-US"/>
        </w:rPr>
      </w:r>
      <w:r w:rsidR="0046504A">
        <w:rPr>
          <w:lang w:val="en-US"/>
        </w:rPr>
        <w:fldChar w:fldCharType="separate"/>
      </w:r>
      <w:r w:rsidR="000E19EF" w:rsidRPr="00A2756D">
        <w:rPr>
          <w:lang w:val="en-US"/>
        </w:rPr>
        <w:t>Abbreviations</w:t>
      </w:r>
      <w:r w:rsidR="000E19EF">
        <w:rPr>
          <w:lang w:val="en-US"/>
        </w:rPr>
        <w:t xml:space="preserve"> and explanations</w:t>
      </w:r>
      <w:r w:rsidR="0046504A">
        <w:rPr>
          <w:lang w:val="en-US"/>
        </w:rPr>
        <w:fldChar w:fldCharType="end"/>
      </w:r>
      <w:r w:rsidR="00E4641D">
        <w:rPr>
          <w:lang w:val="en-US"/>
        </w:rPr>
        <w:t>)</w:t>
      </w:r>
      <w:r w:rsidR="0009697C">
        <w:rPr>
          <w:lang w:val="en-US"/>
        </w:rPr>
        <w:t>.</w:t>
      </w:r>
      <w:r w:rsidR="009840A1">
        <w:rPr>
          <w:lang w:val="en-US"/>
        </w:rPr>
        <w:t xml:space="preserve"> Therefore, the chromatin</w:t>
      </w:r>
      <w:r w:rsidR="00046D20">
        <w:rPr>
          <w:lang w:val="en-US"/>
        </w:rPr>
        <w:t xml:space="preserve"> </w:t>
      </w:r>
      <w:r w:rsidR="009840A1">
        <w:rPr>
          <w:lang w:val="en-US"/>
        </w:rPr>
        <w:t>is</w:t>
      </w:r>
      <w:r w:rsidR="00E4641D">
        <w:rPr>
          <w:lang w:val="en-US"/>
        </w:rPr>
        <w:t xml:space="preserve"> a dynamic structure that </w:t>
      </w:r>
      <w:r w:rsidR="00CF07DE">
        <w:rPr>
          <w:lang w:val="en-US"/>
        </w:rPr>
        <w:t xml:space="preserve">condense and decondense </w:t>
      </w:r>
      <w:r w:rsidR="00D3471D">
        <w:rPr>
          <w:lang w:val="en-US"/>
        </w:rPr>
        <w:t xml:space="preserve">according to the needs of the cell </w:t>
      </w:r>
      <w:r w:rsidR="00D3471D">
        <w:rPr>
          <w:lang w:val="en-US"/>
        </w:rPr>
        <w:fldChar w:fldCharType="begin"/>
      </w:r>
      <w:r w:rsidR="004850B3">
        <w:rPr>
          <w:lang w:val="en-US"/>
        </w:rPr>
        <w:instrText xml:space="preserve"> ADDIN ZOTERO_ITEM CSL_CITATION {"citationID":"DbivGiAX","properties":{"formattedCitation":"(Alberts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D3471D">
        <w:rPr>
          <w:lang w:val="en-US"/>
        </w:rPr>
        <w:fldChar w:fldCharType="separate"/>
      </w:r>
      <w:r w:rsidR="002B0029" w:rsidRPr="004D0DF0">
        <w:rPr>
          <w:rFonts w:cs="Times New Roman"/>
          <w:lang w:val="en-US"/>
        </w:rPr>
        <w:t>(Alberts et al., 2014, p.193)</w:t>
      </w:r>
      <w:r w:rsidR="00D3471D">
        <w:rPr>
          <w:lang w:val="en-US"/>
        </w:rPr>
        <w:fldChar w:fldCharType="end"/>
      </w:r>
      <w:r w:rsidR="009A28EA">
        <w:rPr>
          <w:lang w:val="en-US"/>
        </w:rPr>
        <w:t xml:space="preserve">. </w:t>
      </w:r>
      <w:r w:rsidR="00923A07">
        <w:rPr>
          <w:lang w:val="en-US"/>
        </w:rPr>
        <w:br/>
      </w:r>
      <w:r w:rsidR="00284629">
        <w:rPr>
          <w:lang w:val="en-US"/>
        </w:rPr>
        <w:t>When chromatin is folded</w:t>
      </w:r>
      <w:r w:rsidR="00940207">
        <w:rPr>
          <w:lang w:val="en-US"/>
        </w:rPr>
        <w:t xml:space="preserve"> it forms a chromosome. </w:t>
      </w:r>
      <w:r w:rsidR="003B1132">
        <w:rPr>
          <w:lang w:val="en-US"/>
        </w:rPr>
        <w:t>The chromosome has a centromere which allows for linkage between chromosomes to create chromosome pairs.</w:t>
      </w:r>
      <w:r w:rsidR="005B6077">
        <w:rPr>
          <w:lang w:val="en-US"/>
        </w:rPr>
        <w:t xml:space="preserve"> When chromosomes are </w:t>
      </w:r>
      <w:r w:rsidR="005B6077">
        <w:rPr>
          <w:lang w:val="en-US"/>
        </w:rPr>
        <w:lastRenderedPageBreak/>
        <w:t xml:space="preserve">connected, we </w:t>
      </w:r>
      <w:r w:rsidR="002109FD">
        <w:rPr>
          <w:lang w:val="en-US"/>
        </w:rPr>
        <w:t>refer to</w:t>
      </w:r>
      <w:r w:rsidR="002B5588">
        <w:rPr>
          <w:lang w:val="en-US"/>
        </w:rPr>
        <w:t xml:space="preserve"> the</w:t>
      </w:r>
      <w:r w:rsidR="00FF41AC">
        <w:rPr>
          <w:lang w:val="en-US"/>
        </w:rPr>
        <w:t xml:space="preserve"> individual</w:t>
      </w:r>
      <w:r w:rsidR="002109FD">
        <w:rPr>
          <w:lang w:val="en-US"/>
        </w:rPr>
        <w:t xml:space="preserve"> chromosome</w:t>
      </w:r>
      <w:r w:rsidR="002B5588">
        <w:rPr>
          <w:lang w:val="en-US"/>
        </w:rPr>
        <w:t>s</w:t>
      </w:r>
      <w:r w:rsidR="002109FD">
        <w:rPr>
          <w:lang w:val="en-US"/>
        </w:rPr>
        <w:t xml:space="preserve"> as a</w:t>
      </w:r>
      <w:r w:rsidR="00353F80">
        <w:rPr>
          <w:lang w:val="en-US"/>
        </w:rPr>
        <w:t xml:space="preserve"> sister</w:t>
      </w:r>
      <w:r w:rsidR="002109FD">
        <w:rPr>
          <w:lang w:val="en-US"/>
        </w:rPr>
        <w:t xml:space="preserve"> chromatid</w:t>
      </w:r>
      <w:r w:rsidR="002B5588">
        <w:rPr>
          <w:lang w:val="en-US"/>
        </w:rPr>
        <w:t>s</w:t>
      </w:r>
      <w:r w:rsidR="00F92672">
        <w:rPr>
          <w:lang w:val="en-US"/>
        </w:rPr>
        <w:t xml:space="preserve"> </w:t>
      </w:r>
      <w:r w:rsidR="00F92672">
        <w:rPr>
          <w:lang w:val="en-US"/>
        </w:rPr>
        <w:fldChar w:fldCharType="begin"/>
      </w:r>
      <w:r w:rsidR="003F507D">
        <w:rPr>
          <w:lang w:val="en-US"/>
        </w:rPr>
        <w:instrText xml:space="preserve"> ADDIN ZOTERO_ITEM CSL_CITATION {"citationID":"A48DJRzG","properties":{"formattedCitation":"({\\i{}Centromere | Biology | Britannica}, 2012)","plainCitation":"(Centromere | Biology | Britannica, 2012)","noteIndex":0},"citationItems":[{"id":161,"uris":["http://zotero.org/users/9228513/items/2KJYAQCT"],"itemData":{"id":161,"type":"webpage","abstract":"centromere, structure in a chromosome that holds together the two chromatids (the daughter strands of a replicated chromosome). The centromere is the point of attachment of the kinetochore, a structure to which the microtubules of the mitotic spindle become anchored. The spindle is the structure","language":"en","title":"centromere | biology | Britannica","URL":"https://www.britannica.com/science/centromere","accessed":{"date-parts":[["2022",3,7]]},"issued":{"date-parts":[["2012",5,24]]}}}],"schema":"https://github.com/citation-style-language/schema/raw/master/csl-citation.json"} </w:instrText>
      </w:r>
      <w:r w:rsidR="00F92672">
        <w:rPr>
          <w:lang w:val="en-US"/>
        </w:rPr>
        <w:fldChar w:fldCharType="separate"/>
      </w:r>
      <w:r w:rsidR="00004361" w:rsidRPr="00004361">
        <w:rPr>
          <w:rFonts w:cs="Times New Roman"/>
          <w:szCs w:val="24"/>
          <w:lang w:val="en-US"/>
        </w:rPr>
        <w:t>(</w:t>
      </w:r>
      <w:r w:rsidR="00004361" w:rsidRPr="00004361">
        <w:rPr>
          <w:rFonts w:cs="Times New Roman"/>
          <w:i/>
          <w:iCs/>
          <w:szCs w:val="24"/>
          <w:lang w:val="en-US"/>
        </w:rPr>
        <w:t>Centromere | Biology | Britannica</w:t>
      </w:r>
      <w:r w:rsidR="00004361" w:rsidRPr="00004361">
        <w:rPr>
          <w:rFonts w:cs="Times New Roman"/>
          <w:szCs w:val="24"/>
          <w:lang w:val="en-US"/>
        </w:rPr>
        <w:t>, 2012)</w:t>
      </w:r>
      <w:r w:rsidR="00F92672">
        <w:rPr>
          <w:lang w:val="en-US"/>
        </w:rPr>
        <w:fldChar w:fldCharType="end"/>
      </w:r>
      <w:r w:rsidR="002109FD">
        <w:rPr>
          <w:lang w:val="en-US"/>
        </w:rPr>
        <w:t xml:space="preserve">. </w:t>
      </w:r>
    </w:p>
    <w:p w14:paraId="5FB74B82" w14:textId="4DD4975C" w:rsidR="008D5069" w:rsidRDefault="00791A0E" w:rsidP="00CB30D7">
      <w:pPr>
        <w:pStyle w:val="Caption"/>
        <w:spacing w:line="360" w:lineRule="auto"/>
        <w:rPr>
          <w:lang w:val="en-US"/>
        </w:rPr>
      </w:pPr>
      <w:bookmarkStart w:id="94" w:name="_Ref97545071"/>
      <w:r>
        <w:rPr>
          <w:noProof/>
        </w:rPr>
        <w:drawing>
          <wp:anchor distT="0" distB="0" distL="114300" distR="114300" simplePos="0" relativeHeight="251702272" behindDoc="1" locked="0" layoutInCell="1" allowOverlap="1" wp14:anchorId="17557BB5" wp14:editId="6FBF8F58">
            <wp:simplePos x="0" y="0"/>
            <wp:positionH relativeFrom="margin">
              <wp:align>left</wp:align>
            </wp:positionH>
            <wp:positionV relativeFrom="paragraph">
              <wp:posOffset>12897</wp:posOffset>
            </wp:positionV>
            <wp:extent cx="3378835" cy="3378835"/>
            <wp:effectExtent l="0" t="0" r="0" b="0"/>
            <wp:wrapTight wrapText="bothSides">
              <wp:wrapPolygon edited="0">
                <wp:start x="0" y="0"/>
                <wp:lineTo x="0" y="21434"/>
                <wp:lineTo x="21434" y="21434"/>
                <wp:lineTo x="2143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8835"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407FC" w14:textId="59099D78" w:rsidR="008D5069" w:rsidRDefault="008D5069" w:rsidP="00CB30D7">
      <w:pPr>
        <w:pStyle w:val="Caption"/>
        <w:spacing w:line="360" w:lineRule="auto"/>
        <w:rPr>
          <w:lang w:val="en-US"/>
        </w:rPr>
      </w:pPr>
    </w:p>
    <w:p w14:paraId="60B7107C" w14:textId="02DF5BE2" w:rsidR="008D5069" w:rsidRDefault="008D5069" w:rsidP="00CB30D7">
      <w:pPr>
        <w:pStyle w:val="Caption"/>
        <w:spacing w:line="360" w:lineRule="auto"/>
        <w:rPr>
          <w:lang w:val="en-US"/>
        </w:rPr>
      </w:pPr>
    </w:p>
    <w:p w14:paraId="280BCA08" w14:textId="5046A2E0" w:rsidR="008D5069" w:rsidRDefault="00791A0E" w:rsidP="00CB30D7">
      <w:pPr>
        <w:pStyle w:val="Caption"/>
        <w:spacing w:line="360" w:lineRule="auto"/>
        <w:rPr>
          <w:lang w:val="en-US"/>
        </w:rPr>
      </w:pPr>
      <w:r>
        <w:rPr>
          <w:noProof/>
        </w:rPr>
        <mc:AlternateContent>
          <mc:Choice Requires="wps">
            <w:drawing>
              <wp:anchor distT="0" distB="0" distL="114300" distR="114300" simplePos="0" relativeHeight="251726848" behindDoc="1" locked="0" layoutInCell="1" allowOverlap="1" wp14:anchorId="0796E964" wp14:editId="635CB985">
                <wp:simplePos x="0" y="0"/>
                <wp:positionH relativeFrom="margin">
                  <wp:posOffset>3342005</wp:posOffset>
                </wp:positionH>
                <wp:positionV relativeFrom="paragraph">
                  <wp:posOffset>445135</wp:posOffset>
                </wp:positionV>
                <wp:extent cx="3131820" cy="304800"/>
                <wp:effectExtent l="0" t="0" r="0" b="0"/>
                <wp:wrapTight wrapText="bothSides">
                  <wp:wrapPolygon edited="0">
                    <wp:start x="0" y="0"/>
                    <wp:lineTo x="0" y="20250"/>
                    <wp:lineTo x="21416" y="20250"/>
                    <wp:lineTo x="2141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3131820" cy="304800"/>
                        </a:xfrm>
                        <a:prstGeom prst="rect">
                          <a:avLst/>
                        </a:prstGeom>
                        <a:solidFill>
                          <a:prstClr val="white"/>
                        </a:solidFill>
                        <a:ln>
                          <a:noFill/>
                        </a:ln>
                      </wps:spPr>
                      <wps:txbx>
                        <w:txbxContent>
                          <w:p w14:paraId="66CB651C" w14:textId="22C3029E" w:rsidR="00A07C3B" w:rsidRPr="00D76F18" w:rsidRDefault="00A07C3B" w:rsidP="007C2973">
                            <w:pPr>
                              <w:pStyle w:val="Caption"/>
                              <w:rPr>
                                <w:noProof/>
                                <w:sz w:val="24"/>
                                <w:lang w:val="en-US"/>
                              </w:rPr>
                            </w:pPr>
                            <w:r w:rsidRPr="00A07C3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18</w:t>
                            </w:r>
                            <w:r w:rsidR="00882ED2">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6E964" id="Text Box 44" o:spid="_x0000_s1036" type="#_x0000_t202" style="position:absolute;margin-left:263.15pt;margin-top:35.05pt;width:246.6pt;height:24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" stroked="f">
                <v:textbox inset="0,0,0,0">
                  <w:txbxContent>
                    <w:p w14:paraId="66CB651C" w14:textId="22C3029E" w:rsidR="00A07C3B" w:rsidRPr="00D76F18" w:rsidRDefault="00A07C3B" w:rsidP="007C2973">
                      <w:pPr>
                        <w:pStyle w:val="Caption"/>
                        <w:rPr>
                          <w:noProof/>
                          <w:sz w:val="24"/>
                          <w:lang w:val="en-US"/>
                        </w:rPr>
                      </w:pPr>
                      <w:r w:rsidRPr="00A07C3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18</w:t>
                      </w:r>
                      <w:r w:rsidR="00882ED2">
                        <w:rPr>
                          <w:lang w:val="en-US"/>
                        </w:rPr>
                        <w:fldChar w:fldCharType="end"/>
                      </w:r>
                      <w:r w:rsidRPr="00A07C3B">
                        <w:rPr>
                          <w:lang w:val="en-US"/>
                        </w:rPr>
                        <w:t>.</w:t>
                      </w:r>
                      <w:r>
                        <w:rPr>
                          <w:lang w:val="en-US"/>
                        </w:rPr>
                        <w:t xml:space="preserve"> </w:t>
                      </w:r>
                      <w:r w:rsidRPr="000869C1">
                        <w:rPr>
                          <w:szCs w:val="16"/>
                          <w:lang w:val="en-US"/>
                        </w:rPr>
                        <w:t>Chromosome structure</w:t>
                      </w:r>
                      <w:r>
                        <w:rPr>
                          <w:szCs w:val="16"/>
                          <w:lang w:val="en-US"/>
                        </w:rPr>
                        <w:t xml:space="preserve"> </w:t>
                      </w:r>
                      <w:r w:rsidRPr="000869C1">
                        <w:rPr>
                          <w:szCs w:val="16"/>
                          <w:lang w:val="en-US"/>
                        </w:rPr>
                        <w:fldChar w:fldCharType="begin"/>
                      </w:r>
                      <w:r w:rsidRPr="000869C1">
                        <w:rPr>
                          <w:szCs w:val="16"/>
                          <w:lang w:val="en-US"/>
                        </w:rPr>
                        <w:instrText xml:space="preserve"> ADDIN ZOTERO_ITEM CSL_CITATION {"citationID":"BODYvJpJ","properties":{"formattedCitation":"({\\i{}The Structure and Function of Chromatin}, 2017)","plainCitation":"(The Structure and Function of Chromatin, 2017)","noteIndex":0},"citationItems":[{"id":152,"uris":["http://zotero.org/users/local/GCOCszNG/items/D8RS8EJ2"],"uri":["http://zotero.org/users/local/GCOCszNG/items/D8RS8EJ2"],"itemData":{"id":152,"type":"post-weblog","language":"en-US","title":"The Structure and Function of Chromatin","URL":"https://www.creative-diagnostics.com/blog/index.php/the-structure-and-function-of-chromatin/","accessed":{"date-parts":[["2022",3,7]]},"issued":{"date-parts":[["2017",11,29]]}}}],"schema":"https://github.com/citation-style-language/schema/raw/master/csl-citation.json"} </w:instrText>
                      </w:r>
                      <w:r w:rsidRPr="000869C1">
                        <w:rPr>
                          <w:szCs w:val="16"/>
                          <w:lang w:val="en-US"/>
                        </w:rPr>
                        <w:fldChar w:fldCharType="separate"/>
                      </w:r>
                      <w:r w:rsidRPr="000869C1">
                        <w:rPr>
                          <w:rFonts w:cs="Times New Roman"/>
                          <w:lang w:val="en-US"/>
                        </w:rPr>
                        <w:t>(</w:t>
                      </w:r>
                      <w:r w:rsidRPr="000869C1">
                        <w:rPr>
                          <w:rFonts w:cs="Times New Roman"/>
                          <w:i w:val="0"/>
                          <w:iCs w:val="0"/>
                          <w:lang w:val="en-US"/>
                        </w:rPr>
                        <w:t>The Structure and Function of Chromatin</w:t>
                      </w:r>
                      <w:r w:rsidRPr="000869C1">
                        <w:rPr>
                          <w:rFonts w:cs="Times New Roman"/>
                          <w:lang w:val="en-US"/>
                        </w:rPr>
                        <w:t>, 2017)</w:t>
                      </w:r>
                      <w:r w:rsidRPr="000869C1">
                        <w:rPr>
                          <w:szCs w:val="16"/>
                          <w:lang w:val="en-US"/>
                        </w:rPr>
                        <w:fldChar w:fldCharType="end"/>
                      </w:r>
                      <w:r>
                        <w:rPr>
                          <w:szCs w:val="16"/>
                          <w:lang w:val="en-US"/>
                        </w:rPr>
                        <w:t>.</w:t>
                      </w:r>
                      <w:r w:rsidR="007C2973" w:rsidRPr="00D76F18">
                        <w:rPr>
                          <w:noProof/>
                          <w:sz w:val="24"/>
                          <w:lang w:val="en-US"/>
                        </w:rPr>
                        <w:t xml:space="preserve"> </w:t>
                      </w:r>
                    </w:p>
                    <w:p w14:paraId="41BB9FAF" w14:textId="23F2BFA3" w:rsidR="00A07C3B" w:rsidRPr="00A07C3B" w:rsidRDefault="00A07C3B" w:rsidP="00A07C3B">
                      <w:pPr>
                        <w:pStyle w:val="Caption"/>
                        <w:rPr>
                          <w:lang w:val="en-US"/>
                        </w:rPr>
                      </w:pPr>
                    </w:p>
                  </w:txbxContent>
                </v:textbox>
                <w10:wrap type="tight" anchorx="margin"/>
              </v:shape>
            </w:pict>
          </mc:Fallback>
        </mc:AlternateContent>
      </w:r>
    </w:p>
    <w:p w14:paraId="6024AA6B" w14:textId="2A5E6504" w:rsidR="008D5069" w:rsidRDefault="008D5069" w:rsidP="00CB30D7">
      <w:pPr>
        <w:pStyle w:val="Caption"/>
        <w:spacing w:line="360" w:lineRule="auto"/>
        <w:rPr>
          <w:lang w:val="en-US"/>
        </w:rPr>
      </w:pPr>
    </w:p>
    <w:p w14:paraId="33BE3664" w14:textId="020EFEF0" w:rsidR="00ED4F6E" w:rsidRDefault="00ED4F6E" w:rsidP="00CB30D7">
      <w:pPr>
        <w:spacing w:line="360" w:lineRule="auto"/>
        <w:rPr>
          <w:lang w:val="en-US"/>
        </w:rPr>
      </w:pPr>
    </w:p>
    <w:p w14:paraId="6A6D325B" w14:textId="621CB2CD" w:rsidR="00ED4F6E" w:rsidRDefault="00ED4F6E" w:rsidP="00CB30D7">
      <w:pPr>
        <w:spacing w:line="360" w:lineRule="auto"/>
        <w:rPr>
          <w:lang w:val="en-US"/>
        </w:rPr>
      </w:pPr>
    </w:p>
    <w:bookmarkEnd w:id="94"/>
    <w:p w14:paraId="4042BB6F" w14:textId="77777777" w:rsidR="00A20679" w:rsidRDefault="00A20679" w:rsidP="00CB30D7">
      <w:pPr>
        <w:spacing w:line="360" w:lineRule="auto"/>
        <w:rPr>
          <w:lang w:val="en-US"/>
        </w:rPr>
      </w:pPr>
    </w:p>
    <w:p w14:paraId="1E329E81" w14:textId="77777777" w:rsidR="001E5273" w:rsidRPr="009241D2" w:rsidRDefault="001E5273" w:rsidP="00CB30D7">
      <w:pPr>
        <w:spacing w:line="360" w:lineRule="auto"/>
        <w:rPr>
          <w:lang w:val="en-US"/>
        </w:rPr>
      </w:pPr>
    </w:p>
    <w:p w14:paraId="64E3D31F" w14:textId="2B8633B3" w:rsidR="009241D2" w:rsidRDefault="009241D2" w:rsidP="00CB30D7">
      <w:pPr>
        <w:pStyle w:val="Heading3"/>
        <w:spacing w:line="360" w:lineRule="auto"/>
        <w:rPr>
          <w:lang w:val="en-US"/>
        </w:rPr>
      </w:pPr>
      <w:bookmarkStart w:id="95" w:name="_Ref97564569"/>
      <w:bookmarkStart w:id="96" w:name="_Toc102035367"/>
      <w:r>
        <w:rPr>
          <w:lang w:val="en-US"/>
        </w:rPr>
        <w:t>Cell Cycle and Checkpoin</w:t>
      </w:r>
      <w:bookmarkEnd w:id="95"/>
      <w:r>
        <w:rPr>
          <w:lang w:val="en-US"/>
        </w:rPr>
        <w:t>t</w:t>
      </w:r>
      <w:bookmarkEnd w:id="96"/>
    </w:p>
    <w:p w14:paraId="20881D87" w14:textId="03DA57AF" w:rsidR="00A2527F" w:rsidRDefault="00923C2F" w:rsidP="00CB30D7">
      <w:pPr>
        <w:spacing w:line="360" w:lineRule="auto"/>
        <w:rPr>
          <w:lang w:val="en-US"/>
        </w:rPr>
      </w:pPr>
      <w:r>
        <w:rPr>
          <w:lang w:val="en-US"/>
        </w:rPr>
        <w:t xml:space="preserve">The cell cycle </w:t>
      </w:r>
      <w:r w:rsidR="00AF22CE">
        <w:rPr>
          <w:lang w:val="en-US"/>
        </w:rPr>
        <w:t>consists</w:t>
      </w:r>
      <w:r>
        <w:rPr>
          <w:lang w:val="en-US"/>
        </w:rPr>
        <w:t xml:space="preserve"> of four phases</w:t>
      </w:r>
      <w:r w:rsidR="00CE1846">
        <w:rPr>
          <w:lang w:val="en-US"/>
        </w:rPr>
        <w:t>: G1, S, G2 and M</w:t>
      </w:r>
      <w:r w:rsidR="003D6D3A">
        <w:rPr>
          <w:lang w:val="en-US"/>
        </w:rPr>
        <w:t xml:space="preserve"> (see </w:t>
      </w:r>
      <w:r w:rsidR="003D6D3A">
        <w:rPr>
          <w:lang w:val="en-US"/>
        </w:rPr>
        <w:fldChar w:fldCharType="begin"/>
      </w:r>
      <w:r w:rsidR="003D6D3A">
        <w:rPr>
          <w:lang w:val="en-US"/>
        </w:rPr>
        <w:instrText xml:space="preserve"> REF _Ref97543123 \h </w:instrText>
      </w:r>
      <w:r w:rsidR="00CB30D7">
        <w:rPr>
          <w:lang w:val="en-US"/>
        </w:rPr>
        <w:instrText xml:space="preserve"> \* MERGEFORMAT </w:instrText>
      </w:r>
      <w:r w:rsidR="003D6D3A">
        <w:rPr>
          <w:lang w:val="en-US"/>
        </w:rPr>
      </w:r>
      <w:r w:rsidR="003D6D3A">
        <w:rPr>
          <w:lang w:val="en-US"/>
        </w:rPr>
        <w:fldChar w:fldCharType="separate"/>
      </w:r>
      <w:r w:rsidR="000E19EF">
        <w:rPr>
          <w:b/>
          <w:bCs/>
          <w:lang w:val="en-US"/>
        </w:rPr>
        <w:t>Error! Reference source not found.</w:t>
      </w:r>
      <w:r w:rsidR="003D6D3A">
        <w:rPr>
          <w:lang w:val="en-US"/>
        </w:rPr>
        <w:fldChar w:fldCharType="end"/>
      </w:r>
      <w:r w:rsidR="003D6D3A">
        <w:rPr>
          <w:lang w:val="en-US"/>
        </w:rPr>
        <w:t>).</w:t>
      </w:r>
      <w:r w:rsidR="009C5D85">
        <w:rPr>
          <w:lang w:val="en-US"/>
        </w:rPr>
        <w:t xml:space="preserve"> </w:t>
      </w:r>
      <w:r w:rsidR="00FD0C61">
        <w:rPr>
          <w:lang w:val="en-US"/>
        </w:rPr>
        <w:t xml:space="preserve">G1 </w:t>
      </w:r>
      <w:r w:rsidR="00A7411A">
        <w:rPr>
          <w:lang w:val="en-US"/>
        </w:rPr>
        <w:t>and G2 are the gap phases</w:t>
      </w:r>
      <w:r w:rsidR="00033723">
        <w:rPr>
          <w:lang w:val="en-US"/>
        </w:rPr>
        <w:t xml:space="preserve"> where cell growth occurs.</w:t>
      </w:r>
      <w:r w:rsidR="00584BB2">
        <w:rPr>
          <w:lang w:val="en-US"/>
        </w:rPr>
        <w:t xml:space="preserve"> G2 is the last phase before</w:t>
      </w:r>
      <w:r w:rsidR="0026606A">
        <w:rPr>
          <w:lang w:val="en-US"/>
        </w:rPr>
        <w:t xml:space="preserve"> </w:t>
      </w:r>
      <w:r w:rsidR="00A705A4">
        <w:rPr>
          <w:lang w:val="en-US"/>
        </w:rPr>
        <w:t xml:space="preserve">cell division </w:t>
      </w:r>
      <w:r w:rsidR="00493C25">
        <w:rPr>
          <w:lang w:val="en-US"/>
        </w:rPr>
        <w:t>where</w:t>
      </w:r>
      <w:r w:rsidR="00A705A4">
        <w:rPr>
          <w:lang w:val="en-US"/>
        </w:rPr>
        <w:t xml:space="preserve"> </w:t>
      </w:r>
      <w:r w:rsidR="00493C25">
        <w:rPr>
          <w:lang w:val="en-US"/>
        </w:rPr>
        <w:t xml:space="preserve">all </w:t>
      </w:r>
      <w:r w:rsidR="00A705A4">
        <w:rPr>
          <w:lang w:val="en-US"/>
        </w:rPr>
        <w:t>organelles</w:t>
      </w:r>
      <w:r w:rsidR="00C83343">
        <w:rPr>
          <w:lang w:val="en-US"/>
        </w:rPr>
        <w:t>,</w:t>
      </w:r>
      <w:r w:rsidR="00493C25">
        <w:rPr>
          <w:lang w:val="en-US"/>
        </w:rPr>
        <w:t xml:space="preserve"> but the DNA</w:t>
      </w:r>
      <w:r w:rsidR="00C83343">
        <w:rPr>
          <w:lang w:val="en-US"/>
        </w:rPr>
        <w:t>,</w:t>
      </w:r>
      <w:r w:rsidR="00A705A4">
        <w:rPr>
          <w:lang w:val="en-US"/>
        </w:rPr>
        <w:t xml:space="preserve"> replicate</w:t>
      </w:r>
      <w:r w:rsidR="00C02DFF">
        <w:rPr>
          <w:lang w:val="en-US"/>
        </w:rPr>
        <w:t>s</w:t>
      </w:r>
      <w:r w:rsidR="00493C25">
        <w:rPr>
          <w:lang w:val="en-US"/>
        </w:rPr>
        <w:t xml:space="preserve">. </w:t>
      </w:r>
      <w:r w:rsidR="00EC582F">
        <w:rPr>
          <w:lang w:val="en-US"/>
        </w:rPr>
        <w:t xml:space="preserve">During S-phase DNA is replicated. This happens by </w:t>
      </w:r>
      <w:r w:rsidR="00092BEE">
        <w:rPr>
          <w:lang w:val="en-US"/>
        </w:rPr>
        <w:t>a series of initiator proteins that open the DNA double helix</w:t>
      </w:r>
      <w:r w:rsidR="00633F0A">
        <w:rPr>
          <w:lang w:val="en-US"/>
        </w:rPr>
        <w:t>, creating a replication fork</w:t>
      </w:r>
      <w:r w:rsidR="00454C6C">
        <w:rPr>
          <w:lang w:val="en-US"/>
        </w:rPr>
        <w:t xml:space="preserve"> (</w:t>
      </w:r>
      <w:r w:rsidR="00E0376E">
        <w:rPr>
          <w:lang w:val="en-US"/>
        </w:rPr>
        <w:t xml:space="preserve">see </w:t>
      </w:r>
      <w:r w:rsidR="00454C6C">
        <w:rPr>
          <w:lang w:val="en-US"/>
        </w:rPr>
        <w:fldChar w:fldCharType="begin"/>
      </w:r>
      <w:r w:rsidR="00454C6C">
        <w:rPr>
          <w:lang w:val="en-US"/>
        </w:rPr>
        <w:instrText xml:space="preserve"> REF _Ref97626850 \h </w:instrText>
      </w:r>
      <w:r w:rsidR="00CB30D7">
        <w:rPr>
          <w:lang w:val="en-US"/>
        </w:rPr>
        <w:instrText xml:space="preserve"> \* MERGEFORMAT </w:instrText>
      </w:r>
      <w:r w:rsidR="00454C6C">
        <w:rPr>
          <w:lang w:val="en-US"/>
        </w:rPr>
      </w:r>
      <w:r w:rsidR="00454C6C">
        <w:rPr>
          <w:lang w:val="en-US"/>
        </w:rPr>
        <w:fldChar w:fldCharType="separate"/>
      </w:r>
      <w:r w:rsidR="000E19EF">
        <w:rPr>
          <w:b/>
          <w:bCs/>
          <w:lang w:val="en-US"/>
        </w:rPr>
        <w:t>Error! Reference source not found.</w:t>
      </w:r>
      <w:r w:rsidR="00454C6C">
        <w:rPr>
          <w:lang w:val="en-US"/>
        </w:rPr>
        <w:fldChar w:fldCharType="end"/>
      </w:r>
      <w:r w:rsidR="00454C6C">
        <w:rPr>
          <w:lang w:val="en-US"/>
        </w:rPr>
        <w:t>)</w:t>
      </w:r>
      <w:r w:rsidR="006317EE">
        <w:rPr>
          <w:lang w:val="en-US"/>
        </w:rPr>
        <w:t xml:space="preserve"> </w:t>
      </w:r>
      <w:r w:rsidR="006317EE">
        <w:rPr>
          <w:lang w:val="en-US"/>
        </w:rPr>
        <w:fldChar w:fldCharType="begin"/>
      </w:r>
      <w:r w:rsidR="003F507D">
        <w:rPr>
          <w:lang w:val="en-US"/>
        </w:rPr>
        <w:instrText xml:space="preserve"> ADDIN ZOTERO_ITEM CSL_CITATION {"citationID":"edchZRMr","properties":{"formattedCitation":"(Mason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317EE">
        <w:rPr>
          <w:lang w:val="en-US"/>
        </w:rPr>
        <w:fldChar w:fldCharType="separate"/>
      </w:r>
      <w:r w:rsidR="006317EE" w:rsidRPr="006317EE">
        <w:rPr>
          <w:rFonts w:cs="Times New Roman"/>
          <w:lang w:val="en-US"/>
        </w:rPr>
        <w:t>(Mason et al., 2020</w:t>
      </w:r>
      <w:r w:rsidR="006317EE">
        <w:rPr>
          <w:rFonts w:cs="Times New Roman"/>
          <w:lang w:val="en-US"/>
        </w:rPr>
        <w:t>, p.</w:t>
      </w:r>
      <w:r w:rsidR="00272D94">
        <w:rPr>
          <w:rFonts w:cs="Times New Roman"/>
          <w:lang w:val="en-US"/>
        </w:rPr>
        <w:t>293</w:t>
      </w:r>
      <w:r w:rsidR="006317EE" w:rsidRPr="006317EE">
        <w:rPr>
          <w:rFonts w:cs="Times New Roman"/>
          <w:lang w:val="en-US"/>
        </w:rPr>
        <w:t>)</w:t>
      </w:r>
      <w:r w:rsidR="006317EE">
        <w:rPr>
          <w:lang w:val="en-US"/>
        </w:rPr>
        <w:fldChar w:fldCharType="end"/>
      </w:r>
      <w:r w:rsidR="00092BEE">
        <w:rPr>
          <w:lang w:val="en-US"/>
        </w:rPr>
        <w:t>.</w:t>
      </w:r>
      <w:r w:rsidR="00A40BF8">
        <w:rPr>
          <w:lang w:val="en-US"/>
        </w:rPr>
        <w:t xml:space="preserve"> An enzyme known as helicase </w:t>
      </w:r>
      <w:r w:rsidR="004862DB">
        <w:rPr>
          <w:lang w:val="en-US"/>
        </w:rPr>
        <w:t xml:space="preserve">separates </w:t>
      </w:r>
      <w:r w:rsidR="00FA44A4">
        <w:rPr>
          <w:lang w:val="en-US"/>
        </w:rPr>
        <w:t xml:space="preserve">the strands by </w:t>
      </w:r>
      <w:r w:rsidR="00A3533C">
        <w:rPr>
          <w:lang w:val="en-US"/>
        </w:rPr>
        <w:t>disrupting the hydrogen bonds between the base pairs</w:t>
      </w:r>
      <w:r w:rsidR="000726C6">
        <w:rPr>
          <w:lang w:val="en-US"/>
        </w:rPr>
        <w:t xml:space="preserve"> </w:t>
      </w:r>
      <w:r w:rsidR="000726C6">
        <w:rPr>
          <w:lang w:val="en-US"/>
        </w:rPr>
        <w:fldChar w:fldCharType="begin"/>
      </w:r>
      <w:r w:rsidR="000726C6">
        <w:rPr>
          <w:lang w:val="en-US"/>
        </w:rPr>
        <w:instrText xml:space="preserve"> ADDIN ZOTERO_ITEM CSL_CITATION {"citationID":"6jnXAQmG","properties":{"formattedCitation":"(Matson et al., 1994)","plainCitation":"(Matson et al., 1994)","noteIndex":0},"citationItems":[{"id":304,"uris":["http://zotero.org/users/9228513/items/DF8GPJNB"],"itemData":{"id":304,"type":"article-journal","abstract":"DNA helicases catalyze the disruption of the hydrogen bonds that hold the two strands of double-stranded DNA together. This energy-requiring unwinding reaction results in the formation of the single-stranded DNA required as a template or reaction intermediate in DNA replication, repair and recombination. A combination of biochemical and genetic studies have been used to probe and define the roles of the multiple DNA helicases found in E. coli. This work and similar efforts in eukaryotic cells, although far from complete, have established that DNA helicases are essential components of the machinery that interacts with the DNA molecule.","container-title":"BioEssays: News and Reviews in Molecular, Cellular and Developmental Biology","DOI":"10.1002/bies.950160103","ISSN":"0265-9247","issue":"1","journalAbbreviation":"Bioessays","language":"eng","note":"PMID: 8141804","page":"13-22","source":"PubMed","title":"DNA helicases: enzymes with essential roles in all aspects of DNA metabolism","title-short":"DNA helicases","volume":"16","author":[{"family":"Matson","given":"S. W."},{"family":"Bean","given":"D. W."},{"family":"George","given":"J. W."}],"issued":{"date-parts":[["1994",1]]}}}],"schema":"https://github.com/citation-style-language/schema/raw/master/csl-citation.json"} </w:instrText>
      </w:r>
      <w:r w:rsidR="000726C6">
        <w:rPr>
          <w:lang w:val="en-US"/>
        </w:rPr>
        <w:fldChar w:fldCharType="separate"/>
      </w:r>
      <w:r w:rsidR="000726C6" w:rsidRPr="008C2A63">
        <w:rPr>
          <w:rFonts w:cs="Times New Roman"/>
          <w:lang w:val="en-US"/>
        </w:rPr>
        <w:t>(Matson et al., 1994)</w:t>
      </w:r>
      <w:r w:rsidR="000726C6">
        <w:rPr>
          <w:lang w:val="en-US"/>
        </w:rPr>
        <w:fldChar w:fldCharType="end"/>
      </w:r>
      <w:r w:rsidR="008C2A63">
        <w:rPr>
          <w:lang w:val="en-US"/>
        </w:rPr>
        <w:t>.</w:t>
      </w:r>
      <w:r w:rsidR="00A40BF8">
        <w:rPr>
          <w:lang w:val="en-US"/>
        </w:rPr>
        <w:t xml:space="preserve"> </w:t>
      </w:r>
      <w:r w:rsidR="00092BEE">
        <w:rPr>
          <w:lang w:val="en-US"/>
        </w:rPr>
        <w:t xml:space="preserve"> </w:t>
      </w:r>
      <w:r w:rsidR="005730B2">
        <w:rPr>
          <w:lang w:val="en-US"/>
        </w:rPr>
        <w:t xml:space="preserve">Two </w:t>
      </w:r>
      <w:r w:rsidR="00406736">
        <w:rPr>
          <w:lang w:val="en-US"/>
        </w:rPr>
        <w:t>DNA-polymerase</w:t>
      </w:r>
      <w:r w:rsidR="005730B2">
        <w:rPr>
          <w:lang w:val="en-US"/>
        </w:rPr>
        <w:t xml:space="preserve"> enzymes</w:t>
      </w:r>
      <w:r w:rsidR="00406736">
        <w:rPr>
          <w:lang w:val="en-US"/>
        </w:rPr>
        <w:t xml:space="preserve"> </w:t>
      </w:r>
      <w:r w:rsidR="005730B2">
        <w:rPr>
          <w:lang w:val="en-US"/>
        </w:rPr>
        <w:t>are</w:t>
      </w:r>
      <w:r w:rsidR="00406736">
        <w:rPr>
          <w:lang w:val="en-US"/>
        </w:rPr>
        <w:t xml:space="preserve"> </w:t>
      </w:r>
      <w:r w:rsidR="00330BB3">
        <w:rPr>
          <w:lang w:val="en-US"/>
        </w:rPr>
        <w:t>recruited to the DNA</w:t>
      </w:r>
      <w:r w:rsidR="005730B2">
        <w:rPr>
          <w:lang w:val="en-US"/>
        </w:rPr>
        <w:t xml:space="preserve"> strands</w:t>
      </w:r>
      <w:r w:rsidR="00330BB3">
        <w:rPr>
          <w:lang w:val="en-US"/>
        </w:rPr>
        <w:t xml:space="preserve">, with the purpose of </w:t>
      </w:r>
      <w:r w:rsidR="00204713">
        <w:rPr>
          <w:lang w:val="en-US"/>
        </w:rPr>
        <w:t xml:space="preserve">generating </w:t>
      </w:r>
      <w:r w:rsidR="005730B2">
        <w:rPr>
          <w:lang w:val="en-US"/>
        </w:rPr>
        <w:t>two new</w:t>
      </w:r>
      <w:r w:rsidR="00204713">
        <w:rPr>
          <w:lang w:val="en-US"/>
        </w:rPr>
        <w:t xml:space="preserve"> complementary </w:t>
      </w:r>
      <w:r w:rsidR="00F45415">
        <w:rPr>
          <w:lang w:val="en-US"/>
        </w:rPr>
        <w:t>DNA strand</w:t>
      </w:r>
      <w:r w:rsidR="005730B2">
        <w:rPr>
          <w:lang w:val="en-US"/>
        </w:rPr>
        <w:t>s</w:t>
      </w:r>
      <w:r w:rsidR="00457FEE">
        <w:rPr>
          <w:lang w:val="en-US"/>
        </w:rPr>
        <w:t>.</w:t>
      </w:r>
      <w:r w:rsidR="008E46A3">
        <w:rPr>
          <w:lang w:val="en-US"/>
        </w:rPr>
        <w:t xml:space="preserve"> DNA-polymerase is </w:t>
      </w:r>
      <w:r w:rsidR="00964E1A">
        <w:rPr>
          <w:lang w:val="en-US"/>
        </w:rPr>
        <w:t>only able to continue an existing complementary strand</w:t>
      </w:r>
      <w:r w:rsidR="00272D94">
        <w:rPr>
          <w:lang w:val="en-US"/>
        </w:rPr>
        <w:t xml:space="preserve">, </w:t>
      </w:r>
      <w:r w:rsidR="00CD44AF">
        <w:rPr>
          <w:lang w:val="en-US"/>
        </w:rPr>
        <w:t xml:space="preserve">therefore </w:t>
      </w:r>
      <w:r w:rsidR="00601E88">
        <w:rPr>
          <w:lang w:val="en-US"/>
        </w:rPr>
        <w:t>RNA-primers</w:t>
      </w:r>
      <w:r w:rsidR="00D23CF5">
        <w:rPr>
          <w:lang w:val="en-US"/>
        </w:rPr>
        <w:t xml:space="preserve"> (</w:t>
      </w:r>
      <w:r w:rsidR="00D23CF5">
        <w:rPr>
          <w:lang w:val="en-US"/>
        </w:rPr>
        <w:fldChar w:fldCharType="begin"/>
      </w:r>
      <w:r w:rsidR="00D23CF5">
        <w:rPr>
          <w:lang w:val="en-US"/>
        </w:rPr>
        <w:instrText xml:space="preserve"> REF _Ref97554467 \h </w:instrText>
      </w:r>
      <w:r w:rsidR="00CB30D7">
        <w:rPr>
          <w:lang w:val="en-US"/>
        </w:rPr>
        <w:instrText xml:space="preserve"> \* MERGEFORMAT </w:instrText>
      </w:r>
      <w:r w:rsidR="00D23CF5">
        <w:rPr>
          <w:lang w:val="en-US"/>
        </w:rPr>
      </w:r>
      <w:r w:rsidR="00D23CF5">
        <w:rPr>
          <w:lang w:val="en-US"/>
        </w:rPr>
        <w:fldChar w:fldCharType="separate"/>
      </w:r>
      <w:r w:rsidR="000E19EF" w:rsidRPr="00A2756D">
        <w:rPr>
          <w:lang w:val="en-US"/>
        </w:rPr>
        <w:t>Abbreviations</w:t>
      </w:r>
      <w:r w:rsidR="000E19EF">
        <w:rPr>
          <w:lang w:val="en-US"/>
        </w:rPr>
        <w:t xml:space="preserve"> and explanations</w:t>
      </w:r>
      <w:r w:rsidR="00D23CF5">
        <w:rPr>
          <w:lang w:val="en-US"/>
        </w:rPr>
        <w:fldChar w:fldCharType="end"/>
      </w:r>
      <w:r w:rsidR="00D23CF5">
        <w:rPr>
          <w:lang w:val="en-US"/>
        </w:rPr>
        <w:t>)</w:t>
      </w:r>
      <w:r w:rsidR="00601E88">
        <w:rPr>
          <w:lang w:val="en-US"/>
        </w:rPr>
        <w:t xml:space="preserve"> are </w:t>
      </w:r>
      <w:r w:rsidR="00436F48">
        <w:rPr>
          <w:lang w:val="en-US"/>
        </w:rPr>
        <w:t xml:space="preserve">created </w:t>
      </w:r>
      <w:r w:rsidR="00D23CF5">
        <w:rPr>
          <w:lang w:val="en-US"/>
        </w:rPr>
        <w:t>as a starting point for the DNA-polymerase</w:t>
      </w:r>
      <w:r w:rsidR="00FC2A6E">
        <w:rPr>
          <w:lang w:val="en-US"/>
        </w:rPr>
        <w:t xml:space="preserve"> </w:t>
      </w:r>
      <w:r w:rsidR="00FC2A6E">
        <w:rPr>
          <w:lang w:val="en-US"/>
        </w:rPr>
        <w:fldChar w:fldCharType="begin"/>
      </w:r>
      <w:r w:rsidR="003F507D">
        <w:rPr>
          <w:lang w:val="en-US"/>
        </w:rPr>
        <w:instrText xml:space="preserve"> ADDIN ZOTERO_ITEM CSL_CITATION {"citationID":"8I7Xn4Vd","properties":{"formattedCitation":"(Mason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FC2A6E">
        <w:rPr>
          <w:lang w:val="en-US"/>
        </w:rPr>
        <w:fldChar w:fldCharType="separate"/>
      </w:r>
      <w:r w:rsidR="00FC2A6E" w:rsidRPr="00FC2A6E">
        <w:rPr>
          <w:rFonts w:cs="Times New Roman"/>
          <w:lang w:val="en-US"/>
        </w:rPr>
        <w:t>(Mason et al., 2020</w:t>
      </w:r>
      <w:r w:rsidR="00FC2A6E">
        <w:rPr>
          <w:rFonts w:cs="Times New Roman"/>
          <w:lang w:val="en-US"/>
        </w:rPr>
        <w:t xml:space="preserve">, </w:t>
      </w:r>
      <w:r w:rsidR="005F6A41">
        <w:rPr>
          <w:rFonts w:cs="Times New Roman"/>
          <w:lang w:val="en-US"/>
        </w:rPr>
        <w:t>p.</w:t>
      </w:r>
      <w:r w:rsidR="00FC2A6E">
        <w:rPr>
          <w:rFonts w:cs="Times New Roman"/>
          <w:lang w:val="en-US"/>
        </w:rPr>
        <w:t>293</w:t>
      </w:r>
      <w:r w:rsidR="00FC2A6E" w:rsidRPr="00FC2A6E">
        <w:rPr>
          <w:rFonts w:cs="Times New Roman"/>
          <w:lang w:val="en-US"/>
        </w:rPr>
        <w:t>)</w:t>
      </w:r>
      <w:r w:rsidR="00FC2A6E">
        <w:rPr>
          <w:lang w:val="en-US"/>
        </w:rPr>
        <w:fldChar w:fldCharType="end"/>
      </w:r>
      <w:r w:rsidR="00D23CF5">
        <w:rPr>
          <w:lang w:val="en-US"/>
        </w:rPr>
        <w:t>.</w:t>
      </w:r>
      <w:r w:rsidR="00457FEE">
        <w:rPr>
          <w:lang w:val="en-US"/>
        </w:rPr>
        <w:t xml:space="preserve"> </w:t>
      </w:r>
      <w:r w:rsidR="007A6E2E">
        <w:rPr>
          <w:lang w:val="en-US"/>
        </w:rPr>
        <w:t xml:space="preserve">As mentioned in </w:t>
      </w:r>
      <w:r w:rsidR="007A6E2E">
        <w:rPr>
          <w:lang w:val="en-US"/>
        </w:rPr>
        <w:fldChar w:fldCharType="begin"/>
      </w:r>
      <w:r w:rsidR="007A6E2E">
        <w:rPr>
          <w:lang w:val="en-US"/>
        </w:rPr>
        <w:instrText xml:space="preserve"> REF _Ref97637677 \r \h </w:instrText>
      </w:r>
      <w:r w:rsidR="00CB30D7">
        <w:rPr>
          <w:lang w:val="en-US"/>
        </w:rPr>
        <w:instrText xml:space="preserve"> \* MERGEFORMAT </w:instrText>
      </w:r>
      <w:r w:rsidR="007A6E2E">
        <w:rPr>
          <w:lang w:val="en-US"/>
        </w:rPr>
      </w:r>
      <w:r w:rsidR="007A6E2E">
        <w:rPr>
          <w:lang w:val="en-US"/>
        </w:rPr>
        <w:fldChar w:fldCharType="separate"/>
      </w:r>
      <w:r w:rsidR="000E19EF">
        <w:rPr>
          <w:lang w:val="en-US"/>
        </w:rPr>
        <w:t>1.7.1</w:t>
      </w:r>
      <w:r w:rsidR="007A6E2E">
        <w:rPr>
          <w:lang w:val="en-US"/>
        </w:rPr>
        <w:fldChar w:fldCharType="end"/>
      </w:r>
      <w:r w:rsidR="007A6E2E">
        <w:rPr>
          <w:lang w:val="en-US"/>
        </w:rPr>
        <w:t xml:space="preserve"> new nucleotides can only attach to </w:t>
      </w:r>
      <w:r w:rsidR="00D42609">
        <w:rPr>
          <w:lang w:val="en-US"/>
        </w:rPr>
        <w:t>the 3 carbon</w:t>
      </w:r>
      <w:r w:rsidR="00F43691">
        <w:rPr>
          <w:lang w:val="en-US"/>
        </w:rPr>
        <w:t>.</w:t>
      </w:r>
      <w:r w:rsidR="004E5707">
        <w:rPr>
          <w:lang w:val="en-US"/>
        </w:rPr>
        <w:t xml:space="preserve"> </w:t>
      </w:r>
      <w:r w:rsidR="00840A5E">
        <w:rPr>
          <w:lang w:val="en-US"/>
        </w:rPr>
        <w:t>Since the</w:t>
      </w:r>
      <w:r w:rsidR="004E5707">
        <w:rPr>
          <w:lang w:val="en-US"/>
        </w:rPr>
        <w:t xml:space="preserve"> two strands are antiparallel</w:t>
      </w:r>
      <w:r w:rsidR="00CB71CC">
        <w:rPr>
          <w:lang w:val="en-US"/>
        </w:rPr>
        <w:t xml:space="preserve">, </w:t>
      </w:r>
      <w:r w:rsidR="002A3804">
        <w:rPr>
          <w:lang w:val="en-US"/>
        </w:rPr>
        <w:t>the 5-3 strand is easy enough to replicate because the DNA-polymerase moves in the same direction as the helicase</w:t>
      </w:r>
      <w:r w:rsidR="00F77B31">
        <w:rPr>
          <w:lang w:val="en-US"/>
        </w:rPr>
        <w:t>.</w:t>
      </w:r>
      <w:r w:rsidR="00135756">
        <w:rPr>
          <w:lang w:val="en-US"/>
        </w:rPr>
        <w:t xml:space="preserve"> This strand is known as the leading strand.</w:t>
      </w:r>
      <w:r w:rsidR="00F77B31">
        <w:rPr>
          <w:lang w:val="en-US"/>
        </w:rPr>
        <w:t xml:space="preserve"> But the </w:t>
      </w:r>
      <w:r w:rsidR="00F341C8">
        <w:rPr>
          <w:lang w:val="en-US"/>
        </w:rPr>
        <w:lastRenderedPageBreak/>
        <w:t>complementary</w:t>
      </w:r>
      <w:r w:rsidR="00B00ABA">
        <w:rPr>
          <w:lang w:val="en-US"/>
        </w:rPr>
        <w:t xml:space="preserve"> 3-5</w:t>
      </w:r>
      <w:r w:rsidR="00F341C8">
        <w:rPr>
          <w:lang w:val="en-US"/>
        </w:rPr>
        <w:t xml:space="preserve"> strand </w:t>
      </w:r>
      <w:r w:rsidR="00135756">
        <w:rPr>
          <w:lang w:val="en-US"/>
        </w:rPr>
        <w:t>must</w:t>
      </w:r>
      <w:r w:rsidR="00F341C8">
        <w:rPr>
          <w:lang w:val="en-US"/>
        </w:rPr>
        <w:t xml:space="preserve"> </w:t>
      </w:r>
      <w:r w:rsidR="00135756">
        <w:rPr>
          <w:lang w:val="en-US"/>
        </w:rPr>
        <w:t xml:space="preserve">be replicated away from the </w:t>
      </w:r>
      <w:r w:rsidR="004B6F09">
        <w:rPr>
          <w:lang w:val="en-US"/>
        </w:rPr>
        <w:t>replication fork</w:t>
      </w:r>
      <w:r w:rsidR="001A661D">
        <w:rPr>
          <w:lang w:val="en-US"/>
        </w:rPr>
        <w:t xml:space="preserve">. </w:t>
      </w:r>
      <w:r w:rsidR="00724F25">
        <w:rPr>
          <w:lang w:val="en-US"/>
        </w:rPr>
        <w:t>Th</w:t>
      </w:r>
      <w:r w:rsidR="00264008">
        <w:rPr>
          <w:lang w:val="en-US"/>
        </w:rPr>
        <w:t xml:space="preserve">erefore, the DNA-polymerase </w:t>
      </w:r>
      <w:r w:rsidR="0063327B">
        <w:rPr>
          <w:lang w:val="en-US"/>
        </w:rPr>
        <w:t>must</w:t>
      </w:r>
      <w:r w:rsidR="00264008">
        <w:rPr>
          <w:lang w:val="en-US"/>
        </w:rPr>
        <w:t xml:space="preserve"> jump back and forth</w:t>
      </w:r>
      <w:r w:rsidR="00780C24">
        <w:rPr>
          <w:lang w:val="en-US"/>
        </w:rPr>
        <w:t xml:space="preserve">, creating smaller bites of </w:t>
      </w:r>
      <w:r w:rsidR="00FE6217">
        <w:rPr>
          <w:lang w:val="en-US"/>
        </w:rPr>
        <w:t>a DNA-strands</w:t>
      </w:r>
      <w:r w:rsidR="00345458">
        <w:rPr>
          <w:lang w:val="en-US"/>
        </w:rPr>
        <w:t xml:space="preserve"> called Okazaki fragments</w:t>
      </w:r>
      <w:r w:rsidR="0063327B">
        <w:rPr>
          <w:lang w:val="en-US"/>
        </w:rPr>
        <w:t>. Then the</w:t>
      </w:r>
      <w:r w:rsidR="00560416">
        <w:rPr>
          <w:lang w:val="en-US"/>
        </w:rPr>
        <w:t xml:space="preserve"> RNA primers are removed and the</w:t>
      </w:r>
      <w:r w:rsidR="0063327B">
        <w:rPr>
          <w:lang w:val="en-US"/>
        </w:rPr>
        <w:t xml:space="preserve"> bites are glued together by an enzyme called ligase </w:t>
      </w:r>
      <w:r w:rsidR="00695827">
        <w:rPr>
          <w:lang w:val="en-US"/>
        </w:rPr>
        <w:softHyphen/>
      </w:r>
      <w:r w:rsidR="00695827">
        <w:rPr>
          <w:lang w:val="en-US"/>
        </w:rPr>
        <w:softHyphen/>
      </w:r>
      <w:r w:rsidR="00610241">
        <w:rPr>
          <w:lang w:val="en-US"/>
        </w:rPr>
        <w:fldChar w:fldCharType="begin"/>
      </w:r>
      <w:r w:rsidR="003F507D">
        <w:rPr>
          <w:lang w:val="en-US"/>
        </w:rPr>
        <w:instrText xml:space="preserve"> ADDIN ZOTERO_ITEM CSL_CITATION {"citationID":"XViLyMOt","properties":{"formattedCitation":"(Mason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610241">
        <w:rPr>
          <w:lang w:val="en-US"/>
        </w:rPr>
        <w:fldChar w:fldCharType="separate"/>
      </w:r>
      <w:r w:rsidR="00610241" w:rsidRPr="003E2361">
        <w:rPr>
          <w:rFonts w:cs="Times New Roman"/>
          <w:lang w:val="en-US"/>
        </w:rPr>
        <w:t>(Mason et al., 2020, p.292)</w:t>
      </w:r>
      <w:r w:rsidR="00610241">
        <w:rPr>
          <w:lang w:val="en-US"/>
        </w:rPr>
        <w:fldChar w:fldCharType="end"/>
      </w:r>
      <w:r w:rsidR="003E2361">
        <w:rPr>
          <w:lang w:val="en-US"/>
        </w:rPr>
        <w:t>.</w:t>
      </w:r>
      <w:r w:rsidR="009F62E7">
        <w:rPr>
          <w:lang w:val="en-US"/>
        </w:rPr>
        <w:t xml:space="preserve"> This strand is known as the lagging strand</w:t>
      </w:r>
      <w:r w:rsidR="008B0B11">
        <w:rPr>
          <w:lang w:val="en-US"/>
        </w:rPr>
        <w:t>.</w:t>
      </w:r>
    </w:p>
    <w:p w14:paraId="581719BD" w14:textId="7FCCD5FA" w:rsidR="00697E45" w:rsidRPr="00457FEE" w:rsidRDefault="007C2973" w:rsidP="00CB30D7">
      <w:pPr>
        <w:keepNext/>
        <w:spacing w:line="360" w:lineRule="auto"/>
        <w:rPr>
          <w:lang w:val="en-US"/>
        </w:rPr>
      </w:pPr>
      <w:r>
        <w:rPr>
          <w:noProof/>
        </w:rPr>
        <mc:AlternateContent>
          <mc:Choice Requires="wps">
            <w:drawing>
              <wp:anchor distT="0" distB="0" distL="114300" distR="114300" simplePos="0" relativeHeight="251746304" behindDoc="1" locked="0" layoutInCell="1" allowOverlap="1" wp14:anchorId="7039DE17" wp14:editId="20658440">
                <wp:simplePos x="0" y="0"/>
                <wp:positionH relativeFrom="column">
                  <wp:posOffset>-49530</wp:posOffset>
                </wp:positionH>
                <wp:positionV relativeFrom="paragraph">
                  <wp:posOffset>2669540</wp:posOffset>
                </wp:positionV>
                <wp:extent cx="25704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14:paraId="092C33D3" w14:textId="002DB17B" w:rsidR="007C2973" w:rsidRPr="007C2973" w:rsidRDefault="007C2973" w:rsidP="007C2973">
                            <w:pPr>
                              <w:pStyle w:val="Caption"/>
                              <w:rPr>
                                <w:noProof/>
                                <w:sz w:val="24"/>
                                <w:lang w:val="en-US"/>
                              </w:rPr>
                            </w:pPr>
                            <w:bookmarkStart w:id="97" w:name="_Ref99530303"/>
                            <w:r w:rsidRPr="007C297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19</w:t>
                            </w:r>
                            <w:r w:rsidR="00882ED2">
                              <w:rPr>
                                <w:lang w:val="en-US"/>
                              </w:rPr>
                              <w:fldChar w:fldCharType="end"/>
                            </w:r>
                            <w:bookmarkEnd w:id="97"/>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DE17" id="Text Box 45" o:spid="_x0000_s1037" type="#_x0000_t202" style="position:absolute;margin-left:-3.9pt;margin-top:210.2pt;width:202.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w5GQIAAEA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dXn6efbigkKXb98Sr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" stroked="f">
                <v:textbox style="mso-fit-shape-to-text:t" inset="0,0,0,0">
                  <w:txbxContent>
                    <w:p w14:paraId="092C33D3" w14:textId="002DB17B" w:rsidR="007C2973" w:rsidRPr="007C2973" w:rsidRDefault="007C2973" w:rsidP="007C2973">
                      <w:pPr>
                        <w:pStyle w:val="Caption"/>
                        <w:rPr>
                          <w:noProof/>
                          <w:sz w:val="24"/>
                          <w:lang w:val="en-US"/>
                        </w:rPr>
                      </w:pPr>
                      <w:bookmarkStart w:id="98" w:name="_Ref99530303"/>
                      <w:r w:rsidRPr="007C297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19</w:t>
                      </w:r>
                      <w:r w:rsidR="00882ED2">
                        <w:rPr>
                          <w:lang w:val="en-US"/>
                        </w:rPr>
                        <w:fldChar w:fldCharType="end"/>
                      </w:r>
                      <w:bookmarkEnd w:id="98"/>
                      <w:r w:rsidRPr="007C2973">
                        <w:rPr>
                          <w:lang w:val="en-US"/>
                        </w:rPr>
                        <w:t xml:space="preserve">. </w:t>
                      </w:r>
                      <w:r w:rsidRPr="0075308E">
                        <w:rPr>
                          <w:lang w:val="en-US"/>
                        </w:rPr>
                        <w:t>Cell cycle schematic, G1,</w:t>
                      </w:r>
                      <w:r>
                        <w:rPr>
                          <w:lang w:val="en-US"/>
                        </w:rPr>
                        <w:t xml:space="preserve"> S and G2 phase is known as interphase, where the cell grows and replicates its organelles to prepare for cell division in Mitosis. In Mitosis the cell separates the chromosomes before the cytoplasm is separated, and we</w:t>
                      </w:r>
                      <w:r w:rsidR="00AC23C9">
                        <w:rPr>
                          <w:lang w:val="en-US"/>
                        </w:rPr>
                        <w:t xml:space="preserve"> a</w:t>
                      </w:r>
                      <w:r>
                        <w:rPr>
                          <w:lang w:val="en-US"/>
                        </w:rPr>
                        <w:t xml:space="preserve">re left with two identical daughter cells </w:t>
                      </w:r>
                      <w:r>
                        <w:rPr>
                          <w:lang w:val="en-US"/>
                        </w:rPr>
                        <w:fldChar w:fldCharType="begin"/>
                      </w:r>
                      <w:r>
                        <w:rPr>
                          <w:lang w:val="en-US"/>
                        </w:rPr>
                        <w:instrText xml:space="preserve"> ADDIN ZOTERO_ITEM CSL_CITATION {"citationID":"Z7UudxOv","properties":{"formattedCitation":"(Mason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D21B52">
                        <w:rPr>
                          <w:rFonts w:cs="Times New Roman"/>
                          <w:lang w:val="en-US"/>
                        </w:rPr>
                        <w:t>(Mason et al., 2020, p.212)</w:t>
                      </w:r>
                      <w:r>
                        <w:rPr>
                          <w:lang w:val="en-US"/>
                        </w:rPr>
                        <w:fldChar w:fldCharType="end"/>
                      </w:r>
                      <w:r>
                        <w:rPr>
                          <w:lang w:val="en-US"/>
                        </w:rPr>
                        <w:t xml:space="preserve">.  </w:t>
                      </w:r>
                    </w:p>
                  </w:txbxContent>
                </v:textbox>
                <w10:wrap type="tight"/>
              </v:shape>
            </w:pict>
          </mc:Fallback>
        </mc:AlternateContent>
      </w:r>
      <w:r w:rsidR="00032BAC" w:rsidRPr="007B3407">
        <w:rPr>
          <w:noProof/>
        </w:rPr>
        <w:drawing>
          <wp:anchor distT="0" distB="0" distL="114300" distR="114300" simplePos="0" relativeHeight="251711488" behindDoc="1" locked="0" layoutInCell="1" allowOverlap="1" wp14:anchorId="313DDCBE" wp14:editId="5610C2F3">
            <wp:simplePos x="0" y="0"/>
            <wp:positionH relativeFrom="margin">
              <wp:posOffset>-49530</wp:posOffset>
            </wp:positionH>
            <wp:positionV relativeFrom="paragraph">
              <wp:posOffset>314325</wp:posOffset>
            </wp:positionV>
            <wp:extent cx="2570480" cy="2298065"/>
            <wp:effectExtent l="0" t="0" r="1270" b="6985"/>
            <wp:wrapTight wrapText="bothSides">
              <wp:wrapPolygon edited="0">
                <wp:start x="0" y="0"/>
                <wp:lineTo x="0" y="21487"/>
                <wp:lineTo x="21451" y="21487"/>
                <wp:lineTo x="21451"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31">
                      <a:extLst>
                        <a:ext uri="{28A0092B-C50C-407E-A947-70E740481C1C}">
                          <a14:useLocalDpi xmlns:a14="http://schemas.microsoft.com/office/drawing/2010/main" val="0"/>
                        </a:ext>
                      </a:extLst>
                    </a:blip>
                    <a:srcRect l="4376" t="1911" r="5921"/>
                    <a:stretch/>
                  </pic:blipFill>
                  <pic:spPr bwMode="auto">
                    <a:xfrm>
                      <a:off x="0" y="0"/>
                      <a:ext cx="2570480" cy="229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4B836" w14:textId="07A05112" w:rsidR="006B6396" w:rsidRPr="00457FEE" w:rsidRDefault="006B6396" w:rsidP="00CB30D7">
      <w:pPr>
        <w:keepNext/>
        <w:spacing w:line="360" w:lineRule="auto"/>
        <w:jc w:val="center"/>
        <w:rPr>
          <w:lang w:val="en-US"/>
        </w:rPr>
      </w:pPr>
    </w:p>
    <w:p w14:paraId="5ECABF9C" w14:textId="09A89A08" w:rsidR="00B176AE" w:rsidRPr="00457FEE" w:rsidRDefault="007C2973" w:rsidP="00CB30D7">
      <w:pPr>
        <w:keepNext/>
        <w:spacing w:line="360" w:lineRule="auto"/>
        <w:jc w:val="center"/>
        <w:rPr>
          <w:lang w:val="en-US"/>
        </w:rPr>
      </w:pPr>
      <w:r>
        <w:rPr>
          <w:noProof/>
        </w:rPr>
        <mc:AlternateContent>
          <mc:Choice Requires="wps">
            <w:drawing>
              <wp:anchor distT="0" distB="0" distL="114300" distR="114300" simplePos="0" relativeHeight="251748352" behindDoc="1" locked="0" layoutInCell="1" allowOverlap="1" wp14:anchorId="2429C919" wp14:editId="6701B6D8">
                <wp:simplePos x="0" y="0"/>
                <wp:positionH relativeFrom="column">
                  <wp:posOffset>2585085</wp:posOffset>
                </wp:positionH>
                <wp:positionV relativeFrom="paragraph">
                  <wp:posOffset>1940560</wp:posOffset>
                </wp:positionV>
                <wp:extent cx="3646170" cy="598805"/>
                <wp:effectExtent l="0" t="0" r="0" b="0"/>
                <wp:wrapTight wrapText="bothSides">
                  <wp:wrapPolygon edited="0">
                    <wp:start x="0" y="0"/>
                    <wp:lineTo x="0" y="20615"/>
                    <wp:lineTo x="21442" y="20615"/>
                    <wp:lineTo x="2144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46170" cy="598805"/>
                        </a:xfrm>
                        <a:prstGeom prst="rect">
                          <a:avLst/>
                        </a:prstGeom>
                        <a:solidFill>
                          <a:prstClr val="white"/>
                        </a:solidFill>
                        <a:ln>
                          <a:noFill/>
                        </a:ln>
                      </wps:spPr>
                      <wps:txbx>
                        <w:txbxContent>
                          <w:p w14:paraId="6959EF59" w14:textId="16E4846D" w:rsidR="007C2973" w:rsidRPr="00D76F18" w:rsidRDefault="007C2973" w:rsidP="007C2973">
                            <w:pPr>
                              <w:pStyle w:val="Caption"/>
                              <w:rPr>
                                <w:noProof/>
                                <w:sz w:val="24"/>
                                <w:lang w:val="en-US"/>
                              </w:rPr>
                            </w:pPr>
                            <w:r w:rsidRPr="007C297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20</w:t>
                            </w:r>
                            <w:r w:rsidR="00882ED2">
                              <w:rPr>
                                <w:lang w:val="en-US"/>
                              </w:rPr>
                              <w:fldChar w:fldCharType="end"/>
                            </w:r>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C919" id="Text Box 46" o:spid="_x0000_s1038" type="#_x0000_t202" style="position:absolute;left:0;text-align:left;margin-left:203.55pt;margin-top:152.8pt;width:287.1pt;height:47.1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" stroked="f">
                <v:textbox inset="0,0,0,0">
                  <w:txbxContent>
                    <w:p w14:paraId="6959EF59" w14:textId="16E4846D" w:rsidR="007C2973" w:rsidRPr="00D76F18" w:rsidRDefault="007C2973" w:rsidP="007C2973">
                      <w:pPr>
                        <w:pStyle w:val="Caption"/>
                        <w:rPr>
                          <w:noProof/>
                          <w:sz w:val="24"/>
                          <w:lang w:val="en-US"/>
                        </w:rPr>
                      </w:pPr>
                      <w:r w:rsidRPr="007C297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20</w:t>
                      </w:r>
                      <w:r w:rsidR="00882ED2">
                        <w:rPr>
                          <w:lang w:val="en-US"/>
                        </w:rPr>
                        <w:fldChar w:fldCharType="end"/>
                      </w:r>
                      <w:r w:rsidRPr="007C2973">
                        <w:rPr>
                          <w:lang w:val="en-US"/>
                        </w:rPr>
                        <w:t xml:space="preserve">. </w:t>
                      </w:r>
                      <w:r w:rsidRPr="00337741">
                        <w:rPr>
                          <w:lang w:val="en-US"/>
                        </w:rPr>
                        <w:t>DNA replication schematic, where D</w:t>
                      </w:r>
                      <w:r>
                        <w:rPr>
                          <w:lang w:val="en-US"/>
                        </w:rPr>
                        <w:t xml:space="preserve">NA is opened, and two complementary strands are created. Nucleotides only binds on 3’-OH group, which affects how the DNA-polymerase connects new nucleotides, leading to a leading strand and a lagging strand </w:t>
                      </w:r>
                      <w:r>
                        <w:rPr>
                          <w:lang w:val="en-US"/>
                        </w:rPr>
                        <w:fldChar w:fldCharType="begin"/>
                      </w:r>
                      <w:r>
                        <w:rPr>
                          <w:lang w:val="en-US"/>
                        </w:rPr>
                        <w:instrText xml:space="preserve"> ADDIN ZOTERO_ITEM CSL_CITATION {"citationID":"K27gmBqz","properties":{"formattedCitation":"(Mason et al., 2020)","plainCitation":"(Mason et al., 2020)","noteIndex":0},"citationItems":[{"id":164,"uris":["http://zotero.org/users/local/GCOCszNG/items/MKQ59F5R"],"uri":["http://zotero.org/users/local/GCOCszNG/items/MKQ59F5R"],"itemData":{"id":164,"type":"book","call-number":"QH308.2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Pr>
                          <w:lang w:val="en-US"/>
                        </w:rPr>
                        <w:fldChar w:fldCharType="separate"/>
                      </w:r>
                      <w:r w:rsidRPr="008F6CA0">
                        <w:rPr>
                          <w:rFonts w:cs="Times New Roman"/>
                          <w:lang w:val="en-US"/>
                        </w:rPr>
                        <w:t>(Mason et al., 2020)</w:t>
                      </w:r>
                      <w:r>
                        <w:rPr>
                          <w:lang w:val="en-US"/>
                        </w:rPr>
                        <w:fldChar w:fldCharType="end"/>
                      </w:r>
                    </w:p>
                    <w:p w14:paraId="77441362" w14:textId="3A400977" w:rsidR="007C2973" w:rsidRPr="007C2973" w:rsidRDefault="007C2973" w:rsidP="007C2973">
                      <w:pPr>
                        <w:pStyle w:val="Caption"/>
                        <w:rPr>
                          <w:noProof/>
                          <w:sz w:val="24"/>
                          <w:lang w:val="en-US"/>
                        </w:rPr>
                      </w:pPr>
                    </w:p>
                  </w:txbxContent>
                </v:textbox>
                <w10:wrap type="tight"/>
              </v:shape>
            </w:pict>
          </mc:Fallback>
        </mc:AlternateContent>
      </w:r>
      <w:r w:rsidR="004E5707" w:rsidRPr="00032BAC">
        <w:rPr>
          <w:noProof/>
        </w:rPr>
        <w:drawing>
          <wp:anchor distT="0" distB="0" distL="114300" distR="114300" simplePos="0" relativeHeight="251714560" behindDoc="1" locked="0" layoutInCell="1" allowOverlap="1" wp14:anchorId="2EF96614" wp14:editId="0BCFA600">
            <wp:simplePos x="0" y="0"/>
            <wp:positionH relativeFrom="column">
              <wp:posOffset>2581275</wp:posOffset>
            </wp:positionH>
            <wp:positionV relativeFrom="paragraph">
              <wp:posOffset>349250</wp:posOffset>
            </wp:positionV>
            <wp:extent cx="3646170" cy="1531620"/>
            <wp:effectExtent l="0" t="0" r="0" b="0"/>
            <wp:wrapTight wrapText="bothSides">
              <wp:wrapPolygon edited="0">
                <wp:start x="0" y="0"/>
                <wp:lineTo x="0" y="21224"/>
                <wp:lineTo x="21442" y="21224"/>
                <wp:lineTo x="21442"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32">
                      <a:extLst>
                        <a:ext uri="{28A0092B-C50C-407E-A947-70E740481C1C}">
                          <a14:useLocalDpi xmlns:a14="http://schemas.microsoft.com/office/drawing/2010/main" val="0"/>
                        </a:ext>
                      </a:extLst>
                    </a:blip>
                    <a:srcRect l="7521" t="4737" b="3164"/>
                    <a:stretch/>
                  </pic:blipFill>
                  <pic:spPr bwMode="auto">
                    <a:xfrm>
                      <a:off x="0" y="0"/>
                      <a:ext cx="364617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7EF37" w14:textId="723DC201" w:rsidR="006B6396" w:rsidRPr="00B176AE" w:rsidRDefault="006B6396" w:rsidP="00CB30D7">
      <w:pPr>
        <w:pStyle w:val="Caption"/>
        <w:spacing w:line="360" w:lineRule="auto"/>
        <w:jc w:val="center"/>
        <w:rPr>
          <w:lang w:val="en-US"/>
        </w:rPr>
      </w:pPr>
    </w:p>
    <w:p w14:paraId="5FF3B9BE" w14:textId="5BDF8DDC" w:rsidR="006B6396" w:rsidRPr="00B176AE" w:rsidRDefault="006B6396" w:rsidP="00CB30D7">
      <w:pPr>
        <w:keepNext/>
        <w:spacing w:line="360" w:lineRule="auto"/>
        <w:jc w:val="center"/>
        <w:rPr>
          <w:lang w:val="en-US"/>
        </w:rPr>
      </w:pPr>
    </w:p>
    <w:p w14:paraId="64081498" w14:textId="11AF99FC" w:rsidR="000F749A" w:rsidRDefault="008E39F0" w:rsidP="00CB30D7">
      <w:pPr>
        <w:keepNext/>
        <w:spacing w:line="360" w:lineRule="auto"/>
        <w:rPr>
          <w:lang w:val="en-US"/>
        </w:rPr>
      </w:pPr>
      <w:r>
        <w:rPr>
          <w:lang w:val="en-US"/>
        </w:rPr>
        <w:t xml:space="preserve">M-phase is mitosis </w:t>
      </w:r>
      <w:r w:rsidR="003F3F89">
        <w:rPr>
          <w:lang w:val="en-US"/>
        </w:rPr>
        <w:t xml:space="preserve">and the process </w:t>
      </w:r>
      <w:r w:rsidR="00143AF1">
        <w:rPr>
          <w:lang w:val="en-US"/>
        </w:rPr>
        <w:t>of</w:t>
      </w:r>
      <w:r w:rsidR="003F3F89">
        <w:rPr>
          <w:lang w:val="en-US"/>
        </w:rPr>
        <w:t xml:space="preserve"> separating the </w:t>
      </w:r>
      <w:r w:rsidR="009732A7">
        <w:rPr>
          <w:lang w:val="en-US"/>
        </w:rPr>
        <w:t xml:space="preserve">replicated </w:t>
      </w:r>
      <w:r w:rsidR="00F10712">
        <w:rPr>
          <w:lang w:val="en-US"/>
        </w:rPr>
        <w:t>chromosomes</w:t>
      </w:r>
      <w:r w:rsidR="009732A7">
        <w:rPr>
          <w:lang w:val="en-US"/>
        </w:rPr>
        <w:t xml:space="preserve"> before </w:t>
      </w:r>
      <w:r w:rsidR="00064A4F">
        <w:rPr>
          <w:lang w:val="en-US"/>
        </w:rPr>
        <w:t>the cytoplasm</w:t>
      </w:r>
      <w:r w:rsidR="00C51779">
        <w:rPr>
          <w:lang w:val="en-US"/>
        </w:rPr>
        <w:t xml:space="preserve"> (medium surrounding the </w:t>
      </w:r>
      <w:r w:rsidR="000D66A9">
        <w:rPr>
          <w:lang w:val="en-US"/>
        </w:rPr>
        <w:t>organelles of the cell</w:t>
      </w:r>
      <w:r w:rsidR="00C51779">
        <w:rPr>
          <w:lang w:val="en-US"/>
        </w:rPr>
        <w:t>)</w:t>
      </w:r>
      <w:r w:rsidR="00064A4F">
        <w:rPr>
          <w:lang w:val="en-US"/>
        </w:rPr>
        <w:t xml:space="preserve"> is separated to create two identical daughter cells.</w:t>
      </w:r>
      <w:r w:rsidR="00143AF1">
        <w:rPr>
          <w:lang w:val="en-US"/>
        </w:rPr>
        <w:t xml:space="preserve"> The process is divided into </w:t>
      </w:r>
      <w:r w:rsidR="00143AF1">
        <w:rPr>
          <w:b/>
          <w:bCs/>
          <w:lang w:val="en-US"/>
        </w:rPr>
        <w:t>prophase</w:t>
      </w:r>
      <w:r w:rsidR="008F1E5D">
        <w:rPr>
          <w:b/>
          <w:bCs/>
          <w:lang w:val="en-US"/>
        </w:rPr>
        <w:t xml:space="preserve">: </w:t>
      </w:r>
      <w:r w:rsidR="008F1E5D">
        <w:rPr>
          <w:lang w:val="en-US"/>
        </w:rPr>
        <w:t xml:space="preserve">where the chromosomes are </w:t>
      </w:r>
      <w:r w:rsidR="007A0283">
        <w:rPr>
          <w:lang w:val="en-US"/>
        </w:rPr>
        <w:t>condensed,</w:t>
      </w:r>
      <w:r w:rsidR="00BB6767">
        <w:rPr>
          <w:lang w:val="en-US"/>
        </w:rPr>
        <w:t xml:space="preserve"> and the mitotic spindle </w:t>
      </w:r>
      <w:r w:rsidR="009A79BA">
        <w:rPr>
          <w:lang w:val="en-US"/>
        </w:rPr>
        <w:t>apparatu</w:t>
      </w:r>
      <w:r w:rsidR="00614FB3">
        <w:rPr>
          <w:lang w:val="en-US"/>
        </w:rPr>
        <w:t>s</w:t>
      </w:r>
      <w:r w:rsidR="009A79BA">
        <w:rPr>
          <w:lang w:val="en-US"/>
        </w:rPr>
        <w:t xml:space="preserve"> </w:t>
      </w:r>
      <w:r w:rsidR="00BB6767">
        <w:rPr>
          <w:lang w:val="en-US"/>
        </w:rPr>
        <w:t xml:space="preserve">is </w:t>
      </w:r>
      <w:r w:rsidR="00614FB3">
        <w:rPr>
          <w:lang w:val="en-US"/>
        </w:rPr>
        <w:t>assembled</w:t>
      </w:r>
      <w:r w:rsidR="000A7D38">
        <w:rPr>
          <w:lang w:val="en-US"/>
        </w:rPr>
        <w:t xml:space="preserve">. </w:t>
      </w:r>
      <w:r w:rsidR="000A7D38">
        <w:rPr>
          <w:b/>
          <w:bCs/>
          <w:lang w:val="en-US"/>
        </w:rPr>
        <w:t xml:space="preserve">Metaphase: </w:t>
      </w:r>
      <w:r w:rsidR="000A7D38">
        <w:rPr>
          <w:lang w:val="en-US"/>
        </w:rPr>
        <w:t>where</w:t>
      </w:r>
      <w:r w:rsidR="00821F0D">
        <w:rPr>
          <w:lang w:val="en-US"/>
        </w:rPr>
        <w:t xml:space="preserve"> the </w:t>
      </w:r>
      <w:r w:rsidR="00C01108">
        <w:rPr>
          <w:lang w:val="en-US"/>
        </w:rPr>
        <w:t>centromeres</w:t>
      </w:r>
      <w:r w:rsidR="00821F0D">
        <w:rPr>
          <w:lang w:val="en-US"/>
        </w:rPr>
        <w:t xml:space="preserve"> of the chromosomes align at the center of the cell. </w:t>
      </w:r>
      <w:r w:rsidR="00821F0D">
        <w:rPr>
          <w:b/>
          <w:bCs/>
          <w:lang w:val="en-US"/>
        </w:rPr>
        <w:t xml:space="preserve">Anaphase: </w:t>
      </w:r>
      <w:r w:rsidR="0085742A">
        <w:rPr>
          <w:lang w:val="en-US"/>
        </w:rPr>
        <w:t xml:space="preserve">centromeres </w:t>
      </w:r>
      <w:r w:rsidR="00561B26">
        <w:rPr>
          <w:lang w:val="en-US"/>
        </w:rPr>
        <w:t xml:space="preserve">separate and move towards </w:t>
      </w:r>
      <w:r w:rsidR="007A2A1A">
        <w:rPr>
          <w:lang w:val="en-US"/>
        </w:rPr>
        <w:t>each pole of the cell</w:t>
      </w:r>
      <w:r w:rsidR="005057A3">
        <w:rPr>
          <w:lang w:val="en-US"/>
        </w:rPr>
        <w:t>, splitting the chromosomes</w:t>
      </w:r>
      <w:r w:rsidR="007A2A1A">
        <w:rPr>
          <w:lang w:val="en-US"/>
        </w:rPr>
        <w:t>.</w:t>
      </w:r>
      <w:r w:rsidR="007A0283">
        <w:rPr>
          <w:lang w:val="en-US"/>
        </w:rPr>
        <w:t xml:space="preserve"> </w:t>
      </w:r>
      <w:r w:rsidR="007A0283">
        <w:rPr>
          <w:b/>
          <w:bCs/>
          <w:lang w:val="en-US"/>
        </w:rPr>
        <w:t>Telophase:</w:t>
      </w:r>
      <w:r w:rsidR="007A2A1A">
        <w:rPr>
          <w:lang w:val="en-US"/>
        </w:rPr>
        <w:t xml:space="preserve"> Then </w:t>
      </w:r>
      <w:r w:rsidR="005057A3">
        <w:rPr>
          <w:lang w:val="en-US"/>
        </w:rPr>
        <w:t xml:space="preserve">the spindle </w:t>
      </w:r>
      <w:r w:rsidR="007A0283">
        <w:rPr>
          <w:lang w:val="en-US"/>
        </w:rPr>
        <w:t>disassembles,</w:t>
      </w:r>
      <w:r w:rsidR="005057A3">
        <w:rPr>
          <w:lang w:val="en-US"/>
        </w:rPr>
        <w:t xml:space="preserve"> and </w:t>
      </w:r>
      <w:r w:rsidR="00355752">
        <w:rPr>
          <w:lang w:val="en-US"/>
        </w:rPr>
        <w:t>the daughter cells form individual nuclei</w:t>
      </w:r>
      <w:r w:rsidR="005065F0">
        <w:rPr>
          <w:lang w:val="en-US"/>
        </w:rPr>
        <w:t xml:space="preserve"> </w:t>
      </w:r>
      <w:r w:rsidR="005065F0">
        <w:rPr>
          <w:lang w:val="en-US"/>
        </w:rPr>
        <w:fldChar w:fldCharType="begin"/>
      </w:r>
      <w:r w:rsidR="004850B3">
        <w:rPr>
          <w:lang w:val="en-US"/>
        </w:rPr>
        <w:instrText xml:space="preserve"> ADDIN ZOTERO_ITEM CSL_CITATION {"citationID":"lISPJ2qM","properties":{"formattedCitation":"(Mason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5065F0">
        <w:rPr>
          <w:lang w:val="en-US"/>
        </w:rPr>
        <w:fldChar w:fldCharType="separate"/>
      </w:r>
      <w:r w:rsidR="005065F0" w:rsidRPr="005065F0">
        <w:rPr>
          <w:rFonts w:cs="Times New Roman"/>
          <w:lang w:val="en-US"/>
        </w:rPr>
        <w:t>(Mason et al., 2020</w:t>
      </w:r>
      <w:r w:rsidR="005065F0">
        <w:rPr>
          <w:rFonts w:cs="Times New Roman"/>
          <w:lang w:val="en-US"/>
        </w:rPr>
        <w:t>, p.</w:t>
      </w:r>
      <w:r w:rsidR="003768B1">
        <w:rPr>
          <w:rFonts w:cs="Times New Roman"/>
          <w:lang w:val="en-US"/>
        </w:rPr>
        <w:t>214-216</w:t>
      </w:r>
      <w:r w:rsidR="005065F0" w:rsidRPr="005065F0">
        <w:rPr>
          <w:rFonts w:cs="Times New Roman"/>
          <w:lang w:val="en-US"/>
        </w:rPr>
        <w:t>)</w:t>
      </w:r>
      <w:r w:rsidR="005065F0">
        <w:rPr>
          <w:lang w:val="en-US"/>
        </w:rPr>
        <w:fldChar w:fldCharType="end"/>
      </w:r>
      <w:r w:rsidR="003C10A2">
        <w:rPr>
          <w:lang w:val="en-US"/>
        </w:rPr>
        <w:t>.</w:t>
      </w:r>
      <w:r w:rsidR="003851BB">
        <w:rPr>
          <w:lang w:val="en-US"/>
        </w:rPr>
        <w:t xml:space="preserve"> </w:t>
      </w:r>
      <w:r w:rsidR="00CF0C91">
        <w:rPr>
          <w:lang w:val="en-US"/>
        </w:rPr>
        <w:t>If the cell’s external environment isn’t favorable the cell might enter a resting phase known as G0</w:t>
      </w:r>
      <w:r w:rsidR="00642B72">
        <w:rPr>
          <w:lang w:val="en-US"/>
        </w:rPr>
        <w:t>, where</w:t>
      </w:r>
      <w:r w:rsidR="00755F25">
        <w:rPr>
          <w:lang w:val="en-US"/>
        </w:rPr>
        <w:t xml:space="preserve"> it’s still able to perform its task</w:t>
      </w:r>
      <w:r w:rsidR="00E56E0B">
        <w:rPr>
          <w:lang w:val="en-US"/>
        </w:rPr>
        <w:t>s</w:t>
      </w:r>
      <w:r w:rsidR="00755F25">
        <w:rPr>
          <w:lang w:val="en-US"/>
        </w:rPr>
        <w:t>, but do</w:t>
      </w:r>
      <w:r w:rsidR="00D12D58">
        <w:rPr>
          <w:lang w:val="en-US"/>
        </w:rPr>
        <w:t>es not</w:t>
      </w:r>
      <w:r w:rsidR="00755F25">
        <w:rPr>
          <w:lang w:val="en-US"/>
        </w:rPr>
        <w:t xml:space="preserve"> prepare for cell division </w:t>
      </w:r>
      <w:r w:rsidR="00D12D58">
        <w:rPr>
          <w:lang w:val="en-US"/>
        </w:rPr>
        <w:fldChar w:fldCharType="begin"/>
      </w:r>
      <w:r w:rsidR="003F507D">
        <w:rPr>
          <w:lang w:val="en-US"/>
        </w:rPr>
        <w:instrText xml:space="preserve"> ADDIN ZOTERO_ITEM CSL_CITATION {"citationID":"UBjbIK5h","properties":{"formattedCitation":"(Mason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D12D58">
        <w:rPr>
          <w:lang w:val="en-US"/>
        </w:rPr>
        <w:fldChar w:fldCharType="separate"/>
      </w:r>
      <w:r w:rsidR="00D12D58" w:rsidRPr="00D12D58">
        <w:rPr>
          <w:rFonts w:cs="Times New Roman"/>
          <w:lang w:val="en-US"/>
        </w:rPr>
        <w:t>(Mason et al., 2020</w:t>
      </w:r>
      <w:r w:rsidR="00D12D58">
        <w:rPr>
          <w:rFonts w:cs="Times New Roman"/>
          <w:lang w:val="en-US"/>
        </w:rPr>
        <w:t>, p.212</w:t>
      </w:r>
      <w:r w:rsidR="00D12D58" w:rsidRPr="00D12D58">
        <w:rPr>
          <w:rFonts w:cs="Times New Roman"/>
          <w:lang w:val="en-US"/>
        </w:rPr>
        <w:t>)</w:t>
      </w:r>
      <w:r w:rsidR="00D12D58">
        <w:rPr>
          <w:lang w:val="en-US"/>
        </w:rPr>
        <w:fldChar w:fldCharType="end"/>
      </w:r>
      <w:r w:rsidR="00755F25">
        <w:rPr>
          <w:lang w:val="en-US"/>
        </w:rPr>
        <w:t>.</w:t>
      </w:r>
    </w:p>
    <w:p w14:paraId="02F91DF3" w14:textId="08A15F6C" w:rsidR="009F7C2D" w:rsidRDefault="000F749A" w:rsidP="00CB30D7">
      <w:pPr>
        <w:keepNext/>
        <w:spacing w:line="360" w:lineRule="auto"/>
        <w:rPr>
          <w:lang w:val="en-US"/>
        </w:rPr>
      </w:pPr>
      <w:r>
        <w:rPr>
          <w:lang w:val="en-US"/>
        </w:rPr>
        <w:t>A cell’s progression through the cell cycle is highly regulated.</w:t>
      </w:r>
      <w:r w:rsidR="007D2D07">
        <w:rPr>
          <w:lang w:val="en-US"/>
        </w:rPr>
        <w:t xml:space="preserve"> </w:t>
      </w:r>
      <w:r w:rsidR="00287863">
        <w:rPr>
          <w:lang w:val="en-US"/>
        </w:rPr>
        <w:t xml:space="preserve">The three checkpoints </w:t>
      </w:r>
      <w:r w:rsidR="00AD2B93">
        <w:rPr>
          <w:lang w:val="en-US"/>
        </w:rPr>
        <w:t>G1- G2- and M-checkpoint</w:t>
      </w:r>
      <w:r w:rsidR="00062B93">
        <w:rPr>
          <w:lang w:val="en-US"/>
        </w:rPr>
        <w:t xml:space="preserve"> has the task of </w:t>
      </w:r>
      <w:r w:rsidR="005C42C7">
        <w:rPr>
          <w:lang w:val="en-US"/>
        </w:rPr>
        <w:t xml:space="preserve">controlling that the </w:t>
      </w:r>
      <w:r w:rsidR="00A733F2">
        <w:rPr>
          <w:lang w:val="en-US"/>
        </w:rPr>
        <w:t>adjoining phase</w:t>
      </w:r>
      <w:r w:rsidR="00801AB9">
        <w:rPr>
          <w:lang w:val="en-US"/>
        </w:rPr>
        <w:t xml:space="preserve"> has had enough time to </w:t>
      </w:r>
      <w:r w:rsidR="00801AB9">
        <w:rPr>
          <w:lang w:val="en-US"/>
        </w:rPr>
        <w:lastRenderedPageBreak/>
        <w:t>complete</w:t>
      </w:r>
      <w:r w:rsidR="00803E82">
        <w:rPr>
          <w:lang w:val="en-US"/>
        </w:rPr>
        <w:t xml:space="preserve"> its tasks </w:t>
      </w:r>
      <w:r w:rsidR="006D50B1">
        <w:rPr>
          <w:lang w:val="en-US"/>
        </w:rPr>
        <w:fldChar w:fldCharType="begin"/>
      </w:r>
      <w:r w:rsidR="003F507D">
        <w:rPr>
          <w:lang w:val="en-US"/>
        </w:rPr>
        <w:instrText xml:space="preserve"> ADDIN ZOTERO_ITEM CSL_CITATION {"citationID":"96c7najn","properties":{"formattedCitation":"(Alberts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6D50B1">
        <w:rPr>
          <w:lang w:val="en-US"/>
        </w:rPr>
        <w:fldChar w:fldCharType="separate"/>
      </w:r>
      <w:r w:rsidR="006D50B1" w:rsidRPr="008F5FF0">
        <w:rPr>
          <w:rFonts w:cs="Times New Roman"/>
          <w:lang w:val="en-US"/>
        </w:rPr>
        <w:t>(Alberts et al., 2014</w:t>
      </w:r>
      <w:r w:rsidR="008F5FF0">
        <w:rPr>
          <w:rFonts w:cs="Times New Roman"/>
          <w:lang w:val="en-US"/>
        </w:rPr>
        <w:t>, p.967</w:t>
      </w:r>
      <w:r w:rsidR="006D50B1" w:rsidRPr="008F5FF0">
        <w:rPr>
          <w:rFonts w:cs="Times New Roman"/>
          <w:lang w:val="en-US"/>
        </w:rPr>
        <w:t>)</w:t>
      </w:r>
      <w:r w:rsidR="006D50B1">
        <w:rPr>
          <w:lang w:val="en-US"/>
        </w:rPr>
        <w:fldChar w:fldCharType="end"/>
      </w:r>
      <w:r w:rsidR="00801AB9">
        <w:rPr>
          <w:lang w:val="en-US"/>
        </w:rPr>
        <w:t xml:space="preserve">. </w:t>
      </w:r>
      <w:r w:rsidR="00D8402A">
        <w:rPr>
          <w:lang w:val="en-US"/>
        </w:rPr>
        <w:t>If the cells were to enter cytokinesis before completely separating the chromosomes,</w:t>
      </w:r>
      <w:r w:rsidR="009213E7">
        <w:rPr>
          <w:lang w:val="en-US"/>
        </w:rPr>
        <w:t xml:space="preserve"> </w:t>
      </w:r>
      <w:r w:rsidR="00123699">
        <w:rPr>
          <w:lang w:val="en-US"/>
        </w:rPr>
        <w:t>o</w:t>
      </w:r>
      <w:r w:rsidR="009213E7">
        <w:rPr>
          <w:lang w:val="en-US"/>
        </w:rPr>
        <w:t>r if the DNA weren’t replicated correctly</w:t>
      </w:r>
      <w:r w:rsidR="00123699">
        <w:rPr>
          <w:lang w:val="en-US"/>
        </w:rPr>
        <w:t xml:space="preserve"> before entering Mitosis, </w:t>
      </w:r>
      <w:r w:rsidR="00952AB2">
        <w:rPr>
          <w:lang w:val="en-US"/>
        </w:rPr>
        <w:t>it would have disastrous consequences</w:t>
      </w:r>
      <w:r w:rsidR="00772CDC">
        <w:rPr>
          <w:lang w:val="en-US"/>
        </w:rPr>
        <w:t>.</w:t>
      </w:r>
      <w:r w:rsidR="009213E7">
        <w:rPr>
          <w:lang w:val="en-US"/>
        </w:rPr>
        <w:t xml:space="preserve"> </w:t>
      </w:r>
    </w:p>
    <w:p w14:paraId="17DF3454" w14:textId="2CC58A18" w:rsidR="00A243A1" w:rsidRDefault="009F7C2D" w:rsidP="00CB30D7">
      <w:pPr>
        <w:keepNext/>
        <w:spacing w:line="360" w:lineRule="auto"/>
        <w:rPr>
          <w:lang w:val="en-US"/>
        </w:rPr>
      </w:pPr>
      <w:r>
        <w:rPr>
          <w:lang w:val="en-US"/>
        </w:rPr>
        <w:t>One very important enzyme</w:t>
      </w:r>
      <w:r w:rsidR="009A6F06">
        <w:rPr>
          <w:lang w:val="en-US"/>
        </w:rPr>
        <w:t xml:space="preserve"> in cell cycle </w:t>
      </w:r>
      <w:r w:rsidR="006C2660">
        <w:rPr>
          <w:lang w:val="en-US"/>
        </w:rPr>
        <w:t>progression</w:t>
      </w:r>
      <w:r>
        <w:rPr>
          <w:lang w:val="en-US"/>
        </w:rPr>
        <w:t xml:space="preserve"> </w:t>
      </w:r>
      <w:r w:rsidR="00143F9B">
        <w:rPr>
          <w:lang w:val="en-US"/>
        </w:rPr>
        <w:t>(</w:t>
      </w:r>
      <w:r w:rsidR="00C66505">
        <w:rPr>
          <w:lang w:val="en-US"/>
        </w:rPr>
        <w:t xml:space="preserve">see protein in </w:t>
      </w:r>
      <w:r w:rsidR="00C66505">
        <w:rPr>
          <w:lang w:val="en-US"/>
        </w:rPr>
        <w:fldChar w:fldCharType="begin"/>
      </w:r>
      <w:r w:rsidR="00C66505">
        <w:rPr>
          <w:lang w:val="en-US"/>
        </w:rPr>
        <w:instrText xml:space="preserve"> REF _Ref97554467 \h </w:instrText>
      </w:r>
      <w:r w:rsidR="00CB30D7">
        <w:rPr>
          <w:lang w:val="en-US"/>
        </w:rPr>
        <w:instrText xml:space="preserve"> \* MERGEFORMAT </w:instrText>
      </w:r>
      <w:r w:rsidR="00C66505">
        <w:rPr>
          <w:lang w:val="en-US"/>
        </w:rPr>
      </w:r>
      <w:r w:rsidR="00C66505">
        <w:rPr>
          <w:lang w:val="en-US"/>
        </w:rPr>
        <w:fldChar w:fldCharType="separate"/>
      </w:r>
      <w:r w:rsidR="000E19EF" w:rsidRPr="00A2756D">
        <w:rPr>
          <w:lang w:val="en-US"/>
        </w:rPr>
        <w:t>Abbreviations</w:t>
      </w:r>
      <w:r w:rsidR="000E19EF">
        <w:rPr>
          <w:lang w:val="en-US"/>
        </w:rPr>
        <w:t xml:space="preserve"> and explanations</w:t>
      </w:r>
      <w:r w:rsidR="00C66505">
        <w:rPr>
          <w:lang w:val="en-US"/>
        </w:rPr>
        <w:fldChar w:fldCharType="end"/>
      </w:r>
      <w:r w:rsidR="00143F9B">
        <w:rPr>
          <w:lang w:val="en-US"/>
        </w:rPr>
        <w:t>)</w:t>
      </w:r>
      <w:r w:rsidR="005C42C7">
        <w:rPr>
          <w:lang w:val="en-US"/>
        </w:rPr>
        <w:t xml:space="preserve"> </w:t>
      </w:r>
      <w:r w:rsidR="00D67CC1">
        <w:rPr>
          <w:lang w:val="en-US"/>
        </w:rPr>
        <w:t>is the cyclin dependent kinase (CDK)</w:t>
      </w:r>
      <w:r w:rsidR="00B9093C">
        <w:rPr>
          <w:lang w:val="en-US"/>
        </w:rPr>
        <w:t>.</w:t>
      </w:r>
      <w:r w:rsidR="009A6F06">
        <w:rPr>
          <w:lang w:val="en-US"/>
        </w:rPr>
        <w:t xml:space="preserve"> </w:t>
      </w:r>
      <w:r w:rsidR="006C2843">
        <w:rPr>
          <w:lang w:val="en-US"/>
        </w:rPr>
        <w:t>cdk</w:t>
      </w:r>
      <w:r w:rsidR="006C2660">
        <w:rPr>
          <w:lang w:val="en-US"/>
        </w:rPr>
        <w:t xml:space="preserve">’s are inactivated unless bound to another protein </w:t>
      </w:r>
      <w:r w:rsidR="00392764">
        <w:rPr>
          <w:lang w:val="en-US"/>
        </w:rPr>
        <w:t>called cyclin.</w:t>
      </w:r>
      <w:r w:rsidR="00400462">
        <w:rPr>
          <w:lang w:val="en-US"/>
        </w:rPr>
        <w:t xml:space="preserve"> </w:t>
      </w:r>
      <w:r w:rsidR="00DC54BB">
        <w:rPr>
          <w:lang w:val="en-US"/>
        </w:rPr>
        <w:t xml:space="preserve">There are three main categories of </w:t>
      </w:r>
      <w:r w:rsidR="00067C96">
        <w:rPr>
          <w:lang w:val="en-US"/>
        </w:rPr>
        <w:t>cyclins</w:t>
      </w:r>
      <w:r w:rsidR="00263A1F">
        <w:rPr>
          <w:lang w:val="en-US"/>
        </w:rPr>
        <w:t>: G1/S- S- and M- cyclins</w:t>
      </w:r>
      <w:r w:rsidR="00780495">
        <w:rPr>
          <w:lang w:val="en-US"/>
        </w:rPr>
        <w:t>. T</w:t>
      </w:r>
      <w:r w:rsidR="005A674D">
        <w:rPr>
          <w:lang w:val="en-US"/>
        </w:rPr>
        <w:t xml:space="preserve">heir levels </w:t>
      </w:r>
      <w:r w:rsidR="003E52AA">
        <w:rPr>
          <w:lang w:val="en-US"/>
        </w:rPr>
        <w:t xml:space="preserve">rise </w:t>
      </w:r>
      <w:r w:rsidR="00242DC0">
        <w:rPr>
          <w:lang w:val="en-US"/>
        </w:rPr>
        <w:t xml:space="preserve">and fall </w:t>
      </w:r>
      <w:r w:rsidR="00780495">
        <w:rPr>
          <w:lang w:val="en-US"/>
        </w:rPr>
        <w:t>as the individual cyclins are needed</w:t>
      </w:r>
      <w:r w:rsidR="00242DC0">
        <w:rPr>
          <w:lang w:val="en-US"/>
        </w:rPr>
        <w:t xml:space="preserve"> </w:t>
      </w:r>
      <w:r w:rsidR="00242DC0">
        <w:rPr>
          <w:lang w:val="en-US"/>
        </w:rPr>
        <w:fldChar w:fldCharType="begin"/>
      </w:r>
      <w:r w:rsidR="003F507D">
        <w:rPr>
          <w:lang w:val="en-US"/>
        </w:rPr>
        <w:instrText xml:space="preserve"> ADDIN ZOTERO_ITEM CSL_CITATION {"citationID":"1mbh5Y87","properties":{"formattedCitation":"(Mason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242DC0">
        <w:rPr>
          <w:lang w:val="en-US"/>
        </w:rPr>
        <w:fldChar w:fldCharType="separate"/>
      </w:r>
      <w:r w:rsidR="009B4EDE" w:rsidRPr="009B4EDE">
        <w:rPr>
          <w:rFonts w:cs="Times New Roman"/>
          <w:lang w:val="en-US"/>
        </w:rPr>
        <w:t>(Mason et al., 2020</w:t>
      </w:r>
      <w:r w:rsidR="009B4EDE">
        <w:rPr>
          <w:rFonts w:cs="Times New Roman"/>
          <w:lang w:val="en-US"/>
        </w:rPr>
        <w:t>, p.219</w:t>
      </w:r>
      <w:r w:rsidR="009B4EDE" w:rsidRPr="009B4EDE">
        <w:rPr>
          <w:rFonts w:cs="Times New Roman"/>
          <w:lang w:val="en-US"/>
        </w:rPr>
        <w:t>)</w:t>
      </w:r>
      <w:r w:rsidR="00242DC0">
        <w:rPr>
          <w:lang w:val="en-US"/>
        </w:rPr>
        <w:fldChar w:fldCharType="end"/>
      </w:r>
      <w:r w:rsidR="0002763E">
        <w:rPr>
          <w:lang w:val="en-US"/>
        </w:rPr>
        <w:t>.</w:t>
      </w:r>
      <w:r w:rsidR="006C2843">
        <w:rPr>
          <w:lang w:val="en-US"/>
        </w:rPr>
        <w:t xml:space="preserve"> A cdk bound to </w:t>
      </w:r>
      <w:r w:rsidR="00362C79">
        <w:rPr>
          <w:lang w:val="en-US"/>
        </w:rPr>
        <w:t>a cyclin is called a cdk</w:t>
      </w:r>
      <w:r w:rsidR="00684355">
        <w:rPr>
          <w:lang w:val="en-US"/>
        </w:rPr>
        <w:t xml:space="preserve"> complex. </w:t>
      </w:r>
      <w:r w:rsidR="00517957">
        <w:rPr>
          <w:lang w:val="en-US"/>
        </w:rPr>
        <w:br/>
      </w:r>
      <w:r w:rsidR="008F0889">
        <w:rPr>
          <w:lang w:val="en-US"/>
        </w:rPr>
        <w:br/>
      </w:r>
      <w:r w:rsidR="00523003">
        <w:rPr>
          <w:lang w:val="en-US"/>
        </w:rPr>
        <w:t xml:space="preserve">For a cell to pass the G1-checkpoint </w:t>
      </w:r>
      <w:r w:rsidR="00866BB1">
        <w:rPr>
          <w:lang w:val="en-US"/>
        </w:rPr>
        <w:t xml:space="preserve">there is a threshold of external and internal signaling levels that needs to be passed, </w:t>
      </w:r>
      <w:r w:rsidR="009855E8">
        <w:rPr>
          <w:lang w:val="en-US"/>
        </w:rPr>
        <w:t>for</w:t>
      </w:r>
      <w:r w:rsidR="00866BB1">
        <w:rPr>
          <w:lang w:val="en-US"/>
        </w:rPr>
        <w:t xml:space="preserve"> the</w:t>
      </w:r>
      <w:r w:rsidR="000616CC">
        <w:rPr>
          <w:lang w:val="en-US"/>
        </w:rPr>
        <w:t xml:space="preserve"> cell</w:t>
      </w:r>
      <w:r w:rsidR="00866BB1">
        <w:rPr>
          <w:lang w:val="en-US"/>
        </w:rPr>
        <w:t xml:space="preserve"> </w:t>
      </w:r>
      <w:r w:rsidR="009855E8">
        <w:rPr>
          <w:lang w:val="en-US"/>
        </w:rPr>
        <w:t xml:space="preserve">to enter S-phase. </w:t>
      </w:r>
      <w:r w:rsidR="00C24986">
        <w:rPr>
          <w:lang w:val="en-US"/>
        </w:rPr>
        <w:t xml:space="preserve">A complex system of </w:t>
      </w:r>
      <w:r w:rsidR="000616CC">
        <w:rPr>
          <w:lang w:val="en-US"/>
        </w:rPr>
        <w:t xml:space="preserve">positive feedback loops drive the cell over a point called </w:t>
      </w:r>
      <w:r w:rsidR="00695B22">
        <w:rPr>
          <w:lang w:val="en-US"/>
        </w:rPr>
        <w:t xml:space="preserve">the restriction point </w:t>
      </w:r>
      <w:r w:rsidR="00C77372">
        <w:rPr>
          <w:lang w:val="en-US"/>
        </w:rPr>
        <w:fldChar w:fldCharType="begin"/>
      </w:r>
      <w:r w:rsidR="00A155D2">
        <w:rPr>
          <w:lang w:val="en-US"/>
        </w:rPr>
        <w:instrText xml:space="preserve"> ADDIN ZOTERO_ITEM CSL_CITATION {"citationID":"FoQP5XjL","properties":{"formattedCitation":"(Pardee, 1974)","plainCitation":"(Pardee, 1974)","noteIndex":0},"citationItems":[{"id":306,"uris":["http://zotero.org/users/9228513/items/2GXYQWKY"],"itemData":{"id":306,"type":"article-journal","abstract":"This paper provides evidence that normal animal cells possess a unique regulatory mechanism to shift them between proliferative and quiescent states. Cells cease to increase in number under a diversity of suboptimal nutritional conditions, whereas a uniformity of metabolic changes follows these nutritional shifts. Evidence is given here that cells are put into the same quiescent state by each of these diverse blocks to proliferation and that cells escape at the same point in G1 of the cell cycle when nutrition is restored. The name restriction point is proposed for the specific time in the cell cycle at which this critical release event occurs., The restriction point control is proposed to permit normal cells to retain viability by a shift to a minimal metabolism upon differentiation in vivo and in vitro when conditions are suboptimal for growth. Malignant cells are proposed to have lost their restriction point control. Hence, under very adverse conditions, as in the presence of antitumor agents, they stop randomly in their division cycle and die.","container-title":"Proceedings of the National Academy of Sciences of the United States of America","ISSN":"0027-8424","issue":"4","journalAbbreviation":"Proc Natl Acad Sci U S A","note":"PMID: 4524638\nPMCID: PMC388211","page":"1286-1290","source":"PubMed Central","title":"A Restriction Point for Control of Normal Animal Cell Proliferation","volume":"71","author":[{"family":"Pardee","given":"Arthur B."}],"issued":{"date-parts":[["1974",4]]}}}],"schema":"https://github.com/citation-style-language/schema/raw/master/csl-citation.json"} </w:instrText>
      </w:r>
      <w:r w:rsidR="00C77372">
        <w:rPr>
          <w:lang w:val="en-US"/>
        </w:rPr>
        <w:fldChar w:fldCharType="separate"/>
      </w:r>
      <w:r w:rsidR="00A155D2" w:rsidRPr="008623D9">
        <w:rPr>
          <w:rFonts w:cs="Times New Roman"/>
          <w:lang w:val="en-US"/>
        </w:rPr>
        <w:t>(Pardee, 1974)</w:t>
      </w:r>
      <w:r w:rsidR="00C77372">
        <w:rPr>
          <w:lang w:val="en-US"/>
        </w:rPr>
        <w:fldChar w:fldCharType="end"/>
      </w:r>
      <w:r w:rsidR="00C77372">
        <w:rPr>
          <w:lang w:val="en-US"/>
        </w:rPr>
        <w:t xml:space="preserve">. E.g., </w:t>
      </w:r>
      <w:r w:rsidR="005D5693">
        <w:rPr>
          <w:lang w:val="en-US"/>
        </w:rPr>
        <w:t>when enough cdk’s are activated</w:t>
      </w:r>
      <w:r w:rsidR="005400CA">
        <w:rPr>
          <w:lang w:val="en-US"/>
        </w:rPr>
        <w:t xml:space="preserve">, they will phosphorylate (see </w:t>
      </w:r>
      <w:r w:rsidR="005400CA">
        <w:rPr>
          <w:lang w:val="en-US"/>
        </w:rPr>
        <w:fldChar w:fldCharType="begin"/>
      </w:r>
      <w:r w:rsidR="005400CA">
        <w:rPr>
          <w:lang w:val="en-US"/>
        </w:rPr>
        <w:instrText xml:space="preserve"> REF _Ref97554467 \h </w:instrText>
      </w:r>
      <w:r w:rsidR="00CB30D7">
        <w:rPr>
          <w:lang w:val="en-US"/>
        </w:rPr>
        <w:instrText xml:space="preserve"> \* MERGEFORMAT </w:instrText>
      </w:r>
      <w:r w:rsidR="005400CA">
        <w:rPr>
          <w:lang w:val="en-US"/>
        </w:rPr>
      </w:r>
      <w:r w:rsidR="005400CA">
        <w:rPr>
          <w:lang w:val="en-US"/>
        </w:rPr>
        <w:fldChar w:fldCharType="separate"/>
      </w:r>
      <w:r w:rsidR="000E19EF" w:rsidRPr="00A2756D">
        <w:rPr>
          <w:lang w:val="en-US"/>
        </w:rPr>
        <w:t>Abbreviations</w:t>
      </w:r>
      <w:r w:rsidR="000E19EF">
        <w:rPr>
          <w:lang w:val="en-US"/>
        </w:rPr>
        <w:t xml:space="preserve"> and explanations</w:t>
      </w:r>
      <w:r w:rsidR="005400CA">
        <w:rPr>
          <w:lang w:val="en-US"/>
        </w:rPr>
        <w:fldChar w:fldCharType="end"/>
      </w:r>
      <w:r w:rsidR="005400CA">
        <w:rPr>
          <w:lang w:val="en-US"/>
        </w:rPr>
        <w:t>)</w:t>
      </w:r>
      <w:r w:rsidR="000616CC">
        <w:rPr>
          <w:lang w:val="en-US"/>
        </w:rPr>
        <w:t xml:space="preserve"> </w:t>
      </w:r>
      <w:r w:rsidR="00D33578">
        <w:rPr>
          <w:lang w:val="en-US"/>
        </w:rPr>
        <w:t>a protein called Rb (retinoblastoma)</w:t>
      </w:r>
      <w:r w:rsidR="004E0E0F">
        <w:rPr>
          <w:lang w:val="en-US"/>
        </w:rPr>
        <w:t xml:space="preserve">. If the Rb protein receives two phosphors it will </w:t>
      </w:r>
      <w:r w:rsidR="0081753F">
        <w:rPr>
          <w:lang w:val="en-US"/>
        </w:rPr>
        <w:t xml:space="preserve">release itself from a protein called E2F, which in turn </w:t>
      </w:r>
      <w:r w:rsidR="005A0B4B">
        <w:rPr>
          <w:lang w:val="en-US"/>
        </w:rPr>
        <w:t>induce transcription of new cy</w:t>
      </w:r>
      <w:r w:rsidR="00C75D98">
        <w:rPr>
          <w:lang w:val="en-US"/>
        </w:rPr>
        <w:t>c</w:t>
      </w:r>
      <w:r w:rsidR="005A0B4B">
        <w:rPr>
          <w:lang w:val="en-US"/>
        </w:rPr>
        <w:t xml:space="preserve">lins </w:t>
      </w:r>
      <w:r w:rsidR="004B094E">
        <w:rPr>
          <w:lang w:val="en-US"/>
        </w:rPr>
        <w:fldChar w:fldCharType="begin"/>
      </w:r>
      <w:r w:rsidR="004B094E">
        <w:rPr>
          <w:lang w:val="en-US"/>
        </w:rPr>
        <w:instrText xml:space="preserve"> ADDIN ZOTERO_ITEM CSL_CITATION {"citationID":"DT2GfFer","properties":{"formattedCitation":"(Alberts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4B094E">
        <w:rPr>
          <w:lang w:val="en-US"/>
        </w:rPr>
        <w:fldChar w:fldCharType="separate"/>
      </w:r>
      <w:r w:rsidR="004B094E" w:rsidRPr="005E50B9">
        <w:rPr>
          <w:rFonts w:cs="Times New Roman"/>
          <w:lang w:val="en-US"/>
        </w:rPr>
        <w:t>(Alberts et al., 2014</w:t>
      </w:r>
      <w:r w:rsidR="004B094E">
        <w:rPr>
          <w:rFonts w:cs="Times New Roman"/>
          <w:lang w:val="en-US"/>
        </w:rPr>
        <w:t>, p.1012-1013</w:t>
      </w:r>
      <w:r w:rsidR="004B094E" w:rsidRPr="005E50B9">
        <w:rPr>
          <w:rFonts w:cs="Times New Roman"/>
          <w:lang w:val="en-US"/>
        </w:rPr>
        <w:t>)</w:t>
      </w:r>
      <w:r w:rsidR="004B094E">
        <w:rPr>
          <w:lang w:val="en-US"/>
        </w:rPr>
        <w:fldChar w:fldCharType="end"/>
      </w:r>
      <w:r w:rsidR="00D43634">
        <w:rPr>
          <w:lang w:val="en-US"/>
        </w:rPr>
        <w:t xml:space="preserve">. </w:t>
      </w:r>
      <w:r w:rsidR="00EE60D5">
        <w:rPr>
          <w:lang w:val="en-US"/>
        </w:rPr>
        <w:t xml:space="preserve">E2F also targets </w:t>
      </w:r>
      <w:r w:rsidR="00A202AD">
        <w:rPr>
          <w:lang w:val="en-US"/>
        </w:rPr>
        <w:t xml:space="preserve">a protein on the SCF protein complex, which is important in degradation of </w:t>
      </w:r>
      <w:r w:rsidR="00246BDA">
        <w:rPr>
          <w:lang w:val="en-US"/>
        </w:rPr>
        <w:t>the p27 protein</w:t>
      </w:r>
      <w:r w:rsidR="00285FCF">
        <w:rPr>
          <w:lang w:val="en-US"/>
        </w:rPr>
        <w:t xml:space="preserve">, a protein that binds to </w:t>
      </w:r>
      <w:r w:rsidR="00C953F5">
        <w:rPr>
          <w:lang w:val="en-US"/>
        </w:rPr>
        <w:t>a cdk</w:t>
      </w:r>
      <w:r w:rsidR="00684355">
        <w:rPr>
          <w:lang w:val="en-US"/>
        </w:rPr>
        <w:t xml:space="preserve"> complex</w:t>
      </w:r>
      <w:r w:rsidR="007F4A8D">
        <w:rPr>
          <w:lang w:val="en-US"/>
        </w:rPr>
        <w:t xml:space="preserve"> inhibiting phosphorylation</w:t>
      </w:r>
      <w:r w:rsidR="001A6CE3">
        <w:rPr>
          <w:lang w:val="en-US"/>
        </w:rPr>
        <w:t xml:space="preserve"> </w:t>
      </w:r>
      <w:r w:rsidR="001A6CE3">
        <w:rPr>
          <w:lang w:val="en-US"/>
        </w:rPr>
        <w:fldChar w:fldCharType="begin"/>
      </w:r>
      <w:r w:rsidR="00AC48DB">
        <w:rPr>
          <w:lang w:val="en-US"/>
        </w:rPr>
        <w:instrText xml:space="preserve"> ADDIN ZOTERO_ITEM CSL_CITATION {"citationID":"kSY0XfdD","properties":{"formattedCitation":"(Yung et al., 2007)","plainCitation":"(Yung et al., 2007)","noteIndex":0},"citationItems":[{"id":308,"uris":["http://zotero.org/users/9228513/items/7EB2HJ3A"],"itemData":{"id":308,"type":"article-journal","abstract":"We describe a self-amplifying feedback loop that autoinduces Skp2 during G1 phase progression. This loop, which contains Skp2 itself, p27kip1 (p27), cyclin E–cyclin dependent kinase 2, and the retinoblastoma protein, is closed through a newly identified, conserved E2F site in the Skp2 promoter. Interference with the loop, by knockin of a Skp2-resistant p27 mutant (p27T187A), delays passage through the restriction point but does not interfere with S phase entry under continuous serum stimulation. Skp2 knock down inhibits S phase entry in nontransformed mouse embryonic fibroblasts but not in human papilloma virus–E7 expressing fibroblasts. We propose that the essential role for Skp2-dependent degradation of p27 is in the formation of an autoinduction loop that selectively controls the transition to mitogen-independence, and that Skp2-dependent proteolysis may be dispensable when pocket proteins are constitutively inactivated.","container-title":"The Journal of Cell Biology","DOI":"10.1083/jcb.200703034","ISSN":"0021-9525","issue":"5","journalAbbreviation":"J Cell Biol","note":"PMID: 17724117\nPMCID: PMC2064539","page":"741-747","source":"PubMed Central","title":"A Skp2 autoinduction loop and restriction point control","volume":"178","author":[{"family":"Yung","given":"Yuval"},{"family":"Walker","given":"Janice L."},{"family":"Roberts","given":"James M."},{"family":"Assoian","given":"Richard K."}],"issued":{"date-parts":[["2007",8,27]]}}}],"schema":"https://github.com/citation-style-language/schema/raw/master/csl-citation.json"} </w:instrText>
      </w:r>
      <w:r w:rsidR="001A6CE3">
        <w:rPr>
          <w:lang w:val="en-US"/>
        </w:rPr>
        <w:fldChar w:fldCharType="separate"/>
      </w:r>
      <w:r w:rsidR="00AC48DB" w:rsidRPr="00F46168">
        <w:rPr>
          <w:rFonts w:cs="Times New Roman"/>
          <w:lang w:val="en-US"/>
        </w:rPr>
        <w:t>(Yung et al., 2007)</w:t>
      </w:r>
      <w:r w:rsidR="001A6CE3">
        <w:rPr>
          <w:lang w:val="en-US"/>
        </w:rPr>
        <w:fldChar w:fldCharType="end"/>
      </w:r>
      <w:r w:rsidR="007F4A8D">
        <w:rPr>
          <w:lang w:val="en-US"/>
        </w:rPr>
        <w:t xml:space="preserve">. </w:t>
      </w:r>
    </w:p>
    <w:p w14:paraId="53EA5C42" w14:textId="6A1ED3A0" w:rsidR="006C118D" w:rsidRDefault="00517957" w:rsidP="00CB30D7">
      <w:pPr>
        <w:keepNext/>
        <w:spacing w:line="360" w:lineRule="auto"/>
        <w:rPr>
          <w:lang w:val="en-US"/>
        </w:rPr>
      </w:pPr>
      <w:r>
        <w:rPr>
          <w:lang w:val="en-US"/>
        </w:rPr>
        <w:t>The</w:t>
      </w:r>
      <w:r w:rsidR="007C3BC4">
        <w:rPr>
          <w:lang w:val="en-US"/>
        </w:rPr>
        <w:t xml:space="preserve"> </w:t>
      </w:r>
      <w:r>
        <w:rPr>
          <w:lang w:val="en-US"/>
        </w:rPr>
        <w:t xml:space="preserve">S-cyclin </w:t>
      </w:r>
      <w:r w:rsidR="0003633F">
        <w:rPr>
          <w:lang w:val="en-US"/>
        </w:rPr>
        <w:t>activate</w:t>
      </w:r>
      <w:r w:rsidR="003D17CE">
        <w:rPr>
          <w:lang w:val="en-US"/>
        </w:rPr>
        <w:t>d</w:t>
      </w:r>
      <w:r w:rsidR="0003633F">
        <w:rPr>
          <w:lang w:val="en-US"/>
        </w:rPr>
        <w:t xml:space="preserve"> cdk’s phosphorylate </w:t>
      </w:r>
      <w:r w:rsidR="00D05C82">
        <w:rPr>
          <w:lang w:val="en-US"/>
        </w:rPr>
        <w:t>proteins</w:t>
      </w:r>
      <w:r w:rsidR="00886D5D">
        <w:rPr>
          <w:lang w:val="en-US"/>
        </w:rPr>
        <w:t>, such as activation of DNA helicases</w:t>
      </w:r>
      <w:r w:rsidR="00D05C82">
        <w:rPr>
          <w:lang w:val="en-US"/>
        </w:rPr>
        <w:t xml:space="preserve"> responsible for </w:t>
      </w:r>
      <w:r w:rsidR="003376F8">
        <w:rPr>
          <w:lang w:val="en-US"/>
        </w:rPr>
        <w:t>activation of the DNA replication process</w:t>
      </w:r>
      <w:r w:rsidR="00DC0B45">
        <w:rPr>
          <w:lang w:val="en-US"/>
        </w:rPr>
        <w:t>.</w:t>
      </w:r>
      <w:r w:rsidR="00886D5D">
        <w:rPr>
          <w:lang w:val="en-US"/>
        </w:rPr>
        <w:t xml:space="preserve"> The S-cdk is also responsible for the </w:t>
      </w:r>
      <w:r w:rsidR="00563A38">
        <w:rPr>
          <w:lang w:val="en-US"/>
        </w:rPr>
        <w:t>construction of a prereplicative complex (preRC)</w:t>
      </w:r>
      <w:r w:rsidR="00A941C5">
        <w:rPr>
          <w:lang w:val="en-US"/>
        </w:rPr>
        <w:t xml:space="preserve">, </w:t>
      </w:r>
      <w:r w:rsidR="00C11683">
        <w:rPr>
          <w:lang w:val="en-US"/>
        </w:rPr>
        <w:t xml:space="preserve">which ensures that the DNA is only replicated once per cycle </w:t>
      </w:r>
      <w:r w:rsidR="003376F8">
        <w:rPr>
          <w:lang w:val="en-US"/>
        </w:rPr>
        <w:fldChar w:fldCharType="begin"/>
      </w:r>
      <w:r w:rsidR="004850B3">
        <w:rPr>
          <w:lang w:val="en-US"/>
        </w:rPr>
        <w:instrText xml:space="preserve"> ADDIN ZOTERO_ITEM CSL_CITATION {"citationID":"0Unq61CV","properties":{"formattedCitation":"(Alberts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3376F8">
        <w:rPr>
          <w:lang w:val="en-US"/>
        </w:rPr>
        <w:fldChar w:fldCharType="separate"/>
      </w:r>
      <w:r w:rsidR="00E05D40" w:rsidRPr="00E05D40">
        <w:rPr>
          <w:rFonts w:cs="Times New Roman"/>
          <w:lang w:val="en-US"/>
        </w:rPr>
        <w:t>(Alberts et al., 2014</w:t>
      </w:r>
      <w:r w:rsidR="00CA2030">
        <w:rPr>
          <w:rFonts w:cs="Times New Roman"/>
          <w:lang w:val="en-US"/>
        </w:rPr>
        <w:t>, p.974</w:t>
      </w:r>
      <w:r w:rsidR="00E05D40" w:rsidRPr="00E05D40">
        <w:rPr>
          <w:rFonts w:cs="Times New Roman"/>
          <w:lang w:val="en-US"/>
        </w:rPr>
        <w:t>)</w:t>
      </w:r>
      <w:r w:rsidR="003376F8">
        <w:rPr>
          <w:lang w:val="en-US"/>
        </w:rPr>
        <w:fldChar w:fldCharType="end"/>
      </w:r>
      <w:r w:rsidR="003376F8">
        <w:rPr>
          <w:lang w:val="en-US"/>
        </w:rPr>
        <w:t>.</w:t>
      </w:r>
      <w:r w:rsidR="007E5D94">
        <w:rPr>
          <w:lang w:val="en-US"/>
        </w:rPr>
        <w:t xml:space="preserve"> </w:t>
      </w:r>
    </w:p>
    <w:p w14:paraId="196505AB" w14:textId="5CB85118" w:rsidR="00302F42" w:rsidRDefault="006C118D" w:rsidP="00CB30D7">
      <w:pPr>
        <w:keepNext/>
        <w:spacing w:line="360" w:lineRule="auto"/>
        <w:rPr>
          <w:lang w:val="en-US"/>
        </w:rPr>
      </w:pPr>
      <w:r>
        <w:rPr>
          <w:lang w:val="en-US"/>
        </w:rPr>
        <w:t xml:space="preserve">The G2-checkpoint </w:t>
      </w:r>
      <w:r w:rsidR="00181A18">
        <w:rPr>
          <w:lang w:val="en-US"/>
        </w:rPr>
        <w:t>makes sure that</w:t>
      </w:r>
      <w:r w:rsidR="005472AF">
        <w:rPr>
          <w:lang w:val="en-US"/>
        </w:rPr>
        <w:t xml:space="preserve"> necessary proteins for mitosis are present</w:t>
      </w:r>
      <w:r w:rsidR="000E2537">
        <w:rPr>
          <w:lang w:val="en-US"/>
        </w:rPr>
        <w:t xml:space="preserve"> and</w:t>
      </w:r>
      <w:r w:rsidR="00EB7ABB">
        <w:rPr>
          <w:lang w:val="en-US"/>
        </w:rPr>
        <w:t xml:space="preserve"> that</w:t>
      </w:r>
      <w:r w:rsidR="005472AF">
        <w:rPr>
          <w:lang w:val="en-US"/>
        </w:rPr>
        <w:t xml:space="preserve"> the DNA</w:t>
      </w:r>
      <w:r w:rsidR="00265795">
        <w:rPr>
          <w:lang w:val="en-US"/>
        </w:rPr>
        <w:t>,</w:t>
      </w:r>
      <w:r w:rsidR="000E2537">
        <w:rPr>
          <w:lang w:val="en-US"/>
        </w:rPr>
        <w:t xml:space="preserve"> as well as all the organelles</w:t>
      </w:r>
      <w:r w:rsidR="00265795">
        <w:rPr>
          <w:lang w:val="en-US"/>
        </w:rPr>
        <w:t>,</w:t>
      </w:r>
      <w:r w:rsidR="005472AF">
        <w:rPr>
          <w:lang w:val="en-US"/>
        </w:rPr>
        <w:t xml:space="preserve"> has been correctly replicated in S-phase </w:t>
      </w:r>
      <w:r w:rsidR="0097121E">
        <w:rPr>
          <w:lang w:val="en-US"/>
        </w:rPr>
        <w:t xml:space="preserve">and G2-phase. </w:t>
      </w:r>
      <w:r w:rsidR="00C32841">
        <w:rPr>
          <w:lang w:val="en-US"/>
        </w:rPr>
        <w:t>Both G1</w:t>
      </w:r>
      <w:r w:rsidR="002A3A83">
        <w:rPr>
          <w:lang w:val="en-US"/>
        </w:rPr>
        <w:t>-</w:t>
      </w:r>
      <w:r w:rsidR="00C32841">
        <w:rPr>
          <w:lang w:val="en-US"/>
        </w:rPr>
        <w:t xml:space="preserve"> and G2</w:t>
      </w:r>
      <w:r w:rsidR="002A3A83">
        <w:rPr>
          <w:lang w:val="en-US"/>
        </w:rPr>
        <w:t xml:space="preserve">-checkpoints </w:t>
      </w:r>
      <w:r w:rsidR="00C434B9">
        <w:rPr>
          <w:lang w:val="en-US"/>
        </w:rPr>
        <w:t>can</w:t>
      </w:r>
      <w:r w:rsidR="00366C88">
        <w:rPr>
          <w:lang w:val="en-US"/>
        </w:rPr>
        <w:t xml:space="preserve"> arrest the cell cycle if DNA-damage is spotted</w:t>
      </w:r>
      <w:r w:rsidR="00AD5416">
        <w:rPr>
          <w:lang w:val="en-US"/>
        </w:rPr>
        <w:t xml:space="preserve"> </w:t>
      </w:r>
      <w:r w:rsidR="00AD5416">
        <w:rPr>
          <w:lang w:val="en-US"/>
        </w:rPr>
        <w:fldChar w:fldCharType="begin"/>
      </w:r>
      <w:r w:rsidR="003F507D">
        <w:rPr>
          <w:lang w:val="en-US"/>
        </w:rPr>
        <w:instrText xml:space="preserve"> ADDIN ZOTERO_ITEM CSL_CITATION {"citationID":"lVHBVgbu","properties":{"formattedCitation":"(Studzinski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D5416">
        <w:rPr>
          <w:lang w:val="en-US"/>
        </w:rPr>
        <w:fldChar w:fldCharType="separate"/>
      </w:r>
      <w:r w:rsidR="00B10F8C" w:rsidRPr="00B10F8C">
        <w:rPr>
          <w:rFonts w:cs="Times New Roman"/>
          <w:lang w:val="en-US"/>
        </w:rPr>
        <w:t>(Studzinski &amp; Danilenko, 2005)</w:t>
      </w:r>
      <w:r w:rsidR="00AD5416">
        <w:rPr>
          <w:lang w:val="en-US"/>
        </w:rPr>
        <w:fldChar w:fldCharType="end"/>
      </w:r>
      <w:r w:rsidR="00366C88">
        <w:rPr>
          <w:lang w:val="en-US"/>
        </w:rPr>
        <w:t xml:space="preserve">. </w:t>
      </w:r>
    </w:p>
    <w:p w14:paraId="19D278DB" w14:textId="0B92EDDB" w:rsidR="00B67447" w:rsidRDefault="00302F42" w:rsidP="00CB30D7">
      <w:pPr>
        <w:keepNext/>
        <w:spacing w:line="360" w:lineRule="auto"/>
        <w:rPr>
          <w:lang w:val="en-US"/>
        </w:rPr>
      </w:pPr>
      <w:r>
        <w:rPr>
          <w:lang w:val="en-US"/>
        </w:rPr>
        <w:t xml:space="preserve">The </w:t>
      </w:r>
      <w:r w:rsidR="00365064">
        <w:rPr>
          <w:lang w:val="en-US"/>
        </w:rPr>
        <w:t xml:space="preserve">M-checkpoint </w:t>
      </w:r>
      <w:r w:rsidR="003658E7">
        <w:rPr>
          <w:lang w:val="en-US"/>
        </w:rPr>
        <w:t>is the final checkpoint, and ensures correct separation of chromosomes before cytokinesis</w:t>
      </w:r>
      <w:r w:rsidR="00A00E6A">
        <w:rPr>
          <w:lang w:val="en-US"/>
        </w:rPr>
        <w:t xml:space="preserve"> </w:t>
      </w:r>
      <w:r w:rsidR="00A00E6A">
        <w:rPr>
          <w:lang w:val="en-US"/>
        </w:rPr>
        <w:fldChar w:fldCharType="begin"/>
      </w:r>
      <w:r w:rsidR="003F507D">
        <w:rPr>
          <w:lang w:val="en-US"/>
        </w:rPr>
        <w:instrText xml:space="preserve"> ADDIN ZOTERO_ITEM CSL_CITATION {"citationID":"uHflEoHW","properties":{"formattedCitation":"(Studzinski &amp; Danilenko, 2005)","plainCitation":"(Studzinski &amp; Danilenko, 2005)","noteIndex":0},"citationItems":[{"id":182,"uris":["http://zotero.org/users/9228513/items/6SVID2F7"],"itemData":{"id":182,"type":"chapter","container-title":"Vitamin D (Second Edition)","event-place":"Burlington","ISBN":"978-0-12-252687-9","language":"en","note":"DOI: 10.1016/B978-012252687-9/50096-6","page":"1635-1661","publisher":"Academic Press","publisher-place":"Burlington","source":"ScienceDirect","title":"CHAPTER 92 - Differentiation and the Cell Cycle","URL":"https://www.sciencedirect.com/science/article/pii/B9780122526879500966","author":[{"family":"Studzinski","given":"GEORGE P."},{"family":"Danilenko","given":"MICHAEL"}],"editor":[{"family":"Feldman","given":"DAVID"}],"accessed":{"date-parts":[["2022",3,9]]},"issued":{"date-parts":[["2005",1,1]]}}}],"schema":"https://github.com/citation-style-language/schema/raw/master/csl-citation.json"} </w:instrText>
      </w:r>
      <w:r w:rsidR="00A00E6A">
        <w:rPr>
          <w:lang w:val="en-US"/>
        </w:rPr>
        <w:fldChar w:fldCharType="separate"/>
      </w:r>
      <w:r w:rsidR="00A00E6A" w:rsidRPr="00A00E6A">
        <w:rPr>
          <w:rFonts w:cs="Times New Roman"/>
          <w:lang w:val="en-US"/>
        </w:rPr>
        <w:t>(Studzinski &amp; Danilenko, 2005)</w:t>
      </w:r>
      <w:r w:rsidR="00A00E6A">
        <w:rPr>
          <w:lang w:val="en-US"/>
        </w:rPr>
        <w:fldChar w:fldCharType="end"/>
      </w:r>
      <w:r w:rsidR="003658E7">
        <w:rPr>
          <w:lang w:val="en-US"/>
        </w:rPr>
        <w:t xml:space="preserve">. </w:t>
      </w:r>
      <w:r w:rsidR="00E337FD">
        <w:rPr>
          <w:lang w:val="en-US"/>
        </w:rPr>
        <w:t xml:space="preserve">Another set of positive feedback loops </w:t>
      </w:r>
      <w:r w:rsidR="00C65363">
        <w:rPr>
          <w:lang w:val="en-US"/>
        </w:rPr>
        <w:t>kicks in.</w:t>
      </w:r>
      <w:r w:rsidR="00DD6A96">
        <w:rPr>
          <w:lang w:val="en-US"/>
        </w:rPr>
        <w:t xml:space="preserve"> </w:t>
      </w:r>
      <w:r w:rsidR="00AD73E6">
        <w:rPr>
          <w:lang w:val="en-US"/>
        </w:rPr>
        <w:t xml:space="preserve">A </w:t>
      </w:r>
      <w:r w:rsidR="00191C33">
        <w:rPr>
          <w:lang w:val="en-US"/>
        </w:rPr>
        <w:t xml:space="preserve">protein called Cdc25 </w:t>
      </w:r>
      <w:r w:rsidR="00C36F84">
        <w:rPr>
          <w:lang w:val="en-US"/>
        </w:rPr>
        <w:t>activates M-cdk</w:t>
      </w:r>
      <w:r w:rsidR="00AD73E6">
        <w:rPr>
          <w:lang w:val="en-US"/>
        </w:rPr>
        <w:t xml:space="preserve"> complex</w:t>
      </w:r>
      <w:r w:rsidR="0004120C">
        <w:rPr>
          <w:lang w:val="en-US"/>
        </w:rPr>
        <w:t>es</w:t>
      </w:r>
      <w:r w:rsidR="00C36F84">
        <w:rPr>
          <w:lang w:val="en-US"/>
        </w:rPr>
        <w:t xml:space="preserve">, which </w:t>
      </w:r>
      <w:r w:rsidR="00EF7583">
        <w:rPr>
          <w:lang w:val="en-US"/>
        </w:rPr>
        <w:t>was</w:t>
      </w:r>
      <w:r w:rsidR="00C36F84">
        <w:rPr>
          <w:lang w:val="en-US"/>
        </w:rPr>
        <w:t xml:space="preserve"> inactivated by another protein </w:t>
      </w:r>
      <w:r w:rsidR="00C36F84">
        <w:rPr>
          <w:lang w:val="en-US"/>
        </w:rPr>
        <w:lastRenderedPageBreak/>
        <w:t xml:space="preserve">called wee1. </w:t>
      </w:r>
      <w:r w:rsidR="00435F7C">
        <w:rPr>
          <w:lang w:val="en-US"/>
        </w:rPr>
        <w:t xml:space="preserve">These M-cdk complexes </w:t>
      </w:r>
      <w:r w:rsidR="008B3210">
        <w:rPr>
          <w:lang w:val="en-US"/>
        </w:rPr>
        <w:t>begins inhibiting the Wee1 protei</w:t>
      </w:r>
      <w:r w:rsidR="00EF5D18">
        <w:rPr>
          <w:lang w:val="en-US"/>
        </w:rPr>
        <w:t>n, while also induce important events mit</w:t>
      </w:r>
      <w:r w:rsidR="00CB364A">
        <w:rPr>
          <w:lang w:val="en-US"/>
        </w:rPr>
        <w:t>otic events</w:t>
      </w:r>
      <w:r w:rsidR="00EF5D18">
        <w:rPr>
          <w:lang w:val="en-US"/>
        </w:rPr>
        <w:t xml:space="preserve"> </w:t>
      </w:r>
      <w:r w:rsidR="00EF5D18">
        <w:rPr>
          <w:lang w:val="en-US"/>
        </w:rPr>
        <w:fldChar w:fldCharType="begin"/>
      </w:r>
      <w:r w:rsidR="003F507D">
        <w:rPr>
          <w:lang w:val="en-US"/>
        </w:rPr>
        <w:instrText xml:space="preserve"> ADDIN ZOTERO_ITEM CSL_CITATION {"citationID":"h16WUEQq","properties":{"formattedCitation":"(Alberts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EF5D18">
        <w:rPr>
          <w:lang w:val="en-US"/>
        </w:rPr>
        <w:fldChar w:fldCharType="separate"/>
      </w:r>
      <w:r w:rsidR="00EF5D18" w:rsidRPr="00E25A70">
        <w:rPr>
          <w:rFonts w:cs="Times New Roman"/>
          <w:lang w:val="en-US"/>
        </w:rPr>
        <w:t>(Alberts et al., 2014</w:t>
      </w:r>
      <w:r w:rsidR="00E25A70">
        <w:rPr>
          <w:rFonts w:cs="Times New Roman"/>
          <w:lang w:val="en-US"/>
        </w:rPr>
        <w:t>, p.978</w:t>
      </w:r>
      <w:r w:rsidR="00EF5D18" w:rsidRPr="00E25A70">
        <w:rPr>
          <w:rFonts w:cs="Times New Roman"/>
          <w:lang w:val="en-US"/>
        </w:rPr>
        <w:t>)</w:t>
      </w:r>
      <w:r w:rsidR="00EF5D18">
        <w:rPr>
          <w:lang w:val="en-US"/>
        </w:rPr>
        <w:fldChar w:fldCharType="end"/>
      </w:r>
      <w:r w:rsidR="00E25A70">
        <w:rPr>
          <w:lang w:val="en-US"/>
        </w:rPr>
        <w:t xml:space="preserve">. </w:t>
      </w:r>
    </w:p>
    <w:p w14:paraId="1059C9C6" w14:textId="47324610" w:rsidR="006B6396" w:rsidRPr="00B176AE" w:rsidRDefault="00A83C0E" w:rsidP="00CB30D7">
      <w:pPr>
        <w:keepNext/>
        <w:spacing w:line="360" w:lineRule="auto"/>
        <w:rPr>
          <w:lang w:val="en-US"/>
        </w:rPr>
      </w:pPr>
      <w:r>
        <w:rPr>
          <w:lang w:val="en-US"/>
        </w:rPr>
        <w:t>All checkpoint</w:t>
      </w:r>
      <w:r w:rsidR="00B52FAB">
        <w:rPr>
          <w:lang w:val="en-US"/>
        </w:rPr>
        <w:t>s</w:t>
      </w:r>
      <w:r>
        <w:rPr>
          <w:lang w:val="en-US"/>
        </w:rPr>
        <w:t xml:space="preserve"> are controlled by genes that either</w:t>
      </w:r>
      <w:r w:rsidR="008478BC">
        <w:rPr>
          <w:lang w:val="en-US"/>
        </w:rPr>
        <w:t xml:space="preserve"> </w:t>
      </w:r>
      <w:r w:rsidR="00063CD1">
        <w:rPr>
          <w:lang w:val="en-US"/>
        </w:rPr>
        <w:t xml:space="preserve">promote or demote the cell cycle. </w:t>
      </w:r>
      <w:r w:rsidR="00B050AE">
        <w:rPr>
          <w:lang w:val="en-US"/>
        </w:rPr>
        <w:t xml:space="preserve">Cell cycle promoting genes </w:t>
      </w:r>
      <w:r w:rsidR="006D7DEB">
        <w:rPr>
          <w:lang w:val="en-US"/>
        </w:rPr>
        <w:t>are called pro</w:t>
      </w:r>
      <w:r w:rsidR="00EA093D">
        <w:rPr>
          <w:lang w:val="en-US"/>
        </w:rPr>
        <w:t>to</w:t>
      </w:r>
      <w:r w:rsidR="006D7DEB">
        <w:rPr>
          <w:lang w:val="en-US"/>
        </w:rPr>
        <w:t>-oncogene</w:t>
      </w:r>
      <w:r w:rsidR="004224C7">
        <w:rPr>
          <w:lang w:val="en-US"/>
        </w:rPr>
        <w:t xml:space="preserve">s. If mutated, they become oncogenes </w:t>
      </w:r>
      <w:r w:rsidR="000D47B6">
        <w:rPr>
          <w:lang w:val="en-US"/>
        </w:rPr>
        <w:t xml:space="preserve">and </w:t>
      </w:r>
      <w:r w:rsidR="002B05EF">
        <w:rPr>
          <w:lang w:val="en-US"/>
        </w:rPr>
        <w:t xml:space="preserve">might </w:t>
      </w:r>
      <w:r w:rsidR="00050E10">
        <w:rPr>
          <w:lang w:val="en-US"/>
        </w:rPr>
        <w:t>lead to</w:t>
      </w:r>
      <w:r w:rsidR="009425F4">
        <w:rPr>
          <w:lang w:val="en-US"/>
        </w:rPr>
        <w:t xml:space="preserve"> uncontrolled cell division</w:t>
      </w:r>
      <w:r w:rsidR="0014792A">
        <w:rPr>
          <w:lang w:val="en-US"/>
        </w:rPr>
        <w:t xml:space="preserve"> and cancer</w:t>
      </w:r>
      <w:r w:rsidR="009425F4">
        <w:rPr>
          <w:lang w:val="en-US"/>
        </w:rPr>
        <w:t xml:space="preserve"> </w:t>
      </w:r>
      <w:r w:rsidR="009425F4">
        <w:rPr>
          <w:lang w:val="en-US"/>
        </w:rPr>
        <w:fldChar w:fldCharType="begin"/>
      </w:r>
      <w:r w:rsidR="007B118D">
        <w:rPr>
          <w:lang w:val="en-US"/>
        </w:rPr>
        <w:instrText xml:space="preserve"> ADDIN ZOTERO_ITEM CSL_CITATION {"citationID":"Tm1uanEr","properties":{"formattedCitation":"(Weinstein, 2002)","plainCitation":"(Weinstein, 2002)","noteIndex":0},"citationItems":[{"id":313,"uris":["http://zotero.org/users/9228513/items/X2DMAE5Q"],"itemData":{"id":313,"type":"article-journal","container-title":"Science","DOI":"10.1126/science.1073096","issue":"5578","note":"publisher: American Association for the Advancement of Science","page":"63-64","source":"www-science-org.ezproxy.uio.no (Atypon)","title":"Addiction to Oncogenes--the Achilles Heal of Cancer","volume":"297","author":[{"family":"Weinstein","given":"I. Bernard"}],"issued":{"date-parts":[["2002",7,5]]}}}],"schema":"https://github.com/citation-style-language/schema/raw/master/csl-citation.json"} </w:instrText>
      </w:r>
      <w:r w:rsidR="009425F4">
        <w:rPr>
          <w:lang w:val="en-US"/>
        </w:rPr>
        <w:fldChar w:fldCharType="separate"/>
      </w:r>
      <w:r w:rsidR="007B118D" w:rsidRPr="000F5D28">
        <w:rPr>
          <w:rFonts w:cs="Times New Roman"/>
          <w:lang w:val="en-US"/>
        </w:rPr>
        <w:t>(Weinstein, 2002)</w:t>
      </w:r>
      <w:r w:rsidR="009425F4">
        <w:rPr>
          <w:lang w:val="en-US"/>
        </w:rPr>
        <w:fldChar w:fldCharType="end"/>
      </w:r>
      <w:r w:rsidR="00E961F4">
        <w:rPr>
          <w:lang w:val="en-US"/>
        </w:rPr>
        <w:t>.</w:t>
      </w:r>
      <w:r w:rsidR="00136C56">
        <w:rPr>
          <w:lang w:val="en-US"/>
        </w:rPr>
        <w:t xml:space="preserve"> </w:t>
      </w:r>
      <w:r w:rsidR="007D1318">
        <w:rPr>
          <w:lang w:val="en-US"/>
        </w:rPr>
        <w:t xml:space="preserve">In the event of </w:t>
      </w:r>
      <w:r w:rsidR="00C15DCF">
        <w:rPr>
          <w:lang w:val="en-US"/>
        </w:rPr>
        <w:t xml:space="preserve">oncogene activation, tumor suppressors kick in. </w:t>
      </w:r>
      <w:r w:rsidR="00D543DB">
        <w:rPr>
          <w:lang w:val="en-US"/>
        </w:rPr>
        <w:t>Tumor suppressors</w:t>
      </w:r>
      <w:r w:rsidR="00C15DCF">
        <w:rPr>
          <w:lang w:val="en-US"/>
        </w:rPr>
        <w:t xml:space="preserve"> </w:t>
      </w:r>
      <w:r w:rsidR="005465D9">
        <w:rPr>
          <w:lang w:val="en-US"/>
        </w:rPr>
        <w:t>code</w:t>
      </w:r>
      <w:r w:rsidR="00D543DB">
        <w:rPr>
          <w:lang w:val="en-US"/>
        </w:rPr>
        <w:t xml:space="preserve"> for</w:t>
      </w:r>
      <w:r w:rsidR="005465D9">
        <w:rPr>
          <w:lang w:val="en-US"/>
        </w:rPr>
        <w:t xml:space="preserve"> proteins responsible for </w:t>
      </w:r>
      <w:r w:rsidR="00723036">
        <w:rPr>
          <w:lang w:val="en-US"/>
        </w:rPr>
        <w:t xml:space="preserve">inhibiting the cdk complexes from operating. </w:t>
      </w:r>
      <w:r w:rsidR="004E3C3E">
        <w:rPr>
          <w:lang w:val="en-US"/>
        </w:rPr>
        <w:t>Tumor suppressors are also responsible for cell cycle arrest when DNA-damages are detected</w:t>
      </w:r>
      <w:r w:rsidR="00946C10">
        <w:rPr>
          <w:lang w:val="en-US"/>
        </w:rPr>
        <w:t xml:space="preserve"> </w:t>
      </w:r>
      <w:r w:rsidR="00946C10">
        <w:rPr>
          <w:lang w:val="en-US"/>
        </w:rPr>
        <w:fldChar w:fldCharType="begin"/>
      </w:r>
      <w:r w:rsidR="003F507D">
        <w:rPr>
          <w:lang w:val="en-US"/>
        </w:rPr>
        <w:instrText xml:space="preserve"> ADDIN ZOTERO_ITEM CSL_CITATION {"citationID":"CiMuk4Pb","properties":{"formattedCitation":"(Alberts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946C10">
        <w:rPr>
          <w:lang w:val="en-US"/>
        </w:rPr>
        <w:fldChar w:fldCharType="separate"/>
      </w:r>
      <w:r w:rsidR="00946C10" w:rsidRPr="00A11474">
        <w:rPr>
          <w:rFonts w:cs="Times New Roman"/>
          <w:lang w:val="en-US"/>
        </w:rPr>
        <w:t>(Alberts et al., 2014</w:t>
      </w:r>
      <w:r w:rsidR="00A11474">
        <w:rPr>
          <w:rFonts w:cs="Times New Roman"/>
          <w:lang w:val="en-US"/>
        </w:rPr>
        <w:t>, p.1015</w:t>
      </w:r>
      <w:r w:rsidR="00946C10" w:rsidRPr="00A11474">
        <w:rPr>
          <w:rFonts w:cs="Times New Roman"/>
          <w:lang w:val="en-US"/>
        </w:rPr>
        <w:t>)</w:t>
      </w:r>
      <w:r w:rsidR="00946C10">
        <w:rPr>
          <w:lang w:val="en-US"/>
        </w:rPr>
        <w:fldChar w:fldCharType="end"/>
      </w:r>
      <w:r w:rsidR="004E3C3E">
        <w:rPr>
          <w:lang w:val="en-US"/>
        </w:rPr>
        <w:t xml:space="preserve">, </w:t>
      </w:r>
      <w:r w:rsidR="00024EAE">
        <w:rPr>
          <w:lang w:val="en-US"/>
        </w:rPr>
        <w:t xml:space="preserve">or if </w:t>
      </w:r>
      <w:r w:rsidR="00695666">
        <w:rPr>
          <w:lang w:val="en-US"/>
        </w:rPr>
        <w:t>DNA-damage is unrepairable</w:t>
      </w:r>
      <w:r w:rsidR="00534E65">
        <w:rPr>
          <w:lang w:val="en-US"/>
        </w:rPr>
        <w:t xml:space="preserve"> it might </w:t>
      </w:r>
      <w:r w:rsidR="00B05752">
        <w:rPr>
          <w:lang w:val="en-US"/>
        </w:rPr>
        <w:t>kill the cell</w:t>
      </w:r>
      <w:r w:rsidR="00F04CE4">
        <w:rPr>
          <w:lang w:val="en-US"/>
        </w:rPr>
        <w:t xml:space="preserve"> </w:t>
      </w:r>
      <w:r w:rsidR="003900EB">
        <w:rPr>
          <w:lang w:val="en-US"/>
        </w:rPr>
        <w:t xml:space="preserve">through apoptosis (see </w:t>
      </w:r>
      <w:r w:rsidR="003900EB">
        <w:rPr>
          <w:lang w:val="en-US"/>
        </w:rPr>
        <w:fldChar w:fldCharType="begin"/>
      </w:r>
      <w:r w:rsidR="003900EB">
        <w:rPr>
          <w:lang w:val="en-US"/>
        </w:rPr>
        <w:instrText xml:space="preserve"> REF _Ref97554467 \h </w:instrText>
      </w:r>
      <w:r w:rsidR="00CB30D7">
        <w:rPr>
          <w:lang w:val="en-US"/>
        </w:rPr>
        <w:instrText xml:space="preserve"> \* MERGEFORMAT </w:instrText>
      </w:r>
      <w:r w:rsidR="003900EB">
        <w:rPr>
          <w:lang w:val="en-US"/>
        </w:rPr>
      </w:r>
      <w:r w:rsidR="003900EB">
        <w:rPr>
          <w:lang w:val="en-US"/>
        </w:rPr>
        <w:fldChar w:fldCharType="separate"/>
      </w:r>
      <w:r w:rsidR="000E19EF" w:rsidRPr="00A2756D">
        <w:rPr>
          <w:lang w:val="en-US"/>
        </w:rPr>
        <w:t>Abbreviations</w:t>
      </w:r>
      <w:r w:rsidR="000E19EF">
        <w:rPr>
          <w:lang w:val="en-US"/>
        </w:rPr>
        <w:t xml:space="preserve"> and explanations</w:t>
      </w:r>
      <w:r w:rsidR="003900EB">
        <w:rPr>
          <w:lang w:val="en-US"/>
        </w:rPr>
        <w:fldChar w:fldCharType="end"/>
      </w:r>
      <w:r w:rsidR="003900EB">
        <w:rPr>
          <w:lang w:val="en-US"/>
        </w:rPr>
        <w:t>)</w:t>
      </w:r>
      <w:r w:rsidR="005920EA">
        <w:rPr>
          <w:lang w:val="en-US"/>
        </w:rPr>
        <w:t xml:space="preserve"> </w:t>
      </w:r>
      <w:r w:rsidR="005920EA">
        <w:rPr>
          <w:lang w:val="en-US"/>
        </w:rPr>
        <w:fldChar w:fldCharType="begin"/>
      </w:r>
      <w:r w:rsidR="005920EA">
        <w:rPr>
          <w:lang w:val="en-US"/>
        </w:rPr>
        <w:instrText xml:space="preserve"> ADDIN ZOTERO_ITEM CSL_CITATION {"citationID":"N456Xg12","properties":{"formattedCitation":"(Jeffers et al., 2003)","plainCitation":"(Jeffers et al., 2003)","noteIndex":0},"citationItems":[{"id":321,"uris":["http://zotero.org/users/9228513/items/WLT7X6B9"],"itemData":{"id":321,"type":"article-journal","abstract":"Puma encodes a BH3-only protein that is induced by the p53 tumor suppressor and other apoptotic stimuli. To assess its physiological role in apoptosis, we generated Puma knockout mice by gene targeting. Here we report that Puma is essential for hematopoietic cell death triggered by ionizing radiation (IR), deregulated c-Myc expression, and cytokine withdrawal. Puma is also required for IR-induced death throughout the developing nervous system and accounts for nearly all of the apoptotic activity attributed to p53 under these conditions. These findings establish Puma as a principal mediator of cell death in response to diverse apoptotic signals, implicating Puma as a likely tumor suppressor.","container-title":"Cancer Cell","DOI":"10.1016/S1535-6108(03)00244-7","ISSN":"1535-6108","issue":"4","journalAbbreviation":"Cancer Cell","language":"en","page":"321-328","source":"ScienceDirect","title":"Puma is an essential mediator of p53-dependent and -independent apoptotic pathways","volume":"4","author":[{"family":"Jeffers","given":"John R."},{"family":"Parganas","given":"Evan"},{"family":"Lee","given":"Youngsoo"},{"family":"Yang","given":"Chunying"},{"family":"Wang","given":"JinLing"},{"family":"Brennan","given":"Jennifer"},{"family":"MacLean","given":"Kirsteen H."},{"family":"Han","given":"Jiawen"},{"family":"Chittenden","given":"Thomas"},{"family":"Ihle","given":"James N."},{"family":"McKinnon","given":"Peter J."},{"family":"Cleveland","given":"John L."},{"family":"Zambetti","given":"Gerard P."}],"issued":{"date-parts":[["2003",10,1]]}}}],"schema":"https://github.com/citation-style-language/schema/raw/master/csl-citation.json"} </w:instrText>
      </w:r>
      <w:r w:rsidR="005920EA">
        <w:rPr>
          <w:lang w:val="en-US"/>
        </w:rPr>
        <w:fldChar w:fldCharType="separate"/>
      </w:r>
      <w:r w:rsidR="005920EA" w:rsidRPr="005920EA">
        <w:rPr>
          <w:rFonts w:cs="Times New Roman"/>
        </w:rPr>
        <w:t>(Jeffers et al., 2003)</w:t>
      </w:r>
      <w:r w:rsidR="005920EA">
        <w:rPr>
          <w:lang w:val="en-US"/>
        </w:rPr>
        <w:fldChar w:fldCharType="end"/>
      </w:r>
      <w:r w:rsidR="00B05752">
        <w:rPr>
          <w:lang w:val="en-US"/>
        </w:rPr>
        <w:t xml:space="preserve">. </w:t>
      </w:r>
      <w:r w:rsidR="004E3C3E">
        <w:rPr>
          <w:lang w:val="en-US"/>
        </w:rPr>
        <w:t xml:space="preserve"> </w:t>
      </w:r>
      <w:r w:rsidR="00C9584A">
        <w:rPr>
          <w:lang w:val="en-US"/>
        </w:rPr>
        <w:br/>
      </w:r>
    </w:p>
    <w:p w14:paraId="7EE8A7E5" w14:textId="6C8ED2BF" w:rsidR="009C2F76" w:rsidRDefault="00914321" w:rsidP="00CB30D7">
      <w:pPr>
        <w:pStyle w:val="Heading3"/>
        <w:spacing w:line="360" w:lineRule="auto"/>
        <w:rPr>
          <w:lang w:val="en-US"/>
        </w:rPr>
      </w:pPr>
      <w:bookmarkStart w:id="99" w:name="_Ref97815460"/>
      <w:bookmarkStart w:id="100" w:name="_Toc102035368"/>
      <w:r>
        <w:rPr>
          <w:lang w:val="en-US"/>
        </w:rPr>
        <w:t xml:space="preserve">DNA </w:t>
      </w:r>
      <w:r w:rsidR="00ED7876">
        <w:rPr>
          <w:lang w:val="en-US"/>
        </w:rPr>
        <w:t>damage and repair</w:t>
      </w:r>
      <w:bookmarkEnd w:id="99"/>
      <w:bookmarkEnd w:id="100"/>
    </w:p>
    <w:p w14:paraId="0C02A621" w14:textId="26A25C4A" w:rsidR="00692BC8" w:rsidRPr="00501247" w:rsidRDefault="009706F5" w:rsidP="00CB30D7">
      <w:pPr>
        <w:spacing w:line="360" w:lineRule="auto"/>
        <w:rPr>
          <w:lang w:val="en-US"/>
        </w:rPr>
      </w:pPr>
      <w:r>
        <w:rPr>
          <w:lang w:val="en-US"/>
        </w:rPr>
        <w:t xml:space="preserve">Ionizing radiation </w:t>
      </w:r>
      <w:r w:rsidR="00455012">
        <w:rPr>
          <w:lang w:val="en-US"/>
        </w:rPr>
        <w:t xml:space="preserve">damage the DNA in two ways: Either directly </w:t>
      </w:r>
      <w:r w:rsidR="004D7E1C">
        <w:rPr>
          <w:lang w:val="en-US"/>
        </w:rPr>
        <w:t xml:space="preserve">depositing its energy in a </w:t>
      </w:r>
      <w:r w:rsidR="003A59C1">
        <w:rPr>
          <w:lang w:val="en-US"/>
        </w:rPr>
        <w:t>biomolecule</w:t>
      </w:r>
      <w:r w:rsidR="001232F7">
        <w:rPr>
          <w:lang w:val="en-US"/>
        </w:rPr>
        <w:t xml:space="preserve"> (see </w:t>
      </w:r>
      <w:r w:rsidR="001232F7">
        <w:rPr>
          <w:lang w:val="en-US"/>
        </w:rPr>
        <w:fldChar w:fldCharType="begin"/>
      </w:r>
      <w:r w:rsidR="001232F7">
        <w:rPr>
          <w:lang w:val="en-US"/>
        </w:rPr>
        <w:instrText xml:space="preserve"> REF _Ref97554467 \h </w:instrText>
      </w:r>
      <w:r w:rsidR="00CB30D7">
        <w:rPr>
          <w:lang w:val="en-US"/>
        </w:rPr>
        <w:instrText xml:space="preserve"> \* MERGEFORMAT </w:instrText>
      </w:r>
      <w:r w:rsidR="001232F7">
        <w:rPr>
          <w:lang w:val="en-US"/>
        </w:rPr>
      </w:r>
      <w:r w:rsidR="001232F7">
        <w:rPr>
          <w:lang w:val="en-US"/>
        </w:rPr>
        <w:fldChar w:fldCharType="separate"/>
      </w:r>
      <w:r w:rsidR="000E19EF" w:rsidRPr="00A2756D">
        <w:rPr>
          <w:lang w:val="en-US"/>
        </w:rPr>
        <w:t>Abbreviations</w:t>
      </w:r>
      <w:r w:rsidR="000E19EF">
        <w:rPr>
          <w:lang w:val="en-US"/>
        </w:rPr>
        <w:t xml:space="preserve"> and explanations</w:t>
      </w:r>
      <w:r w:rsidR="001232F7">
        <w:rPr>
          <w:lang w:val="en-US"/>
        </w:rPr>
        <w:fldChar w:fldCharType="end"/>
      </w:r>
      <w:r w:rsidR="001232F7">
        <w:rPr>
          <w:lang w:val="en-US"/>
        </w:rPr>
        <w:t>)</w:t>
      </w:r>
      <w:r w:rsidR="003A59C1">
        <w:rPr>
          <w:lang w:val="en-US"/>
        </w:rPr>
        <w:t xml:space="preserve">, or </w:t>
      </w:r>
      <w:r w:rsidR="0078467F">
        <w:rPr>
          <w:lang w:val="en-US"/>
        </w:rPr>
        <w:t>by ionizing</w:t>
      </w:r>
      <w:r w:rsidR="001232F7">
        <w:rPr>
          <w:lang w:val="en-US"/>
        </w:rPr>
        <w:t xml:space="preserve"> </w:t>
      </w:r>
      <w:r w:rsidR="00A248BD">
        <w:rPr>
          <w:lang w:val="en-US"/>
        </w:rPr>
        <w:t>molecules surrounding the biomolecules</w:t>
      </w:r>
      <w:r w:rsidR="001F6790">
        <w:rPr>
          <w:lang w:val="en-US"/>
        </w:rPr>
        <w:t>,</w:t>
      </w:r>
      <w:r w:rsidR="00A248BD">
        <w:rPr>
          <w:lang w:val="en-US"/>
        </w:rPr>
        <w:t xml:space="preserve"> creat</w:t>
      </w:r>
      <w:r w:rsidR="001F6790">
        <w:rPr>
          <w:lang w:val="en-US"/>
        </w:rPr>
        <w:t>ing</w:t>
      </w:r>
      <w:r w:rsidR="00E3251F">
        <w:rPr>
          <w:lang w:val="en-US"/>
        </w:rPr>
        <w:t xml:space="preserve"> highly reactive</w:t>
      </w:r>
      <w:r w:rsidR="00A248BD">
        <w:rPr>
          <w:lang w:val="en-US"/>
        </w:rPr>
        <w:t xml:space="preserve"> radicals</w:t>
      </w:r>
      <w:r w:rsidR="00E3251F">
        <w:rPr>
          <w:lang w:val="en-US"/>
        </w:rPr>
        <w:t xml:space="preserve"> that</w:t>
      </w:r>
      <w:r w:rsidR="00791112">
        <w:rPr>
          <w:lang w:val="en-US"/>
        </w:rPr>
        <w:t xml:space="preserve"> oxidize (</w:t>
      </w:r>
      <w:r w:rsidR="00650AF7">
        <w:rPr>
          <w:lang w:val="en-US"/>
        </w:rPr>
        <w:t>loss of electrons</w:t>
      </w:r>
      <w:r w:rsidR="00791112">
        <w:rPr>
          <w:lang w:val="en-US"/>
        </w:rPr>
        <w:t>)</w:t>
      </w:r>
      <w:r w:rsidR="00E3251F">
        <w:rPr>
          <w:lang w:val="en-US"/>
        </w:rPr>
        <w:t xml:space="preserve"> the biomolecules</w:t>
      </w:r>
      <w:r w:rsidR="00217055">
        <w:rPr>
          <w:lang w:val="en-US"/>
        </w:rPr>
        <w:t xml:space="preserve"> </w:t>
      </w:r>
      <w:r w:rsidR="00217055">
        <w:rPr>
          <w:lang w:val="en-US"/>
        </w:rPr>
        <w:fldChar w:fldCharType="begin"/>
      </w:r>
      <w:r w:rsidR="003F507D">
        <w:rPr>
          <w:lang w:val="en-US"/>
        </w:rPr>
        <w:instrText xml:space="preserve"> ADDIN ZOTERO_ITEM CSL_CITATION {"citationID":"qyu6scJ7","properties":{"formattedCitation":"({\\i{}RADIATION BIOLOGY: A HANDBOOK FOR  TEACHERS AND STUDENTS}, 2010)","plainCitation":"(RADIATION BIOLOGY: A HANDBOOK FOR  TEACHERS AND STUDENTS, 2010)","noteIndex":0},"citationItems":[{"id":186,"uris":["http://zotero.org/users/9228513/items/HANBKR7T"],"itemData":{"id":186,"type":"book","collection-number":"No. 42","collection-title":"TRAINING COURSE SERIES","event-place":"VIENNA","publisher":"IAEA","publisher-place":"VIENNA","title":"RADIATION BIOLOGY: A HANDBOOK FOR  TEACHERS AND STUDENTS","accessed":{"date-parts":[["2022",3,10]]},"issued":{"date-parts":[["2010"]]}}}],"schema":"https://github.com/citation-style-language/schema/raw/master/csl-citation.json"} </w:instrText>
      </w:r>
      <w:r w:rsidR="00217055">
        <w:rPr>
          <w:lang w:val="en-US"/>
        </w:rPr>
        <w:fldChar w:fldCharType="separate"/>
      </w:r>
      <w:r w:rsidR="00217055" w:rsidRPr="00D31110">
        <w:rPr>
          <w:rFonts w:cs="Times New Roman"/>
          <w:szCs w:val="24"/>
          <w:lang w:val="en-US"/>
        </w:rPr>
        <w:t>(</w:t>
      </w:r>
      <w:r w:rsidR="00217055" w:rsidRPr="00D31110">
        <w:rPr>
          <w:rFonts w:cs="Times New Roman"/>
          <w:i/>
          <w:iCs/>
          <w:szCs w:val="24"/>
          <w:lang w:val="en-US"/>
        </w:rPr>
        <w:t>RADIATION BIOLOGY: A HANDBOOK FOR  TEACHERS AND STUDENTS</w:t>
      </w:r>
      <w:r w:rsidR="00217055" w:rsidRPr="00D31110">
        <w:rPr>
          <w:rFonts w:cs="Times New Roman"/>
          <w:szCs w:val="24"/>
          <w:lang w:val="en-US"/>
        </w:rPr>
        <w:t>, 2010)</w:t>
      </w:r>
      <w:r w:rsidR="00217055">
        <w:rPr>
          <w:lang w:val="en-US"/>
        </w:rPr>
        <w:fldChar w:fldCharType="end"/>
      </w:r>
      <w:r w:rsidR="00E3251F">
        <w:rPr>
          <w:lang w:val="en-US"/>
        </w:rPr>
        <w:t>.</w:t>
      </w:r>
      <w:r w:rsidR="0021056B">
        <w:rPr>
          <w:lang w:val="en-US"/>
        </w:rPr>
        <w:t xml:space="preserve"> </w:t>
      </w:r>
      <w:r w:rsidR="00327A24">
        <w:rPr>
          <w:lang w:val="en-US"/>
        </w:rPr>
        <w:br/>
      </w:r>
      <w:r w:rsidR="00A10A82">
        <w:rPr>
          <w:lang w:val="en-US"/>
        </w:rPr>
        <w:t xml:space="preserve">DNA is also </w:t>
      </w:r>
      <w:r w:rsidR="007932E8">
        <w:rPr>
          <w:lang w:val="en-US"/>
        </w:rPr>
        <w:t>damaged without being exposed to ionizing radiation</w:t>
      </w:r>
      <w:r w:rsidR="00582974">
        <w:rPr>
          <w:lang w:val="en-US"/>
        </w:rPr>
        <w:t xml:space="preserve">. </w:t>
      </w:r>
      <w:r w:rsidR="00166D8C">
        <w:rPr>
          <w:lang w:val="en-US"/>
        </w:rPr>
        <w:t>Especially during DNA replication</w:t>
      </w:r>
      <w:r w:rsidR="001956F9">
        <w:rPr>
          <w:lang w:val="en-US"/>
        </w:rPr>
        <w:t xml:space="preserve"> and </w:t>
      </w:r>
      <w:r w:rsidR="00A929D8">
        <w:rPr>
          <w:lang w:val="en-US"/>
        </w:rPr>
        <w:t>building of Okazaki fragments</w:t>
      </w:r>
      <w:r w:rsidR="00A356CC">
        <w:rPr>
          <w:lang w:val="en-US"/>
        </w:rPr>
        <w:t xml:space="preserve"> </w:t>
      </w:r>
      <w:r w:rsidR="00A929D8">
        <w:rPr>
          <w:lang w:val="en-US"/>
        </w:rPr>
        <w:t xml:space="preserve">(see </w:t>
      </w:r>
      <w:r w:rsidR="00A929D8">
        <w:rPr>
          <w:lang w:val="en-US"/>
        </w:rPr>
        <w:fldChar w:fldCharType="begin"/>
      </w:r>
      <w:r w:rsidR="00A929D8">
        <w:rPr>
          <w:lang w:val="en-US"/>
        </w:rPr>
        <w:instrText xml:space="preserve"> REF _Ref97564569 \r \h </w:instrText>
      </w:r>
      <w:r w:rsidR="00CB30D7">
        <w:rPr>
          <w:lang w:val="en-US"/>
        </w:rPr>
        <w:instrText xml:space="preserve"> \* MERGEFORMAT </w:instrText>
      </w:r>
      <w:r w:rsidR="00A929D8">
        <w:rPr>
          <w:lang w:val="en-US"/>
        </w:rPr>
      </w:r>
      <w:r w:rsidR="00A929D8">
        <w:rPr>
          <w:lang w:val="en-US"/>
        </w:rPr>
        <w:fldChar w:fldCharType="separate"/>
      </w:r>
      <w:r w:rsidR="000E19EF">
        <w:rPr>
          <w:lang w:val="en-US"/>
        </w:rPr>
        <w:t>1.7.2</w:t>
      </w:r>
      <w:r w:rsidR="00A929D8">
        <w:rPr>
          <w:lang w:val="en-US"/>
        </w:rPr>
        <w:fldChar w:fldCharType="end"/>
      </w:r>
      <w:r w:rsidR="00A929D8">
        <w:rPr>
          <w:lang w:val="en-US"/>
        </w:rPr>
        <w:t xml:space="preserve">). About one mistake is made for every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10</m:t>
            </m:r>
          </m:sup>
        </m:sSup>
      </m:oMath>
      <w:r w:rsidR="00A929D8">
        <w:rPr>
          <w:rFonts w:eastAsiaTheme="minorEastAsia"/>
          <w:lang w:val="en-US"/>
        </w:rPr>
        <w:t xml:space="preserve"> nucleotide </w:t>
      </w:r>
      <w:r w:rsidR="00A929D8">
        <w:rPr>
          <w:rFonts w:eastAsiaTheme="minorEastAsia"/>
          <w:lang w:val="en-US"/>
        </w:rPr>
        <w:fldChar w:fldCharType="begin"/>
      </w:r>
      <w:r w:rsidR="003F507D">
        <w:rPr>
          <w:rFonts w:eastAsiaTheme="minorEastAsia"/>
          <w:lang w:val="en-US"/>
        </w:rPr>
        <w:instrText xml:space="preserve"> ADDIN ZOTERO_ITEM CSL_CITATION {"citationID":"CHgDBBD8","properties":{"formattedCitation":"(Alberts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A929D8">
        <w:rPr>
          <w:rFonts w:eastAsiaTheme="minorEastAsia"/>
          <w:lang w:val="en-US"/>
        </w:rPr>
        <w:fldChar w:fldCharType="separate"/>
      </w:r>
      <w:r w:rsidR="00A929D8" w:rsidRPr="002F7F0B">
        <w:rPr>
          <w:rFonts w:cs="Times New Roman"/>
          <w:lang w:val="en-US"/>
        </w:rPr>
        <w:t>(Alberts et al., 2014</w:t>
      </w:r>
      <w:r w:rsidR="00A929D8">
        <w:rPr>
          <w:rFonts w:cs="Times New Roman"/>
          <w:lang w:val="en-US"/>
        </w:rPr>
        <w:t>, p.242</w:t>
      </w:r>
      <w:r w:rsidR="00A929D8" w:rsidRPr="002F7F0B">
        <w:rPr>
          <w:rFonts w:cs="Times New Roman"/>
          <w:lang w:val="en-US"/>
        </w:rPr>
        <w:t>)</w:t>
      </w:r>
      <w:r w:rsidR="00A929D8">
        <w:rPr>
          <w:rFonts w:eastAsiaTheme="minorEastAsia"/>
          <w:lang w:val="en-US"/>
        </w:rPr>
        <w:fldChar w:fldCharType="end"/>
      </w:r>
      <w:r w:rsidR="00A929D8">
        <w:rPr>
          <w:rFonts w:eastAsiaTheme="minorEastAsia"/>
          <w:lang w:val="en-US"/>
        </w:rPr>
        <w:t>. The mistakes might also be spontaneous such as deamination</w:t>
      </w:r>
      <w:r w:rsidR="00DD4185">
        <w:rPr>
          <w:rFonts w:eastAsiaTheme="minorEastAsia"/>
          <w:lang w:val="en-US"/>
        </w:rPr>
        <w:t xml:space="preserve"> </w:t>
      </w:r>
      <w:r w:rsidR="00A929D8">
        <w:rPr>
          <w:rFonts w:eastAsiaTheme="minorEastAsia"/>
          <w:lang w:val="en-US"/>
        </w:rPr>
        <w:t xml:space="preserve">(cytosine become uracil) and depurination (loss of either Adenine or Guanine) </w:t>
      </w:r>
      <w:r w:rsidR="00A929D8">
        <w:rPr>
          <w:rFonts w:eastAsiaTheme="minorEastAsia"/>
          <w:lang w:val="en-US"/>
        </w:rPr>
        <w:fldChar w:fldCharType="begin"/>
      </w:r>
      <w:r w:rsidR="003F507D">
        <w:rPr>
          <w:rFonts w:eastAsiaTheme="minorEastAsia"/>
          <w:lang w:val="en-US"/>
        </w:rPr>
        <w:instrText xml:space="preserve"> ADDIN ZOTERO_ITEM CSL_CITATION {"citationID":"vuuU9Nae","properties":{"formattedCitation":"(Cooper, 2000a)","plainCitation":"(Cooper, 2000a)","noteIndex":0},"citationItems":[{"id":183,"uris":["http://zotero.org/users/9228513/items/QFJ8FGQ3"],"itemData":{"id":183,"type":"article-journal","abstract":"DNA, like any other molecule, can undergo a variety of chemical reactions. Because DNA uniquely serves as a permanent copy of the cell genome, however, changes in its structure are of much greater consequence than are alterations in other cell components, such as RNAs or proteins. Mutations can result from the incorporation of incorrect bases during DNA replication. In addition, various chemical changes occur in DNA either spontaneously (Figure 5.19) or as a result of exposure to chemicals or radiation (Figure 5.20). Such damage to DNA can block replication or transcription, and can result in a high frequency of mutations—consequences that are unacceptable from the standpoint of cell reproduction. To maintain the integrity of their genomes, cells have therefore had to evolve mechanisms to repair damaged DNA. These mechanisms of DNA repair can be divided into two general classes: (1) direct reversal of the chemical reaction responsible for DNA damage, and (2) removal of the damaged bases followed by their replacement with newly synthesized DNA. Where DNA repair fails, additional mechanisms have evolved to enable cells to cope with the damage.Figure 5.19Spontaneous damage to DNAThere are two major forms of spontaneous DNA damage: (A) deamination of adenine, cytosine, and guanine, and (B) depurination (loss of purine bases) resulting from cleavage of the bond between the purine bases and deoxyribose, leaving an apurinic (AP) site in DNA. dGMP = deoxyguanosine monophosphate. Figure 5.20Examples of DNA damage induced by radiation and chemicals(A) UV light induces the formation of pyrimidine dimers, in which two adjacent pyrimidines (e.g., thymines) are joined by a cyclobutane ring structure. (B) Alkylation is the addition of methyl or ethyl groups to various positions on the DNA bases. In this example, alkylation of the O6 position of guanine results in formation of O6-methylguanine. (C) Many carcinogens (e.g., benzo-(a)pyrene) react with DNA bases, resulting in the addition of large bulky chemical groups to the DNA molecule.","container-title":"The Cell: A Molecular Approach. 2nd edition","language":"en","note":"publisher: Sinauer Associates","source":"www.ncbi.nlm.nih.gov","title":"DNA Repair","URL":"https://www.ncbi.nlm.nih.gov/books/NBK9900/","author":[{"family":"Cooper","given":"Geoffrey M."}],"accessed":{"date-parts":[["2022",3,10]]},"issued":{"date-parts":[["2000"]]}}}],"schema":"https://github.com/citation-style-language/schema/raw/master/csl-citation.json"} </w:instrText>
      </w:r>
      <w:r w:rsidR="00A929D8">
        <w:rPr>
          <w:rFonts w:eastAsiaTheme="minorEastAsia"/>
          <w:lang w:val="en-US"/>
        </w:rPr>
        <w:fldChar w:fldCharType="separate"/>
      </w:r>
      <w:r w:rsidR="00A929D8" w:rsidRPr="00AF5DB2">
        <w:rPr>
          <w:rFonts w:cs="Times New Roman"/>
          <w:lang w:val="en-US"/>
        </w:rPr>
        <w:t>(Cooper, 2000a)</w:t>
      </w:r>
      <w:r w:rsidR="00A929D8">
        <w:rPr>
          <w:rFonts w:eastAsiaTheme="minorEastAsia"/>
          <w:lang w:val="en-US"/>
        </w:rPr>
        <w:fldChar w:fldCharType="end"/>
      </w:r>
      <w:r w:rsidR="00A929D8">
        <w:rPr>
          <w:rFonts w:eastAsiaTheme="minorEastAsia"/>
          <w:lang w:val="en-US"/>
        </w:rPr>
        <w:t>.</w:t>
      </w:r>
      <w:r w:rsidR="00613CB5">
        <w:rPr>
          <w:rFonts w:eastAsiaTheme="minorEastAsia"/>
          <w:lang w:val="en-US"/>
        </w:rPr>
        <w:t xml:space="preserve"> </w:t>
      </w:r>
      <w:r w:rsidR="002E1995">
        <w:rPr>
          <w:rFonts w:eastAsiaTheme="minorEastAsia"/>
          <w:lang w:val="en-US"/>
        </w:rPr>
        <w:t xml:space="preserve">Even UV-light might cause </w:t>
      </w:r>
      <w:r w:rsidR="00CB3A83">
        <w:rPr>
          <w:rFonts w:eastAsiaTheme="minorEastAsia"/>
          <w:lang w:val="en-US"/>
        </w:rPr>
        <w:t>adjacent pyrimidines</w:t>
      </w:r>
      <w:r w:rsidR="000933BB">
        <w:rPr>
          <w:rFonts w:eastAsiaTheme="minorEastAsia"/>
          <w:lang w:val="en-US"/>
        </w:rPr>
        <w:t xml:space="preserve"> to glue together </w:t>
      </w:r>
      <w:r w:rsidR="008A6A83">
        <w:rPr>
          <w:rFonts w:eastAsiaTheme="minorEastAsia"/>
          <w:lang w:val="en-US"/>
        </w:rPr>
        <w:t xml:space="preserve">creating a pyrimidine dimer </w:t>
      </w:r>
      <w:r w:rsidR="008A6A83">
        <w:rPr>
          <w:rFonts w:eastAsiaTheme="minorEastAsia"/>
          <w:lang w:val="en-US"/>
        </w:rPr>
        <w:fldChar w:fldCharType="begin"/>
      </w:r>
      <w:r w:rsidR="003F507D">
        <w:rPr>
          <w:rFonts w:eastAsiaTheme="minorEastAsia"/>
          <w:lang w:val="en-US"/>
        </w:rPr>
        <w:instrText xml:space="preserve"> ADDIN ZOTERO_ITEM CSL_CITATION {"citationID":"TdOmu0ZA","properties":{"formattedCitation":"(Mason et al., 2020)","plainCitation":"(Mason et al., 2020)","dontUpdate":true,"noteIndex":0},"citationItems":[{"id":164,"uris":["http://zotero.org/users/9228513/items/MKQ59F5R"],"itemData":{"id":164,"type":"book","call-number":"QH308.2 .R38 2020","edition":"Twelfth edition","event-place":"New York, NY","ISBN":"978-1-260-16961-4","number-of-pages":"1","publisher":"McGraw-Hill Education","publisher-place":"New York, NY","source":"Library of Congress ISBN","title":"Biology","author":[{"family":"Mason","given":"Kenneth A."},{"family":"Losos","given":"Jonathan B."},{"family":"Duncan","given":"Tod"}],"issued":{"date-parts":[["2020"]]}}}],"schema":"https://github.com/citation-style-language/schema/raw/master/csl-citation.json"} </w:instrText>
      </w:r>
      <w:r w:rsidR="008A6A83">
        <w:rPr>
          <w:rFonts w:eastAsiaTheme="minorEastAsia"/>
          <w:lang w:val="en-US"/>
        </w:rPr>
        <w:fldChar w:fldCharType="separate"/>
      </w:r>
      <w:r w:rsidR="008A6A83" w:rsidRPr="00621371">
        <w:rPr>
          <w:rFonts w:cs="Times New Roman"/>
          <w:lang w:val="en-US"/>
        </w:rPr>
        <w:t>(Mason et al., 2020</w:t>
      </w:r>
      <w:r w:rsidR="00621371">
        <w:rPr>
          <w:rFonts w:cs="Times New Roman"/>
          <w:lang w:val="en-US"/>
        </w:rPr>
        <w:t>, p.364</w:t>
      </w:r>
      <w:r w:rsidR="008A6A83" w:rsidRPr="00621371">
        <w:rPr>
          <w:rFonts w:cs="Times New Roman"/>
          <w:lang w:val="en-US"/>
        </w:rPr>
        <w:t>)</w:t>
      </w:r>
      <w:r w:rsidR="008A6A83">
        <w:rPr>
          <w:rFonts w:eastAsiaTheme="minorEastAsia"/>
          <w:lang w:val="en-US"/>
        </w:rPr>
        <w:fldChar w:fldCharType="end"/>
      </w:r>
      <w:r w:rsidR="00F15BF9">
        <w:rPr>
          <w:rFonts w:eastAsiaTheme="minorEastAsia"/>
          <w:lang w:val="en-US"/>
        </w:rPr>
        <w:t>.</w:t>
      </w:r>
      <w:r w:rsidR="00E50B43">
        <w:rPr>
          <w:rFonts w:eastAsiaTheme="minorEastAsia"/>
          <w:lang w:val="en-US"/>
        </w:rPr>
        <w:br/>
      </w:r>
      <w:r w:rsidR="007A26FB">
        <w:rPr>
          <w:lang w:val="en-US"/>
        </w:rPr>
        <w:br/>
      </w:r>
      <w:r w:rsidR="00A27B2D">
        <w:rPr>
          <w:lang w:val="en-US"/>
        </w:rPr>
        <w:t>The</w:t>
      </w:r>
      <w:r w:rsidR="00F32F0C">
        <w:rPr>
          <w:lang w:val="en-US"/>
        </w:rPr>
        <w:t xml:space="preserve"> mentioned</w:t>
      </w:r>
      <w:r w:rsidR="00A27B2D">
        <w:rPr>
          <w:lang w:val="en-US"/>
        </w:rPr>
        <w:t xml:space="preserve"> damages are discontinuities in the DNA </w:t>
      </w:r>
      <w:r w:rsidR="00672A40">
        <w:rPr>
          <w:lang w:val="en-US"/>
        </w:rPr>
        <w:t xml:space="preserve">strands and might be classified as either single strand breaks (SSB) or double strand breaks (DSB). A single strand break only </w:t>
      </w:r>
      <w:r w:rsidR="00AB0667">
        <w:rPr>
          <w:lang w:val="en-US"/>
        </w:rPr>
        <w:t>occurs</w:t>
      </w:r>
      <w:r w:rsidR="00672A40">
        <w:rPr>
          <w:lang w:val="en-US"/>
        </w:rPr>
        <w:t xml:space="preserve"> in one </w:t>
      </w:r>
      <w:r w:rsidR="00D409E4">
        <w:rPr>
          <w:lang w:val="en-US"/>
        </w:rPr>
        <w:t xml:space="preserve">DNA </w:t>
      </w:r>
      <w:r w:rsidR="00672A40">
        <w:rPr>
          <w:lang w:val="en-US"/>
        </w:rPr>
        <w:t>strand</w:t>
      </w:r>
      <w:r w:rsidR="008945EE">
        <w:rPr>
          <w:lang w:val="en-US"/>
        </w:rPr>
        <w:t>.</w:t>
      </w:r>
      <w:r w:rsidR="00D409E4">
        <w:rPr>
          <w:lang w:val="en-US"/>
        </w:rPr>
        <w:t xml:space="preserve"> </w:t>
      </w:r>
      <w:r w:rsidR="008945EE">
        <w:rPr>
          <w:lang w:val="en-US"/>
        </w:rPr>
        <w:t>I</w:t>
      </w:r>
      <w:r w:rsidR="00D409E4">
        <w:rPr>
          <w:lang w:val="en-US"/>
        </w:rPr>
        <w:t xml:space="preserve">f </w:t>
      </w:r>
      <w:r w:rsidR="00DF09F7">
        <w:rPr>
          <w:lang w:val="en-US"/>
        </w:rPr>
        <w:t>two</w:t>
      </w:r>
      <w:r w:rsidR="00D409E4">
        <w:rPr>
          <w:lang w:val="en-US"/>
        </w:rPr>
        <w:t xml:space="preserve"> break</w:t>
      </w:r>
      <w:r w:rsidR="00DF09F7">
        <w:rPr>
          <w:lang w:val="en-US"/>
        </w:rPr>
        <w:t>s</w:t>
      </w:r>
      <w:r w:rsidR="00D409E4">
        <w:rPr>
          <w:lang w:val="en-US"/>
        </w:rPr>
        <w:t xml:space="preserve"> happen</w:t>
      </w:r>
      <w:r w:rsidR="00222165">
        <w:rPr>
          <w:lang w:val="en-US"/>
        </w:rPr>
        <w:t>,</w:t>
      </w:r>
      <w:r w:rsidR="00DF09F7">
        <w:rPr>
          <w:lang w:val="en-US"/>
        </w:rPr>
        <w:t xml:space="preserve"> one on </w:t>
      </w:r>
      <w:r w:rsidR="001953F6">
        <w:rPr>
          <w:lang w:val="en-US"/>
        </w:rPr>
        <w:t>each</w:t>
      </w:r>
      <w:r w:rsidR="00DF09F7">
        <w:rPr>
          <w:lang w:val="en-US"/>
        </w:rPr>
        <w:t xml:space="preserve"> strand</w:t>
      </w:r>
      <w:r w:rsidR="00222165">
        <w:rPr>
          <w:lang w:val="en-US"/>
        </w:rPr>
        <w:t xml:space="preserve"> and</w:t>
      </w:r>
      <w:r w:rsidR="00797177">
        <w:rPr>
          <w:lang w:val="en-US"/>
        </w:rPr>
        <w:t xml:space="preserve"> </w:t>
      </w:r>
      <w:r w:rsidR="008B56C3">
        <w:rPr>
          <w:lang w:val="en-US"/>
        </w:rPr>
        <w:t xml:space="preserve">close </w:t>
      </w:r>
      <w:r w:rsidR="0093275D">
        <w:rPr>
          <w:lang w:val="en-US"/>
        </w:rPr>
        <w:t>in time and space</w:t>
      </w:r>
      <w:r w:rsidR="008B56C3">
        <w:rPr>
          <w:lang w:val="en-US"/>
        </w:rPr>
        <w:t>, they</w:t>
      </w:r>
      <w:r w:rsidR="006A18CF">
        <w:rPr>
          <w:lang w:val="en-US"/>
        </w:rPr>
        <w:t xml:space="preserve"> a</w:t>
      </w:r>
      <w:r w:rsidR="008B56C3">
        <w:rPr>
          <w:lang w:val="en-US"/>
        </w:rPr>
        <w:t>re called double strand breaks</w:t>
      </w:r>
      <w:r w:rsidR="00C435C9">
        <w:rPr>
          <w:lang w:val="en-US"/>
        </w:rPr>
        <w:t xml:space="preserve"> </w:t>
      </w:r>
      <w:r w:rsidR="00C435C9">
        <w:rPr>
          <w:lang w:val="en-US"/>
        </w:rPr>
        <w:fldChar w:fldCharType="begin"/>
      </w:r>
      <w:r w:rsidR="003F507D">
        <w:rPr>
          <w:lang w:val="en-US"/>
        </w:rPr>
        <w:instrText xml:space="preserve"> ADDIN ZOTERO_ITEM CSL_CITATION {"citationID":"k2G1mZsk","properties":{"formattedCitation":"(Hall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C435C9">
        <w:rPr>
          <w:lang w:val="en-US"/>
        </w:rPr>
        <w:fldChar w:fldCharType="separate"/>
      </w:r>
      <w:r w:rsidR="00C435C9" w:rsidRPr="00896BB0">
        <w:rPr>
          <w:rFonts w:cs="Times New Roman"/>
          <w:lang w:val="en-US"/>
        </w:rPr>
        <w:t>(Hall &amp; Giaccia, 2012</w:t>
      </w:r>
      <w:r w:rsidR="00941E84">
        <w:rPr>
          <w:rFonts w:cs="Times New Roman"/>
          <w:lang w:val="en-US"/>
        </w:rPr>
        <w:t>, p.</w:t>
      </w:r>
      <w:r w:rsidR="00191139">
        <w:rPr>
          <w:rFonts w:cs="Times New Roman"/>
          <w:lang w:val="en-US"/>
        </w:rPr>
        <w:t>11</w:t>
      </w:r>
      <w:r w:rsidR="00C435C9" w:rsidRPr="00896BB0">
        <w:rPr>
          <w:rFonts w:cs="Times New Roman"/>
          <w:lang w:val="en-US"/>
        </w:rPr>
        <w:t>)</w:t>
      </w:r>
      <w:r w:rsidR="00C435C9">
        <w:rPr>
          <w:lang w:val="en-US"/>
        </w:rPr>
        <w:fldChar w:fldCharType="end"/>
      </w:r>
      <w:r w:rsidR="008B56C3">
        <w:rPr>
          <w:lang w:val="en-US"/>
        </w:rPr>
        <w:t>.</w:t>
      </w:r>
      <w:r w:rsidR="00501622">
        <w:rPr>
          <w:lang w:val="en-US"/>
        </w:rPr>
        <w:t xml:space="preserve"> </w:t>
      </w:r>
      <w:r w:rsidR="008B56C3">
        <w:rPr>
          <w:lang w:val="en-US"/>
        </w:rPr>
        <w:t xml:space="preserve"> </w:t>
      </w:r>
      <w:r w:rsidR="00231BF0">
        <w:rPr>
          <w:lang w:val="en-US"/>
        </w:rPr>
        <w:t xml:space="preserve"> </w:t>
      </w:r>
      <w:r w:rsidR="00501247">
        <w:rPr>
          <w:lang w:val="en-US"/>
        </w:rPr>
        <w:br/>
        <w:t>Damages might also be classified as sublethal</w:t>
      </w:r>
      <w:r w:rsidR="00236B01">
        <w:rPr>
          <w:lang w:val="en-US"/>
        </w:rPr>
        <w:t>,</w:t>
      </w:r>
      <w:r w:rsidR="00501247">
        <w:rPr>
          <w:lang w:val="en-US"/>
        </w:rPr>
        <w:t xml:space="preserve"> potentially lethal and lethal. </w:t>
      </w:r>
      <w:r w:rsidR="00562670">
        <w:rPr>
          <w:lang w:val="en-US"/>
        </w:rPr>
        <w:t xml:space="preserve">Sublethal damages are not lethal, potentially lethal damages are lethal unless repaired and lethal damages are </w:t>
      </w:r>
      <w:r w:rsidR="00236B01">
        <w:rPr>
          <w:lang w:val="en-US"/>
        </w:rPr>
        <w:t xml:space="preserve">of course </w:t>
      </w:r>
      <w:r w:rsidR="00FE3613">
        <w:rPr>
          <w:lang w:val="en-US"/>
        </w:rPr>
        <w:t>beyond repair</w:t>
      </w:r>
      <w:r w:rsidR="00236B01">
        <w:rPr>
          <w:lang w:val="en-US"/>
        </w:rPr>
        <w:t xml:space="preserve">. </w:t>
      </w:r>
      <w:r w:rsidR="00EA413E">
        <w:rPr>
          <w:lang w:val="en-US"/>
        </w:rPr>
        <w:t xml:space="preserve"> </w:t>
      </w:r>
      <w:r w:rsidR="00231BF0">
        <w:rPr>
          <w:lang w:val="en-US"/>
        </w:rPr>
        <w:t xml:space="preserve"> </w:t>
      </w:r>
      <w:r w:rsidR="00672A40">
        <w:rPr>
          <w:lang w:val="en-US"/>
        </w:rPr>
        <w:t xml:space="preserve"> </w:t>
      </w:r>
      <w:r w:rsidR="008A28AD">
        <w:rPr>
          <w:lang w:val="en-US"/>
        </w:rPr>
        <w:t xml:space="preserve"> </w:t>
      </w:r>
      <w:r w:rsidR="00F44D8D">
        <w:rPr>
          <w:lang w:val="en-US"/>
        </w:rPr>
        <w:br/>
      </w:r>
      <w:r w:rsidR="002F4003">
        <w:rPr>
          <w:rFonts w:eastAsiaTheme="minorEastAsia"/>
          <w:lang w:val="en-US"/>
        </w:rPr>
        <w:t xml:space="preserve">The </w:t>
      </w:r>
      <w:r w:rsidR="00A21CCD">
        <w:rPr>
          <w:rFonts w:eastAsiaTheme="minorEastAsia"/>
          <w:lang w:val="en-US"/>
        </w:rPr>
        <w:t xml:space="preserve">cell has </w:t>
      </w:r>
      <w:r w:rsidR="00A56E09">
        <w:rPr>
          <w:rFonts w:eastAsiaTheme="minorEastAsia"/>
          <w:lang w:val="en-US"/>
        </w:rPr>
        <w:t>many DNA</w:t>
      </w:r>
      <w:r w:rsidR="00A21CCD">
        <w:rPr>
          <w:rFonts w:eastAsiaTheme="minorEastAsia"/>
          <w:lang w:val="en-US"/>
        </w:rPr>
        <w:t xml:space="preserve"> repair</w:t>
      </w:r>
      <w:r w:rsidR="00A56E09">
        <w:rPr>
          <w:rFonts w:eastAsiaTheme="minorEastAsia"/>
          <w:lang w:val="en-US"/>
        </w:rPr>
        <w:t xml:space="preserve"> pathways, it can remove </w:t>
      </w:r>
      <w:r w:rsidR="006809D0">
        <w:rPr>
          <w:rFonts w:eastAsiaTheme="minorEastAsia"/>
          <w:lang w:val="en-US"/>
        </w:rPr>
        <w:t xml:space="preserve">deaminated bases through </w:t>
      </w:r>
      <w:r w:rsidR="00874E6B">
        <w:rPr>
          <w:rFonts w:eastAsiaTheme="minorEastAsia"/>
          <w:lang w:val="en-US"/>
        </w:rPr>
        <w:t xml:space="preserve">base excision </w:t>
      </w:r>
      <w:r w:rsidR="00874E6B">
        <w:rPr>
          <w:rFonts w:eastAsiaTheme="minorEastAsia"/>
          <w:lang w:val="en-US"/>
        </w:rPr>
        <w:lastRenderedPageBreak/>
        <w:t xml:space="preserve">or </w:t>
      </w:r>
      <w:r w:rsidR="00401BCB">
        <w:rPr>
          <w:rFonts w:eastAsiaTheme="minorEastAsia"/>
          <w:lang w:val="en-US"/>
        </w:rPr>
        <w:t>remove whole nucleotides in a pyrimidine dimer with nucleotide excision repair</w:t>
      </w:r>
      <w:r w:rsidR="00E52833">
        <w:rPr>
          <w:rFonts w:eastAsiaTheme="minorEastAsia"/>
          <w:lang w:val="en-US"/>
        </w:rPr>
        <w:t xml:space="preserve"> </w:t>
      </w:r>
      <w:r w:rsidR="00E52833">
        <w:rPr>
          <w:rFonts w:eastAsiaTheme="minorEastAsia"/>
          <w:lang w:val="en-US"/>
        </w:rPr>
        <w:fldChar w:fldCharType="begin"/>
      </w:r>
      <w:r w:rsidR="003F507D">
        <w:rPr>
          <w:rFonts w:eastAsiaTheme="minorEastAsia"/>
          <w:lang w:val="en-US"/>
        </w:rPr>
        <w:instrText xml:space="preserve"> ADDIN ZOTERO_ITEM CSL_CITATION {"citationID":"bEm5rZcA","properties":{"formattedCitation":"(Hall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E52833">
        <w:rPr>
          <w:rFonts w:eastAsiaTheme="minorEastAsia"/>
          <w:lang w:val="en-US"/>
        </w:rPr>
        <w:fldChar w:fldCharType="separate"/>
      </w:r>
      <w:r w:rsidR="00E52833" w:rsidRPr="00E52833">
        <w:rPr>
          <w:rFonts w:cs="Times New Roman"/>
          <w:lang w:val="en-US"/>
        </w:rPr>
        <w:t>(Hall &amp; Giaccia, 2012</w:t>
      </w:r>
      <w:r w:rsidR="00E52833">
        <w:rPr>
          <w:rFonts w:cs="Times New Roman"/>
          <w:lang w:val="en-US"/>
        </w:rPr>
        <w:t>, p.16</w:t>
      </w:r>
      <w:r w:rsidR="00E52833" w:rsidRPr="00E52833">
        <w:rPr>
          <w:rFonts w:cs="Times New Roman"/>
          <w:lang w:val="en-US"/>
        </w:rPr>
        <w:t>)</w:t>
      </w:r>
      <w:r w:rsidR="00E52833">
        <w:rPr>
          <w:rFonts w:eastAsiaTheme="minorEastAsia"/>
          <w:lang w:val="en-US"/>
        </w:rPr>
        <w:fldChar w:fldCharType="end"/>
      </w:r>
      <w:r w:rsidR="00401BCB">
        <w:rPr>
          <w:rFonts w:eastAsiaTheme="minorEastAsia"/>
          <w:lang w:val="en-US"/>
        </w:rPr>
        <w:t xml:space="preserve">. </w:t>
      </w:r>
      <w:r w:rsidR="0011479E">
        <w:rPr>
          <w:rFonts w:eastAsiaTheme="minorEastAsia"/>
          <w:lang w:val="en-US"/>
        </w:rPr>
        <w:t xml:space="preserve">However, for more complicated </w:t>
      </w:r>
      <w:r w:rsidR="00B26315">
        <w:rPr>
          <w:rFonts w:eastAsiaTheme="minorEastAsia"/>
          <w:lang w:val="en-US"/>
        </w:rPr>
        <w:t xml:space="preserve">damages </w:t>
      </w:r>
      <w:r w:rsidR="00B423EC">
        <w:rPr>
          <w:rFonts w:eastAsiaTheme="minorEastAsia"/>
          <w:lang w:val="en-US"/>
        </w:rPr>
        <w:t>like</w:t>
      </w:r>
      <w:r w:rsidR="00B26315">
        <w:rPr>
          <w:rFonts w:eastAsiaTheme="minorEastAsia"/>
          <w:lang w:val="en-US"/>
        </w:rPr>
        <w:t xml:space="preserve"> DSB’s</w:t>
      </w:r>
      <w:r w:rsidR="00B423EC">
        <w:rPr>
          <w:rFonts w:eastAsiaTheme="minorEastAsia"/>
          <w:lang w:val="en-US"/>
        </w:rPr>
        <w:t xml:space="preserve">, more intricate </w:t>
      </w:r>
      <w:r w:rsidR="00AE1BC3">
        <w:rPr>
          <w:rFonts w:eastAsiaTheme="minorEastAsia"/>
          <w:lang w:val="en-US"/>
        </w:rPr>
        <w:t xml:space="preserve">repair mechanisms are needed. </w:t>
      </w:r>
      <w:r w:rsidR="00AE1BC3">
        <w:rPr>
          <w:rFonts w:eastAsiaTheme="minorEastAsia"/>
          <w:lang w:val="en-US"/>
        </w:rPr>
        <w:br/>
      </w:r>
      <w:r w:rsidR="00AE1BC3">
        <w:rPr>
          <w:rFonts w:eastAsiaTheme="minorEastAsia"/>
          <w:lang w:val="en-US"/>
        </w:rPr>
        <w:br/>
      </w:r>
      <w:r w:rsidR="00587B44">
        <w:rPr>
          <w:rFonts w:eastAsiaTheme="minorEastAsia"/>
          <w:lang w:val="en-US"/>
        </w:rPr>
        <w:t>Nonhomologous end-joining (NHEJ)</w:t>
      </w:r>
      <w:r w:rsidR="00FC79A5">
        <w:rPr>
          <w:rFonts w:eastAsiaTheme="minorEastAsia"/>
          <w:lang w:val="en-US"/>
        </w:rPr>
        <w:t xml:space="preserve"> </w:t>
      </w:r>
      <w:r w:rsidR="00267175">
        <w:rPr>
          <w:rFonts w:eastAsiaTheme="minorEastAsia"/>
          <w:lang w:val="en-US"/>
        </w:rPr>
        <w:t>is a repair mechanism activated in G1. The DNA is yet to be replicated</w:t>
      </w:r>
      <w:r w:rsidR="001B1340">
        <w:rPr>
          <w:rFonts w:eastAsiaTheme="minorEastAsia"/>
          <w:lang w:val="en-US"/>
        </w:rPr>
        <w:t xml:space="preserve"> so</w:t>
      </w:r>
      <w:r w:rsidR="00BD732F">
        <w:rPr>
          <w:rFonts w:eastAsiaTheme="minorEastAsia"/>
          <w:lang w:val="en-US"/>
        </w:rPr>
        <w:t xml:space="preserve"> no sister chromatid is available.</w:t>
      </w:r>
      <w:r w:rsidR="001B1340">
        <w:rPr>
          <w:rFonts w:eastAsiaTheme="minorEastAsia"/>
          <w:lang w:val="en-US"/>
        </w:rPr>
        <w:t xml:space="preserve"> </w:t>
      </w:r>
      <w:r w:rsidR="000C6F82">
        <w:rPr>
          <w:rFonts w:eastAsiaTheme="minorEastAsia"/>
          <w:lang w:val="en-US"/>
        </w:rPr>
        <w:t xml:space="preserve">The solution is to simply reattach the strands as seen in </w:t>
      </w:r>
      <w:r w:rsidR="000C6F82">
        <w:rPr>
          <w:rFonts w:eastAsiaTheme="minorEastAsia"/>
          <w:lang w:val="en-US"/>
        </w:rPr>
        <w:fldChar w:fldCharType="begin"/>
      </w:r>
      <w:r w:rsidR="000C6F82">
        <w:rPr>
          <w:rFonts w:eastAsiaTheme="minorEastAsia"/>
          <w:lang w:val="en-US"/>
        </w:rPr>
        <w:instrText xml:space="preserve"> REF _Ref97896486 \h </w:instrText>
      </w:r>
      <w:r w:rsidR="00CB30D7">
        <w:rPr>
          <w:rFonts w:eastAsiaTheme="minorEastAsia"/>
          <w:lang w:val="en-US"/>
        </w:rPr>
        <w:instrText xml:space="preserve"> \* MERGEFORMAT </w:instrText>
      </w:r>
      <w:r w:rsidR="000C6F82">
        <w:rPr>
          <w:rFonts w:eastAsiaTheme="minorEastAsia"/>
          <w:lang w:val="en-US"/>
        </w:rPr>
      </w:r>
      <w:r w:rsidR="000C6F82">
        <w:rPr>
          <w:rFonts w:eastAsiaTheme="minorEastAsia"/>
          <w:lang w:val="en-US"/>
        </w:rPr>
        <w:fldChar w:fldCharType="separate"/>
      </w:r>
      <w:r w:rsidR="000E19EF" w:rsidRPr="00F616B5">
        <w:rPr>
          <w:lang w:val="en-US"/>
        </w:rPr>
        <w:t xml:space="preserve">Figure </w:t>
      </w:r>
      <w:r w:rsidR="000E19EF">
        <w:rPr>
          <w:noProof/>
          <w:lang w:val="en-US"/>
        </w:rPr>
        <w:t>1</w:t>
      </w:r>
      <w:r w:rsidR="000E19EF">
        <w:rPr>
          <w:noProof/>
          <w:lang w:val="en-US"/>
        </w:rPr>
        <w:noBreakHyphen/>
        <w:t>21</w:t>
      </w:r>
      <w:r w:rsidR="000C6F82">
        <w:rPr>
          <w:rFonts w:eastAsiaTheme="minorEastAsia"/>
          <w:lang w:val="en-US"/>
        </w:rPr>
        <w:fldChar w:fldCharType="end"/>
      </w:r>
      <w:r w:rsidR="00440221">
        <w:rPr>
          <w:rFonts w:eastAsiaTheme="minorEastAsia"/>
          <w:lang w:val="en-US"/>
        </w:rPr>
        <w:t xml:space="preserve">. The result is </w:t>
      </w:r>
      <w:r w:rsidR="00EF3A76">
        <w:rPr>
          <w:rFonts w:eastAsiaTheme="minorEastAsia"/>
          <w:lang w:val="en-US"/>
        </w:rPr>
        <w:t xml:space="preserve">loss of the damaged nucleotides, which might result in </w:t>
      </w:r>
      <w:r w:rsidR="00BA4C6F">
        <w:rPr>
          <w:rFonts w:eastAsiaTheme="minorEastAsia"/>
          <w:lang w:val="en-US"/>
        </w:rPr>
        <w:t xml:space="preserve">removing important exons (see </w:t>
      </w:r>
      <w:r w:rsidR="00BA4C6F">
        <w:rPr>
          <w:rFonts w:eastAsiaTheme="minorEastAsia"/>
          <w:lang w:val="en-US"/>
        </w:rPr>
        <w:fldChar w:fldCharType="begin"/>
      </w:r>
      <w:r w:rsidR="00BA4C6F">
        <w:rPr>
          <w:rFonts w:eastAsiaTheme="minorEastAsia"/>
          <w:lang w:val="en-US"/>
        </w:rPr>
        <w:instrText xml:space="preserve"> REF _Ref97637677 \r \h </w:instrText>
      </w:r>
      <w:r w:rsidR="00CB30D7">
        <w:rPr>
          <w:rFonts w:eastAsiaTheme="minorEastAsia"/>
          <w:lang w:val="en-US"/>
        </w:rPr>
        <w:instrText xml:space="preserve"> \* MERGEFORMAT </w:instrText>
      </w:r>
      <w:r w:rsidR="00BA4C6F">
        <w:rPr>
          <w:rFonts w:eastAsiaTheme="minorEastAsia"/>
          <w:lang w:val="en-US"/>
        </w:rPr>
      </w:r>
      <w:r w:rsidR="00BA4C6F">
        <w:rPr>
          <w:rFonts w:eastAsiaTheme="minorEastAsia"/>
          <w:lang w:val="en-US"/>
        </w:rPr>
        <w:fldChar w:fldCharType="separate"/>
      </w:r>
      <w:r w:rsidR="000E19EF">
        <w:rPr>
          <w:rFonts w:eastAsiaTheme="minorEastAsia"/>
          <w:lang w:val="en-US"/>
        </w:rPr>
        <w:t>1.7.1</w:t>
      </w:r>
      <w:r w:rsidR="00BA4C6F">
        <w:rPr>
          <w:rFonts w:eastAsiaTheme="minorEastAsia"/>
          <w:lang w:val="en-US"/>
        </w:rPr>
        <w:fldChar w:fldCharType="end"/>
      </w:r>
      <w:r w:rsidR="00BA4C6F">
        <w:rPr>
          <w:rFonts w:eastAsiaTheme="minorEastAsia"/>
          <w:lang w:val="en-US"/>
        </w:rPr>
        <w:t>)</w:t>
      </w:r>
      <w:r w:rsidR="00C73BE9">
        <w:rPr>
          <w:rFonts w:eastAsiaTheme="minorEastAsia"/>
          <w:lang w:val="en-US"/>
        </w:rPr>
        <w:t xml:space="preserve"> </w:t>
      </w:r>
      <w:r w:rsidR="00A4643A">
        <w:rPr>
          <w:rFonts w:eastAsiaTheme="minorEastAsia"/>
          <w:lang w:val="en-US"/>
        </w:rPr>
        <w:fldChar w:fldCharType="begin"/>
      </w:r>
      <w:r w:rsidR="003F507D">
        <w:rPr>
          <w:rFonts w:eastAsiaTheme="minorEastAsia"/>
          <w:lang w:val="en-US"/>
        </w:rPr>
        <w:instrText xml:space="preserve"> ADDIN ZOTERO_ITEM CSL_CITATION {"citationID":"plLXE4Zq","properties":{"formattedCitation":"(Hall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A4643A">
        <w:rPr>
          <w:rFonts w:eastAsiaTheme="minorEastAsia"/>
          <w:lang w:val="en-US"/>
        </w:rPr>
        <w:fldChar w:fldCharType="separate"/>
      </w:r>
      <w:r w:rsidR="00A4643A" w:rsidRPr="00A4643A">
        <w:rPr>
          <w:rFonts w:cs="Times New Roman"/>
          <w:lang w:val="en-US"/>
        </w:rPr>
        <w:t>(Hall &amp; Giaccia, 2012</w:t>
      </w:r>
      <w:r w:rsidR="00A4643A">
        <w:rPr>
          <w:rFonts w:cs="Times New Roman"/>
          <w:lang w:val="en-US"/>
        </w:rPr>
        <w:t>, p. 18</w:t>
      </w:r>
      <w:r w:rsidR="00A4643A" w:rsidRPr="00A4643A">
        <w:rPr>
          <w:rFonts w:cs="Times New Roman"/>
          <w:lang w:val="en-US"/>
        </w:rPr>
        <w:t>)</w:t>
      </w:r>
      <w:r w:rsidR="00A4643A">
        <w:rPr>
          <w:rFonts w:eastAsiaTheme="minorEastAsia"/>
          <w:lang w:val="en-US"/>
        </w:rPr>
        <w:fldChar w:fldCharType="end"/>
      </w:r>
      <w:r w:rsidR="00BA4C6F">
        <w:rPr>
          <w:rFonts w:eastAsiaTheme="minorEastAsia"/>
          <w:lang w:val="en-US"/>
        </w:rPr>
        <w:t xml:space="preserve">. </w:t>
      </w:r>
      <w:r w:rsidR="00BD732F">
        <w:rPr>
          <w:rFonts w:eastAsiaTheme="minorEastAsia"/>
          <w:lang w:val="en-US"/>
        </w:rPr>
        <w:t xml:space="preserve"> </w:t>
      </w:r>
    </w:p>
    <w:p w14:paraId="60409DA1" w14:textId="07EFF903" w:rsidR="00D71860" w:rsidRDefault="00D71860" w:rsidP="00CB30D7">
      <w:pPr>
        <w:spacing w:line="360" w:lineRule="auto"/>
        <w:rPr>
          <w:rFonts w:eastAsiaTheme="minorEastAsia"/>
          <w:lang w:val="en-US"/>
        </w:rPr>
      </w:pPr>
      <w:r>
        <w:rPr>
          <w:rFonts w:eastAsiaTheme="minorEastAsia"/>
          <w:lang w:val="en-US"/>
        </w:rPr>
        <w:t>Homologous recombination</w:t>
      </w:r>
      <w:r w:rsidR="008D352F">
        <w:rPr>
          <w:rFonts w:eastAsiaTheme="minorEastAsia"/>
          <w:lang w:val="en-US"/>
        </w:rPr>
        <w:t xml:space="preserve"> (HR)</w:t>
      </w:r>
      <w:r>
        <w:rPr>
          <w:rFonts w:eastAsiaTheme="minorEastAsia"/>
          <w:lang w:val="en-US"/>
        </w:rPr>
        <w:t xml:space="preserve"> </w:t>
      </w:r>
      <w:r w:rsidR="002A5F73">
        <w:rPr>
          <w:rFonts w:eastAsiaTheme="minorEastAsia"/>
          <w:lang w:val="en-US"/>
        </w:rPr>
        <w:t xml:space="preserve">is another repair mechanism, </w:t>
      </w:r>
      <w:r w:rsidR="00567A3F">
        <w:rPr>
          <w:rFonts w:eastAsiaTheme="minorEastAsia"/>
          <w:lang w:val="en-US"/>
        </w:rPr>
        <w:t xml:space="preserve">but it is activated late </w:t>
      </w:r>
      <w:r w:rsidR="00724A83">
        <w:rPr>
          <w:rFonts w:eastAsiaTheme="minorEastAsia"/>
          <w:lang w:val="en-US"/>
        </w:rPr>
        <w:t>S/</w:t>
      </w:r>
      <w:r w:rsidR="00567A3F">
        <w:rPr>
          <w:rFonts w:eastAsiaTheme="minorEastAsia"/>
          <w:lang w:val="en-US"/>
        </w:rPr>
        <w:t>G2</w:t>
      </w:r>
      <w:r w:rsidR="00724A83">
        <w:rPr>
          <w:rFonts w:eastAsiaTheme="minorEastAsia"/>
          <w:lang w:val="en-US"/>
        </w:rPr>
        <w:t xml:space="preserve"> with available sister chromatid.</w:t>
      </w:r>
      <w:r w:rsidR="008C29F9">
        <w:rPr>
          <w:rFonts w:eastAsiaTheme="minorEastAsia"/>
          <w:lang w:val="en-US"/>
        </w:rPr>
        <w:t xml:space="preserve"> </w:t>
      </w:r>
      <w:r w:rsidR="00780779">
        <w:rPr>
          <w:rFonts w:eastAsiaTheme="minorEastAsia"/>
          <w:lang w:val="en-US"/>
        </w:rPr>
        <w:t xml:space="preserve">The cell </w:t>
      </w:r>
      <w:r w:rsidR="00CB71E1">
        <w:rPr>
          <w:rFonts w:eastAsiaTheme="minorEastAsia"/>
          <w:lang w:val="en-US"/>
        </w:rPr>
        <w:t>search</w:t>
      </w:r>
      <w:r w:rsidR="00504680">
        <w:rPr>
          <w:rFonts w:eastAsiaTheme="minorEastAsia"/>
          <w:lang w:val="en-US"/>
        </w:rPr>
        <w:t>es</w:t>
      </w:r>
      <w:r w:rsidR="00CB71E1">
        <w:rPr>
          <w:rFonts w:eastAsiaTheme="minorEastAsia"/>
          <w:lang w:val="en-US"/>
        </w:rPr>
        <w:t xml:space="preserve"> for</w:t>
      </w:r>
      <w:r w:rsidR="00412CFF">
        <w:rPr>
          <w:rFonts w:eastAsiaTheme="minorEastAsia"/>
          <w:lang w:val="en-US"/>
        </w:rPr>
        <w:t xml:space="preserve"> a</w:t>
      </w:r>
      <w:r w:rsidR="00964411">
        <w:rPr>
          <w:rFonts w:eastAsiaTheme="minorEastAsia"/>
          <w:lang w:val="en-US"/>
        </w:rPr>
        <w:t xml:space="preserve"> DNA</w:t>
      </w:r>
      <w:r w:rsidR="00412CFF">
        <w:rPr>
          <w:rFonts w:eastAsiaTheme="minorEastAsia"/>
          <w:lang w:val="en-US"/>
        </w:rPr>
        <w:t xml:space="preserve"> </w:t>
      </w:r>
      <w:r w:rsidR="008F0799">
        <w:rPr>
          <w:rFonts w:eastAsiaTheme="minorEastAsia"/>
          <w:lang w:val="en-US"/>
        </w:rPr>
        <w:t>segment on the</w:t>
      </w:r>
      <w:r w:rsidR="007D2484">
        <w:rPr>
          <w:rFonts w:eastAsiaTheme="minorEastAsia"/>
          <w:lang w:val="en-US"/>
        </w:rPr>
        <w:t xml:space="preserve"> unharmed </w:t>
      </w:r>
      <w:r w:rsidR="008F0799">
        <w:rPr>
          <w:rFonts w:eastAsiaTheme="minorEastAsia"/>
          <w:lang w:val="en-US"/>
        </w:rPr>
        <w:t>sister chromatid</w:t>
      </w:r>
      <w:r w:rsidR="007D2484">
        <w:rPr>
          <w:rFonts w:eastAsiaTheme="minorEastAsia"/>
          <w:lang w:val="en-US"/>
        </w:rPr>
        <w:t xml:space="preserve">, </w:t>
      </w:r>
      <w:r w:rsidR="003827A5">
        <w:rPr>
          <w:rFonts w:eastAsiaTheme="minorEastAsia"/>
          <w:lang w:val="en-US"/>
        </w:rPr>
        <w:t xml:space="preserve">that is similar or identical to the </w:t>
      </w:r>
      <w:r w:rsidR="00840535">
        <w:rPr>
          <w:rFonts w:eastAsiaTheme="minorEastAsia"/>
          <w:lang w:val="en-US"/>
        </w:rPr>
        <w:t xml:space="preserve">damaged </w:t>
      </w:r>
      <w:r w:rsidR="00A0113A">
        <w:rPr>
          <w:rFonts w:eastAsiaTheme="minorEastAsia"/>
          <w:lang w:val="en-US"/>
        </w:rPr>
        <w:t xml:space="preserve">chromatid. </w:t>
      </w:r>
      <w:r w:rsidR="002D7ED5">
        <w:rPr>
          <w:rFonts w:eastAsiaTheme="minorEastAsia"/>
          <w:lang w:val="en-US"/>
        </w:rPr>
        <w:t>Th</w:t>
      </w:r>
      <w:r w:rsidR="00AA5F65">
        <w:rPr>
          <w:rFonts w:eastAsiaTheme="minorEastAsia"/>
          <w:lang w:val="en-US"/>
        </w:rPr>
        <w:t>is</w:t>
      </w:r>
      <w:r w:rsidR="008E0503">
        <w:rPr>
          <w:rFonts w:eastAsiaTheme="minorEastAsia"/>
          <w:lang w:val="en-US"/>
        </w:rPr>
        <w:t xml:space="preserve"> search is </w:t>
      </w:r>
      <w:r w:rsidR="00A7657E">
        <w:rPr>
          <w:rFonts w:eastAsiaTheme="minorEastAsia"/>
          <w:lang w:val="en-US"/>
        </w:rPr>
        <w:t xml:space="preserve">performed </w:t>
      </w:r>
      <w:r w:rsidR="008E0503">
        <w:rPr>
          <w:rFonts w:eastAsiaTheme="minorEastAsia"/>
          <w:lang w:val="en-US"/>
        </w:rPr>
        <w:t>by one of the damaged strands</w:t>
      </w:r>
      <w:r w:rsidR="00A7657E">
        <w:rPr>
          <w:rFonts w:eastAsiaTheme="minorEastAsia"/>
          <w:lang w:val="en-US"/>
        </w:rPr>
        <w:t xml:space="preserve"> </w:t>
      </w:r>
      <w:r w:rsidR="006B4606">
        <w:rPr>
          <w:rFonts w:eastAsiaTheme="minorEastAsia"/>
          <w:lang w:val="en-US"/>
        </w:rPr>
        <w:t>by</w:t>
      </w:r>
      <w:r w:rsidR="00A7657E">
        <w:rPr>
          <w:rFonts w:eastAsiaTheme="minorEastAsia"/>
          <w:lang w:val="en-US"/>
        </w:rPr>
        <w:t xml:space="preserve"> </w:t>
      </w:r>
      <w:r w:rsidR="008E0503">
        <w:rPr>
          <w:rFonts w:eastAsiaTheme="minorEastAsia"/>
          <w:lang w:val="en-US"/>
        </w:rPr>
        <w:t>invad</w:t>
      </w:r>
      <w:r w:rsidR="006B4606">
        <w:rPr>
          <w:rFonts w:eastAsiaTheme="minorEastAsia"/>
          <w:lang w:val="en-US"/>
        </w:rPr>
        <w:t>ing</w:t>
      </w:r>
      <w:r w:rsidR="008E0503">
        <w:rPr>
          <w:rFonts w:eastAsiaTheme="minorEastAsia"/>
          <w:lang w:val="en-US"/>
        </w:rPr>
        <w:t xml:space="preserve"> an unharmed strand</w:t>
      </w:r>
      <w:r w:rsidR="00941738">
        <w:rPr>
          <w:rFonts w:eastAsiaTheme="minorEastAsia"/>
          <w:lang w:val="en-US"/>
        </w:rPr>
        <w:t xml:space="preserve"> and sampl</w:t>
      </w:r>
      <w:r w:rsidR="00A66D81">
        <w:rPr>
          <w:rFonts w:eastAsiaTheme="minorEastAsia"/>
          <w:lang w:val="en-US"/>
        </w:rPr>
        <w:t>ing</w:t>
      </w:r>
      <w:r w:rsidR="00941738">
        <w:rPr>
          <w:rFonts w:eastAsiaTheme="minorEastAsia"/>
          <w:lang w:val="en-US"/>
        </w:rPr>
        <w:t xml:space="preserve"> </w:t>
      </w:r>
      <w:r w:rsidR="008E693F">
        <w:rPr>
          <w:rFonts w:eastAsiaTheme="minorEastAsia"/>
          <w:lang w:val="en-US"/>
        </w:rPr>
        <w:t>base sequences</w:t>
      </w:r>
      <w:r w:rsidR="00D123FA">
        <w:rPr>
          <w:rFonts w:eastAsiaTheme="minorEastAsia"/>
          <w:lang w:val="en-US"/>
        </w:rPr>
        <w:t xml:space="preserve">. When homology is found </w:t>
      </w:r>
      <w:r w:rsidR="00290E56">
        <w:rPr>
          <w:rFonts w:eastAsiaTheme="minorEastAsia"/>
          <w:lang w:val="en-US"/>
        </w:rPr>
        <w:t xml:space="preserve">DNA-polymerase is recruited to </w:t>
      </w:r>
      <w:r w:rsidR="00172DFE">
        <w:rPr>
          <w:rFonts w:eastAsiaTheme="minorEastAsia"/>
          <w:lang w:val="en-US"/>
        </w:rPr>
        <w:t>extend the damaged strand</w:t>
      </w:r>
      <w:r w:rsidR="00C60EBF">
        <w:rPr>
          <w:rFonts w:eastAsiaTheme="minorEastAsia"/>
          <w:lang w:val="en-US"/>
        </w:rPr>
        <w:t xml:space="preserve">. The unharmed strand is released and </w:t>
      </w:r>
      <w:r w:rsidR="00B81A22">
        <w:rPr>
          <w:rFonts w:eastAsiaTheme="minorEastAsia"/>
          <w:lang w:val="en-US"/>
        </w:rPr>
        <w:t xml:space="preserve">the newly extended strand is used as a template to fix the </w:t>
      </w:r>
      <w:r w:rsidR="00044D58">
        <w:rPr>
          <w:rFonts w:eastAsiaTheme="minorEastAsia"/>
          <w:lang w:val="en-US"/>
        </w:rPr>
        <w:t>other damaged strand</w:t>
      </w:r>
      <w:r w:rsidR="00780BFA">
        <w:rPr>
          <w:rFonts w:eastAsiaTheme="minorEastAsia"/>
          <w:lang w:val="en-US"/>
        </w:rPr>
        <w:t xml:space="preserve"> </w:t>
      </w:r>
      <w:r w:rsidR="00780BFA">
        <w:rPr>
          <w:rFonts w:eastAsiaTheme="minorEastAsia"/>
          <w:lang w:val="en-US"/>
        </w:rPr>
        <w:fldChar w:fldCharType="begin"/>
      </w:r>
      <w:r w:rsidR="003F507D">
        <w:rPr>
          <w:rFonts w:eastAsiaTheme="minorEastAsia"/>
          <w:lang w:val="en-US"/>
        </w:rPr>
        <w:instrText xml:space="preserve"> ADDIN ZOTERO_ITEM CSL_CITATION {"citationID":"6GGA5hD4","properties":{"formattedCitation":"(Alberts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sidR="00780BFA">
        <w:rPr>
          <w:rFonts w:eastAsiaTheme="minorEastAsia"/>
          <w:lang w:val="en-US"/>
        </w:rPr>
        <w:fldChar w:fldCharType="separate"/>
      </w:r>
      <w:r w:rsidR="00780BFA" w:rsidRPr="00780BFA">
        <w:rPr>
          <w:rFonts w:cs="Times New Roman"/>
          <w:lang w:val="en-US"/>
        </w:rPr>
        <w:t>(Alberts et al., 2014</w:t>
      </w:r>
      <w:r w:rsidR="00780BFA">
        <w:rPr>
          <w:rFonts w:cs="Times New Roman"/>
          <w:lang w:val="en-US"/>
        </w:rPr>
        <w:t>, p.278-279</w:t>
      </w:r>
      <w:r w:rsidR="00780BFA" w:rsidRPr="00780BFA">
        <w:rPr>
          <w:rFonts w:cs="Times New Roman"/>
          <w:lang w:val="en-US"/>
        </w:rPr>
        <w:t>)</w:t>
      </w:r>
      <w:r w:rsidR="00780BFA">
        <w:rPr>
          <w:rFonts w:eastAsiaTheme="minorEastAsia"/>
          <w:lang w:val="en-US"/>
        </w:rPr>
        <w:fldChar w:fldCharType="end"/>
      </w:r>
      <w:r w:rsidR="00BD10F6">
        <w:rPr>
          <w:rFonts w:eastAsiaTheme="minorEastAsia"/>
          <w:lang w:val="en-US"/>
        </w:rPr>
        <w:t>.</w:t>
      </w:r>
      <w:r w:rsidR="008E45B5">
        <w:rPr>
          <w:rFonts w:eastAsiaTheme="minorEastAsia"/>
          <w:lang w:val="en-US"/>
        </w:rPr>
        <w:t xml:space="preserve"> Both repair mechanisms </w:t>
      </w:r>
      <w:r w:rsidR="00BD10F6">
        <w:rPr>
          <w:rFonts w:eastAsiaTheme="minorEastAsia"/>
          <w:lang w:val="en-US"/>
        </w:rPr>
        <w:t xml:space="preserve">are illustrated in </w:t>
      </w:r>
      <w:r w:rsidR="00BD10F6">
        <w:rPr>
          <w:rFonts w:eastAsiaTheme="minorEastAsia"/>
          <w:lang w:val="en-US"/>
        </w:rPr>
        <w:fldChar w:fldCharType="begin"/>
      </w:r>
      <w:r w:rsidR="00BD10F6">
        <w:rPr>
          <w:rFonts w:eastAsiaTheme="minorEastAsia"/>
          <w:lang w:val="en-US"/>
        </w:rPr>
        <w:instrText xml:space="preserve"> REF _Ref97896486 \h </w:instrText>
      </w:r>
      <w:r w:rsidR="00BD10F6">
        <w:rPr>
          <w:rFonts w:eastAsiaTheme="minorEastAsia"/>
          <w:lang w:val="en-US"/>
        </w:rPr>
      </w:r>
      <w:r w:rsidR="00BD10F6">
        <w:rPr>
          <w:rFonts w:eastAsiaTheme="minorEastAsia"/>
          <w:lang w:val="en-US"/>
        </w:rPr>
        <w:fldChar w:fldCharType="separate"/>
      </w:r>
      <w:r w:rsidR="000E19EF" w:rsidRPr="00F616B5">
        <w:rPr>
          <w:lang w:val="en-US"/>
        </w:rPr>
        <w:t xml:space="preserve">Figure </w:t>
      </w:r>
      <w:r w:rsidR="000E19EF">
        <w:rPr>
          <w:noProof/>
          <w:lang w:val="en-US"/>
        </w:rPr>
        <w:t>1</w:t>
      </w:r>
      <w:r w:rsidR="000E19EF">
        <w:rPr>
          <w:lang w:val="en-US"/>
        </w:rPr>
        <w:noBreakHyphen/>
      </w:r>
      <w:r w:rsidR="000E19EF">
        <w:rPr>
          <w:noProof/>
          <w:lang w:val="en-US"/>
        </w:rPr>
        <w:t>21</w:t>
      </w:r>
      <w:r w:rsidR="00BD10F6">
        <w:rPr>
          <w:rFonts w:eastAsiaTheme="minorEastAsia"/>
          <w:lang w:val="en-US"/>
        </w:rPr>
        <w:fldChar w:fldCharType="end"/>
      </w:r>
      <w:r w:rsidR="00BD10F6">
        <w:rPr>
          <w:rFonts w:eastAsiaTheme="minorEastAsia"/>
          <w:lang w:val="en-US"/>
        </w:rPr>
        <w:t xml:space="preserve"> </w:t>
      </w:r>
      <w:r w:rsidR="00EE0630">
        <w:rPr>
          <w:rFonts w:eastAsiaTheme="minorEastAsia"/>
          <w:lang w:val="en-US"/>
        </w:rPr>
        <w:t>.</w:t>
      </w:r>
      <w:r w:rsidR="00B77547">
        <w:rPr>
          <w:rFonts w:eastAsiaTheme="minorEastAsia"/>
          <w:lang w:val="en-US"/>
        </w:rPr>
        <w:t xml:space="preserve"> Compared to NHEJ, HR is less efficient, but</w:t>
      </w:r>
      <w:r w:rsidR="008E693F">
        <w:rPr>
          <w:rFonts w:eastAsiaTheme="minorEastAsia"/>
          <w:lang w:val="en-US"/>
        </w:rPr>
        <w:t xml:space="preserve"> </w:t>
      </w:r>
      <w:r w:rsidR="00B77547">
        <w:rPr>
          <w:rFonts w:eastAsiaTheme="minorEastAsia"/>
          <w:lang w:val="en-US"/>
        </w:rPr>
        <w:t>n</w:t>
      </w:r>
      <w:r w:rsidR="006C3B03">
        <w:rPr>
          <w:rFonts w:eastAsiaTheme="minorEastAsia"/>
          <w:lang w:val="en-US"/>
        </w:rPr>
        <w:t>o DNA is</w:t>
      </w:r>
      <w:r w:rsidR="008D352F">
        <w:rPr>
          <w:rFonts w:eastAsiaTheme="minorEastAsia"/>
          <w:lang w:val="en-US"/>
        </w:rPr>
        <w:t xml:space="preserve"> lost during HR</w:t>
      </w:r>
      <w:r w:rsidR="006057A8">
        <w:rPr>
          <w:rFonts w:eastAsiaTheme="minorEastAsia"/>
          <w:lang w:val="en-US"/>
        </w:rPr>
        <w:t xml:space="preserve"> (see </w:t>
      </w:r>
      <w:r w:rsidR="006057A8">
        <w:rPr>
          <w:rFonts w:eastAsiaTheme="minorEastAsia"/>
          <w:lang w:val="en-US"/>
        </w:rPr>
        <w:fldChar w:fldCharType="begin"/>
      </w:r>
      <w:r w:rsidR="006057A8">
        <w:rPr>
          <w:rFonts w:eastAsiaTheme="minorEastAsia"/>
          <w:lang w:val="en-US"/>
        </w:rPr>
        <w:instrText xml:space="preserve"> REF _Ref97896486 \h </w:instrText>
      </w:r>
      <w:r w:rsidR="00CB30D7">
        <w:rPr>
          <w:rFonts w:eastAsiaTheme="minorEastAsia"/>
          <w:lang w:val="en-US"/>
        </w:rPr>
        <w:instrText xml:space="preserve"> \* MERGEFORMAT </w:instrText>
      </w:r>
      <w:r w:rsidR="006057A8">
        <w:rPr>
          <w:rFonts w:eastAsiaTheme="minorEastAsia"/>
          <w:lang w:val="en-US"/>
        </w:rPr>
      </w:r>
      <w:r w:rsidR="006057A8">
        <w:rPr>
          <w:rFonts w:eastAsiaTheme="minorEastAsia"/>
          <w:lang w:val="en-US"/>
        </w:rPr>
        <w:fldChar w:fldCharType="separate"/>
      </w:r>
      <w:r w:rsidR="000E19EF" w:rsidRPr="00F616B5">
        <w:rPr>
          <w:lang w:val="en-US"/>
        </w:rPr>
        <w:t xml:space="preserve">Figure </w:t>
      </w:r>
      <w:r w:rsidR="000E19EF">
        <w:rPr>
          <w:noProof/>
          <w:lang w:val="en-US"/>
        </w:rPr>
        <w:t>1</w:t>
      </w:r>
      <w:r w:rsidR="000E19EF">
        <w:rPr>
          <w:noProof/>
          <w:lang w:val="en-US"/>
        </w:rPr>
        <w:noBreakHyphen/>
        <w:t>21</w:t>
      </w:r>
      <w:r w:rsidR="006057A8">
        <w:rPr>
          <w:rFonts w:eastAsiaTheme="minorEastAsia"/>
          <w:lang w:val="en-US"/>
        </w:rPr>
        <w:fldChar w:fldCharType="end"/>
      </w:r>
      <w:r w:rsidR="006057A8">
        <w:rPr>
          <w:rFonts w:eastAsiaTheme="minorEastAsia"/>
          <w:lang w:val="en-US"/>
        </w:rPr>
        <w:t>)</w:t>
      </w:r>
      <w:r w:rsidR="00B9261C">
        <w:rPr>
          <w:rFonts w:eastAsiaTheme="minorEastAsia"/>
          <w:lang w:val="en-US"/>
        </w:rPr>
        <w:t xml:space="preserve"> and DNA is accurately res</w:t>
      </w:r>
      <w:r w:rsidR="0009031B">
        <w:rPr>
          <w:rFonts w:eastAsiaTheme="minorEastAsia"/>
          <w:lang w:val="en-US"/>
        </w:rPr>
        <w:t>to</w:t>
      </w:r>
      <w:r w:rsidR="00B9261C">
        <w:rPr>
          <w:rFonts w:eastAsiaTheme="minorEastAsia"/>
          <w:lang w:val="en-US"/>
        </w:rPr>
        <w:t>r</w:t>
      </w:r>
      <w:r w:rsidR="0009031B">
        <w:rPr>
          <w:rFonts w:eastAsiaTheme="minorEastAsia"/>
          <w:lang w:val="en-US"/>
        </w:rPr>
        <w:t>e</w:t>
      </w:r>
      <w:r w:rsidR="00B9261C">
        <w:rPr>
          <w:rFonts w:eastAsiaTheme="minorEastAsia"/>
          <w:lang w:val="en-US"/>
        </w:rPr>
        <w:t>d</w:t>
      </w:r>
      <w:r w:rsidR="00E42CE7">
        <w:rPr>
          <w:rFonts w:eastAsiaTheme="minorEastAsia"/>
          <w:lang w:val="en-US"/>
        </w:rPr>
        <w:t xml:space="preserve"> </w:t>
      </w:r>
      <w:r w:rsidR="00872378">
        <w:rPr>
          <w:rFonts w:eastAsiaTheme="minorEastAsia"/>
          <w:lang w:val="en-US"/>
        </w:rPr>
        <w:fldChar w:fldCharType="begin"/>
      </w:r>
      <w:r w:rsidR="00927ED2">
        <w:rPr>
          <w:rFonts w:eastAsiaTheme="minorEastAsia"/>
          <w:lang w:val="en-US"/>
        </w:rPr>
        <w:instrText xml:space="preserve"> ADDIN ZOTERO_ITEM CSL_CITATION {"citationID":"AebmhpfG","properties":{"formattedCitation":"(Z. Mao et al., 2008)","plainCitation":"(Z. Mao et al., 2008)","noteIndex":0},"citationItems":[{"id":324,"uris":["http://zotero.org/users/9228513/items/FBEKSBWW"],"itemData":{"id":324,"type":"article-journal","abstract":"The two major pathways for repair of DNA double-strand breaks (DSBs) are homologous recombination (HR) and nonhomologous end joining (NHEJ). HR leads to accurate repair, while NHEJ is intrinsically mutagenic. To understand human somatic mutation it is essential to know the relationship between these pathways in human cells. Here we provide a comparison of the kinetics and relative contributions of HR and NHEJ in normal human cells. We used chromosomally integrated fluorescent reporter substrates for real-time in vivo monitoring of the NHEJ and HR. By examining multiple integrated clones we show that the efficiency of NHEJ and HR is strongly influenced by chromosomal location. Furthermore, we show that NHEJ of compatible ends (NHEJ-C) and NHEJ of incompatible ends (NHEJ-I) are fast processes, which can be completed in approximately 30 min, while HR is much slower and takes 7h or longer to complete. In actively cycling cells NHEJ-C is twice as efficient as NHEJ-I, and NHEJ-I is three times more efficient than HR. Our results suggest that NHEJ is a faster and more efficient DSB repair pathway than HR.","container-title":"DNA repair","DOI":"10.1016/j.dnarep.2008.06.018","ISSN":"1568-7864","issue":"10","journalAbbreviation":"DNA Repair (Amst)","note":"PMID: 18675941\nPMCID: PMC2695993","page":"1765-1771","source":"PubMed Central","title":"Comparison of nonhomologous end joining and homologous recombination in human cells","volume":"7","author":[{"family":"Mao","given":"Zhiyong"},{"family":"Bozzella","given":"Michael"},{"family":"Seluanov","given":"Andrei"},{"family":"Gorbunova","given":"Vera"}],"issued":{"date-parts":[["2008",10,1]]}}}],"schema":"https://github.com/citation-style-language/schema/raw/master/csl-citation.json"} </w:instrText>
      </w:r>
      <w:r w:rsidR="00872378">
        <w:rPr>
          <w:rFonts w:eastAsiaTheme="minorEastAsia"/>
          <w:lang w:val="en-US"/>
        </w:rPr>
        <w:fldChar w:fldCharType="separate"/>
      </w:r>
      <w:r w:rsidR="00927ED2" w:rsidRPr="008623D9">
        <w:rPr>
          <w:rFonts w:cs="Times New Roman"/>
          <w:lang w:val="en-US"/>
        </w:rPr>
        <w:t>(Z. Mao et al., 2008)</w:t>
      </w:r>
      <w:r w:rsidR="00872378">
        <w:rPr>
          <w:rFonts w:eastAsiaTheme="minorEastAsia"/>
          <w:lang w:val="en-US"/>
        </w:rPr>
        <w:fldChar w:fldCharType="end"/>
      </w:r>
      <w:r w:rsidR="006057A8">
        <w:rPr>
          <w:rFonts w:eastAsiaTheme="minorEastAsia"/>
          <w:lang w:val="en-US"/>
        </w:rPr>
        <w:t>.</w:t>
      </w:r>
      <w:r w:rsidR="00B77547">
        <w:rPr>
          <w:rFonts w:eastAsiaTheme="minorEastAsia"/>
          <w:lang w:val="en-US"/>
        </w:rPr>
        <w:t xml:space="preserve"> </w:t>
      </w:r>
      <w:r w:rsidR="00780B30">
        <w:rPr>
          <w:rFonts w:eastAsiaTheme="minorEastAsia"/>
          <w:lang w:val="en-US"/>
        </w:rPr>
        <w:t xml:space="preserve">This underlines the importance of the G2 checkpoint. </w:t>
      </w:r>
      <w:r w:rsidR="00D835E8">
        <w:rPr>
          <w:rFonts w:eastAsiaTheme="minorEastAsia"/>
          <w:lang w:val="en-US"/>
        </w:rPr>
        <w:br/>
      </w:r>
      <w:r w:rsidR="00D835E8">
        <w:rPr>
          <w:rFonts w:eastAsiaTheme="minorEastAsia"/>
          <w:lang w:val="en-US"/>
        </w:rPr>
        <w:br/>
      </w:r>
    </w:p>
    <w:p w14:paraId="036C5899" w14:textId="77777777" w:rsidR="00D15864" w:rsidRDefault="00D15864" w:rsidP="00CB30D7">
      <w:pPr>
        <w:spacing w:line="360" w:lineRule="auto"/>
        <w:rPr>
          <w:rFonts w:eastAsiaTheme="minorEastAsia"/>
          <w:lang w:val="en-US"/>
        </w:rPr>
      </w:pPr>
    </w:p>
    <w:p w14:paraId="6C2D2A17" w14:textId="77777777" w:rsidR="00F616B5" w:rsidRPr="0020219A" w:rsidRDefault="00F616B5" w:rsidP="00CB30D7">
      <w:pPr>
        <w:keepNext/>
        <w:spacing w:line="360" w:lineRule="auto"/>
        <w:rPr>
          <w:lang w:val="en-US"/>
        </w:rPr>
      </w:pPr>
      <w:r w:rsidRPr="00F616B5">
        <w:rPr>
          <w:noProof/>
        </w:rPr>
        <w:lastRenderedPageBreak/>
        <w:drawing>
          <wp:inline distT="0" distB="0" distL="0" distR="0" wp14:anchorId="4EA8C0C0" wp14:editId="3AF75D7E">
            <wp:extent cx="5474970" cy="3607129"/>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3"/>
                    <a:srcRect l="6189" t="3624" r="1672" b="2442"/>
                    <a:stretch/>
                  </pic:blipFill>
                  <pic:spPr bwMode="auto">
                    <a:xfrm>
                      <a:off x="0" y="0"/>
                      <a:ext cx="5476388" cy="3608063"/>
                    </a:xfrm>
                    <a:prstGeom prst="rect">
                      <a:avLst/>
                    </a:prstGeom>
                    <a:ln>
                      <a:noFill/>
                    </a:ln>
                    <a:extLst>
                      <a:ext uri="{53640926-AAD7-44D8-BBD7-CCE9431645EC}">
                        <a14:shadowObscured xmlns:a14="http://schemas.microsoft.com/office/drawing/2010/main"/>
                      </a:ext>
                    </a:extLst>
                  </pic:spPr>
                </pic:pic>
              </a:graphicData>
            </a:graphic>
          </wp:inline>
        </w:drawing>
      </w:r>
    </w:p>
    <w:p w14:paraId="39769B8F" w14:textId="1B2ED7D4" w:rsidR="005626DC" w:rsidRDefault="00F616B5" w:rsidP="00CB30D7">
      <w:pPr>
        <w:pStyle w:val="Caption"/>
        <w:spacing w:line="360" w:lineRule="auto"/>
        <w:rPr>
          <w:lang w:val="en-US"/>
        </w:rPr>
      </w:pPr>
      <w:bookmarkStart w:id="101" w:name="_Ref97896486"/>
      <w:r w:rsidRPr="00F616B5">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21</w:t>
      </w:r>
      <w:r w:rsidR="00882ED2">
        <w:rPr>
          <w:lang w:val="en-US"/>
        </w:rPr>
        <w:fldChar w:fldCharType="end"/>
      </w:r>
      <w:bookmarkEnd w:id="101"/>
      <w:r w:rsidRPr="00F616B5">
        <w:rPr>
          <w:lang w:val="en-US"/>
        </w:rPr>
        <w:t xml:space="preserve">.  </w:t>
      </w:r>
      <w:r>
        <w:rPr>
          <w:lang w:val="en-US"/>
        </w:rPr>
        <w:t xml:space="preserve">(A) </w:t>
      </w:r>
      <w:r w:rsidRPr="0067756C">
        <w:rPr>
          <w:lang w:val="en-US"/>
        </w:rPr>
        <w:t>Nonhomologous end-joining</w:t>
      </w:r>
      <w:r>
        <w:rPr>
          <w:lang w:val="en-US"/>
        </w:rPr>
        <w:t xml:space="preserve"> is DNA repair happening in the G1-phase of the cell cycle, before DNA is replicated. The strands are connected, but the nucleotides that existed</w:t>
      </w:r>
      <w:r w:rsidR="008A443F">
        <w:rPr>
          <w:lang w:val="en-US"/>
        </w:rPr>
        <w:t xml:space="preserve"> </w:t>
      </w:r>
      <w:r>
        <w:rPr>
          <w:lang w:val="en-US"/>
        </w:rPr>
        <w:t>on the strand</w:t>
      </w:r>
      <w:r w:rsidR="008A443F">
        <w:rPr>
          <w:lang w:val="en-US"/>
        </w:rPr>
        <w:t xml:space="preserve"> before</w:t>
      </w:r>
      <w:r w:rsidR="00022F2E">
        <w:rPr>
          <w:lang w:val="en-US"/>
        </w:rPr>
        <w:t xml:space="preserve"> </w:t>
      </w:r>
      <w:r w:rsidR="008A443F">
        <w:rPr>
          <w:lang w:val="en-US"/>
        </w:rPr>
        <w:t xml:space="preserve">damaged </w:t>
      </w:r>
      <w:r w:rsidR="00022F2E">
        <w:rPr>
          <w:lang w:val="en-US"/>
        </w:rPr>
        <w:t>occurred,</w:t>
      </w:r>
      <w:r>
        <w:rPr>
          <w:lang w:val="en-US"/>
        </w:rPr>
        <w:t xml:space="preserve"> are gone</w:t>
      </w:r>
      <w:r w:rsidR="00B4343C">
        <w:rPr>
          <w:lang w:val="en-US"/>
        </w:rPr>
        <w:t xml:space="preserve">. </w:t>
      </w:r>
      <w:r w:rsidR="00321074">
        <w:rPr>
          <w:lang w:val="en-US"/>
        </w:rPr>
        <w:t>(B) Homologous Re</w:t>
      </w:r>
      <w:r w:rsidR="00037FA3">
        <w:rPr>
          <w:lang w:val="en-US"/>
        </w:rPr>
        <w:t xml:space="preserve">combination </w:t>
      </w:r>
      <w:r w:rsidR="000B4A1C">
        <w:rPr>
          <w:lang w:val="en-US"/>
        </w:rPr>
        <w:t xml:space="preserve">during late G2/S phase where </w:t>
      </w:r>
      <w:r w:rsidR="002A5111">
        <w:rPr>
          <w:lang w:val="en-US"/>
        </w:rPr>
        <w:t>sister chromatid is available after DNA replication</w:t>
      </w:r>
      <w:r>
        <w:rPr>
          <w:lang w:val="en-US"/>
        </w:rPr>
        <w:t xml:space="preserve"> </w:t>
      </w:r>
      <w:r w:rsidR="00022F2E">
        <w:rPr>
          <w:lang w:val="en-US"/>
        </w:rPr>
        <w:t xml:space="preserve">and </w:t>
      </w:r>
      <w:r w:rsidR="00563B6B">
        <w:rPr>
          <w:lang w:val="en-US"/>
        </w:rPr>
        <w:t xml:space="preserve">completely restores the broken DNA </w:t>
      </w:r>
      <w:r>
        <w:rPr>
          <w:lang w:val="en-US"/>
        </w:rPr>
        <w:fldChar w:fldCharType="begin"/>
      </w:r>
      <w:r w:rsidR="003F507D">
        <w:rPr>
          <w:lang w:val="en-US"/>
        </w:rPr>
        <w:instrText xml:space="preserve"> ADDIN ZOTERO_ITEM CSL_CITATION {"citationID":"yzOyfXnz","properties":{"formattedCitation":"(Alberts et al., 2014)","plainCitation":"(Alberts et al., 2014)","dontUpdate":true,"noteIndex":0},"citationItems":[{"id":110,"uris":["http://zotero.org/users/9228513/items/85CQHIFX"],"itemData":{"id":110,"type":"book","abstract":"ExcerptMolecular Biology of the Cell is the classic in-depth text reference in cell biology. By extracting fundamental concepts and meaning from this enormous and ever-growing field, the authors tell the story of cell biology, and create a coherent framework through which non-expert readers may approach the subject. Written in clear and concise language, and illustrated with original drawings, the book is enjoyable to read, and provides a sense of the excitement of modern biology. Molecular Biology of the Cell not only sets forth the current understanding of cell biology (updated as of Fall 2001), but also explores the intriguing implications and possibilities of that which remains unknown.","edition":"6th","ISBN":"978-0-8153-3218-3","language":"English","publisher":"Garland Science","source":"PubMed","title":"Molecular Biology of the Cell","author":[{"family":"Alberts","given":"Bruce"},{"family":"Johnson","given":"Alexander"},{"family":"Lewis","given":"Julian"},{"family":"Raff","given":"Martin"},{"family":"Roberts","given":"Keith"},{"family":"Walter","given":"Peter"}],"issued":{"date-parts":[["2014"]]}}}],"schema":"https://github.com/citation-style-language/schema/raw/master/csl-citation.json"} </w:instrText>
      </w:r>
      <w:r>
        <w:rPr>
          <w:lang w:val="en-US"/>
        </w:rPr>
        <w:fldChar w:fldCharType="separate"/>
      </w:r>
      <w:r w:rsidRPr="008F6E44">
        <w:rPr>
          <w:rFonts w:cs="Times New Roman"/>
          <w:lang w:val="en-US"/>
        </w:rPr>
        <w:t>(Alberts et al., 2014</w:t>
      </w:r>
      <w:r>
        <w:rPr>
          <w:rFonts w:cs="Times New Roman"/>
          <w:lang w:val="en-US"/>
        </w:rPr>
        <w:t>, p.275</w:t>
      </w:r>
      <w:r w:rsidRPr="008F6E44">
        <w:rPr>
          <w:rFonts w:cs="Times New Roman"/>
          <w:lang w:val="en-US"/>
        </w:rPr>
        <w:t>)</w:t>
      </w:r>
      <w:r>
        <w:rPr>
          <w:lang w:val="en-US"/>
        </w:rPr>
        <w:fldChar w:fldCharType="end"/>
      </w:r>
      <w:r>
        <w:rPr>
          <w:lang w:val="en-US"/>
        </w:rPr>
        <w:t>.</w:t>
      </w:r>
    </w:p>
    <w:p w14:paraId="0011B403" w14:textId="3A0937E5" w:rsidR="003F76AF" w:rsidRPr="00C40F97" w:rsidRDefault="003F76AF" w:rsidP="00DD4D58">
      <w:pPr>
        <w:spacing w:line="360" w:lineRule="auto"/>
        <w:rPr>
          <w:rFonts w:eastAsiaTheme="minorEastAsia"/>
          <w:lang w:val="en-US"/>
        </w:rPr>
      </w:pPr>
      <w:r>
        <w:rPr>
          <w:rFonts w:eastAsiaTheme="minorEastAsia"/>
          <w:lang w:val="en-US"/>
        </w:rPr>
        <w:t>Failure of repairing DNA damage might result in severe consequences. An unbound base caused by a DSB easily forms new hydrogen bonds with unbound bases elsewhere on the strand where a DSB has occurred</w:t>
      </w:r>
      <w:r w:rsidR="00694B01">
        <w:rPr>
          <w:rFonts w:eastAsiaTheme="minorEastAsia"/>
          <w:lang w:val="en-US"/>
        </w:rPr>
        <w:t xml:space="preserve"> </w:t>
      </w:r>
      <w:r w:rsidR="00694B01">
        <w:rPr>
          <w:rFonts w:eastAsiaTheme="minorEastAsia"/>
          <w:lang w:val="en-US"/>
        </w:rPr>
        <w:fldChar w:fldCharType="begin"/>
      </w:r>
      <w:r w:rsidR="004850B3">
        <w:rPr>
          <w:rFonts w:eastAsiaTheme="minorEastAsia"/>
          <w:lang w:val="en-US"/>
        </w:rPr>
        <w:instrText xml:space="preserve"> ADDIN ZOTERO_ITEM CSL_CITATION {"citationID":"Qcu9KFPh","properties":{"formattedCitation":"(Hall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694B01">
        <w:rPr>
          <w:rFonts w:eastAsiaTheme="minorEastAsia"/>
          <w:lang w:val="en-US"/>
        </w:rPr>
        <w:fldChar w:fldCharType="separate"/>
      </w:r>
      <w:r w:rsidR="00694B01" w:rsidRPr="00932E28">
        <w:rPr>
          <w:rFonts w:cs="Times New Roman"/>
          <w:lang w:val="en-US"/>
        </w:rPr>
        <w:t>(Hall &amp; Giaccia, 2012</w:t>
      </w:r>
      <w:r w:rsidR="00932E28">
        <w:rPr>
          <w:rFonts w:cs="Times New Roman"/>
          <w:lang w:val="en-US"/>
        </w:rPr>
        <w:t>, p.25</w:t>
      </w:r>
      <w:r w:rsidR="00694B01" w:rsidRPr="00932E28">
        <w:rPr>
          <w:rFonts w:cs="Times New Roman"/>
          <w:lang w:val="en-US"/>
        </w:rPr>
        <w:t>)</w:t>
      </w:r>
      <w:r w:rsidR="00694B01">
        <w:rPr>
          <w:rFonts w:eastAsiaTheme="minorEastAsia"/>
          <w:lang w:val="en-US"/>
        </w:rPr>
        <w:fldChar w:fldCharType="end"/>
      </w:r>
      <w:r>
        <w:rPr>
          <w:rFonts w:eastAsiaTheme="minorEastAsia"/>
          <w:lang w:val="en-US"/>
        </w:rPr>
        <w:t xml:space="preserve">. If enough DSB’s are </w:t>
      </w:r>
      <w:r w:rsidR="00672866">
        <w:rPr>
          <w:rFonts w:eastAsiaTheme="minorEastAsia"/>
          <w:lang w:val="en-US"/>
        </w:rPr>
        <w:t>left unrepaired</w:t>
      </w:r>
      <w:r>
        <w:rPr>
          <w:rFonts w:eastAsiaTheme="minorEastAsia"/>
          <w:lang w:val="en-US"/>
        </w:rPr>
        <w:t>,</w:t>
      </w:r>
      <w:r w:rsidR="00C40F97">
        <w:rPr>
          <w:rFonts w:eastAsiaTheme="minorEastAsia"/>
          <w:lang w:val="en-US"/>
        </w:rPr>
        <w:t xml:space="preserve"> or</w:t>
      </w:r>
      <w:r w:rsidR="00DC5F8A">
        <w:rPr>
          <w:rFonts w:eastAsiaTheme="minorEastAsia"/>
          <w:lang w:val="en-US"/>
        </w:rPr>
        <w:t xml:space="preserve"> the cell isn’t arrested or the damage occur </w:t>
      </w:r>
      <w:r w:rsidR="00C40F97">
        <w:rPr>
          <w:rFonts w:eastAsiaTheme="minorEastAsia"/>
          <w:lang w:val="en-US"/>
        </w:rPr>
        <w:t>late in the cell cycle,</w:t>
      </w:r>
      <w:r>
        <w:rPr>
          <w:rFonts w:eastAsiaTheme="minorEastAsia"/>
          <w:lang w:val="en-US"/>
        </w:rPr>
        <w:t xml:space="preserve"> they can cause severe abnormalities known as chromosomal aberrations </w:t>
      </w:r>
      <w:r>
        <w:rPr>
          <w:rFonts w:eastAsiaTheme="minorEastAsia"/>
          <w:lang w:val="en-US"/>
        </w:rPr>
        <w:fldChar w:fldCharType="begin"/>
      </w:r>
      <w:r w:rsidR="00BF6570">
        <w:rPr>
          <w:rFonts w:eastAsiaTheme="minorEastAsia"/>
          <w:lang w:val="en-US"/>
        </w:rPr>
        <w:instrText xml:space="preserve"> ADDIN ZOTERO_ITEM CSL_CITATION {"citationID":"ctiwUPiT","properties":{"formattedCitation":"(Grote &amp; Revell, 1972)","plainCitation":"(Grote &amp; Revell, 1972)","noteIndex":0},"citationItems":[{"id":327,"uris":["http://zotero.org/users/9228513/items/Q8W5QJP5"],"itemData":{"id":327,"type":"article-journal","abstract":"The U.S. Department of Energy's Office of Scientific and Technical Information","container-title":"Curr. Top. Radiat. Res. Quart. 7: No. 3, 303-9(Jun 1972).","language":"English","note":"Institution: Originating Research Org. not identified","source":"www.osti.gov","title":"CORRELATION OF CHROMOSOME DAMAGE AND COLONY-FORMING ABILITY IN SYRIAN HAMSTER CELLS IN CULTURE IRRADIATED IN G.","URL":"https://www.osti.gov/biblio/4599614","author":[{"family":"Grote","given":"S. J."},{"family":"Revell","given":"S. H."}],"accessed":{"date-parts":[["2022",3,30]]},"issued":{"date-parts":[["1972",1,1]]}}}],"schema":"https://github.com/citation-style-language/schema/raw/master/csl-citation.json"} </w:instrText>
      </w:r>
      <w:r>
        <w:rPr>
          <w:rFonts w:eastAsiaTheme="minorEastAsia"/>
          <w:lang w:val="en-US"/>
        </w:rPr>
        <w:fldChar w:fldCharType="separate"/>
      </w:r>
      <w:r w:rsidR="00BF6570" w:rsidRPr="00543343">
        <w:rPr>
          <w:rFonts w:cs="Times New Roman"/>
          <w:lang w:val="en-US"/>
        </w:rPr>
        <w:t>(Grote &amp; Revell, 1972)</w:t>
      </w:r>
      <w:r>
        <w:rPr>
          <w:rFonts w:eastAsiaTheme="minorEastAsia"/>
          <w:lang w:val="en-US"/>
        </w:rPr>
        <w:fldChar w:fldCharType="end"/>
      </w:r>
      <w:r>
        <w:rPr>
          <w:rFonts w:eastAsiaTheme="minorEastAsia"/>
          <w:lang w:val="en-US"/>
        </w:rPr>
        <w:t xml:space="preserve">. Lethal chromosomal </w:t>
      </w:r>
      <w:r w:rsidR="008A3BFD">
        <w:rPr>
          <w:rFonts w:eastAsiaTheme="minorEastAsia"/>
          <w:lang w:val="en-US"/>
        </w:rPr>
        <w:t xml:space="preserve">aberrations result in chromosomes that are connected by more than the centromere. </w:t>
      </w:r>
      <w:r w:rsidR="00773DBB">
        <w:rPr>
          <w:rFonts w:eastAsiaTheme="minorEastAsia"/>
          <w:lang w:val="en-US"/>
        </w:rPr>
        <w:t xml:space="preserve">This leads to chromosomes not being fully separated during </w:t>
      </w:r>
      <w:r w:rsidR="00E42042">
        <w:rPr>
          <w:rFonts w:eastAsiaTheme="minorEastAsia"/>
          <w:lang w:val="en-US"/>
        </w:rPr>
        <w:t>mitosis</w:t>
      </w:r>
      <w:r w:rsidR="00773DBB">
        <w:rPr>
          <w:rFonts w:eastAsiaTheme="minorEastAsia"/>
          <w:lang w:val="en-US"/>
        </w:rPr>
        <w:t xml:space="preserve"> </w:t>
      </w:r>
      <w:r w:rsidR="004B38A2">
        <w:rPr>
          <w:rFonts w:eastAsiaTheme="minorEastAsia"/>
          <w:lang w:val="en-US"/>
        </w:rPr>
        <w:t>causing mitotic cell death</w:t>
      </w:r>
      <w:r w:rsidR="00B6427F">
        <w:rPr>
          <w:rFonts w:eastAsiaTheme="minorEastAsia"/>
          <w:lang w:val="en-US"/>
        </w:rPr>
        <w:t xml:space="preserve"> </w:t>
      </w:r>
      <w:r w:rsidR="00B6427F">
        <w:rPr>
          <w:rFonts w:eastAsiaTheme="minorEastAsia"/>
          <w:lang w:val="en-US"/>
        </w:rPr>
        <w:fldChar w:fldCharType="begin"/>
      </w:r>
      <w:r w:rsidR="004850B3">
        <w:rPr>
          <w:rFonts w:eastAsiaTheme="minorEastAsia"/>
          <w:lang w:val="en-US"/>
        </w:rPr>
        <w:instrText xml:space="preserve"> ADDIN ZOTERO_ITEM CSL_CITATION {"citationID":"6A8tabRG","properties":{"formattedCitation":"(Hall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6427F">
        <w:rPr>
          <w:rFonts w:eastAsiaTheme="minorEastAsia"/>
          <w:lang w:val="en-US"/>
        </w:rPr>
        <w:fldChar w:fldCharType="separate"/>
      </w:r>
      <w:r w:rsidR="00B6427F" w:rsidRPr="00C8280B">
        <w:rPr>
          <w:rFonts w:cs="Times New Roman"/>
          <w:lang w:val="en-US"/>
        </w:rPr>
        <w:t>(Hall &amp; Giaccia, 2012</w:t>
      </w:r>
      <w:r w:rsidR="00C8280B">
        <w:rPr>
          <w:rFonts w:cs="Times New Roman"/>
          <w:lang w:val="en-US"/>
        </w:rPr>
        <w:t>, p.26</w:t>
      </w:r>
      <w:r w:rsidR="00B6427F" w:rsidRPr="00C8280B">
        <w:rPr>
          <w:rFonts w:cs="Times New Roman"/>
          <w:lang w:val="en-US"/>
        </w:rPr>
        <w:t>)</w:t>
      </w:r>
      <w:r w:rsidR="00B6427F">
        <w:rPr>
          <w:rFonts w:eastAsiaTheme="minorEastAsia"/>
          <w:lang w:val="en-US"/>
        </w:rPr>
        <w:fldChar w:fldCharType="end"/>
      </w:r>
      <w:r w:rsidR="004B38A2">
        <w:rPr>
          <w:rFonts w:eastAsiaTheme="minorEastAsia"/>
          <w:lang w:val="en-US"/>
        </w:rPr>
        <w:t xml:space="preserve">. </w:t>
      </w:r>
      <w:r>
        <w:rPr>
          <w:rFonts w:eastAsiaTheme="minorEastAsia"/>
          <w:lang w:val="en-US"/>
        </w:rPr>
        <w:t xml:space="preserve">Worse is non-lethal chromosomal aberrations. Examples are symmetrical translocation and small deletions. </w:t>
      </w:r>
      <w:r w:rsidR="002D2586">
        <w:rPr>
          <w:lang w:val="en-US"/>
        </w:rPr>
        <w:t xml:space="preserve">Translocation is when </w:t>
      </w:r>
      <w:r w:rsidR="00EE0013">
        <w:rPr>
          <w:lang w:val="en-US"/>
        </w:rPr>
        <w:t xml:space="preserve">a </w:t>
      </w:r>
      <w:r w:rsidR="0051155D">
        <w:rPr>
          <w:lang w:val="en-US"/>
        </w:rPr>
        <w:t xml:space="preserve">piece of chromosomes breaks and reattach </w:t>
      </w:r>
      <w:r w:rsidR="00BE0B71">
        <w:rPr>
          <w:lang w:val="en-US"/>
        </w:rPr>
        <w:t>to another chromosome</w:t>
      </w:r>
      <w:r w:rsidR="00667243">
        <w:rPr>
          <w:lang w:val="en-US"/>
        </w:rPr>
        <w:t xml:space="preserve">, while </w:t>
      </w:r>
      <w:r w:rsidR="003D2CA3">
        <w:rPr>
          <w:lang w:val="en-US"/>
        </w:rPr>
        <w:t xml:space="preserve">deletion is </w:t>
      </w:r>
      <w:r w:rsidR="00D65D26">
        <w:rPr>
          <w:lang w:val="en-US"/>
        </w:rPr>
        <w:t>removal of a piece of chromosome without re</w:t>
      </w:r>
      <w:r w:rsidR="00450CB8">
        <w:rPr>
          <w:lang w:val="en-US"/>
        </w:rPr>
        <w:t>attaching.</w:t>
      </w:r>
      <w:r w:rsidR="0002478A">
        <w:rPr>
          <w:lang w:val="en-US"/>
        </w:rPr>
        <w:t xml:space="preserve"> The</w:t>
      </w:r>
      <w:r w:rsidR="00A43A69">
        <w:rPr>
          <w:lang w:val="en-US"/>
        </w:rPr>
        <w:t xml:space="preserve">se aberrations are non-lethal because </w:t>
      </w:r>
      <w:r w:rsidR="00F60A0A">
        <w:rPr>
          <w:lang w:val="en-US"/>
        </w:rPr>
        <w:t xml:space="preserve">the chromosomes </w:t>
      </w:r>
      <w:r w:rsidR="00E95031">
        <w:rPr>
          <w:lang w:val="en-US"/>
        </w:rPr>
        <w:t>do</w:t>
      </w:r>
      <w:r w:rsidR="00DD4D58">
        <w:rPr>
          <w:lang w:val="en-US"/>
        </w:rPr>
        <w:t xml:space="preserve"> not attach</w:t>
      </w:r>
      <w:r w:rsidR="00F76C4E">
        <w:rPr>
          <w:lang w:val="en-US"/>
        </w:rPr>
        <w:t xml:space="preserve"> to each other</w:t>
      </w:r>
      <w:r w:rsidR="00DD4D58">
        <w:rPr>
          <w:lang w:val="en-US"/>
        </w:rPr>
        <w:t xml:space="preserve"> when they</w:t>
      </w:r>
      <w:r w:rsidR="006A18CF">
        <w:rPr>
          <w:lang w:val="en-US"/>
        </w:rPr>
        <w:t xml:space="preserve"> a</w:t>
      </w:r>
      <w:r w:rsidR="00DD4D58">
        <w:rPr>
          <w:lang w:val="en-US"/>
        </w:rPr>
        <w:t>re damaged</w:t>
      </w:r>
      <w:r w:rsidR="00F60A0A">
        <w:rPr>
          <w:lang w:val="en-US"/>
        </w:rPr>
        <w:t xml:space="preserve">, </w:t>
      </w:r>
      <w:r w:rsidR="00F76C4E">
        <w:rPr>
          <w:lang w:val="en-US"/>
        </w:rPr>
        <w:t>and</w:t>
      </w:r>
      <w:r w:rsidR="00F60A0A">
        <w:rPr>
          <w:lang w:val="en-US"/>
        </w:rPr>
        <w:t xml:space="preserve"> they</w:t>
      </w:r>
      <w:r w:rsidR="006A18CF">
        <w:rPr>
          <w:lang w:val="en-US"/>
        </w:rPr>
        <w:t xml:space="preserve"> a</w:t>
      </w:r>
      <w:r w:rsidR="00F60A0A">
        <w:rPr>
          <w:lang w:val="en-US"/>
        </w:rPr>
        <w:t>re able to separate successfully</w:t>
      </w:r>
      <w:r w:rsidR="00D65E36">
        <w:rPr>
          <w:lang w:val="en-US"/>
        </w:rPr>
        <w:t xml:space="preserve"> during </w:t>
      </w:r>
      <w:r w:rsidR="00F145DF">
        <w:rPr>
          <w:lang w:val="en-US"/>
        </w:rPr>
        <w:t>mitosis</w:t>
      </w:r>
      <w:r w:rsidR="00B502DB">
        <w:rPr>
          <w:lang w:val="en-US"/>
        </w:rPr>
        <w:t xml:space="preserve"> </w:t>
      </w:r>
      <w:r w:rsidR="00B502DB">
        <w:rPr>
          <w:lang w:val="en-US"/>
        </w:rPr>
        <w:fldChar w:fldCharType="begin"/>
      </w:r>
      <w:r w:rsidR="00B502DB">
        <w:rPr>
          <w:lang w:val="en-US"/>
        </w:rPr>
        <w:instrText xml:space="preserve"> ADDIN ZOTERO_ITEM CSL_CITATION {"citationID":"L0kyuHb1","properties":{"formattedCitation":"(Hall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B502DB">
        <w:rPr>
          <w:lang w:val="en-US"/>
        </w:rPr>
        <w:fldChar w:fldCharType="separate"/>
      </w:r>
      <w:r w:rsidR="00B502DB" w:rsidRPr="00E25266">
        <w:rPr>
          <w:rFonts w:cs="Times New Roman"/>
          <w:lang w:val="en-US"/>
        </w:rPr>
        <w:t xml:space="preserve">(Hall &amp; </w:t>
      </w:r>
      <w:r w:rsidR="00B502DB" w:rsidRPr="00E25266">
        <w:rPr>
          <w:rFonts w:cs="Times New Roman"/>
          <w:lang w:val="en-US"/>
        </w:rPr>
        <w:lastRenderedPageBreak/>
        <w:t>Giaccia, 2012</w:t>
      </w:r>
      <w:r w:rsidR="00B502DB">
        <w:rPr>
          <w:rFonts w:cs="Times New Roman"/>
          <w:lang w:val="en-US"/>
        </w:rPr>
        <w:t>, p.26-32</w:t>
      </w:r>
      <w:r w:rsidR="00B502DB" w:rsidRPr="00E25266">
        <w:rPr>
          <w:rFonts w:cs="Times New Roman"/>
          <w:lang w:val="en-US"/>
        </w:rPr>
        <w:t>)</w:t>
      </w:r>
      <w:r w:rsidR="00B502DB">
        <w:rPr>
          <w:lang w:val="en-US"/>
        </w:rPr>
        <w:fldChar w:fldCharType="end"/>
      </w:r>
      <w:r w:rsidR="00F60A0A">
        <w:rPr>
          <w:lang w:val="en-US"/>
        </w:rPr>
        <w:t>. But</w:t>
      </w:r>
      <w:r w:rsidR="00450CB8">
        <w:rPr>
          <w:lang w:val="en-US"/>
        </w:rPr>
        <w:t xml:space="preserve"> </w:t>
      </w:r>
      <w:r w:rsidR="00B502DB">
        <w:rPr>
          <w:lang w:val="en-US"/>
        </w:rPr>
        <w:t>the</w:t>
      </w:r>
      <w:r w:rsidR="00AC7A32">
        <w:rPr>
          <w:lang w:val="en-US"/>
        </w:rPr>
        <w:t xml:space="preserve"> damages</w:t>
      </w:r>
      <w:r w:rsidR="00CE50F8">
        <w:rPr>
          <w:lang w:val="en-US"/>
        </w:rPr>
        <w:t xml:space="preserve"> might lead to activation of oncogenes </w:t>
      </w:r>
      <w:r w:rsidR="00CE50F8">
        <w:rPr>
          <w:lang w:val="en-US"/>
        </w:rPr>
        <w:fldChar w:fldCharType="begin"/>
      </w:r>
      <w:r w:rsidR="00F34775">
        <w:rPr>
          <w:lang w:val="en-US"/>
        </w:rPr>
        <w:instrText xml:space="preserve"> ADDIN ZOTERO_ITEM CSL_CITATION {"citationID":"TtCC9VUy","properties":{"formattedCitation":"(Nambiar et al., 2008)","plainCitation":"(Nambiar et al., 2008)","noteIndex":0},"citationItems":[{"id":329,"uris":["http://zotero.org/users/9228513/items/56D57PBJ"],"itemData":{"id":329,"type":"article-journal","abstract":"Genetic alterations in DNA can lead to cancer when it is present in proto-oncogenes, tumor suppressor genes, DNA repair genes etc. Examples of such alterations include deletions, inversions and chromosomal translocations. Among these rearrangements chromosomal translocations are considered as the primary cause for many cancers including lymphoma, leukemia and some solid tumors. Chromosomal translocations in certain cases can result either in the fusion of genes or in bringing genes close to enhancer or promoter elements, hence leading to their altered expression. Moreover, chromosomal translocations are used as diagnostic markers for cancer and its therapeutics. In the first part of this review, we summarize the well-studied chromosomal translocations in cancer. Although the mechanism of formation of most of these translocations is still unclear, in the second part we discuss the recent advances in this area of research.","container-title":"Biochimica et Biophysica Acta (BBA) - Reviews on Cancer","DOI":"10.1016/j.bbcan.2008.07.005","ISSN":"0304-419X","issue":"2","journalAbbreviation":"Biochimica et Biophysica Acta (BBA) - Reviews on Cancer","language":"en","page":"139-152","source":"ScienceDirect","title":"Chromosomal translocations in cancer","volume":"1786","author":[{"family":"Nambiar","given":"Mridula"},{"family":"Kari","given":"Vijayalakshmi"},{"family":"Raghavan","given":"Sathees C."}],"issued":{"date-parts":[["2008",12,1]]}}}],"schema":"https://github.com/citation-style-language/schema/raw/master/csl-citation.json"} </w:instrText>
      </w:r>
      <w:r w:rsidR="00CE50F8">
        <w:rPr>
          <w:lang w:val="en-US"/>
        </w:rPr>
        <w:fldChar w:fldCharType="separate"/>
      </w:r>
      <w:r w:rsidR="00F34775" w:rsidRPr="00F34775">
        <w:rPr>
          <w:rFonts w:cs="Times New Roman"/>
          <w:lang w:val="en-US"/>
        </w:rPr>
        <w:t>(Nambiar et al., 2008)</w:t>
      </w:r>
      <w:r w:rsidR="00CE50F8">
        <w:rPr>
          <w:lang w:val="en-US"/>
        </w:rPr>
        <w:fldChar w:fldCharType="end"/>
      </w:r>
      <w:r w:rsidR="00CE50F8">
        <w:rPr>
          <w:lang w:val="en-US"/>
        </w:rPr>
        <w:t xml:space="preserve"> or inactivation of</w:t>
      </w:r>
      <w:r w:rsidR="00D340CA">
        <w:rPr>
          <w:lang w:val="en-US"/>
        </w:rPr>
        <w:t xml:space="preserve"> a tumor suppressor gene</w:t>
      </w:r>
      <w:r w:rsidR="00CE50F8">
        <w:rPr>
          <w:lang w:val="en-US"/>
        </w:rPr>
        <w:t xml:space="preserve"> </w:t>
      </w:r>
      <w:r w:rsidR="00D340CA">
        <w:rPr>
          <w:lang w:val="en-US"/>
        </w:rPr>
        <w:fldChar w:fldCharType="begin"/>
      </w:r>
      <w:r w:rsidR="00927ED2">
        <w:rPr>
          <w:lang w:val="en-US"/>
        </w:rPr>
        <w:instrText xml:space="preserve"> ADDIN ZOTERO_ITEM CSL_CITATION {"citationID":"RcvDo9R4","properties":{"formattedCitation":"(X. Mao et al., 2011)","plainCitation":"(X. Mao et al., 2011)","noteIndex":0},"citationItems":[{"id":203,"uris":["http://zotero.org/users/9228513/items/UTCQJQSV"],"itemData":{"id":203,"type":"article-journal","abstract":"Prostate cancer, the most common male cancer in Western countries, is commonly detected with complex chromosomal rearrangements. Following the discovery of the recurrent TMPRSS2:ETS fusions in prostate cancer and EML4:ALK in non-small-cell lung cancer, it is now accepted that fusion genes not only are the hallmark of haematological malignancies and sarcomas, but also play an important role in epithelial cell carcinogenesis. However, previous studies aiming to identify fusion genes in prostate cancer were mainly focused on expression changes and fusion transcripts. To investigate the genes recurrently affected by the chromosome breakpoints in prostate cancer, we analysed Affymetrix array 6.0 and 500K SNP microarray data from 77 prostate cancer samples. While the two genes most frequently affected by genomic breakpoints were, as expected, ERG and TMPRSS2, surprisingly more known tumour suppressor genes (TSGs) than known oncogenes were identified at recurrent chromosome breakpoints. Certain well-characterised TSGs, including p53, PTEN, BRCA1 and BRCA2 are recurrently truncated as a result of chromosome rearrangements in prostate cancer. Interestingly, many of the genes residing at recurrent breakpoint sites have not yet been implicated in prostate carcinogenesis such as HOOK3, PPP2R2A and TCBA1. We have confirmed the generally reduced expression of selected genes in clinical samples using quantitative RT-PCR analysis. Subsequently, we further investigated the genes associated with the t(4:6) translocation in LNCaP cells and reveal the genomic fusion of SNX9 and putative TSG UNC5C, which led to the reduced expression of both genes. This study reveals another common mechanism that leads to the inactivation of TSGs in prostate cancer and the identification of multiple TSGs inactivated by chromosome rearrangements will lead to new direction of research for the molecular basis of prostate carcinogenesis.","container-title":"American Journal of Cancer Research","ISSN":"2156-6976","issue":"5","journalAbbreviation":"Am J Cancer Res","note":"PMID: 21994901\nPMCID: PMC3189822","page":"604-617","source":"PubMed Central","title":"Chromosome rearrangement associated inactivation of tumour suppressor genes in prostate cancer","volume":"1","author":[{"family":"Mao","given":"Xueying"},{"family":"Boyd","given":"Lara K"},{"family":"Yáñez-Muñoz","given":"Rafael J"},{"family":"Chaplin","given":"Tracy"},{"family":"Xue","given":"Liyan"},{"family":"Lin","given":"Dongmei"},{"family":"Shan","given":"Ling"},{"family":"Berney","given":"Daniel M"},{"family":"Young","given":"Bryan D"},{"family":"Lu","given":"Yong-Jie"}],"issued":{"date-parts":[["2011",4,15]]}}}],"schema":"https://github.com/citation-style-language/schema/raw/master/csl-citation.json"} </w:instrText>
      </w:r>
      <w:r w:rsidR="00D340CA">
        <w:rPr>
          <w:lang w:val="en-US"/>
        </w:rPr>
        <w:fldChar w:fldCharType="separate"/>
      </w:r>
      <w:r w:rsidR="00927ED2" w:rsidRPr="00927ED2">
        <w:rPr>
          <w:rFonts w:cs="Times New Roman"/>
        </w:rPr>
        <w:t>(X. Mao et al., 2011)</w:t>
      </w:r>
      <w:r w:rsidR="00D340CA">
        <w:rPr>
          <w:lang w:val="en-US"/>
        </w:rPr>
        <w:fldChar w:fldCharType="end"/>
      </w:r>
      <w:r w:rsidR="00D340CA">
        <w:rPr>
          <w:lang w:val="en-US"/>
        </w:rPr>
        <w:t>.</w:t>
      </w:r>
      <w:r w:rsidR="0016197F">
        <w:rPr>
          <w:lang w:val="en-US"/>
        </w:rPr>
        <w:t xml:space="preserve"> </w:t>
      </w:r>
    </w:p>
    <w:p w14:paraId="6A22AA64" w14:textId="1A343151" w:rsidR="00800BC0" w:rsidRDefault="00800BC0" w:rsidP="00CB30D7">
      <w:pPr>
        <w:pStyle w:val="Heading3"/>
        <w:spacing w:line="360" w:lineRule="auto"/>
        <w:rPr>
          <w:lang w:val="en-US"/>
        </w:rPr>
      </w:pPr>
      <w:bookmarkStart w:id="102" w:name="_Ref99625186"/>
      <w:bookmarkStart w:id="103" w:name="_Ref99627688"/>
      <w:bookmarkStart w:id="104" w:name="_Toc102035369"/>
      <w:r>
        <w:rPr>
          <w:lang w:val="en-US"/>
        </w:rPr>
        <w:t>Cell Survival Curves</w:t>
      </w:r>
      <w:bookmarkEnd w:id="102"/>
      <w:bookmarkEnd w:id="103"/>
      <w:bookmarkEnd w:id="104"/>
      <w:r w:rsidR="00E91569">
        <w:rPr>
          <w:lang w:val="en-US"/>
        </w:rPr>
        <w:t xml:space="preserve"> </w:t>
      </w:r>
    </w:p>
    <w:p w14:paraId="3D64D31F" w14:textId="0328924A" w:rsidR="00C86DE3" w:rsidRDefault="002532FB" w:rsidP="00CB30D7">
      <w:pPr>
        <w:spacing w:line="360" w:lineRule="auto"/>
        <w:rPr>
          <w:lang w:val="en-US"/>
        </w:rPr>
      </w:pPr>
      <w:r>
        <w:rPr>
          <w:lang w:val="en-US"/>
        </w:rPr>
        <w:t>A cell survival curve</w:t>
      </w:r>
      <w:r w:rsidR="00902B44">
        <w:rPr>
          <w:lang w:val="en-US"/>
        </w:rPr>
        <w:t xml:space="preserve"> is a staple in radiobiology and</w:t>
      </w:r>
      <w:r>
        <w:rPr>
          <w:lang w:val="en-US"/>
        </w:rPr>
        <w:t xml:space="preserve"> </w:t>
      </w:r>
      <w:r w:rsidR="00F17CC8">
        <w:rPr>
          <w:lang w:val="en-US"/>
        </w:rPr>
        <w:t xml:space="preserve">explains the relationship between cell survival S and radiation dose D. </w:t>
      </w:r>
      <w:r w:rsidR="00FD2D84">
        <w:rPr>
          <w:lang w:val="en-US"/>
        </w:rPr>
        <w:t>I</w:t>
      </w:r>
      <w:r w:rsidR="00527B24">
        <w:rPr>
          <w:lang w:val="en-US"/>
        </w:rPr>
        <w:t>f</w:t>
      </w:r>
      <w:r w:rsidR="00BD5A7B">
        <w:rPr>
          <w:lang w:val="en-US"/>
        </w:rPr>
        <w:t xml:space="preserve"> there is</w:t>
      </w:r>
      <w:r w:rsidR="00547C0F">
        <w:rPr>
          <w:lang w:val="en-US"/>
        </w:rPr>
        <w:t xml:space="preserve"> enough</w:t>
      </w:r>
      <w:r w:rsidR="00BD5A7B">
        <w:rPr>
          <w:lang w:val="en-US"/>
        </w:rPr>
        <w:t xml:space="preserve"> </w:t>
      </w:r>
      <w:r w:rsidR="00547C0F">
        <w:rPr>
          <w:lang w:val="en-US"/>
        </w:rPr>
        <w:t>space</w:t>
      </w:r>
      <w:r w:rsidR="00BD5A7B">
        <w:rPr>
          <w:lang w:val="en-US"/>
        </w:rPr>
        <w:t xml:space="preserve"> </w:t>
      </w:r>
      <w:r w:rsidR="00527B24">
        <w:rPr>
          <w:lang w:val="en-US"/>
        </w:rPr>
        <w:t xml:space="preserve">and </w:t>
      </w:r>
      <w:r w:rsidR="00547C0F">
        <w:rPr>
          <w:lang w:val="en-US"/>
        </w:rPr>
        <w:t>nutrients</w:t>
      </w:r>
      <w:r w:rsidR="00FD2D84">
        <w:rPr>
          <w:lang w:val="en-US"/>
        </w:rPr>
        <w:t>, a cancer cell will divide indefinitely</w:t>
      </w:r>
      <w:r w:rsidR="00547C0F">
        <w:rPr>
          <w:lang w:val="en-US"/>
        </w:rPr>
        <w:t xml:space="preserve">. </w:t>
      </w:r>
      <w:r w:rsidR="003D54A6">
        <w:rPr>
          <w:lang w:val="en-US"/>
        </w:rPr>
        <w:t>The cancer cell is therefore defined as dead</w:t>
      </w:r>
      <w:r w:rsidR="00605FBC">
        <w:rPr>
          <w:lang w:val="en-US"/>
        </w:rPr>
        <w:t xml:space="preserve"> if it has </w:t>
      </w:r>
      <w:r w:rsidR="00D0102A">
        <w:rPr>
          <w:lang w:val="en-US"/>
        </w:rPr>
        <w:t>completely lost its ability to divide</w:t>
      </w:r>
      <w:r w:rsidR="00151E79">
        <w:rPr>
          <w:lang w:val="en-US"/>
        </w:rPr>
        <w:t xml:space="preserve"> and form colonies, thereby </w:t>
      </w:r>
      <w:r w:rsidR="004209AA">
        <w:rPr>
          <w:lang w:val="en-US"/>
        </w:rPr>
        <w:t>the name clonogenic survival</w:t>
      </w:r>
      <w:r w:rsidR="003A41AB">
        <w:rPr>
          <w:lang w:val="en-US"/>
        </w:rPr>
        <w:t xml:space="preserve"> </w:t>
      </w:r>
      <w:r w:rsidR="00D051ED">
        <w:rPr>
          <w:lang w:val="en-US"/>
        </w:rPr>
        <w:fldChar w:fldCharType="begin"/>
      </w:r>
      <w:r w:rsidR="003F507D">
        <w:rPr>
          <w:lang w:val="en-US"/>
        </w:rPr>
        <w:instrText xml:space="preserve"> ADDIN ZOTERO_ITEM CSL_CITATION {"citationID":"KSmAgK2N","properties":{"formattedCitation":"(Hall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D051ED">
        <w:rPr>
          <w:lang w:val="en-US"/>
        </w:rPr>
        <w:fldChar w:fldCharType="separate"/>
      </w:r>
      <w:r w:rsidR="00D051ED" w:rsidRPr="00D051ED">
        <w:rPr>
          <w:rFonts w:cs="Times New Roman"/>
          <w:lang w:val="en-US"/>
        </w:rPr>
        <w:t>(Hall &amp; Giaccia, 2012</w:t>
      </w:r>
      <w:r w:rsidR="00D051ED">
        <w:rPr>
          <w:rFonts w:cs="Times New Roman"/>
          <w:lang w:val="en-US"/>
        </w:rPr>
        <w:t>, p.35</w:t>
      </w:r>
      <w:r w:rsidR="00D051ED" w:rsidRPr="00D051ED">
        <w:rPr>
          <w:rFonts w:cs="Times New Roman"/>
          <w:lang w:val="en-US"/>
        </w:rPr>
        <w:t>)</w:t>
      </w:r>
      <w:r w:rsidR="00D051ED">
        <w:rPr>
          <w:lang w:val="en-US"/>
        </w:rPr>
        <w:fldChar w:fldCharType="end"/>
      </w:r>
      <w:r w:rsidR="00D0102A">
        <w:rPr>
          <w:lang w:val="en-US"/>
        </w:rPr>
        <w:t xml:space="preserve">. </w:t>
      </w:r>
      <w:r w:rsidR="0062514E">
        <w:rPr>
          <w:lang w:val="en-US"/>
        </w:rPr>
        <w:br/>
      </w:r>
      <w:r w:rsidR="00A605A6">
        <w:rPr>
          <w:lang w:val="en-US"/>
        </w:rPr>
        <w:t xml:space="preserve">Cancer cells response to irradiation is often studied by in vitro (in cell dish) </w:t>
      </w:r>
      <w:r w:rsidR="00174096">
        <w:rPr>
          <w:lang w:val="en-US"/>
        </w:rPr>
        <w:t xml:space="preserve">cell survival experiments. </w:t>
      </w:r>
      <w:r w:rsidR="00B04C6C">
        <w:rPr>
          <w:lang w:val="en-US"/>
        </w:rPr>
        <w:t xml:space="preserve">The cells </w:t>
      </w:r>
      <w:r w:rsidR="005438B1">
        <w:rPr>
          <w:lang w:val="en-US"/>
        </w:rPr>
        <w:t>are seeded in monolayers at the bottom of a cell dish</w:t>
      </w:r>
      <w:r w:rsidR="003C6000">
        <w:rPr>
          <w:lang w:val="en-US"/>
        </w:rPr>
        <w:t xml:space="preserve"> with a medium containing all necessary nutrients.</w:t>
      </w:r>
      <w:r w:rsidR="00183894">
        <w:rPr>
          <w:lang w:val="en-US"/>
        </w:rPr>
        <w:t xml:space="preserve"> </w:t>
      </w:r>
      <w:r w:rsidR="003D447D">
        <w:rPr>
          <w:lang w:val="en-US"/>
        </w:rPr>
        <w:t>The cells are kept in an incubator with ideal growth temperature</w:t>
      </w:r>
      <w:r w:rsidR="00AE0E83">
        <w:rPr>
          <w:lang w:val="en-US"/>
        </w:rPr>
        <w:t xml:space="preserve">, and after </w:t>
      </w:r>
      <w:r w:rsidR="0035209A">
        <w:rPr>
          <w:lang w:val="en-US"/>
        </w:rPr>
        <w:t>x number of days they</w:t>
      </w:r>
      <w:r w:rsidR="006A18CF">
        <w:rPr>
          <w:lang w:val="en-US"/>
        </w:rPr>
        <w:t xml:space="preserve"> a</w:t>
      </w:r>
      <w:r w:rsidR="0035209A">
        <w:rPr>
          <w:lang w:val="en-US"/>
        </w:rPr>
        <w:t xml:space="preserve">re counted. </w:t>
      </w:r>
      <w:r w:rsidR="00D25135">
        <w:rPr>
          <w:lang w:val="en-US"/>
        </w:rPr>
        <w:t>The cells in a non-irradiated cell dish ha</w:t>
      </w:r>
      <w:r w:rsidR="00FC552B">
        <w:rPr>
          <w:lang w:val="en-US"/>
        </w:rPr>
        <w:t>ve</w:t>
      </w:r>
      <w:r w:rsidR="00D25135">
        <w:rPr>
          <w:lang w:val="en-US"/>
        </w:rPr>
        <w:t xml:space="preserve"> a probability of </w:t>
      </w:r>
      <w:r w:rsidR="00733E02">
        <w:rPr>
          <w:lang w:val="en-US"/>
        </w:rPr>
        <w:t>growing into colonies</w:t>
      </w:r>
      <w:r w:rsidR="003167E5">
        <w:rPr>
          <w:lang w:val="en-US"/>
        </w:rPr>
        <w:t>, which is affected by the external</w:t>
      </w:r>
      <w:r w:rsidR="00610F46">
        <w:rPr>
          <w:lang w:val="en-US"/>
        </w:rPr>
        <w:t xml:space="preserve"> environment </w:t>
      </w:r>
      <w:r w:rsidR="00C82277">
        <w:rPr>
          <w:lang w:val="en-US"/>
        </w:rPr>
        <w:t xml:space="preserve">as well as </w:t>
      </w:r>
      <w:r w:rsidR="005577BF">
        <w:rPr>
          <w:lang w:val="en-US"/>
        </w:rPr>
        <w:t>cell division errors</w:t>
      </w:r>
      <w:r w:rsidR="00333974">
        <w:rPr>
          <w:lang w:val="en-US"/>
        </w:rPr>
        <w:t xml:space="preserve"> </w:t>
      </w:r>
      <w:r w:rsidR="00333974">
        <w:rPr>
          <w:lang w:val="en-US"/>
        </w:rPr>
        <w:fldChar w:fldCharType="begin"/>
      </w:r>
      <w:r w:rsidR="003F507D">
        <w:rPr>
          <w:lang w:val="en-US"/>
        </w:rPr>
        <w:instrText xml:space="preserve"> ADDIN ZOTERO_ITEM CSL_CITATION {"citationID":"vAPVMPmW","properties":{"formattedCitation":"(Hall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333974">
        <w:rPr>
          <w:lang w:val="en-US"/>
        </w:rPr>
        <w:fldChar w:fldCharType="separate"/>
      </w:r>
      <w:r w:rsidR="00333974" w:rsidRPr="00333974">
        <w:rPr>
          <w:rFonts w:cs="Times New Roman"/>
          <w:lang w:val="en-US"/>
        </w:rPr>
        <w:t>(Hall &amp; Giaccia, 2012</w:t>
      </w:r>
      <w:r w:rsidR="00333974">
        <w:rPr>
          <w:rFonts w:cs="Times New Roman"/>
          <w:lang w:val="en-US"/>
        </w:rPr>
        <w:t>, p.36</w:t>
      </w:r>
      <w:r w:rsidR="00333974" w:rsidRPr="00333974">
        <w:rPr>
          <w:rFonts w:cs="Times New Roman"/>
          <w:lang w:val="en-US"/>
        </w:rPr>
        <w:t>)</w:t>
      </w:r>
      <w:r w:rsidR="00333974">
        <w:rPr>
          <w:lang w:val="en-US"/>
        </w:rPr>
        <w:fldChar w:fldCharType="end"/>
      </w:r>
      <w:r w:rsidR="005577BF">
        <w:rPr>
          <w:lang w:val="en-US"/>
        </w:rPr>
        <w:t xml:space="preserve">. </w:t>
      </w:r>
      <w:r w:rsidR="00C86DE3">
        <w:rPr>
          <w:lang w:val="en-US"/>
        </w:rPr>
        <w:t xml:space="preserve">This efficiency is called the plating efficiency and is represented by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C86DE3" w14:paraId="20F0C177" w14:textId="77777777" w:rsidTr="00B567ED">
        <w:tc>
          <w:tcPr>
            <w:tcW w:w="8815" w:type="dxa"/>
          </w:tcPr>
          <w:p w14:paraId="732762E6" w14:textId="68E946B0" w:rsidR="00C86DE3" w:rsidRPr="00FD1501" w:rsidRDefault="00B567ED" w:rsidP="00CB30D7">
            <w:pPr>
              <w:spacing w:line="360" w:lineRule="auto"/>
              <w:rPr>
                <w:lang w:val="en-US"/>
              </w:rPr>
            </w:pPr>
            <m:oMathPara>
              <m:oMath>
                <m:r>
                  <w:rPr>
                    <w:rFonts w:ascii="Cambria Math" w:hAnsi="Cambria Math"/>
                  </w:rPr>
                  <m:t>PE</m:t>
                </m:r>
                <m:r>
                  <w:rPr>
                    <w:rFonts w:ascii="Cambria Math" w:hAnsi="Cambria Math"/>
                    <w:lang w:val="en-US"/>
                  </w:rPr>
                  <m:t>=</m:t>
                </m:r>
                <m:f>
                  <m:fPr>
                    <m:ctrlPr>
                      <w:rPr>
                        <w:rFonts w:ascii="Cambria Math" w:hAnsi="Cambria Math"/>
                        <w:i/>
                      </w:rPr>
                    </m:ctrlPr>
                  </m:fPr>
                  <m:num>
                    <m:r>
                      <w:rPr>
                        <w:rFonts w:ascii="Cambria Math" w:hAnsi="Cambria Math"/>
                        <w:lang w:val="en-US"/>
                      </w:rPr>
                      <m:t xml:space="preserve"># </m:t>
                    </m:r>
                    <m:r>
                      <w:rPr>
                        <w:rFonts w:ascii="Cambria Math" w:hAnsi="Cambria Math"/>
                      </w:rPr>
                      <m:t>colonies</m:t>
                    </m:r>
                    <m:r>
                      <w:rPr>
                        <w:rFonts w:ascii="Cambria Math" w:hAnsi="Cambria Math"/>
                        <w:lang w:val="en-US"/>
                      </w:rPr>
                      <m:t xml:space="preserve"> </m:t>
                    </m:r>
                    <m:r>
                      <w:rPr>
                        <w:rFonts w:ascii="Cambria Math" w:hAnsi="Cambria Math"/>
                      </w:rPr>
                      <m:t>counted</m:t>
                    </m:r>
                  </m:num>
                  <m:den>
                    <m:r>
                      <w:rPr>
                        <w:rFonts w:ascii="Cambria Math" w:hAnsi="Cambria Math"/>
                        <w:lang w:val="en-US"/>
                      </w:rPr>
                      <m:t xml:space="preserve"># </m:t>
                    </m:r>
                    <m:r>
                      <w:rPr>
                        <w:rFonts w:ascii="Cambria Math" w:hAnsi="Cambria Math"/>
                      </w:rPr>
                      <m:t>cells</m:t>
                    </m:r>
                    <m:r>
                      <w:rPr>
                        <w:rFonts w:ascii="Cambria Math" w:hAnsi="Cambria Math"/>
                        <w:lang w:val="en-US"/>
                      </w:rPr>
                      <m:t xml:space="preserve"> </m:t>
                    </m:r>
                    <m:r>
                      <w:rPr>
                        <w:rFonts w:ascii="Cambria Math" w:hAnsi="Cambria Math"/>
                      </w:rPr>
                      <m:t>seeded</m:t>
                    </m:r>
                  </m:den>
                </m:f>
                <m:r>
                  <w:rPr>
                    <w:rFonts w:ascii="Cambria Math" w:hAnsi="Cambria Math"/>
                    <w:lang w:val="en-US"/>
                  </w:rPr>
                  <m:t xml:space="preserve"> .</m:t>
                </m:r>
              </m:oMath>
            </m:oMathPara>
          </w:p>
        </w:tc>
        <w:bookmarkStart w:id="105" w:name="_Ref99466604"/>
        <w:tc>
          <w:tcPr>
            <w:tcW w:w="535" w:type="dxa"/>
          </w:tcPr>
          <w:p w14:paraId="490A0864" w14:textId="3F23AACC" w:rsidR="00C86DE3" w:rsidRDefault="00C86DE3"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21</w:t>
            </w:r>
            <w:r>
              <w:fldChar w:fldCharType="end"/>
            </w:r>
            <w:bookmarkEnd w:id="105"/>
          </w:p>
        </w:tc>
      </w:tr>
    </w:tbl>
    <w:p w14:paraId="45051A64" w14:textId="77777777" w:rsidR="00264FE5" w:rsidRDefault="00D44BB2" w:rsidP="00CB30D7">
      <w:pPr>
        <w:spacing w:line="360" w:lineRule="auto"/>
        <w:rPr>
          <w:lang w:val="en-US"/>
        </w:rPr>
      </w:pPr>
      <w:r>
        <w:rPr>
          <w:lang w:val="en-US"/>
        </w:rPr>
        <w:t xml:space="preserve">Plating efficiency is used as a normalization factor to accurately </w:t>
      </w:r>
      <w:r w:rsidR="00131E49">
        <w:rPr>
          <w:lang w:val="en-US"/>
        </w:rPr>
        <w:t xml:space="preserve">compare different experiments with different conditions. </w:t>
      </w:r>
      <w:r w:rsidR="00264FE5">
        <w:rPr>
          <w:lang w:val="en-US"/>
        </w:rPr>
        <w:t>T</w:t>
      </w:r>
      <w:r w:rsidR="00614A16">
        <w:rPr>
          <w:lang w:val="en-US"/>
        </w:rPr>
        <w:t xml:space="preserve">he </w:t>
      </w:r>
      <w:r w:rsidR="00632595">
        <w:rPr>
          <w:lang w:val="en-US"/>
        </w:rPr>
        <w:t>survival fraction of an irradiated</w:t>
      </w:r>
      <w:r w:rsidR="00264FE5">
        <w:rPr>
          <w:lang w:val="en-US"/>
        </w:rPr>
        <w:t xml:space="preserve"> cell dish is found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8F0616" w14:paraId="29C6A56A" w14:textId="77777777" w:rsidTr="008F0616">
        <w:tc>
          <w:tcPr>
            <w:tcW w:w="8815" w:type="dxa"/>
          </w:tcPr>
          <w:p w14:paraId="33108CCB" w14:textId="1F1CAA94" w:rsidR="008F0616" w:rsidRDefault="008F0616" w:rsidP="00CB30D7">
            <w:pPr>
              <w:spacing w:line="360" w:lineRule="auto"/>
            </w:pPr>
            <m:oMathPara>
              <m:oMath>
                <m:r>
                  <w:rPr>
                    <w:rFonts w:ascii="Cambria Math" w:hAnsi="Cambria Math"/>
                  </w:rPr>
                  <m:t>SF=</m:t>
                </m:r>
                <m:f>
                  <m:fPr>
                    <m:ctrlPr>
                      <w:rPr>
                        <w:rFonts w:ascii="Cambria Math" w:hAnsi="Cambria Math"/>
                        <w:i/>
                      </w:rPr>
                    </m:ctrlPr>
                  </m:fPr>
                  <m:num>
                    <m:r>
                      <w:rPr>
                        <w:rFonts w:ascii="Cambria Math" w:hAnsi="Cambria Math"/>
                      </w:rPr>
                      <m:t># colonies counted</m:t>
                    </m:r>
                  </m:num>
                  <m:den>
                    <m:r>
                      <w:rPr>
                        <w:rFonts w:ascii="Cambria Math" w:hAnsi="Cambria Math"/>
                      </w:rPr>
                      <m:t># cells seeded⋅PE</m:t>
                    </m:r>
                  </m:den>
                </m:f>
                <m:r>
                  <w:rPr>
                    <w:rFonts w:ascii="Cambria Math" w:hAnsi="Cambria Math"/>
                  </w:rPr>
                  <m:t xml:space="preserve"> . </m:t>
                </m:r>
              </m:oMath>
            </m:oMathPara>
          </w:p>
        </w:tc>
        <w:tc>
          <w:tcPr>
            <w:tcW w:w="535" w:type="dxa"/>
          </w:tcPr>
          <w:p w14:paraId="1CF623C3" w14:textId="69F8CB73" w:rsidR="008F0616" w:rsidRDefault="008F0616"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22</w:t>
            </w:r>
            <w:r>
              <w:fldChar w:fldCharType="end"/>
            </w:r>
          </w:p>
        </w:tc>
      </w:tr>
    </w:tbl>
    <w:p w14:paraId="68D5A862" w14:textId="51313810" w:rsidR="000C51CC" w:rsidRDefault="009E5981" w:rsidP="00CB30D7">
      <w:pPr>
        <w:spacing w:line="360" w:lineRule="auto"/>
        <w:rPr>
          <w:lang w:val="en-US"/>
        </w:rPr>
      </w:pPr>
      <w:r>
        <w:rPr>
          <w:lang w:val="en-US"/>
        </w:rPr>
        <w:t xml:space="preserve">In </w:t>
      </w:r>
      <w:r>
        <w:rPr>
          <w:lang w:val="en-US"/>
        </w:rPr>
        <w:fldChar w:fldCharType="begin"/>
      </w:r>
      <w:r>
        <w:rPr>
          <w:lang w:val="en-US"/>
        </w:rPr>
        <w:instrText xml:space="preserve"> REF _Ref98153779 \h </w:instrText>
      </w:r>
      <w:r w:rsidR="00CB30D7">
        <w:rPr>
          <w:lang w:val="en-US"/>
        </w:rPr>
        <w:instrText xml:space="preserve"> \* MERGEFORMAT </w:instrText>
      </w:r>
      <w:r>
        <w:rPr>
          <w:lang w:val="en-US"/>
        </w:rPr>
      </w:r>
      <w:r>
        <w:rPr>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Pr>
          <w:lang w:val="en-US"/>
        </w:rPr>
        <w:fldChar w:fldCharType="end"/>
      </w:r>
      <w:r>
        <w:rPr>
          <w:lang w:val="en-US"/>
        </w:rPr>
        <w:t xml:space="preserve"> we see a </w:t>
      </w:r>
      <w:r w:rsidR="00DF2CFF">
        <w:rPr>
          <w:lang w:val="en-US"/>
        </w:rPr>
        <w:t>typical cell survival curve, with the natural log of survival as a function of radiation dose</w:t>
      </w:r>
      <w:r w:rsidR="0044229F">
        <w:rPr>
          <w:lang w:val="en-US"/>
        </w:rPr>
        <w:t>. However, it is</w:t>
      </w:r>
      <w:r w:rsidR="00F637EC">
        <w:rPr>
          <w:lang w:val="en-US"/>
        </w:rPr>
        <w:t xml:space="preserve"> worth noting that each irradiated dish</w:t>
      </w:r>
      <w:r w:rsidR="008324E8">
        <w:rPr>
          <w:lang w:val="en-US"/>
        </w:rPr>
        <w:t>’s survival</w:t>
      </w:r>
      <w:r w:rsidR="00F637EC">
        <w:rPr>
          <w:lang w:val="en-US"/>
        </w:rPr>
        <w:t xml:space="preserve"> constitutes a point on the </w:t>
      </w:r>
      <w:r w:rsidR="008324E8">
        <w:rPr>
          <w:lang w:val="en-US"/>
        </w:rPr>
        <w:t xml:space="preserve">curve, and the </w:t>
      </w:r>
      <w:r w:rsidR="00054AB2">
        <w:rPr>
          <w:lang w:val="en-US"/>
        </w:rPr>
        <w:t xml:space="preserve">curve is a result of interpolation. </w:t>
      </w:r>
      <w:r w:rsidR="0044229F">
        <w:rPr>
          <w:lang w:val="en-US"/>
        </w:rPr>
        <w:t xml:space="preserve">The interpolation is </w:t>
      </w:r>
      <w:r w:rsidR="006F1C0B">
        <w:rPr>
          <w:lang w:val="en-US"/>
        </w:rPr>
        <w:t>decided by a model known as the linear quadratic (LQ)</w:t>
      </w:r>
      <w:r w:rsidR="005F425A">
        <w:rPr>
          <w:lang w:val="en-US"/>
        </w:rPr>
        <w:t xml:space="preserve"> model, which is discussed in </w:t>
      </w:r>
      <w:r w:rsidR="005F425A">
        <w:rPr>
          <w:lang w:val="en-US"/>
        </w:rPr>
        <w:fldChar w:fldCharType="begin"/>
      </w:r>
      <w:r w:rsidR="005F425A">
        <w:rPr>
          <w:lang w:val="en-US"/>
        </w:rPr>
        <w:instrText xml:space="preserve"> REF _Ref98154118 \r \h </w:instrText>
      </w:r>
      <w:r w:rsidR="00CB30D7">
        <w:rPr>
          <w:lang w:val="en-US"/>
        </w:rPr>
        <w:instrText xml:space="preserve"> \* MERGEFORMAT </w:instrText>
      </w:r>
      <w:r w:rsidR="005F425A">
        <w:rPr>
          <w:lang w:val="en-US"/>
        </w:rPr>
      </w:r>
      <w:r w:rsidR="005F425A">
        <w:rPr>
          <w:lang w:val="en-US"/>
        </w:rPr>
        <w:fldChar w:fldCharType="separate"/>
      </w:r>
      <w:r w:rsidR="000E19EF">
        <w:rPr>
          <w:lang w:val="en-US"/>
        </w:rPr>
        <w:t>1.7.5</w:t>
      </w:r>
      <w:r w:rsidR="005F425A">
        <w:rPr>
          <w:lang w:val="en-US"/>
        </w:rPr>
        <w:fldChar w:fldCharType="end"/>
      </w:r>
      <w:r w:rsidR="005F425A">
        <w:rPr>
          <w:lang w:val="en-US"/>
        </w:rPr>
        <w:t xml:space="preserve">. </w:t>
      </w:r>
      <w:r w:rsidR="005C44FF">
        <w:rPr>
          <w:lang w:val="en-US"/>
        </w:rPr>
        <w:t xml:space="preserve"> </w:t>
      </w:r>
    </w:p>
    <w:p w14:paraId="73090202" w14:textId="77777777" w:rsidR="000C51CC" w:rsidRDefault="000C51CC" w:rsidP="00CB30D7">
      <w:pPr>
        <w:spacing w:line="360" w:lineRule="auto"/>
        <w:rPr>
          <w:lang w:val="en-US"/>
        </w:rPr>
      </w:pPr>
    </w:p>
    <w:p w14:paraId="2EE79FE1" w14:textId="77777777" w:rsidR="001F7046" w:rsidRDefault="001F7046" w:rsidP="00CB30D7">
      <w:pPr>
        <w:keepNext/>
        <w:spacing w:line="360" w:lineRule="auto"/>
      </w:pPr>
      <w:r>
        <w:rPr>
          <w:noProof/>
          <w:lang w:val="en-US"/>
        </w:rPr>
        <w:lastRenderedPageBreak/>
        <w:drawing>
          <wp:inline distT="0" distB="0" distL="0" distR="0" wp14:anchorId="1FFE179C" wp14:editId="3648EDD6">
            <wp:extent cx="2792896" cy="2732324"/>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3889" cy="2743078"/>
                    </a:xfrm>
                    <a:prstGeom prst="rect">
                      <a:avLst/>
                    </a:prstGeom>
                  </pic:spPr>
                </pic:pic>
              </a:graphicData>
            </a:graphic>
          </wp:inline>
        </w:drawing>
      </w:r>
    </w:p>
    <w:p w14:paraId="06ED3C4E" w14:textId="69204174" w:rsidR="001F7046" w:rsidRPr="001F7046" w:rsidRDefault="001F7046" w:rsidP="00CB30D7">
      <w:pPr>
        <w:pStyle w:val="Caption"/>
        <w:spacing w:line="360" w:lineRule="auto"/>
        <w:rPr>
          <w:lang w:val="en-US"/>
        </w:rPr>
      </w:pPr>
      <w:bookmarkStart w:id="106" w:name="_Ref98153779"/>
      <w:r w:rsidRPr="001F7046">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22</w:t>
      </w:r>
      <w:r w:rsidR="00882ED2">
        <w:rPr>
          <w:lang w:val="en-US"/>
        </w:rPr>
        <w:fldChar w:fldCharType="end"/>
      </w:r>
      <w:bookmarkEnd w:id="106"/>
      <w:r w:rsidRPr="001F7046">
        <w:rPr>
          <w:lang w:val="en-US"/>
        </w:rPr>
        <w:t>. Typical cell survival c</w:t>
      </w:r>
      <w:r>
        <w:rPr>
          <w:lang w:val="en-US"/>
        </w:rPr>
        <w:t xml:space="preserve">urve with </w:t>
      </w:r>
      <w:r w:rsidR="003B50F2">
        <w:rPr>
          <w:lang w:val="en-US"/>
        </w:rPr>
        <w:t xml:space="preserve">low and high LET (see </w:t>
      </w:r>
      <w:r w:rsidR="00792CFB">
        <w:rPr>
          <w:lang w:val="en-US"/>
        </w:rPr>
        <w:fldChar w:fldCharType="begin"/>
      </w:r>
      <w:r w:rsidR="00792CFB">
        <w:rPr>
          <w:lang w:val="en-US"/>
        </w:rPr>
        <w:instrText xml:space="preserve"> REF _Ref94701047 \r \h </w:instrText>
      </w:r>
      <w:r w:rsidR="00CB30D7">
        <w:rPr>
          <w:lang w:val="en-US"/>
        </w:rPr>
        <w:instrText xml:space="preserve"> \* MERGEFORMAT </w:instrText>
      </w:r>
      <w:r w:rsidR="00792CFB">
        <w:rPr>
          <w:lang w:val="en-US"/>
        </w:rPr>
      </w:r>
      <w:r w:rsidR="00792CFB">
        <w:rPr>
          <w:lang w:val="en-US"/>
        </w:rPr>
        <w:fldChar w:fldCharType="separate"/>
      </w:r>
      <w:r w:rsidR="000E19EF">
        <w:rPr>
          <w:lang w:val="en-US"/>
        </w:rPr>
        <w:t>1.1.2</w:t>
      </w:r>
      <w:r w:rsidR="00792CFB">
        <w:rPr>
          <w:lang w:val="en-US"/>
        </w:rPr>
        <w:fldChar w:fldCharType="end"/>
      </w:r>
      <w:r w:rsidR="003B50F2">
        <w:rPr>
          <w:lang w:val="en-US"/>
        </w:rPr>
        <w:t>)</w:t>
      </w:r>
      <w:r w:rsidR="009E5981">
        <w:rPr>
          <w:lang w:val="en-US"/>
        </w:rPr>
        <w:t xml:space="preserve"> which is typically expressed in the natural log of survival</w:t>
      </w:r>
      <w:r w:rsidR="007F5604">
        <w:rPr>
          <w:lang w:val="en-US"/>
        </w:rPr>
        <w:t xml:space="preserve"> </w:t>
      </w:r>
      <w:r w:rsidR="007F5604">
        <w:rPr>
          <w:lang w:val="en-US"/>
        </w:rPr>
        <w:fldChar w:fldCharType="begin"/>
      </w:r>
      <w:r w:rsidR="003F507D">
        <w:rPr>
          <w:lang w:val="en-US"/>
        </w:rPr>
        <w:instrText xml:space="preserve"> ADDIN ZOTERO_ITEM CSL_CITATION {"citationID":"PJySlSsE","properties":{"formattedCitation":"(Giridhar &amp; Rath, 2020)","plainCitation":"(Giridhar &amp; Rath, 2020)","noteIndex":0},"citationItems":[{"id":206,"uris":["http://zotero.org/users/9228513/items/YRGF3M6K"],"itemData":{"id":206,"type":"chapter","abstract":"Understanding cell cycles is very important in knowing radiobiology behind radiosensitivity and cell death. Cell death for non-proliferating cells is defined as the loss of specific function and for proliferating cells it is defined as the loss of reproductive integrity. This chapter will describe the basic cell survival curve and the relevant mathematical models to explain the cell survival curve (photons) at both conventional and high dose per fractions.","container-title":"Practical Radiation Oncology","event-place":"Singapore","ISBN":"9789811500732","language":"en","note":"DOI: 10.1007/978-981-15-0073-2_27","page":"171-175","publisher":"Springer","publisher-place":"Singapore","source":"Springer Link","title":"Clinical Significance of Cell Survival Curves","URL":"https://doi.org/10.1007/978-981-15-0073-2_27","author":[{"family":"Giridhar","given":"Prashanth"},{"family":"Rath","given":"Goura K."}],"editor":[{"family":"Mallick","given":"Supriya"},{"family":"Rath","given":"Goura K."},{"family":"Benson","given":"Rony"}],"accessed":{"date-parts":[["2022",3,14]]},"issued":{"date-parts":[["2020"]]}}}],"schema":"https://github.com/citation-style-language/schema/raw/master/csl-citation.json"} </w:instrText>
      </w:r>
      <w:r w:rsidR="007F5604">
        <w:rPr>
          <w:lang w:val="en-US"/>
        </w:rPr>
        <w:fldChar w:fldCharType="separate"/>
      </w:r>
      <w:r w:rsidR="007F5604" w:rsidRPr="00F637EC">
        <w:rPr>
          <w:rFonts w:cs="Times New Roman"/>
          <w:lang w:val="en-US"/>
        </w:rPr>
        <w:t>(Giridhar &amp; Rath, 2020)</w:t>
      </w:r>
      <w:r w:rsidR="007F5604">
        <w:rPr>
          <w:lang w:val="en-US"/>
        </w:rPr>
        <w:fldChar w:fldCharType="end"/>
      </w:r>
      <w:r w:rsidR="009E5981">
        <w:rPr>
          <w:lang w:val="en-US"/>
        </w:rPr>
        <w:t>.</w:t>
      </w:r>
    </w:p>
    <w:p w14:paraId="6CC5A81A" w14:textId="7EBCDFEE" w:rsidR="00800BC0" w:rsidRPr="00800BC0" w:rsidRDefault="00632595" w:rsidP="00CB30D7">
      <w:pPr>
        <w:spacing w:line="360" w:lineRule="auto"/>
        <w:rPr>
          <w:lang w:val="en-US"/>
        </w:rPr>
      </w:pPr>
      <w:r>
        <w:rPr>
          <w:lang w:val="en-US"/>
        </w:rPr>
        <w:t xml:space="preserve"> </w:t>
      </w:r>
      <w:r w:rsidR="00FF14F4">
        <w:rPr>
          <w:lang w:val="en-US"/>
        </w:rPr>
        <w:t xml:space="preserve"> </w:t>
      </w:r>
      <w:r w:rsidR="00605FBC">
        <w:rPr>
          <w:lang w:val="en-US"/>
        </w:rPr>
        <w:t xml:space="preserve"> </w:t>
      </w:r>
    </w:p>
    <w:p w14:paraId="0B9261EC" w14:textId="430174A4" w:rsidR="00260592" w:rsidRDefault="00260592" w:rsidP="00CB30D7">
      <w:pPr>
        <w:pStyle w:val="Heading3"/>
        <w:spacing w:line="360" w:lineRule="auto"/>
        <w:rPr>
          <w:lang w:val="en-US"/>
        </w:rPr>
      </w:pPr>
      <w:bookmarkStart w:id="107" w:name="_Ref98154118"/>
      <w:bookmarkStart w:id="108" w:name="_Toc102035370"/>
      <w:r>
        <w:rPr>
          <w:lang w:val="en-US"/>
        </w:rPr>
        <w:t>LQ-model</w:t>
      </w:r>
      <w:bookmarkEnd w:id="107"/>
      <w:bookmarkEnd w:id="108"/>
    </w:p>
    <w:p w14:paraId="40C56661" w14:textId="502AA633" w:rsidR="005A1D66" w:rsidRPr="005A1D66" w:rsidRDefault="005A1D66" w:rsidP="005A1D66">
      <w:pPr>
        <w:rPr>
          <w:lang w:val="en-US"/>
        </w:rPr>
      </w:pPr>
      <w:r>
        <w:rPr>
          <w:lang w:val="en-US"/>
        </w:rPr>
        <w:t xml:space="preserve">This section is </w:t>
      </w:r>
      <w:r w:rsidR="005A27FC">
        <w:rPr>
          <w:lang w:val="en-US"/>
        </w:rPr>
        <w:t xml:space="preserve">based on </w:t>
      </w:r>
      <w:r w:rsidR="005A27FC">
        <w:rPr>
          <w:rFonts w:eastAsiaTheme="minorEastAsia"/>
          <w:lang w:val="en-US"/>
        </w:rPr>
        <w:fldChar w:fldCharType="begin"/>
      </w:r>
      <w:r w:rsidR="004850B3">
        <w:rPr>
          <w:rFonts w:eastAsiaTheme="minorEastAsia"/>
          <w:lang w:val="en-US"/>
        </w:rPr>
        <w:instrText xml:space="preserve"> ADDIN ZOTERO_ITEM CSL_CITATION {"citationID":"sU2KP4Ou","properties":{"formattedCitation":"(Chadwick &amp; Leenhouts, 1973)","plainCitation":"(Chadwick &amp; Leenhouts, 1973)","dontUpdate":true,"noteIndex":0},"citationItems":[{"id":209,"uris":["http://zotero.org/users/9228513/items/FHRT693P"],"itemData":{"id":209,"type":"article-journal","abstract":"A. theory is presented t o explain the effect of radiation on cell survival. The theory is based on the assumption that a double strand break in the DXA helix is the critical damage. The theory is derived from the radiation induced molecular bondbreaks in the DNA strands and parameters are included to take account of variousrepair processes which may occur between theradiationeventandthe biological result. Implications of the theory with respect to RBE, the oxygen effect and radiological protection are mentioned and a fit of the theoreticallyderived expression to experimental data for 250 kV, X-rays and15 MeV neutrons is presented. An appendixcontains data which show that the enzymaticrepair of single strand breaks in DNA is in accordance with thetheoretical analysis of protracted irradiations and that a coherent analysis of the variation of radiation sensitivity in the cell cycle is in strong supportof the primary assumption that a double strand break in the DNA helix is the critical damage leading t o cell reproductive death.","container-title":"Physics in Medicine and Biology","DOI":"10.1088/0031-9155/18/1/007","ISSN":"00319155","issue":"1","journalAbbreviation":"Phys. Med. Biol.","language":"en","page":"78-87","source":"DOI.org (Crossref)","title":"A molecular theory of cell survival","volume":"18","author":[{"family":"Chadwick","given":"K H"},{"family":"Leenhouts","given":"H P"}],"issued":{"date-parts":[["1973",1,1]]}}}],"schema":"https://github.com/citation-style-language/schema/raw/master/csl-citation.json"} </w:instrText>
      </w:r>
      <w:r w:rsidR="005A27FC">
        <w:rPr>
          <w:rFonts w:eastAsiaTheme="minorEastAsia"/>
          <w:lang w:val="en-US"/>
        </w:rPr>
        <w:fldChar w:fldCharType="separate"/>
      </w:r>
      <w:r w:rsidR="005A27FC" w:rsidRPr="008A42BE">
        <w:rPr>
          <w:rFonts w:cs="Times New Roman"/>
          <w:lang w:val="en-US"/>
        </w:rPr>
        <w:t>Chadwick &amp; Leenhouts</w:t>
      </w:r>
      <w:r w:rsidR="005A27FC">
        <w:rPr>
          <w:rFonts w:cs="Times New Roman"/>
          <w:lang w:val="en-US"/>
        </w:rPr>
        <w:t xml:space="preserve">: </w:t>
      </w:r>
      <w:r w:rsidR="005A27FC" w:rsidRPr="00F34775">
        <w:rPr>
          <w:lang w:val="en-US"/>
        </w:rPr>
        <w:t>A molecular theory of cell survival</w:t>
      </w:r>
      <w:r w:rsidR="005A27FC">
        <w:rPr>
          <w:rFonts w:eastAsiaTheme="minorEastAsia"/>
          <w:lang w:val="en-US"/>
        </w:rPr>
        <w:fldChar w:fldCharType="end"/>
      </w:r>
    </w:p>
    <w:p w14:paraId="44F9C949" w14:textId="02DD33DD" w:rsidR="004B48B5" w:rsidRDefault="00F06330" w:rsidP="00CB30D7">
      <w:pPr>
        <w:spacing w:line="360" w:lineRule="auto"/>
        <w:rPr>
          <w:lang w:val="en-US"/>
        </w:rPr>
      </w:pPr>
      <w:r>
        <w:rPr>
          <w:lang w:val="en-US"/>
        </w:rPr>
        <w:t xml:space="preserve">The LQ-model </w:t>
      </w:r>
      <w:r w:rsidR="00A630C6">
        <w:rPr>
          <w:lang w:val="en-US"/>
        </w:rPr>
        <w:t>tries</w:t>
      </w:r>
      <w:r w:rsidR="00BB63F3">
        <w:rPr>
          <w:lang w:val="en-US"/>
        </w:rPr>
        <w:t xml:space="preserve"> to</w:t>
      </w:r>
      <w:r w:rsidR="00A630C6">
        <w:rPr>
          <w:lang w:val="en-US"/>
        </w:rPr>
        <w:t xml:space="preserve"> explain the shape of the cell survival curve as a function of increasing dose</w:t>
      </w:r>
      <w:r w:rsidR="0076527B">
        <w:rPr>
          <w:lang w:val="en-US"/>
        </w:rPr>
        <w:t>. From</w:t>
      </w:r>
      <w:r w:rsidR="00345765">
        <w:rPr>
          <w:lang w:val="en-US"/>
        </w:rPr>
        <w:t xml:space="preserve"> </w:t>
      </w:r>
      <w:r w:rsidR="00345765">
        <w:rPr>
          <w:lang w:val="en-US"/>
        </w:rPr>
        <w:fldChar w:fldCharType="begin"/>
      </w:r>
      <w:r w:rsidR="00345765">
        <w:rPr>
          <w:lang w:val="en-US"/>
        </w:rPr>
        <w:instrText xml:space="preserve"> REF _Ref98153779 \h </w:instrText>
      </w:r>
      <w:r w:rsidR="00CB30D7">
        <w:rPr>
          <w:lang w:val="en-US"/>
        </w:rPr>
        <w:instrText xml:space="preserve"> \* MERGEFORMAT </w:instrText>
      </w:r>
      <w:r w:rsidR="00345765">
        <w:rPr>
          <w:lang w:val="en-US"/>
        </w:rPr>
      </w:r>
      <w:r w:rsidR="00345765">
        <w:rPr>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sidR="00345765">
        <w:rPr>
          <w:lang w:val="en-US"/>
        </w:rPr>
        <w:fldChar w:fldCharType="end"/>
      </w:r>
      <w:r w:rsidR="0076527B">
        <w:rPr>
          <w:lang w:val="en-US"/>
        </w:rPr>
        <w:t xml:space="preserve"> we see that </w:t>
      </w:r>
      <w:r w:rsidR="004D7E3E">
        <w:rPr>
          <w:lang w:val="en-US"/>
        </w:rPr>
        <w:t xml:space="preserve">the survival curve becomes </w:t>
      </w:r>
      <w:r w:rsidR="00C84EDF">
        <w:rPr>
          <w:lang w:val="en-US"/>
        </w:rPr>
        <w:t>less</w:t>
      </w:r>
      <w:r w:rsidR="004D7E3E">
        <w:rPr>
          <w:lang w:val="en-US"/>
        </w:rPr>
        <w:t xml:space="preserve"> linear as </w:t>
      </w:r>
      <w:r w:rsidR="00A432C1">
        <w:rPr>
          <w:lang w:val="en-US"/>
        </w:rPr>
        <w:t>LET</w:t>
      </w:r>
      <w:r w:rsidR="00D779CF">
        <w:rPr>
          <w:lang w:val="en-US"/>
        </w:rPr>
        <w:t xml:space="preserve"> (see </w:t>
      </w:r>
      <w:r w:rsidR="00D779CF">
        <w:rPr>
          <w:lang w:val="en-US"/>
        </w:rPr>
        <w:fldChar w:fldCharType="begin"/>
      </w:r>
      <w:r w:rsidR="00D779CF">
        <w:rPr>
          <w:lang w:val="en-US"/>
        </w:rPr>
        <w:instrText xml:space="preserve"> REF _Ref94701047 \r \h </w:instrText>
      </w:r>
      <w:r w:rsidR="00CB30D7">
        <w:rPr>
          <w:lang w:val="en-US"/>
        </w:rPr>
        <w:instrText xml:space="preserve"> \* MERGEFORMAT </w:instrText>
      </w:r>
      <w:r w:rsidR="00D779CF">
        <w:rPr>
          <w:lang w:val="en-US"/>
        </w:rPr>
      </w:r>
      <w:r w:rsidR="00D779CF">
        <w:rPr>
          <w:lang w:val="en-US"/>
        </w:rPr>
        <w:fldChar w:fldCharType="separate"/>
      </w:r>
      <w:r w:rsidR="000E19EF">
        <w:rPr>
          <w:lang w:val="en-US"/>
        </w:rPr>
        <w:t>1.1.2</w:t>
      </w:r>
      <w:r w:rsidR="00D779CF">
        <w:rPr>
          <w:lang w:val="en-US"/>
        </w:rPr>
        <w:fldChar w:fldCharType="end"/>
      </w:r>
      <w:r w:rsidR="00D779CF">
        <w:rPr>
          <w:lang w:val="en-US"/>
        </w:rPr>
        <w:t>)</w:t>
      </w:r>
      <w:r w:rsidR="00A432C1">
        <w:rPr>
          <w:lang w:val="en-US"/>
        </w:rPr>
        <w:t xml:space="preserve"> </w:t>
      </w:r>
      <w:r w:rsidR="00C84EDF">
        <w:rPr>
          <w:lang w:val="en-US"/>
        </w:rPr>
        <w:t>decreases.</w:t>
      </w:r>
      <w:r w:rsidR="00C65433">
        <w:rPr>
          <w:lang w:val="en-US"/>
        </w:rPr>
        <w:t xml:space="preserve"> </w:t>
      </w:r>
      <w:r w:rsidR="006140CB">
        <w:rPr>
          <w:lang w:val="en-US"/>
        </w:rPr>
        <w:t xml:space="preserve">The increased curvature of the low LET region is known as the </w:t>
      </w:r>
      <w:r w:rsidR="00982F41">
        <w:rPr>
          <w:lang w:val="en-US"/>
        </w:rPr>
        <w:t>“</w:t>
      </w:r>
      <w:r w:rsidR="006140CB">
        <w:rPr>
          <w:lang w:val="en-US"/>
        </w:rPr>
        <w:t>shoulder</w:t>
      </w:r>
      <w:r w:rsidR="00982F41">
        <w:rPr>
          <w:lang w:val="en-US"/>
        </w:rPr>
        <w:t>” of the survival curve.</w:t>
      </w:r>
      <w:r w:rsidR="00D706BB">
        <w:rPr>
          <w:lang w:val="en-US"/>
        </w:rPr>
        <w:t xml:space="preserve"> </w:t>
      </w:r>
      <w:r w:rsidR="00717A28">
        <w:rPr>
          <w:lang w:val="en-US"/>
        </w:rPr>
        <w:t xml:space="preserve">The formula explaining this shape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gridCol w:w="656"/>
      </w:tblGrid>
      <w:tr w:rsidR="00715972" w14:paraId="3BBB9419" w14:textId="77777777" w:rsidTr="00715972">
        <w:tc>
          <w:tcPr>
            <w:tcW w:w="8815" w:type="dxa"/>
          </w:tcPr>
          <w:p w14:paraId="03C1DCD1" w14:textId="7F0DA638" w:rsidR="00715972" w:rsidRPr="00715972" w:rsidRDefault="00715972" w:rsidP="00CB30D7">
            <w:pPr>
              <w:spacing w:line="360" w:lineRule="auto"/>
              <w:rPr>
                <w:rFonts w:eastAsiaTheme="minorEastAsia"/>
                <w:lang w:val="sv-SE"/>
              </w:rPr>
            </w:pPr>
            <m:oMathPara>
              <m:oMath>
                <m:r>
                  <w:rPr>
                    <w:rFonts w:ascii="Cambria Math" w:eastAsiaTheme="minorEastAsia" w:hAnsi="Cambria Math"/>
                    <w:lang w:val="sv-SE"/>
                  </w:rPr>
                  <m:t xml:space="preserve">S= </m:t>
                </m:r>
                <m:sSup>
                  <m:sSupPr>
                    <m:ctrlPr>
                      <w:rPr>
                        <w:rFonts w:ascii="Cambria Math" w:hAnsi="Cambria Math"/>
                        <w:i/>
                        <w:lang w:val="en-US"/>
                      </w:rPr>
                    </m:ctrlPr>
                  </m:sSupPr>
                  <m:e>
                    <m:r>
                      <w:rPr>
                        <w:rFonts w:ascii="Cambria Math" w:hAnsi="Cambria Math"/>
                        <w:lang w:val="en-US"/>
                      </w:rPr>
                      <m:t>e</m:t>
                    </m:r>
                  </m:e>
                  <m:sup>
                    <m:r>
                      <w:rPr>
                        <w:rFonts w:ascii="Cambria Math" w:hAnsi="Cambria Math"/>
                        <w:lang w:val="sv-SE"/>
                      </w:rPr>
                      <m:t>-(</m:t>
                    </m:r>
                    <m:r>
                      <w:rPr>
                        <w:rFonts w:ascii="Cambria Math" w:hAnsi="Cambria Math"/>
                        <w:lang w:val="en-US"/>
                      </w:rPr>
                      <m:t>αD</m:t>
                    </m:r>
                    <m:r>
                      <w:rPr>
                        <w:rFonts w:ascii="Cambria Math" w:hAnsi="Cambria Math"/>
                        <w:lang w:val="sv-SE"/>
                      </w:rPr>
                      <m:t>+</m:t>
                    </m:r>
                    <m:r>
                      <w:rPr>
                        <w:rFonts w:ascii="Cambria Math" w:hAnsi="Cambria Math"/>
                        <w:lang w:val="en-US"/>
                      </w:rPr>
                      <m:t>β</m:t>
                    </m:r>
                    <m:sSup>
                      <m:sSupPr>
                        <m:ctrlPr>
                          <w:rPr>
                            <w:rFonts w:ascii="Cambria Math" w:hAnsi="Cambria Math"/>
                            <w:i/>
                            <w:lang w:val="en-US"/>
                          </w:rPr>
                        </m:ctrlPr>
                      </m:sSupPr>
                      <m:e>
                        <m:r>
                          <w:rPr>
                            <w:rFonts w:ascii="Cambria Math" w:hAnsi="Cambria Math"/>
                            <w:lang w:val="en-US"/>
                          </w:rPr>
                          <m:t>D</m:t>
                        </m:r>
                      </m:e>
                      <m:sup>
                        <m:r>
                          <w:rPr>
                            <w:rFonts w:ascii="Cambria Math" w:hAnsi="Cambria Math"/>
                            <w:lang w:val="sv-SE"/>
                          </w:rPr>
                          <m:t>2</m:t>
                        </m:r>
                      </m:sup>
                    </m:sSup>
                    <m:r>
                      <w:rPr>
                        <w:rFonts w:ascii="Cambria Math" w:hAnsi="Cambria Math"/>
                        <w:lang w:val="sv-SE"/>
                      </w:rPr>
                      <m:t>)</m:t>
                    </m:r>
                  </m:sup>
                </m:sSup>
                <m:r>
                  <w:rPr>
                    <w:rFonts w:ascii="Cambria Math" w:eastAsiaTheme="minorEastAsia" w:hAnsi="Cambria Math"/>
                    <w:lang w:val="sv-SE"/>
                  </w:rPr>
                  <m:t>,</m:t>
                </m:r>
              </m:oMath>
            </m:oMathPara>
          </w:p>
        </w:tc>
        <w:bookmarkStart w:id="109" w:name="_Ref98247116"/>
        <w:tc>
          <w:tcPr>
            <w:tcW w:w="535" w:type="dxa"/>
          </w:tcPr>
          <w:p w14:paraId="3F410076" w14:textId="33D2A57B" w:rsidR="00715972" w:rsidRDefault="00715972" w:rsidP="00CB30D7">
            <w:pPr>
              <w:spacing w:line="360" w:lineRule="auto"/>
            </w:pPr>
            <w:r>
              <w:fldChar w:fldCharType="begin"/>
            </w:r>
            <w:r>
              <w:instrText xml:space="preserve"> STYLEREF 1 \s </w:instrText>
            </w:r>
            <w:r>
              <w:fldChar w:fldCharType="separate"/>
            </w:r>
            <w:r w:rsidR="000E19EF">
              <w:rPr>
                <w:noProof/>
              </w:rPr>
              <w:t>1</w:t>
            </w:r>
            <w:r>
              <w:fldChar w:fldCharType="end"/>
            </w:r>
            <w:r>
              <w:noBreakHyphen/>
            </w:r>
            <w:r>
              <w:fldChar w:fldCharType="begin"/>
            </w:r>
            <w:r>
              <w:instrText xml:space="preserve"> SEQ Equation \* ARABIC \s 1 </w:instrText>
            </w:r>
            <w:r>
              <w:fldChar w:fldCharType="separate"/>
            </w:r>
            <w:r w:rsidR="000E19EF">
              <w:rPr>
                <w:noProof/>
              </w:rPr>
              <w:t>23</w:t>
            </w:r>
            <w:r>
              <w:fldChar w:fldCharType="end"/>
            </w:r>
            <w:bookmarkEnd w:id="109"/>
          </w:p>
        </w:tc>
      </w:tr>
    </w:tbl>
    <w:p w14:paraId="7EE5A2C0" w14:textId="35902CCF" w:rsidR="00996504" w:rsidRDefault="00996504" w:rsidP="00CB30D7">
      <w:pPr>
        <w:spacing w:line="360" w:lineRule="auto"/>
        <w:rPr>
          <w:rFonts w:eastAsiaTheme="minorEastAsia"/>
          <w:lang w:val="en-US"/>
        </w:rPr>
      </w:pPr>
      <w:r>
        <w:rPr>
          <w:rFonts w:eastAsiaTheme="minorEastAsia"/>
          <w:lang w:val="en-US"/>
        </w:rPr>
        <w:t xml:space="preserve">where </w:t>
      </w:r>
      <w:r w:rsidR="003E58B1">
        <w:rPr>
          <w:rFonts w:eastAsiaTheme="minorEastAsia"/>
          <w:lang w:val="en-US"/>
        </w:rPr>
        <w:t>D</w:t>
      </w:r>
      <w:r>
        <w:rPr>
          <w:rFonts w:eastAsiaTheme="minorEastAsia"/>
          <w:lang w:val="en-US"/>
        </w:rPr>
        <w:t xml:space="preserve"> is dose.</w:t>
      </w:r>
      <w:r w:rsidR="004235CA">
        <w:rPr>
          <w:rFonts w:eastAsiaTheme="minorEastAsia"/>
          <w:lang w:val="en-US"/>
        </w:rPr>
        <w:t xml:space="preserve"> </w:t>
      </w:r>
      <m:oMath>
        <m:r>
          <w:rPr>
            <w:rFonts w:ascii="Cambria Math" w:eastAsiaTheme="minorEastAsia" w:hAnsi="Cambria Math"/>
            <w:lang w:val="en-US"/>
          </w:rPr>
          <m:t>α</m:t>
        </m:r>
      </m:oMath>
      <w:r w:rsidR="00302F74">
        <w:rPr>
          <w:rFonts w:eastAsiaTheme="minorEastAsia"/>
          <w:lang w:val="en-US"/>
        </w:rPr>
        <w:t xml:space="preserve"> </w:t>
      </w:r>
      <w:r w:rsidR="00F108CC">
        <w:rPr>
          <w:rFonts w:eastAsiaTheme="minorEastAsia"/>
          <w:lang w:val="en-US"/>
        </w:rPr>
        <w:t xml:space="preserve">and </w:t>
      </w:r>
      <m:oMath>
        <m:r>
          <w:rPr>
            <w:rFonts w:ascii="Cambria Math" w:eastAsiaTheme="minorEastAsia" w:hAnsi="Cambria Math"/>
            <w:lang w:val="en-US"/>
          </w:rPr>
          <m:t>β</m:t>
        </m:r>
      </m:oMath>
      <w:r w:rsidR="00F108CC">
        <w:rPr>
          <w:rFonts w:eastAsiaTheme="minorEastAsia"/>
          <w:lang w:val="en-US"/>
        </w:rPr>
        <w:t xml:space="preserve"> represents radiosensitivity</w:t>
      </w:r>
      <w:r w:rsidR="00482AD0">
        <w:rPr>
          <w:rFonts w:eastAsiaTheme="minorEastAsia"/>
          <w:lang w:val="en-US"/>
        </w:rPr>
        <w:t xml:space="preserve"> of the cell</w:t>
      </w:r>
      <w:r w:rsidR="002A6B3F">
        <w:rPr>
          <w:rFonts w:eastAsiaTheme="minorEastAsia"/>
          <w:lang w:val="en-US"/>
        </w:rPr>
        <w:t xml:space="preserve"> </w:t>
      </w:r>
      <w:r w:rsidR="00482AD0">
        <w:rPr>
          <w:rFonts w:eastAsiaTheme="minorEastAsia"/>
          <w:lang w:val="en-US"/>
        </w:rPr>
        <w:fldChar w:fldCharType="begin"/>
      </w:r>
      <w:r w:rsidR="003F507D">
        <w:rPr>
          <w:rFonts w:eastAsiaTheme="minorEastAsia"/>
          <w:lang w:val="en-US"/>
        </w:rPr>
        <w:instrText xml:space="preserve"> ADDIN ZOTERO_ITEM CSL_CITATION {"citationID":"DbJzEEhA","properties":{"formattedCitation":"(McMahon, 2018)","plainCitation":"(McMahon, 2018)","noteIndex":0},"citationItems":[{"id":211,"uris":["http://zotero.org/users/9228513/items/A49ZSXKS"],"itemData":{"id":211,"type":"article-journal","container-title":"Physics in Medicine &amp; Biology","DOI":"10.1088/1361-6560/aaf26a","ISSN":"1361-6560","issue":"1","journalAbbreviation":"Phys. Med. Biol.","language":"en","page":"01TR01","source":"DOI.org (Crossref)","title":"The linear quadratic model: usage, interpretation and challenges","title-short":"The linear quadratic model","volume":"64","author":[{"family":"McMahon","given":"Stephen Joseph"}],"issued":{"date-parts":[["2018",12,19]]}}}],"schema":"https://github.com/citation-style-language/schema/raw/master/csl-citation.json"} </w:instrText>
      </w:r>
      <w:r w:rsidR="00482AD0">
        <w:rPr>
          <w:rFonts w:eastAsiaTheme="minorEastAsia"/>
          <w:lang w:val="en-US"/>
        </w:rPr>
        <w:fldChar w:fldCharType="separate"/>
      </w:r>
      <w:r w:rsidR="00482AD0" w:rsidRPr="00482AD0">
        <w:rPr>
          <w:rFonts w:cs="Times New Roman"/>
          <w:lang w:val="en-US"/>
        </w:rPr>
        <w:t>(McMahon, 2018)</w:t>
      </w:r>
      <w:r w:rsidR="00482AD0">
        <w:rPr>
          <w:rFonts w:eastAsiaTheme="minorEastAsia"/>
          <w:lang w:val="en-US"/>
        </w:rPr>
        <w:fldChar w:fldCharType="end"/>
      </w:r>
      <w:r w:rsidR="00B252C5">
        <w:rPr>
          <w:rFonts w:eastAsiaTheme="minorEastAsia"/>
          <w:lang w:val="en-US"/>
        </w:rPr>
        <w:t>.</w:t>
      </w:r>
      <w:r w:rsidR="006B7E1C">
        <w:rPr>
          <w:rFonts w:eastAsiaTheme="minorEastAsia"/>
          <w:lang w:val="en-US"/>
        </w:rPr>
        <w:t xml:space="preserve"> </w:t>
      </w:r>
      <w:r w:rsidR="004235CA">
        <w:rPr>
          <w:rFonts w:eastAsiaTheme="minorEastAsia"/>
          <w:lang w:val="en-US"/>
        </w:rPr>
        <w:t xml:space="preserve">The </w:t>
      </w:r>
      <w:r w:rsidR="002A5BE0">
        <w:rPr>
          <w:rFonts w:eastAsiaTheme="minorEastAsia"/>
          <w:lang w:val="en-US"/>
        </w:rPr>
        <w:t xml:space="preserve">model assumes that there is a critical molecule </w:t>
      </w:r>
      <w:r w:rsidR="00A87C86">
        <w:rPr>
          <w:rFonts w:eastAsiaTheme="minorEastAsia"/>
          <w:lang w:val="en-US"/>
        </w:rPr>
        <w:t>crucial for a cell’s ability to divide, and that</w:t>
      </w:r>
      <w:r w:rsidR="00F55535">
        <w:rPr>
          <w:rFonts w:eastAsiaTheme="minorEastAsia"/>
          <w:lang w:val="en-US"/>
        </w:rPr>
        <w:t xml:space="preserve"> this molecule is the DNA</w:t>
      </w:r>
      <w:r w:rsidR="00343A68">
        <w:rPr>
          <w:rFonts w:eastAsiaTheme="minorEastAsia"/>
          <w:lang w:val="en-US"/>
        </w:rPr>
        <w:t xml:space="preserve">. It also assumes </w:t>
      </w:r>
      <w:r w:rsidR="009A0B83">
        <w:rPr>
          <w:rFonts w:eastAsiaTheme="minorEastAsia"/>
          <w:lang w:val="en-US"/>
        </w:rPr>
        <w:t xml:space="preserve">that DSB </w:t>
      </w:r>
      <w:r w:rsidR="00B4641F">
        <w:rPr>
          <w:rFonts w:eastAsiaTheme="minorEastAsia"/>
          <w:lang w:val="en-US"/>
        </w:rPr>
        <w:t>is</w:t>
      </w:r>
      <w:r w:rsidR="00CF7D54">
        <w:rPr>
          <w:rFonts w:eastAsiaTheme="minorEastAsia"/>
          <w:lang w:val="en-US"/>
        </w:rPr>
        <w:t xml:space="preserve"> the critical damage type</w:t>
      </w:r>
      <w:r w:rsidR="007D276C">
        <w:rPr>
          <w:rFonts w:eastAsiaTheme="minorEastAsia"/>
          <w:lang w:val="en-US"/>
        </w:rPr>
        <w:t>, but that</w:t>
      </w:r>
      <w:r w:rsidR="00C424DE">
        <w:rPr>
          <w:rFonts w:eastAsiaTheme="minorEastAsia"/>
          <w:lang w:val="en-US"/>
        </w:rPr>
        <w:t xml:space="preserve"> </w:t>
      </w:r>
      <w:r w:rsidR="004857F0">
        <w:rPr>
          <w:rFonts w:eastAsiaTheme="minorEastAsia"/>
          <w:lang w:val="en-US"/>
        </w:rPr>
        <w:t>the cell</w:t>
      </w:r>
      <w:r w:rsidR="00D51422">
        <w:rPr>
          <w:rFonts w:eastAsiaTheme="minorEastAsia"/>
          <w:lang w:val="en-US"/>
        </w:rPr>
        <w:t xml:space="preserve"> has repair mechanisms that might repair the damage</w:t>
      </w:r>
      <w:r w:rsidR="004857F0">
        <w:rPr>
          <w:rFonts w:eastAsiaTheme="minorEastAsia"/>
          <w:lang w:val="en-US"/>
        </w:rPr>
        <w:t>.</w:t>
      </w:r>
      <w:r w:rsidR="008A42BE">
        <w:rPr>
          <w:rFonts w:eastAsiaTheme="minorEastAsia"/>
          <w:lang w:val="en-US"/>
        </w:rPr>
        <w:t xml:space="preserve"> </w:t>
      </w:r>
      <w:r w:rsidR="00A60421">
        <w:rPr>
          <w:rFonts w:eastAsiaTheme="minorEastAsia"/>
          <w:lang w:val="en-US"/>
        </w:rPr>
        <w:t>It accounts for two different DSB events</w:t>
      </w:r>
      <w:r w:rsidR="000C65E2">
        <w:rPr>
          <w:rFonts w:eastAsiaTheme="minorEastAsia"/>
          <w:lang w:val="en-US"/>
        </w:rPr>
        <w:t xml:space="preserve"> (breakage of chemical bonds in the DNA molecule)</w:t>
      </w:r>
      <w:r w:rsidR="00A60421">
        <w:rPr>
          <w:rFonts w:eastAsiaTheme="minorEastAsia"/>
          <w:lang w:val="en-US"/>
        </w:rPr>
        <w:t xml:space="preserve">. </w:t>
      </w:r>
    </w:p>
    <w:p w14:paraId="0EF69B14" w14:textId="319C7419" w:rsidR="00A0640E" w:rsidRDefault="00744CDD" w:rsidP="00CB30D7">
      <w:pPr>
        <w:pStyle w:val="ListParagraph"/>
        <w:numPr>
          <w:ilvl w:val="0"/>
          <w:numId w:val="8"/>
        </w:numPr>
        <w:spacing w:line="360" w:lineRule="auto"/>
        <w:rPr>
          <w:rFonts w:eastAsiaTheme="minorEastAsia"/>
          <w:lang w:val="en-US"/>
        </w:rPr>
      </w:pPr>
      <w:r>
        <w:rPr>
          <w:rFonts w:eastAsiaTheme="minorEastAsia"/>
          <w:lang w:val="en-US"/>
        </w:rPr>
        <w:t xml:space="preserve">One </w:t>
      </w:r>
      <w:r w:rsidR="00A0640E">
        <w:rPr>
          <w:rFonts w:eastAsiaTheme="minorEastAsia"/>
          <w:lang w:val="en-US"/>
        </w:rPr>
        <w:t xml:space="preserve">event causing </w:t>
      </w:r>
      <w:r w:rsidR="008A58B5">
        <w:rPr>
          <w:rFonts w:eastAsiaTheme="minorEastAsia"/>
          <w:lang w:val="en-US"/>
        </w:rPr>
        <w:t>one</w:t>
      </w:r>
      <w:r w:rsidR="00A0640E">
        <w:rPr>
          <w:rFonts w:eastAsiaTheme="minorEastAsia"/>
          <w:lang w:val="en-US"/>
        </w:rPr>
        <w:t xml:space="preserve"> DSB</w:t>
      </w:r>
    </w:p>
    <w:p w14:paraId="156AD668" w14:textId="351CF09C" w:rsidR="00A0640E" w:rsidRDefault="00A0640E" w:rsidP="00CB30D7">
      <w:pPr>
        <w:pStyle w:val="ListParagraph"/>
        <w:numPr>
          <w:ilvl w:val="0"/>
          <w:numId w:val="8"/>
        </w:numPr>
        <w:spacing w:line="360" w:lineRule="auto"/>
        <w:rPr>
          <w:rFonts w:eastAsiaTheme="minorEastAsia"/>
          <w:lang w:val="en-US"/>
        </w:rPr>
      </w:pPr>
      <w:r>
        <w:rPr>
          <w:rFonts w:eastAsiaTheme="minorEastAsia"/>
          <w:lang w:val="en-US"/>
        </w:rPr>
        <w:t>Two SSB</w:t>
      </w:r>
      <w:r w:rsidR="00727CA8">
        <w:rPr>
          <w:rFonts w:eastAsiaTheme="minorEastAsia"/>
          <w:lang w:val="en-US"/>
        </w:rPr>
        <w:t>’s</w:t>
      </w:r>
      <w:r>
        <w:rPr>
          <w:rFonts w:eastAsiaTheme="minorEastAsia"/>
          <w:lang w:val="en-US"/>
        </w:rPr>
        <w:t xml:space="preserve"> close enough in time and space to create </w:t>
      </w:r>
      <w:r w:rsidR="00BE00CE">
        <w:rPr>
          <w:rFonts w:eastAsiaTheme="minorEastAsia"/>
          <w:lang w:val="en-US"/>
        </w:rPr>
        <w:t>one</w:t>
      </w:r>
      <w:r>
        <w:rPr>
          <w:rFonts w:eastAsiaTheme="minorEastAsia"/>
          <w:lang w:val="en-US"/>
        </w:rPr>
        <w:t xml:space="preserve"> DSB</w:t>
      </w:r>
    </w:p>
    <w:p w14:paraId="15547FC8" w14:textId="2E27E6C0" w:rsidR="00A0640E" w:rsidRDefault="004560AD" w:rsidP="00CB30D7">
      <w:pPr>
        <w:spacing w:line="360" w:lineRule="auto"/>
        <w:rPr>
          <w:rFonts w:eastAsiaTheme="minorEastAsia"/>
          <w:lang w:val="en-US"/>
        </w:rPr>
      </w:pPr>
      <m:oMath>
        <m:r>
          <w:rPr>
            <w:rFonts w:ascii="Cambria Math" w:eastAsiaTheme="minorEastAsia" w:hAnsi="Cambria Math"/>
            <w:lang w:val="en-US"/>
          </w:rPr>
          <w:lastRenderedPageBreak/>
          <m:t>α</m:t>
        </m:r>
      </m:oMath>
      <w:r>
        <w:rPr>
          <w:rFonts w:eastAsiaTheme="minorEastAsia"/>
          <w:lang w:val="en-US"/>
        </w:rPr>
        <w:t xml:space="preserve"> </w:t>
      </w:r>
      <w:r w:rsidR="00FA3D8E">
        <w:rPr>
          <w:rFonts w:eastAsiaTheme="minorEastAsia"/>
          <w:lang w:val="en-US"/>
        </w:rPr>
        <w:t xml:space="preserve">represents </w:t>
      </w:r>
      <w:r w:rsidR="00921866">
        <w:rPr>
          <w:rFonts w:eastAsiaTheme="minorEastAsia"/>
          <w:lang w:val="en-US"/>
        </w:rPr>
        <w:t>mode</w:t>
      </w:r>
      <w:r w:rsidR="00FA3D8E">
        <w:rPr>
          <w:rFonts w:eastAsiaTheme="minorEastAsia"/>
          <w:lang w:val="en-US"/>
        </w:rPr>
        <w:t xml:space="preserve"> 1, and </w:t>
      </w:r>
      <m:oMath>
        <m:r>
          <w:rPr>
            <w:rFonts w:ascii="Cambria Math" w:eastAsiaTheme="minorEastAsia" w:hAnsi="Cambria Math"/>
            <w:lang w:val="en-US"/>
          </w:rPr>
          <m:t>β</m:t>
        </m:r>
      </m:oMath>
      <w:r w:rsidR="00FA3D8E">
        <w:rPr>
          <w:rFonts w:eastAsiaTheme="minorEastAsia"/>
          <w:lang w:val="en-US"/>
        </w:rPr>
        <w:t xml:space="preserve"> represents </w:t>
      </w:r>
      <w:r w:rsidR="00921866">
        <w:rPr>
          <w:rFonts w:eastAsiaTheme="minorEastAsia"/>
          <w:lang w:val="en-US"/>
        </w:rPr>
        <w:t>mode</w:t>
      </w:r>
      <w:r w:rsidR="00FA3D8E">
        <w:rPr>
          <w:rFonts w:eastAsiaTheme="minorEastAsia"/>
          <w:lang w:val="en-US"/>
        </w:rPr>
        <w:t xml:space="preserve"> 2. </w:t>
      </w:r>
      <w:r w:rsidR="00143653">
        <w:rPr>
          <w:rFonts w:eastAsiaTheme="minorEastAsia"/>
          <w:lang w:val="en-US"/>
        </w:rPr>
        <w:t xml:space="preserve">In </w:t>
      </w:r>
      <m:oMath>
        <m:r>
          <w:rPr>
            <w:rFonts w:ascii="Cambria Math" w:eastAsiaTheme="minorEastAsia" w:hAnsi="Cambria Math"/>
            <w:lang w:val="en-US"/>
          </w:rPr>
          <m:t>α</m:t>
        </m:r>
      </m:oMath>
      <w:r w:rsidR="00143653">
        <w:rPr>
          <w:rFonts w:eastAsiaTheme="minorEastAsia"/>
          <w:lang w:val="en-US"/>
        </w:rPr>
        <w:t xml:space="preserve"> and </w:t>
      </w:r>
      <m:oMath>
        <m:r>
          <w:rPr>
            <w:rFonts w:ascii="Cambria Math" w:eastAsiaTheme="minorEastAsia" w:hAnsi="Cambria Math"/>
            <w:lang w:val="en-US"/>
          </w:rPr>
          <m:t>β</m:t>
        </m:r>
      </m:oMath>
      <w:r w:rsidR="00143653">
        <w:rPr>
          <w:rFonts w:eastAsiaTheme="minorEastAsia"/>
          <w:lang w:val="en-US"/>
        </w:rPr>
        <w:t xml:space="preserve"> we have the probability </w:t>
      </w:r>
      <w:r w:rsidR="00FA2BAF">
        <w:rPr>
          <w:rFonts w:eastAsiaTheme="minorEastAsia"/>
          <w:lang w:val="en-US"/>
        </w:rPr>
        <w:t>the</w:t>
      </w:r>
      <w:r w:rsidR="00FE10C3">
        <w:rPr>
          <w:rFonts w:eastAsiaTheme="minorEastAsia"/>
          <w:lang w:val="en-US"/>
        </w:rPr>
        <w:t xml:space="preserve"> </w:t>
      </w:r>
      <w:r w:rsidR="000E7EDD">
        <w:rPr>
          <w:rFonts w:eastAsiaTheme="minorEastAsia"/>
          <w:lang w:val="en-US"/>
        </w:rPr>
        <w:t>chemical</w:t>
      </w:r>
      <w:r w:rsidR="00811A2B">
        <w:rPr>
          <w:rFonts w:eastAsiaTheme="minorEastAsia"/>
          <w:lang w:val="en-US"/>
        </w:rPr>
        <w:t xml:space="preserve"> </w:t>
      </w:r>
      <w:r w:rsidR="000E7EDD">
        <w:rPr>
          <w:rFonts w:eastAsiaTheme="minorEastAsia"/>
          <w:lang w:val="en-US"/>
        </w:rPr>
        <w:t>bond</w:t>
      </w:r>
      <w:r w:rsidR="00811A2B">
        <w:rPr>
          <w:rFonts w:eastAsiaTheme="minorEastAsia"/>
          <w:lang w:val="en-US"/>
        </w:rPr>
        <w:t>s</w:t>
      </w:r>
      <w:r w:rsidR="00090CC1">
        <w:rPr>
          <w:rFonts w:eastAsiaTheme="minorEastAsia"/>
          <w:lang w:val="en-US"/>
        </w:rPr>
        <w:t>,</w:t>
      </w:r>
      <w:r w:rsidR="00811A2B">
        <w:rPr>
          <w:rFonts w:eastAsiaTheme="minorEastAsia"/>
          <w:lang w:val="en-US"/>
        </w:rPr>
        <w:t xml:space="preserve"> that received dose </w:t>
      </w:r>
      <w:r w:rsidR="00A50450">
        <w:rPr>
          <w:rFonts w:eastAsiaTheme="minorEastAsia"/>
          <w:lang w:val="en-US"/>
        </w:rPr>
        <w:t>D</w:t>
      </w:r>
      <w:r w:rsidR="00AF2B83">
        <w:rPr>
          <w:rFonts w:eastAsiaTheme="minorEastAsia"/>
          <w:lang w:val="en-US"/>
        </w:rPr>
        <w:t>,</w:t>
      </w:r>
      <w:r w:rsidR="00BE3CEA">
        <w:rPr>
          <w:rFonts w:eastAsiaTheme="minorEastAsia"/>
          <w:lang w:val="en-US"/>
        </w:rPr>
        <w:t xml:space="preserve"> </w:t>
      </w:r>
      <w:r w:rsidR="00090CC1">
        <w:rPr>
          <w:rFonts w:eastAsiaTheme="minorEastAsia"/>
          <w:lang w:val="en-US"/>
        </w:rPr>
        <w:t>are</w:t>
      </w:r>
      <w:r w:rsidR="00FE10C3">
        <w:rPr>
          <w:rFonts w:eastAsiaTheme="minorEastAsia"/>
          <w:lang w:val="en-US"/>
        </w:rPr>
        <w:t xml:space="preserve"> broken</w:t>
      </w:r>
      <w:r w:rsidR="00BE3CEA">
        <w:rPr>
          <w:rFonts w:eastAsiaTheme="minorEastAsia"/>
          <w:lang w:val="en-US"/>
        </w:rPr>
        <w:t xml:space="preserve">. Represented by </w:t>
      </w:r>
    </w:p>
    <w:p w14:paraId="136ACA91" w14:textId="39C5B543" w:rsidR="000E7EDD" w:rsidRDefault="000E7EDD" w:rsidP="00CB30D7">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m:t>
            </m:r>
            <m:r>
              <m:rPr>
                <m:sty m:val="p"/>
              </m:rPr>
              <w:rPr>
                <w:rFonts w:ascii="Cambria Math" w:eastAsiaTheme="minorEastAsia" w:hAnsi="Cambria Math"/>
                <w:lang w:val="en-US"/>
              </w:rPr>
              <m:t>Δ</m:t>
            </m:r>
          </m:sup>
        </m:sSup>
        <m:r>
          <w:rPr>
            <w:rFonts w:ascii="Cambria Math" w:eastAsiaTheme="minorEastAsia" w:hAnsi="Cambria Math"/>
            <w:lang w:val="en-US"/>
          </w:rPr>
          <m:t xml:space="preserve"> </m:t>
        </m:r>
      </m:oMath>
    </w:p>
    <w:p w14:paraId="6E081282" w14:textId="70C7A746" w:rsidR="00840F0C" w:rsidRPr="00840F0C" w:rsidRDefault="00840F0C" w:rsidP="00CB30D7">
      <w:pPr>
        <w:pStyle w:val="ListParagraph"/>
        <w:numPr>
          <w:ilvl w:val="0"/>
          <w:numId w:val="9"/>
        </w:numPr>
        <w:spacing w:line="360" w:lineRule="auto"/>
        <w:rPr>
          <w:rFonts w:eastAsiaTheme="minorEastAsia"/>
          <w:lang w:val="en-US"/>
        </w:rPr>
      </w:pPr>
      <m:oMath>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-kD(1-</m:t>
            </m:r>
            <m:r>
              <m:rPr>
                <m:sty m:val="p"/>
              </m:rPr>
              <w:rPr>
                <w:rFonts w:ascii="Cambria Math" w:eastAsiaTheme="minorEastAsia" w:hAnsi="Cambria Math"/>
                <w:lang w:val="en-US"/>
              </w:rPr>
              <m:t>Δ)</m:t>
            </m:r>
          </m:sup>
        </m:sSup>
      </m:oMath>
    </w:p>
    <w:p w14:paraId="2EBFA14C" w14:textId="0590DB64" w:rsidR="006E3DD9" w:rsidRDefault="00BD0BE1" w:rsidP="00CB30D7">
      <w:pPr>
        <w:spacing w:line="360" w:lineRule="auto"/>
        <w:rPr>
          <w:rFonts w:eastAsiaTheme="minorEastAsia"/>
          <w:lang w:val="en-US"/>
        </w:rPr>
      </w:pPr>
      <w:r>
        <w:rPr>
          <w:lang w:val="en-US"/>
        </w:rPr>
        <w:t>where k is the probability per</w:t>
      </w:r>
      <w:r w:rsidR="006C24F1">
        <w:rPr>
          <w:lang w:val="en-US"/>
        </w:rPr>
        <w:t xml:space="preserve"> </w:t>
      </w:r>
      <w:r w:rsidR="00811A2B">
        <w:rPr>
          <w:lang w:val="en-US"/>
        </w:rPr>
        <w:t>bond</w:t>
      </w:r>
      <w:r w:rsidR="006C24F1">
        <w:rPr>
          <w:lang w:val="en-US"/>
        </w:rPr>
        <w:t xml:space="preserve"> per</w:t>
      </w:r>
      <w:r>
        <w:rPr>
          <w:lang w:val="en-US"/>
        </w:rPr>
        <w:t xml:space="preserve"> unit dose that the bond is broken</w:t>
      </w:r>
      <w:r w:rsidR="00106711">
        <w:rPr>
          <w:lang w:val="en-US"/>
        </w:rPr>
        <w:t>.</w:t>
      </w:r>
      <w:r w:rsidR="008631F0">
        <w:rPr>
          <w:lang w:val="en-US"/>
        </w:rPr>
        <w:t xml:space="preserve"> </w:t>
      </w:r>
      <m:oMath>
        <m:r>
          <m:rPr>
            <m:sty m:val="p"/>
          </m:rPr>
          <w:rPr>
            <w:rFonts w:ascii="Cambria Math" w:hAnsi="Cambria Math"/>
            <w:lang w:val="en-US"/>
          </w:rPr>
          <m:t>Δ</m:t>
        </m:r>
      </m:oMath>
      <w:r w:rsidR="009C73C0">
        <w:rPr>
          <w:rFonts w:eastAsiaTheme="minorEastAsia"/>
          <w:lang w:val="en-US"/>
        </w:rPr>
        <w:t xml:space="preserve"> is the proportion</w:t>
      </w:r>
      <w:r w:rsidR="00840F0C">
        <w:rPr>
          <w:rFonts w:eastAsiaTheme="minorEastAsia"/>
          <w:lang w:val="en-US"/>
        </w:rPr>
        <w:t xml:space="preserve"> of dose</w:t>
      </w:r>
      <w:r w:rsidR="00106711">
        <w:rPr>
          <w:rFonts w:eastAsiaTheme="minorEastAsia"/>
          <w:lang w:val="en-US"/>
        </w:rPr>
        <w:t xml:space="preserve"> that</w:t>
      </w:r>
      <w:r w:rsidR="00840F0C">
        <w:rPr>
          <w:rFonts w:eastAsiaTheme="minorEastAsia"/>
          <w:lang w:val="en-US"/>
        </w:rPr>
        <w:t xml:space="preserve"> </w:t>
      </w:r>
      <w:r w:rsidR="00994901">
        <w:rPr>
          <w:rFonts w:eastAsiaTheme="minorEastAsia"/>
          <w:lang w:val="en-US"/>
        </w:rPr>
        <w:t>breaks the bonds</w:t>
      </w:r>
      <w:r w:rsidR="00106711">
        <w:rPr>
          <w:rFonts w:eastAsiaTheme="minorEastAsia"/>
          <w:lang w:val="en-US"/>
        </w:rPr>
        <w:t xml:space="preserve"> with</w:t>
      </w:r>
      <w:r w:rsidR="00E60222">
        <w:rPr>
          <w:rFonts w:eastAsiaTheme="minorEastAsia"/>
          <w:lang w:val="en-US"/>
        </w:rPr>
        <w:t xml:space="preserve"> </w:t>
      </w:r>
      <w:r w:rsidR="00921866">
        <w:rPr>
          <w:rFonts w:eastAsiaTheme="minorEastAsia"/>
          <w:lang w:val="en-US"/>
        </w:rPr>
        <w:t>mode</w:t>
      </w:r>
      <w:r w:rsidR="00E60222">
        <w:rPr>
          <w:rFonts w:eastAsiaTheme="minorEastAsia"/>
          <w:lang w:val="en-US"/>
        </w:rPr>
        <w:t xml:space="preserve"> 1, and </w:t>
      </w:r>
      <m:oMath>
        <m:r>
          <w:rPr>
            <w:rFonts w:ascii="Cambria Math" w:eastAsiaTheme="minorEastAsia" w:hAnsi="Cambria Math"/>
            <w:lang w:val="en-US"/>
          </w:rPr>
          <m:t>(1-</m:t>
        </m:r>
        <m:r>
          <m:rPr>
            <m:sty m:val="p"/>
          </m:rPr>
          <w:rPr>
            <w:rFonts w:ascii="Cambria Math" w:eastAsiaTheme="minorEastAsia" w:hAnsi="Cambria Math"/>
            <w:lang w:val="en-US"/>
          </w:rPr>
          <m:t>Δ)</m:t>
        </m:r>
        <m:r>
          <w:rPr>
            <w:rFonts w:ascii="Cambria Math" w:eastAsiaTheme="minorEastAsia" w:hAnsi="Cambria Math"/>
            <w:lang w:val="en-US"/>
          </w:rPr>
          <m:t xml:space="preserve"> </m:t>
        </m:r>
      </m:oMath>
      <w:r w:rsidR="00E60222">
        <w:rPr>
          <w:rFonts w:eastAsiaTheme="minorEastAsia"/>
          <w:lang w:val="en-US"/>
        </w:rPr>
        <w:t xml:space="preserve">is the </w:t>
      </w:r>
      <w:r w:rsidR="00D0628F">
        <w:rPr>
          <w:rFonts w:eastAsiaTheme="minorEastAsia"/>
          <w:lang w:val="en-US"/>
        </w:rPr>
        <w:t xml:space="preserve">proportion of dose for mode 2. </w:t>
      </w:r>
      <w:r w:rsidR="00994901">
        <w:rPr>
          <w:rFonts w:eastAsiaTheme="minorEastAsia"/>
          <w:lang w:val="en-US"/>
        </w:rPr>
        <w:t xml:space="preserve"> </w:t>
      </w:r>
      <w:r w:rsidR="007432A6">
        <w:rPr>
          <w:rFonts w:eastAsiaTheme="minorEastAsia"/>
          <w:lang w:val="en-US"/>
        </w:rPr>
        <w:t>Chadwick &amp; Leenhouts showed</w:t>
      </w:r>
      <w:r w:rsidR="006E3DD9">
        <w:rPr>
          <w:rFonts w:eastAsiaTheme="minorEastAsia"/>
          <w:lang w:val="en-US"/>
        </w:rPr>
        <w:t xml:space="preserve"> that the mean number of DSB’s from mode 1 </w:t>
      </w:r>
      <w:r w:rsidR="00D737D2">
        <w:rPr>
          <w:rFonts w:eastAsiaTheme="minorEastAsia"/>
          <w:lang w:val="en-US"/>
        </w:rPr>
        <w:t>was</w:t>
      </w:r>
      <w:r w:rsidR="006E3DD9">
        <w:rPr>
          <w:rFonts w:eastAsiaTheme="minorEastAsia"/>
          <w:lang w:val="en-US"/>
        </w:rPr>
        <w:t xml:space="preserve"> </w:t>
      </w:r>
    </w:p>
    <w:p w14:paraId="10BE1160" w14:textId="714734CF" w:rsidR="00DC515A" w:rsidRPr="00DC515A" w:rsidRDefault="00E91CFF" w:rsidP="00CB30D7">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r>
                    <m:rPr>
                      <m:sty m:val="p"/>
                    </m:rPr>
                    <w:rPr>
                      <w:rFonts w:ascii="Cambria Math" w:hAnsi="Cambria Math"/>
                      <w:lang w:val="en-US"/>
                    </w:rPr>
                    <m:t>Δ</m:t>
                  </m:r>
                  <m:r>
                    <w:rPr>
                      <w:rFonts w:ascii="Cambria Math" w:hAnsi="Cambria Math"/>
                      <w:lang w:val="en-US"/>
                    </w:rPr>
                    <m:t>D</m:t>
                  </m:r>
                </m:sup>
              </m:sSup>
            </m:e>
          </m:d>
          <m:r>
            <w:rPr>
              <w:rFonts w:ascii="Cambria Math" w:eastAsiaTheme="minorEastAsia" w:hAnsi="Cambria Math"/>
              <w:lang w:val="en-US"/>
            </w:rPr>
            <m:t xml:space="preserve"> ,</m:t>
          </m:r>
        </m:oMath>
      </m:oMathPara>
    </w:p>
    <w:p w14:paraId="1770EA9C" w14:textId="3A229AE1" w:rsidR="000A54EF" w:rsidRDefault="00DC515A" w:rsidP="00CB30D7">
      <w:pPr>
        <w:spacing w:line="360" w:lineRule="auto"/>
        <w:rPr>
          <w:rFonts w:eastAsiaTheme="minorEastAsia"/>
          <w:lang w:val="en-US"/>
        </w:rPr>
      </w:pPr>
      <w:r>
        <w:rPr>
          <w:rFonts w:eastAsiaTheme="minorEastAsia"/>
          <w:lang w:val="en-US"/>
        </w:rPr>
        <w:t xml:space="preserve">where A is the </w:t>
      </w:r>
      <w:r w:rsidR="00A62EDE">
        <w:rPr>
          <w:rFonts w:eastAsiaTheme="minorEastAsia"/>
          <w:lang w:val="en-US"/>
        </w:rPr>
        <w:t xml:space="preserve">number of bonds on </w:t>
      </w:r>
      <w:r w:rsidR="0015533E">
        <w:rPr>
          <w:rFonts w:eastAsiaTheme="minorEastAsia"/>
          <w:lang w:val="en-US"/>
        </w:rPr>
        <w:t xml:space="preserve">the DNA double helix, where mode 1 </w:t>
      </w:r>
      <w:r w:rsidR="000A362E">
        <w:rPr>
          <w:rFonts w:eastAsiaTheme="minorEastAsia"/>
          <w:lang w:val="en-US"/>
        </w:rPr>
        <w:t>DSB’s occur.</w:t>
      </w:r>
      <w:r w:rsidR="000A54EF">
        <w:rPr>
          <w:rFonts w:eastAsiaTheme="minorEastAsia"/>
          <w:lang w:val="en-US"/>
        </w:rPr>
        <w:br/>
        <w:t xml:space="preserve">A first order Taylor approximation around 0 for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-k</m:t>
            </m:r>
            <m:r>
              <m:rPr>
                <m:sty m:val="p"/>
              </m:rPr>
              <w:rPr>
                <w:rFonts w:ascii="Cambria Math" w:eastAsiaTheme="minorEastAsia" w:hAnsi="Cambria Math"/>
                <w:lang w:val="en-US"/>
              </w:rPr>
              <m:t>Δ</m:t>
            </m:r>
            <m:r>
              <w:rPr>
                <w:rFonts w:ascii="Cambria Math" w:eastAsiaTheme="minorEastAsia" w:hAnsi="Cambria Math"/>
                <w:lang w:val="en-US"/>
              </w:rPr>
              <m:t>D</m:t>
            </m:r>
          </m:sup>
        </m:sSup>
      </m:oMath>
      <w:r w:rsidR="000A54EF">
        <w:rPr>
          <w:rFonts w:eastAsiaTheme="minorEastAsia"/>
          <w:lang w:val="en-US"/>
        </w:rPr>
        <w:t xml:space="preserve"> gives </w:t>
      </w:r>
    </w:p>
    <w:p w14:paraId="7F536DC4" w14:textId="1FAC340A" w:rsidR="00DC515A" w:rsidRDefault="000A54EF" w:rsidP="00CB30D7">
      <w:pPr>
        <w:spacing w:line="360" w:lineRule="auto"/>
        <w:rPr>
          <w:rFonts w:eastAsiaTheme="minorEastAsia"/>
          <w:lang w:val="en-US"/>
        </w:rPr>
      </w:pPr>
      <m:oMathPara>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1-k</m:t>
                  </m:r>
                  <m:r>
                    <m:rPr>
                      <m:sty m:val="p"/>
                    </m:rPr>
                    <w:rPr>
                      <w:rFonts w:ascii="Cambria Math" w:eastAsiaTheme="minorEastAsia" w:hAnsi="Cambria Math"/>
                      <w:lang w:val="en-US"/>
                    </w:rPr>
                    <m:t>Δ</m:t>
                  </m:r>
                  <m:r>
                    <w:rPr>
                      <w:rFonts w:ascii="Cambria Math" w:eastAsiaTheme="minorEastAsia" w:hAnsi="Cambria Math"/>
                      <w:lang w:val="en-US"/>
                    </w:rPr>
                    <m:t>D</m:t>
                  </m:r>
                </m:e>
              </m:d>
            </m:e>
          </m:d>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 xml:space="preserve">D </m:t>
          </m:r>
        </m:oMath>
      </m:oMathPara>
    </w:p>
    <w:p w14:paraId="38629E26" w14:textId="774A024D" w:rsidR="00914321" w:rsidRDefault="007432A6" w:rsidP="00CB30D7">
      <w:pPr>
        <w:spacing w:line="360" w:lineRule="auto"/>
        <w:rPr>
          <w:rFonts w:eastAsiaTheme="minorEastAsia"/>
          <w:lang w:val="en-US"/>
        </w:rPr>
      </w:pPr>
      <w:r>
        <w:rPr>
          <w:rFonts w:eastAsiaTheme="minorEastAsia"/>
          <w:lang w:val="en-US"/>
        </w:rPr>
        <w:t xml:space="preserve"> </w:t>
      </w:r>
      <w:r w:rsidR="00D737D2">
        <w:rPr>
          <w:rFonts w:eastAsiaTheme="minorEastAsia"/>
          <w:lang w:val="en-US"/>
        </w:rPr>
        <w:t xml:space="preserve">For mode 2 they showed </w:t>
      </w:r>
      <w:r w:rsidR="005659EC">
        <w:rPr>
          <w:rFonts w:eastAsiaTheme="minorEastAsia"/>
          <w:lang w:val="en-US"/>
        </w:rPr>
        <w:t xml:space="preserve">that mean number of </w:t>
      </w:r>
      <w:r w:rsidR="00BE56FD">
        <w:rPr>
          <w:rFonts w:eastAsiaTheme="minorEastAsia"/>
          <w:lang w:val="en-US"/>
        </w:rPr>
        <w:t xml:space="preserve">DSB’s </w:t>
      </w:r>
      <w:r w:rsidR="00D737D2">
        <w:rPr>
          <w:rFonts w:eastAsiaTheme="minorEastAsia"/>
          <w:lang w:val="en-US"/>
        </w:rPr>
        <w:t>was</w:t>
      </w:r>
    </w:p>
    <w:p w14:paraId="34696FC6" w14:textId="491A2DD1" w:rsidR="00BE56FD" w:rsidRPr="0055486B" w:rsidRDefault="006569A9" w:rsidP="00CB30D7">
      <w:pPr>
        <w:spacing w:line="360" w:lineRule="auto"/>
        <w:rPr>
          <w:rFonts w:eastAsiaTheme="minorEastAsia"/>
          <w:lang w:val="en-US"/>
        </w:rPr>
      </w:pPr>
      <m:oMathPara>
        <m:oMath>
          <m:r>
            <w:rPr>
              <w:rFonts w:ascii="Cambria Math" w:hAnsi="Cambria Math"/>
              <w:lang w:val="en-US"/>
            </w:rPr>
            <m:t>B</m:t>
          </m:r>
          <m:sSup>
            <m:sSupPr>
              <m:ctrlPr>
                <w:rPr>
                  <w:rFonts w:ascii="Cambria Math" w:hAnsi="Cambria Math"/>
                  <w:i/>
                  <w:lang w:val="en-US"/>
                </w:rPr>
              </m:ctrlPr>
            </m:sSup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m:t>
                  </m:r>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Δ</m:t>
                      </m:r>
                    </m:e>
                  </m:d>
                  <m:r>
                    <w:rPr>
                      <w:rFonts w:ascii="Cambria Math" w:hAnsi="Cambria Math"/>
                      <w:lang w:val="en-US"/>
                    </w:rPr>
                    <m:t>D</m:t>
                  </m:r>
                </m:sup>
              </m:sSup>
              <m:r>
                <w:rPr>
                  <w:rFonts w:ascii="Cambria Math" w:hAnsi="Cambria Math"/>
                  <w:lang w:val="en-US"/>
                </w:rPr>
                <m:t>]</m:t>
              </m:r>
            </m:e>
            <m:sup>
              <m:r>
                <w:rPr>
                  <w:rFonts w:ascii="Cambria Math" w:hAnsi="Cambria Math"/>
                  <w:lang w:val="en-US"/>
                </w:rPr>
                <m:t>2</m:t>
              </m:r>
            </m:sup>
          </m:sSup>
          <m:r>
            <w:rPr>
              <w:rFonts w:ascii="Cambria Math" w:hAnsi="Cambria Math"/>
              <w:lang w:val="en-US"/>
            </w:rPr>
            <m:t>,</m:t>
          </m:r>
        </m:oMath>
      </m:oMathPara>
    </w:p>
    <w:p w14:paraId="7DFA368E" w14:textId="79795B38" w:rsidR="00A27AF9" w:rsidRDefault="0055486B" w:rsidP="00CB30D7">
      <w:pPr>
        <w:spacing w:line="360" w:lineRule="auto"/>
        <w:rPr>
          <w:rFonts w:eastAsiaTheme="minorEastAsia"/>
          <w:lang w:val="en-US"/>
        </w:rPr>
      </w:pPr>
      <w:r>
        <w:rPr>
          <w:rFonts w:eastAsiaTheme="minorEastAsia"/>
          <w:lang w:val="en-US"/>
        </w:rPr>
        <w:t xml:space="preserve">where </w:t>
      </w:r>
      <w:r w:rsidR="006569A9">
        <w:rPr>
          <w:rFonts w:eastAsiaTheme="minorEastAsia"/>
          <w:lang w:val="en-US"/>
        </w:rPr>
        <w:t>B</w:t>
      </w:r>
      <w:r w:rsidR="00495655">
        <w:rPr>
          <w:rFonts w:eastAsiaTheme="minorEastAsia"/>
          <w:lang w:val="en-US"/>
        </w:rPr>
        <w:t xml:space="preserve"> is</w:t>
      </w:r>
      <w:r w:rsidR="000D2C1E">
        <w:rPr>
          <w:rFonts w:eastAsiaTheme="minorEastAsia"/>
          <w:lang w:val="en-US"/>
        </w:rPr>
        <w:t xml:space="preserve"> </w:t>
      </w:r>
      <w:r w:rsidR="00D01776">
        <w:rPr>
          <w:rFonts w:eastAsiaTheme="minorEastAsia"/>
          <w:lang w:val="en-US"/>
        </w:rPr>
        <w:t>number</w:t>
      </w:r>
      <w:r w:rsidR="000D2C1E">
        <w:rPr>
          <w:rFonts w:eastAsiaTheme="minorEastAsia"/>
          <w:lang w:val="en-US"/>
        </w:rPr>
        <w:t xml:space="preserve"> of </w:t>
      </w:r>
      <w:r w:rsidR="00A938A2">
        <w:rPr>
          <w:rFonts w:eastAsiaTheme="minorEastAsia"/>
          <w:lang w:val="en-US"/>
        </w:rPr>
        <w:t>SSB’s</w:t>
      </w:r>
      <w:r w:rsidR="000D2C1E">
        <w:rPr>
          <w:rFonts w:eastAsiaTheme="minorEastAsia"/>
          <w:lang w:val="en-US"/>
        </w:rPr>
        <w:t xml:space="preserve"> not repaired on both strands</w:t>
      </w:r>
      <w:r w:rsidR="005D2CF2">
        <w:rPr>
          <w:rFonts w:eastAsiaTheme="minorEastAsia"/>
          <w:lang w:val="en-US"/>
        </w:rPr>
        <w:t xml:space="preserve">, that are also close enough in time and space to constitute a DSB. </w:t>
      </w:r>
      <w:r w:rsidR="005F09DE">
        <w:rPr>
          <w:rFonts w:eastAsiaTheme="minorEastAsia"/>
          <w:lang w:val="en-US"/>
        </w:rPr>
        <w:t xml:space="preserve">Doing the same Taylor expansion </w:t>
      </w:r>
      <w:r w:rsidR="00F23716">
        <w:rPr>
          <w:rFonts w:eastAsiaTheme="minorEastAsia"/>
          <w:lang w:val="en-US"/>
        </w:rPr>
        <w:t xml:space="preserve">gives </w:t>
      </w:r>
    </w:p>
    <w:p w14:paraId="4A724471" w14:textId="06FAB591" w:rsidR="006569A9" w:rsidRPr="00F23716" w:rsidRDefault="006569A9" w:rsidP="00CB30D7">
      <w:pPr>
        <w:spacing w:line="360" w:lineRule="auto"/>
        <w:rPr>
          <w:rFonts w:eastAsiaTheme="minorEastAsia"/>
          <w:lang w:val="en-US"/>
        </w:rPr>
      </w:pPr>
      <m:oMathPara>
        <m:oMath>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r>
                        <w:rPr>
                          <w:rFonts w:ascii="Cambria Math" w:eastAsiaTheme="minorEastAsia" w:hAnsi="Cambria Math"/>
                          <w:lang w:val="en-US"/>
                        </w:rPr>
                        <m:t>D</m:t>
                      </m:r>
                    </m:e>
                  </m:d>
                </m:e>
                <m:sup>
                  <m:r>
                    <w:rPr>
                      <w:rFonts w:ascii="Cambria Math" w:eastAsiaTheme="minorEastAsia" w:hAnsi="Cambria Math"/>
                      <w:lang w:val="en-US"/>
                    </w:rPr>
                    <m:t>2</m:t>
                  </m:r>
                </m:sup>
              </m:sSup>
            </m:e>
          </m:d>
          <m:r>
            <w:rPr>
              <w:rFonts w:ascii="Cambria Math" w:eastAsiaTheme="minorEastAsia" w:hAnsi="Cambria Math"/>
              <w:lang w:val="en-US"/>
            </w:rPr>
            <m:t>=Bk(1-</m:t>
          </m:r>
          <m:r>
            <m:rPr>
              <m:sty m:val="p"/>
            </m:rPr>
            <w:rPr>
              <w:rFonts w:ascii="Cambria Math" w:eastAsiaTheme="minorEastAsia" w:hAnsi="Cambria Math"/>
              <w:lang w:val="en-US"/>
            </w:rPr>
            <m:t>Δ</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6F177F1C" w14:textId="4F288DE3" w:rsidR="000E3907" w:rsidRDefault="00E009E1" w:rsidP="00CB30D7">
      <w:pPr>
        <w:spacing w:line="360" w:lineRule="auto"/>
        <w:rPr>
          <w:rFonts w:eastAsiaTheme="minorEastAsia"/>
          <w:lang w:val="en-US"/>
        </w:rPr>
      </w:pPr>
      <w:r>
        <w:rPr>
          <w:rFonts w:eastAsiaTheme="minorEastAsia"/>
          <w:lang w:val="en-US"/>
        </w:rPr>
        <w:t xml:space="preserve">Combining the number of DSB’s from each </w:t>
      </w:r>
      <w:r w:rsidR="00405360">
        <w:rPr>
          <w:rFonts w:eastAsiaTheme="minorEastAsia"/>
          <w:lang w:val="en-US"/>
        </w:rPr>
        <w:t>mode</w:t>
      </w:r>
      <w:r>
        <w:rPr>
          <w:rFonts w:eastAsiaTheme="minorEastAsia"/>
          <w:lang w:val="en-US"/>
        </w:rPr>
        <w:t xml:space="preserve"> and multiplying with the probability of </w:t>
      </w:r>
      <w:r w:rsidR="00405360">
        <w:rPr>
          <w:rFonts w:eastAsiaTheme="minorEastAsia"/>
          <w:lang w:val="en-US"/>
        </w:rPr>
        <w:t xml:space="preserve">the DSB’s being repaired </w:t>
      </w:r>
      <w:r w:rsidR="00E13EC5">
        <w:rPr>
          <w:rFonts w:eastAsiaTheme="minorEastAsia"/>
          <w:lang w:val="en-US"/>
        </w:rPr>
        <w:t>f,</w:t>
      </w:r>
      <w:r w:rsidR="00405360">
        <w:rPr>
          <w:rFonts w:eastAsiaTheme="minorEastAsia"/>
          <w:lang w:val="en-US"/>
        </w:rPr>
        <w:t xml:space="preserve"> we get </w:t>
      </w:r>
    </w:p>
    <w:p w14:paraId="47777D1C" w14:textId="3FF367E3" w:rsidR="00405360" w:rsidRPr="00E13EC5" w:rsidRDefault="00E13EC5" w:rsidP="00CB30D7">
      <w:pPr>
        <w:spacing w:line="360" w:lineRule="auto"/>
        <w:rPr>
          <w:rFonts w:eastAsiaTheme="minorEastAsia"/>
          <w:lang w:val="en-US"/>
        </w:rPr>
      </w:pPr>
      <m:oMathPara>
        <m:oMath>
          <m:r>
            <w:rPr>
              <w:rFonts w:ascii="Cambria Math" w:eastAsiaTheme="minorEastAsia" w:hAnsi="Cambria Math"/>
              <w:lang w:val="en-US"/>
            </w:rPr>
            <m:t>f⋅</m:t>
          </m:r>
          <m:d>
            <m:dPr>
              <m:begChr m:val="["/>
              <m:endChr m:val="]"/>
              <m:ctrlPr>
                <w:rPr>
                  <w:rFonts w:ascii="Cambria Math" w:eastAsiaTheme="minorEastAsia" w:hAnsi="Cambria Math"/>
                  <w:i/>
                  <w:lang w:val="en-US"/>
                </w:rPr>
              </m:ctrlPr>
            </m:dPr>
            <m:e>
              <m:r>
                <w:rPr>
                  <w:rFonts w:ascii="Cambria Math" w:eastAsiaTheme="minorEastAsia" w:hAnsi="Cambria Math"/>
                  <w:lang w:val="en-US"/>
                </w:rPr>
                <m:t>Ak</m:t>
              </m:r>
              <m:r>
                <m:rPr>
                  <m:sty m:val="p"/>
                </m:rPr>
                <w:rPr>
                  <w:rFonts w:ascii="Cambria Math" w:eastAsiaTheme="minorEastAsia" w:hAnsi="Cambria Math"/>
                  <w:lang w:val="en-US"/>
                </w:rPr>
                <m:t>Δ</m:t>
              </m:r>
              <m:r>
                <w:rPr>
                  <w:rFonts w:ascii="Cambria Math" w:eastAsiaTheme="minorEastAsia" w:hAnsi="Cambria Math"/>
                  <w:lang w:val="en-US"/>
                </w:rPr>
                <m:t>D + Bk</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Δ</m:t>
                  </m:r>
                </m:e>
              </m:d>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d>
          <m:r>
            <w:rPr>
              <w:rFonts w:ascii="Cambria Math" w:eastAsiaTheme="minorEastAsia" w:hAnsi="Cambria Math"/>
              <w:lang w:val="en-US"/>
            </w:rPr>
            <m:t xml:space="preserve"> .</m:t>
          </m:r>
        </m:oMath>
      </m:oMathPara>
    </w:p>
    <w:p w14:paraId="6B8694A2" w14:textId="1B54593E" w:rsidR="00E13EC5" w:rsidRDefault="00FF6785" w:rsidP="00CB30D7">
      <w:pPr>
        <w:spacing w:line="360" w:lineRule="auto"/>
        <w:rPr>
          <w:rFonts w:eastAsiaTheme="minorEastAsia"/>
          <w:lang w:val="en-US"/>
        </w:rPr>
      </w:pPr>
      <w:r>
        <w:rPr>
          <w:rFonts w:eastAsiaTheme="minorEastAsia"/>
          <w:lang w:val="en-US"/>
        </w:rPr>
        <w:t xml:space="preserve">From here they introduced a proportionality constant to relate number of </w:t>
      </w:r>
      <w:r w:rsidR="00725E26">
        <w:rPr>
          <w:rFonts w:eastAsiaTheme="minorEastAsia"/>
          <w:lang w:val="en-US"/>
        </w:rPr>
        <w:t xml:space="preserve">DSB’s to cell </w:t>
      </w:r>
      <w:r w:rsidR="007009B4">
        <w:rPr>
          <w:rFonts w:eastAsiaTheme="minorEastAsia"/>
          <w:lang w:val="en-US"/>
        </w:rPr>
        <w:t>death and</w:t>
      </w:r>
      <w:r w:rsidR="00725E26">
        <w:rPr>
          <w:rFonts w:eastAsiaTheme="minorEastAsia"/>
          <w:lang w:val="en-US"/>
        </w:rPr>
        <w:t xml:space="preserve"> assumed Poisson distribut</w:t>
      </w:r>
      <w:r w:rsidR="00961431">
        <w:rPr>
          <w:rFonts w:eastAsiaTheme="minorEastAsia"/>
          <w:lang w:val="en-US"/>
        </w:rPr>
        <w:t>ion</w:t>
      </w:r>
      <w:r w:rsidR="00CD7678">
        <w:rPr>
          <w:rFonts w:eastAsiaTheme="minorEastAsia"/>
          <w:lang w:val="en-US"/>
        </w:rPr>
        <w:t xml:space="preserve"> (see </w:t>
      </w:r>
      <w:r w:rsidR="00CD7678">
        <w:rPr>
          <w:rFonts w:eastAsiaTheme="minorEastAsia"/>
          <w:lang w:val="en-US"/>
        </w:rPr>
        <w:fldChar w:fldCharType="begin"/>
      </w:r>
      <w:r w:rsidR="00CD7678">
        <w:rPr>
          <w:rFonts w:eastAsiaTheme="minorEastAsia"/>
          <w:lang w:val="en-US"/>
        </w:rPr>
        <w:instrText xml:space="preserve"> REF _Ref99552466 \r \h </w:instrText>
      </w:r>
      <w:r w:rsidR="00CD7678">
        <w:rPr>
          <w:rFonts w:eastAsiaTheme="minorEastAsia"/>
          <w:lang w:val="en-US"/>
        </w:rPr>
      </w:r>
      <w:r w:rsidR="00CD7678">
        <w:rPr>
          <w:rFonts w:eastAsiaTheme="minorEastAsia"/>
          <w:lang w:val="en-US"/>
        </w:rPr>
        <w:fldChar w:fldCharType="separate"/>
      </w:r>
      <w:r w:rsidR="000E19EF">
        <w:rPr>
          <w:rFonts w:eastAsiaTheme="minorEastAsia"/>
          <w:lang w:val="en-US"/>
        </w:rPr>
        <w:t>1.6.3</w:t>
      </w:r>
      <w:r w:rsidR="00CD7678">
        <w:rPr>
          <w:rFonts w:eastAsiaTheme="minorEastAsia"/>
          <w:lang w:val="en-US"/>
        </w:rPr>
        <w:fldChar w:fldCharType="end"/>
      </w:r>
      <w:r w:rsidR="00CD7678">
        <w:rPr>
          <w:rFonts w:eastAsiaTheme="minorEastAsia"/>
          <w:lang w:val="en-US"/>
        </w:rPr>
        <w:t>)</w:t>
      </w:r>
      <w:r w:rsidR="00961431">
        <w:rPr>
          <w:rFonts w:eastAsiaTheme="minorEastAsia"/>
          <w:lang w:val="en-US"/>
        </w:rPr>
        <w:t xml:space="preserve"> to achieve </w:t>
      </w:r>
      <w:r w:rsidR="00B94DB6">
        <w:rPr>
          <w:rFonts w:eastAsiaTheme="minorEastAsia"/>
          <w:lang w:val="en-US"/>
        </w:rPr>
        <w:t>probability of cell survival per dose</w:t>
      </w:r>
      <w:r w:rsidR="00715972">
        <w:rPr>
          <w:rFonts w:eastAsiaTheme="minorEastAsia"/>
          <w:lang w:val="en-US"/>
        </w:rPr>
        <w:t xml:space="preserve">. Which results in the equation </w:t>
      </w:r>
      <w:r w:rsidR="007009B4">
        <w:rPr>
          <w:rFonts w:eastAsiaTheme="minorEastAsia"/>
          <w:lang w:val="en-US"/>
        </w:rPr>
        <w:fldChar w:fldCharType="begin"/>
      </w:r>
      <w:r w:rsidR="007009B4">
        <w:rPr>
          <w:rFonts w:eastAsiaTheme="minorEastAsia"/>
          <w:lang w:val="en-US"/>
        </w:rPr>
        <w:instrText xml:space="preserve"> REF _Ref98247116 \h </w:instrText>
      </w:r>
      <w:r w:rsidR="00CB30D7">
        <w:rPr>
          <w:rFonts w:eastAsiaTheme="minorEastAsia"/>
          <w:lang w:val="en-US"/>
        </w:rPr>
        <w:instrText xml:space="preserve"> \* MERGEFORMAT </w:instrText>
      </w:r>
      <w:r w:rsidR="007009B4">
        <w:rPr>
          <w:rFonts w:eastAsiaTheme="minorEastAsia"/>
          <w:lang w:val="en-US"/>
        </w:rPr>
      </w:r>
      <w:r w:rsidR="007009B4">
        <w:rPr>
          <w:rFonts w:eastAsiaTheme="minorEastAsia"/>
          <w:lang w:val="en-US"/>
        </w:rPr>
        <w:fldChar w:fldCharType="separate"/>
      </w:r>
      <w:r w:rsidR="000E19EF" w:rsidRPr="000E19EF">
        <w:rPr>
          <w:noProof/>
          <w:lang w:val="en-US"/>
        </w:rPr>
        <w:t>1</w:t>
      </w:r>
      <w:r w:rsidR="000E19EF" w:rsidRPr="000E19EF">
        <w:rPr>
          <w:noProof/>
          <w:lang w:val="en-US"/>
        </w:rPr>
        <w:noBreakHyphen/>
        <w:t>23</w:t>
      </w:r>
      <w:r w:rsidR="007009B4">
        <w:rPr>
          <w:rFonts w:eastAsiaTheme="minorEastAsia"/>
          <w:lang w:val="en-US"/>
        </w:rPr>
        <w:fldChar w:fldCharType="end"/>
      </w:r>
      <w:r w:rsidR="007009B4">
        <w:rPr>
          <w:rFonts w:eastAsiaTheme="minorEastAsia"/>
          <w:lang w:val="en-US"/>
        </w:rPr>
        <w:t xml:space="preserve">. </w:t>
      </w:r>
      <w:r w:rsidR="00C96A44">
        <w:rPr>
          <w:rFonts w:eastAsiaTheme="minorEastAsia"/>
          <w:lang w:val="en-US"/>
        </w:rPr>
        <w:t xml:space="preserve">This shows </w:t>
      </w:r>
      <w:r w:rsidR="00906E37">
        <w:rPr>
          <w:rFonts w:eastAsiaTheme="minorEastAsia"/>
          <w:lang w:val="en-US"/>
        </w:rPr>
        <w:t>why we have a linear and a quadratic link in the LQ-model</w:t>
      </w:r>
      <w:r w:rsidR="00594A01">
        <w:rPr>
          <w:rFonts w:eastAsiaTheme="minorEastAsia"/>
          <w:lang w:val="en-US"/>
        </w:rPr>
        <w:t xml:space="preserve">, which does fit well with </w:t>
      </w:r>
      <w:r w:rsidR="00EF1E7F">
        <w:rPr>
          <w:rFonts w:eastAsiaTheme="minorEastAsia"/>
          <w:lang w:val="en-US"/>
        </w:rPr>
        <w:t xml:space="preserve">the curves we see in </w:t>
      </w:r>
      <w:r w:rsidR="00EF1E7F">
        <w:rPr>
          <w:rFonts w:eastAsiaTheme="minorEastAsia"/>
          <w:lang w:val="en-US"/>
        </w:rPr>
        <w:fldChar w:fldCharType="begin"/>
      </w:r>
      <w:r w:rsidR="00EF1E7F">
        <w:rPr>
          <w:rFonts w:eastAsiaTheme="minorEastAsia"/>
          <w:lang w:val="en-US"/>
        </w:rPr>
        <w:instrText xml:space="preserve"> REF _Ref98153779 \h </w:instrText>
      </w:r>
      <w:r w:rsidR="00CB30D7">
        <w:rPr>
          <w:rFonts w:eastAsiaTheme="minorEastAsia"/>
          <w:lang w:val="en-US"/>
        </w:rPr>
        <w:instrText xml:space="preserve"> \* MERGEFORMAT </w:instrText>
      </w:r>
      <w:r w:rsidR="00EF1E7F">
        <w:rPr>
          <w:rFonts w:eastAsiaTheme="minorEastAsia"/>
          <w:lang w:val="en-US"/>
        </w:rPr>
      </w:r>
      <w:r w:rsidR="00EF1E7F">
        <w:rPr>
          <w:rFonts w:eastAsiaTheme="minorEastAsia"/>
          <w:lang w:val="en-US"/>
        </w:rPr>
        <w:fldChar w:fldCharType="separate"/>
      </w:r>
      <w:r w:rsidR="000E19EF" w:rsidRPr="001F7046">
        <w:rPr>
          <w:lang w:val="en-US"/>
        </w:rPr>
        <w:t xml:space="preserve">Figure </w:t>
      </w:r>
      <w:r w:rsidR="000E19EF">
        <w:rPr>
          <w:noProof/>
          <w:lang w:val="en-US"/>
        </w:rPr>
        <w:t>1</w:t>
      </w:r>
      <w:r w:rsidR="000E19EF">
        <w:rPr>
          <w:noProof/>
          <w:lang w:val="en-US"/>
        </w:rPr>
        <w:noBreakHyphen/>
        <w:t>22</w:t>
      </w:r>
      <w:r w:rsidR="00EF1E7F">
        <w:rPr>
          <w:rFonts w:eastAsiaTheme="minorEastAsia"/>
          <w:lang w:val="en-US"/>
        </w:rPr>
        <w:fldChar w:fldCharType="end"/>
      </w:r>
      <w:r w:rsidR="00EF1E7F">
        <w:rPr>
          <w:rFonts w:eastAsiaTheme="minorEastAsia"/>
          <w:lang w:val="en-US"/>
        </w:rPr>
        <w:t xml:space="preserve">, where the high LET </w:t>
      </w:r>
      <w:r w:rsidR="003B6A03">
        <w:rPr>
          <w:rFonts w:eastAsiaTheme="minorEastAsia"/>
          <w:lang w:val="en-US"/>
        </w:rPr>
        <w:t>radiation has a denser energy depo</w:t>
      </w:r>
      <w:r w:rsidR="002F1415">
        <w:rPr>
          <w:rFonts w:eastAsiaTheme="minorEastAsia"/>
          <w:lang w:val="en-US"/>
        </w:rPr>
        <w:t>sition</w:t>
      </w:r>
      <w:r w:rsidR="009439C2">
        <w:rPr>
          <w:rFonts w:eastAsiaTheme="minorEastAsia"/>
          <w:lang w:val="en-US"/>
        </w:rPr>
        <w:t>, creating more mode 1 DSBs</w:t>
      </w:r>
      <w:r w:rsidR="002F1415">
        <w:rPr>
          <w:rFonts w:eastAsiaTheme="minorEastAsia"/>
          <w:lang w:val="en-US"/>
        </w:rPr>
        <w:t xml:space="preserve">. And for </w:t>
      </w:r>
      <w:r w:rsidR="00621648">
        <w:rPr>
          <w:rFonts w:eastAsiaTheme="minorEastAsia"/>
          <w:lang w:val="en-US"/>
        </w:rPr>
        <w:t>low LET there is a shoulder caused by accumulation of SSB</w:t>
      </w:r>
      <w:r w:rsidR="00770310">
        <w:rPr>
          <w:rFonts w:eastAsiaTheme="minorEastAsia"/>
          <w:lang w:val="en-US"/>
        </w:rPr>
        <w:t xml:space="preserve">’s </w:t>
      </w:r>
      <w:r w:rsidR="00E24FF0">
        <w:rPr>
          <w:rFonts w:eastAsiaTheme="minorEastAsia"/>
          <w:lang w:val="en-US"/>
        </w:rPr>
        <w:t>f</w:t>
      </w:r>
      <w:r w:rsidR="00745B48">
        <w:rPr>
          <w:rFonts w:eastAsiaTheme="minorEastAsia"/>
          <w:lang w:val="en-US"/>
        </w:rPr>
        <w:t>or</w:t>
      </w:r>
      <w:r w:rsidR="00E24FF0">
        <w:rPr>
          <w:rFonts w:eastAsiaTheme="minorEastAsia"/>
          <w:lang w:val="en-US"/>
        </w:rPr>
        <w:t xml:space="preserve"> higher doses</w:t>
      </w:r>
      <w:r w:rsidR="00745B48">
        <w:rPr>
          <w:rFonts w:eastAsiaTheme="minorEastAsia"/>
          <w:lang w:val="en-US"/>
        </w:rPr>
        <w:t xml:space="preserve"> creating more mode 2 DSB’s</w:t>
      </w:r>
      <w:r w:rsidR="00E24FF0">
        <w:rPr>
          <w:rFonts w:eastAsiaTheme="minorEastAsia"/>
          <w:lang w:val="en-US"/>
        </w:rPr>
        <w:t xml:space="preserve">. </w:t>
      </w:r>
    </w:p>
    <w:p w14:paraId="6FBB0876" w14:textId="55289528" w:rsidR="008B78C5" w:rsidRDefault="001A1B9D" w:rsidP="00CB30D7">
      <w:pPr>
        <w:spacing w:line="360" w:lineRule="auto"/>
        <w:rPr>
          <w:rFonts w:eastAsiaTheme="minorEastAsia"/>
          <w:lang w:val="en-US"/>
        </w:rPr>
      </w:pPr>
      <w:r>
        <w:rPr>
          <w:rFonts w:eastAsiaTheme="minorEastAsia"/>
          <w:lang w:val="en-US"/>
        </w:rPr>
        <w:lastRenderedPageBreak/>
        <w:t xml:space="preserve">The </w:t>
      </w:r>
      <m:oMath>
        <m:r>
          <w:rPr>
            <w:rFonts w:ascii="Cambria Math" w:eastAsiaTheme="minorEastAsia" w:hAnsi="Cambria Math"/>
            <w:lang w:val="en-US"/>
          </w:rPr>
          <m:t>α/β</m:t>
        </m:r>
      </m:oMath>
      <w:r>
        <w:rPr>
          <w:rFonts w:eastAsiaTheme="minorEastAsia"/>
          <w:lang w:val="en-US"/>
        </w:rPr>
        <w:t xml:space="preserve"> ratio is a typical measurement of </w:t>
      </w:r>
      <w:r w:rsidR="00915785">
        <w:rPr>
          <w:rFonts w:eastAsiaTheme="minorEastAsia"/>
          <w:lang w:val="en-US"/>
        </w:rPr>
        <w:t>sensitivity to fractionation</w:t>
      </w:r>
      <w:r w:rsidR="003238EA">
        <w:rPr>
          <w:rFonts w:eastAsiaTheme="minorEastAsia"/>
          <w:lang w:val="en-US"/>
        </w:rPr>
        <w:t xml:space="preserve">, where you find the dose of equal contribution between </w:t>
      </w:r>
      <m:oMath>
        <m:r>
          <w:rPr>
            <w:rFonts w:ascii="Cambria Math" w:eastAsiaTheme="minorEastAsia" w:hAnsi="Cambria Math"/>
            <w:lang w:val="en-US"/>
          </w:rPr>
          <m:t>α</m:t>
        </m:r>
      </m:oMath>
      <w:r w:rsidR="003238EA">
        <w:rPr>
          <w:rFonts w:eastAsiaTheme="minorEastAsia"/>
          <w:lang w:val="en-US"/>
        </w:rPr>
        <w:t xml:space="preserve"> and </w:t>
      </w:r>
      <m:oMath>
        <m:r>
          <w:rPr>
            <w:rFonts w:ascii="Cambria Math" w:eastAsiaTheme="minorEastAsia" w:hAnsi="Cambria Math"/>
            <w:lang w:val="en-US"/>
          </w:rPr>
          <m:t>β</m:t>
        </m:r>
      </m:oMath>
      <w:r w:rsidR="005C50A9">
        <w:rPr>
          <w:rFonts w:eastAsiaTheme="minorEastAsia"/>
          <w:lang w:val="en-US"/>
        </w:rPr>
        <w:t xml:space="preserve"> </w:t>
      </w:r>
      <w:r w:rsidR="009B0F04">
        <w:rPr>
          <w:rFonts w:eastAsiaTheme="minorEastAsia"/>
          <w:lang w:val="en-US"/>
        </w:rPr>
        <w:t xml:space="preserve">(see </w:t>
      </w:r>
      <w:r w:rsidR="009B0F04">
        <w:rPr>
          <w:rFonts w:eastAsiaTheme="minorEastAsia"/>
          <w:lang w:val="en-US"/>
        </w:rPr>
        <w:fldChar w:fldCharType="begin"/>
      </w:r>
      <w:r w:rsidR="009B0F04">
        <w:rPr>
          <w:rFonts w:eastAsiaTheme="minorEastAsia"/>
          <w:lang w:val="en-US"/>
        </w:rPr>
        <w:instrText xml:space="preserve"> REF _Ref98254105 \h </w:instrText>
      </w:r>
      <w:r w:rsidR="00CB30D7">
        <w:rPr>
          <w:rFonts w:eastAsiaTheme="minorEastAsia"/>
          <w:lang w:val="en-US"/>
        </w:rPr>
        <w:instrText xml:space="preserve"> \* MERGEFORMAT </w:instrText>
      </w:r>
      <w:r w:rsidR="009B0F04">
        <w:rPr>
          <w:rFonts w:eastAsiaTheme="minorEastAsia"/>
          <w:lang w:val="en-US"/>
        </w:rPr>
      </w:r>
      <w:r w:rsidR="009B0F04">
        <w:rPr>
          <w:rFonts w:eastAsiaTheme="minorEastAsia"/>
          <w:lang w:val="en-US"/>
        </w:rPr>
        <w:fldChar w:fldCharType="separate"/>
      </w:r>
      <w:r w:rsidR="000E19EF" w:rsidRPr="00344D94">
        <w:rPr>
          <w:lang w:val="en-US"/>
        </w:rPr>
        <w:t xml:space="preserve">Figure </w:t>
      </w:r>
      <w:r w:rsidR="000E19EF">
        <w:rPr>
          <w:noProof/>
          <w:lang w:val="en-US"/>
        </w:rPr>
        <w:t>1</w:t>
      </w:r>
      <w:r w:rsidR="000E19EF">
        <w:rPr>
          <w:noProof/>
          <w:lang w:val="en-US"/>
        </w:rPr>
        <w:noBreakHyphen/>
        <w:t>23</w:t>
      </w:r>
      <w:r w:rsidR="009B0F04">
        <w:rPr>
          <w:rFonts w:eastAsiaTheme="minorEastAsia"/>
          <w:lang w:val="en-US"/>
        </w:rPr>
        <w:fldChar w:fldCharType="end"/>
      </w:r>
      <w:r w:rsidR="009B0F04">
        <w:rPr>
          <w:rFonts w:eastAsiaTheme="minorEastAsia"/>
          <w:lang w:val="en-US"/>
        </w:rPr>
        <w:t xml:space="preserve">). </w:t>
      </w:r>
      <w:r w:rsidR="000E02D9">
        <w:rPr>
          <w:rFonts w:eastAsiaTheme="minorEastAsia"/>
          <w:lang w:val="en-US"/>
        </w:rPr>
        <w:t xml:space="preserve">The ratio indicates </w:t>
      </w:r>
      <w:r w:rsidR="005C50A9">
        <w:rPr>
          <w:rFonts w:eastAsiaTheme="minorEastAsia"/>
          <w:lang w:val="en-US"/>
        </w:rPr>
        <w:t>whether</w:t>
      </w:r>
      <w:r w:rsidR="000E02D9">
        <w:rPr>
          <w:rFonts w:eastAsiaTheme="minorEastAsia"/>
          <w:lang w:val="en-US"/>
        </w:rPr>
        <w:t xml:space="preserve"> </w:t>
      </w:r>
      <w:r w:rsidR="005C50A9">
        <w:rPr>
          <w:rFonts w:eastAsiaTheme="minorEastAsia"/>
          <w:lang w:val="en-US"/>
        </w:rPr>
        <w:t xml:space="preserve">it is </w:t>
      </w:r>
      <w:r w:rsidR="004A615F">
        <w:rPr>
          <w:rFonts w:eastAsiaTheme="minorEastAsia"/>
          <w:lang w:val="en-US"/>
        </w:rPr>
        <w:t>reasonable to split the dose into fractions</w:t>
      </w:r>
      <w:r w:rsidR="00E50028">
        <w:rPr>
          <w:rFonts w:eastAsiaTheme="minorEastAsia"/>
          <w:lang w:val="en-US"/>
        </w:rPr>
        <w:t xml:space="preserve"> to allow time for repair</w:t>
      </w:r>
      <w:r w:rsidR="000B1A20">
        <w:rPr>
          <w:rFonts w:eastAsiaTheme="minorEastAsia"/>
          <w:lang w:val="en-US"/>
        </w:rPr>
        <w:t>, thereby extending the shoulder of the survival curve</w:t>
      </w:r>
      <w:r w:rsidR="0002757E">
        <w:rPr>
          <w:rFonts w:eastAsiaTheme="minorEastAsia"/>
          <w:lang w:val="en-US"/>
        </w:rPr>
        <w:t xml:space="preserve"> and increasing survival</w:t>
      </w:r>
      <w:r w:rsidR="00E826C4">
        <w:rPr>
          <w:rFonts w:eastAsiaTheme="minorEastAsia"/>
          <w:lang w:val="en-US"/>
        </w:rPr>
        <w:t xml:space="preserve"> </w:t>
      </w:r>
      <w:r w:rsidR="009B047C">
        <w:rPr>
          <w:rFonts w:eastAsiaTheme="minorEastAsia"/>
          <w:lang w:val="en-US"/>
        </w:rPr>
        <w:fldChar w:fldCharType="begin"/>
      </w:r>
      <w:r w:rsidR="003F507D">
        <w:rPr>
          <w:rFonts w:eastAsiaTheme="minorEastAsia"/>
          <w:lang w:val="en-US"/>
        </w:rPr>
        <w:instrText xml:space="preserve"> ADDIN ZOTERO_ITEM CSL_CITATION {"citationID":"9Q6HAC4j","properties":{"formattedCitation":"(van Leeuwen et al., 2018)","plainCitation":"(van Leeuwen et al., 2018)","noteIndex":0},"citationItems":[{"id":212,"uris":["http://zotero.org/users/9228513/items/G5WEAJFQ"],"itemData":{"id":212,"type":"article-journal","abstract":"Prediction of radiobiological response is a major challenge in radiotherapy. Of several radiobiological models, the linear-quadratic (LQ) model has been best validated by experimental and clinical data. Clinically, the LQ model is mainly used to estimate equivalent radiotherapy schedules (e.g. calculate the equivalent dose in 2 Gy fractions, EQD2), but increasingly also to predict tumour control probability (TCP) and normal tissue complication probability (NTCP) using logistic models. The selection of accurate LQ parameters α, β and α/β is pivotal for a reliable estimate of radiation response. The aim of this review is to provide an overview of published values for the LQ parameters of human tumours as a guideline for radiation oncologists and radiation researchers to select appropriate radiobiological parameter values for LQ modelling in clinical radiotherapy.","container-title":"Radiation Oncology","DOI":"10.1186/s13014-018-1040-z","ISSN":"1748-717X","issue":"1","journalAbbreviation":"Radiation Oncology","page":"96","source":"BioMed Central","title":"The alfa and beta of tumours: a review of parameters of the linear-quadratic model, derived from clinical radiotherapy studies","title-short":"The alfa and beta of tumours","volume":"13","author":[{"family":"Leeuwen","given":"C. M.","non-dropping-particle":"van"},{"family":"Oei","given":"A. L."},{"family":"Crezee","given":"J."},{"family":"Bel","given":"A."},{"family":"Franken","given":"N. A. P."},{"family":"Stalpers","given":"L. J. A."},{"family":"Kok","given":"H. P."}],"issued":{"date-parts":[["2018",5,16]]}}}],"schema":"https://github.com/citation-style-language/schema/raw/master/csl-citation.json"} </w:instrText>
      </w:r>
      <w:r w:rsidR="009B047C">
        <w:rPr>
          <w:rFonts w:eastAsiaTheme="minorEastAsia"/>
          <w:lang w:val="en-US"/>
        </w:rPr>
        <w:fldChar w:fldCharType="separate"/>
      </w:r>
      <w:r w:rsidR="009B047C" w:rsidRPr="009D1F37">
        <w:rPr>
          <w:rFonts w:cs="Times New Roman"/>
          <w:lang w:val="en-US"/>
        </w:rPr>
        <w:t>(van Leeuwen et al., 2018)</w:t>
      </w:r>
      <w:r w:rsidR="009B047C">
        <w:rPr>
          <w:rFonts w:eastAsiaTheme="minorEastAsia"/>
          <w:lang w:val="en-US"/>
        </w:rPr>
        <w:fldChar w:fldCharType="end"/>
      </w:r>
      <w:r w:rsidR="00CC5E1A">
        <w:rPr>
          <w:rFonts w:eastAsiaTheme="minorEastAsia"/>
          <w:lang w:val="en-US"/>
        </w:rPr>
        <w:t>. The ratio</w:t>
      </w:r>
      <w:r w:rsidR="00D22E8B">
        <w:rPr>
          <w:rFonts w:eastAsiaTheme="minorEastAsia"/>
          <w:lang w:val="en-US"/>
        </w:rPr>
        <w:t xml:space="preserve"> </w:t>
      </w:r>
      <w:r w:rsidR="008B78C5">
        <w:rPr>
          <w:rFonts w:eastAsiaTheme="minorEastAsia"/>
          <w:lang w:val="en-US"/>
        </w:rPr>
        <w:t>is found</w:t>
      </w:r>
      <w:r w:rsidR="00E826C4">
        <w:rPr>
          <w:rFonts w:eastAsiaTheme="minorEastAsia"/>
          <w:lang w:val="en-US"/>
        </w:rPr>
        <w:t xml:space="preserve"> like this</w:t>
      </w:r>
      <w:r w:rsidR="008B78C5">
        <w:rPr>
          <w:rFonts w:eastAsiaTheme="minorEastAsia"/>
          <w:lang w:val="en-US"/>
        </w:rPr>
        <w:t xml:space="preserve"> </w:t>
      </w:r>
      <w:r w:rsidR="00953D8B">
        <w:rPr>
          <w:rFonts w:eastAsiaTheme="minorEastAsia"/>
          <w:lang w:val="en-US"/>
        </w:rPr>
        <w:fldChar w:fldCharType="begin"/>
      </w:r>
      <w:r w:rsidR="003F507D">
        <w:rPr>
          <w:rFonts w:eastAsiaTheme="minorEastAsia"/>
          <w:lang w:val="en-US"/>
        </w:rPr>
        <w:instrText xml:space="preserve"> ADDIN ZOTERO_ITEM CSL_CITATION {"citationID":"JAfBHLOw","properties":{"formattedCitation":"(Hall &amp; Giaccia, 2012)","plainCitation":"(Hall &amp; Giaccia, 2012)","dontUpdate":true,"noteIndex":0},"citationItems":[{"id":190,"uris":["http://zotero.org/users/9228513/items/TAGF32UJ"],"itemData":{"id":190,"type":"book","edition":"7th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sidR="00953D8B">
        <w:rPr>
          <w:rFonts w:eastAsiaTheme="minorEastAsia"/>
          <w:lang w:val="en-US"/>
        </w:rPr>
        <w:fldChar w:fldCharType="separate"/>
      </w:r>
      <w:r w:rsidR="00953D8B" w:rsidRPr="00953D8B">
        <w:rPr>
          <w:rFonts w:cs="Times New Roman"/>
          <w:lang w:val="en-US"/>
        </w:rPr>
        <w:t>(Hall &amp; Giaccia, 2012</w:t>
      </w:r>
      <w:r w:rsidR="00953D8B">
        <w:rPr>
          <w:rFonts w:cs="Times New Roman"/>
          <w:lang w:val="en-US"/>
        </w:rPr>
        <w:t>, p.39</w:t>
      </w:r>
      <w:r w:rsidR="00953D8B" w:rsidRPr="00953D8B">
        <w:rPr>
          <w:rFonts w:cs="Times New Roman"/>
          <w:lang w:val="en-US"/>
        </w:rPr>
        <w:t>)</w:t>
      </w:r>
      <w:r w:rsidR="00953D8B">
        <w:rPr>
          <w:rFonts w:eastAsiaTheme="minorEastAsia"/>
          <w:lang w:val="en-US"/>
        </w:rPr>
        <w:fldChar w:fldCharType="end"/>
      </w:r>
    </w:p>
    <w:p w14:paraId="338A390D" w14:textId="6F3F7BBB" w:rsidR="0073428D" w:rsidRDefault="008B78C5" w:rsidP="00CB30D7">
      <w:pPr>
        <w:spacing w:line="360" w:lineRule="auto"/>
        <w:jc w:val="center"/>
        <w:rPr>
          <w:rFonts w:eastAsiaTheme="minorEastAsia"/>
          <w:lang w:val="en-US"/>
        </w:rPr>
      </w:pPr>
      <m:oMath>
        <m:r>
          <w:rPr>
            <w:rFonts w:ascii="Cambria Math" w:eastAsiaTheme="minorEastAsia" w:hAnsi="Cambria Math"/>
            <w:lang w:val="en-US"/>
          </w:rPr>
          <m:t>αD=β</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→D=</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β</m:t>
            </m:r>
          </m:den>
        </m:f>
        <m:r>
          <w:rPr>
            <w:rFonts w:ascii="Cambria Math" w:eastAsiaTheme="minorEastAsia" w:hAnsi="Cambria Math"/>
            <w:lang w:val="en-US"/>
          </w:rPr>
          <m:t xml:space="preserve"> .</m:t>
        </m:r>
      </m:oMath>
      <w:r w:rsidR="007D262A">
        <w:rPr>
          <w:rFonts w:eastAsiaTheme="minorEastAsia"/>
          <w:lang w:val="en-US"/>
        </w:rPr>
        <w:t xml:space="preserve"> </w:t>
      </w:r>
      <w:r w:rsidR="007B223B">
        <w:rPr>
          <w:rFonts w:eastAsiaTheme="minorEastAsia"/>
          <w:lang w:val="en-US"/>
        </w:rPr>
        <w:t xml:space="preserve"> </w:t>
      </w:r>
    </w:p>
    <w:p w14:paraId="6C0B4E18" w14:textId="309CA121" w:rsidR="00A86925" w:rsidRPr="00A87081" w:rsidRDefault="00E4167E" w:rsidP="00CB30D7">
      <w:pPr>
        <w:keepNext/>
        <w:spacing w:line="360" w:lineRule="auto"/>
        <w:rPr>
          <w:lang w:val="en-US"/>
        </w:rPr>
      </w:pPr>
      <w:r>
        <w:rPr>
          <w:noProof/>
        </w:rPr>
        <mc:AlternateContent>
          <mc:Choice Requires="wps">
            <w:drawing>
              <wp:anchor distT="0" distB="0" distL="114300" distR="114300" simplePos="0" relativeHeight="251732992" behindDoc="1" locked="0" layoutInCell="1" allowOverlap="1" wp14:anchorId="00868F37" wp14:editId="240D5358">
                <wp:simplePos x="0" y="0"/>
                <wp:positionH relativeFrom="column">
                  <wp:posOffset>2951425</wp:posOffset>
                </wp:positionH>
                <wp:positionV relativeFrom="paragraph">
                  <wp:posOffset>2786352</wp:posOffset>
                </wp:positionV>
                <wp:extent cx="366712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51745D8C" w14:textId="766143A0" w:rsidR="00344D94" w:rsidRDefault="00344D94" w:rsidP="00344D94">
                            <w:pPr>
                              <w:pStyle w:val="Caption"/>
                              <w:rPr>
                                <w:rFonts w:eastAsiaTheme="minorEastAsia"/>
                                <w:lang w:val="en-US"/>
                              </w:rPr>
                            </w:pPr>
                            <w:bookmarkStart w:id="110" w:name="_Ref98254105"/>
                            <w:r w:rsidRPr="00344D94">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23</w:t>
                            </w:r>
                            <w:r w:rsidR="00882ED2">
                              <w:rPr>
                                <w:lang w:val="en-US"/>
                              </w:rPr>
                              <w:fldChar w:fldCharType="end"/>
                            </w:r>
                            <w:bookmarkEnd w:id="110"/>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68F37" id="Text Box 36" o:spid="_x0000_s1039" type="#_x0000_t202" style="position:absolute;margin-left:232.4pt;margin-top:219.4pt;width:288.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y7IGw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N5x8n0zvOJMXms7t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" stroked="f">
                <v:textbox style="mso-fit-shape-to-text:t" inset="0,0,0,0">
                  <w:txbxContent>
                    <w:p w14:paraId="51745D8C" w14:textId="766143A0" w:rsidR="00344D94" w:rsidRDefault="00344D94" w:rsidP="00344D94">
                      <w:pPr>
                        <w:pStyle w:val="Caption"/>
                        <w:rPr>
                          <w:rFonts w:eastAsiaTheme="minorEastAsia"/>
                          <w:lang w:val="en-US"/>
                        </w:rPr>
                      </w:pPr>
                      <w:bookmarkStart w:id="111" w:name="_Ref98254105"/>
                      <w:r w:rsidRPr="00344D94">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23</w:t>
                      </w:r>
                      <w:r w:rsidR="00882ED2">
                        <w:rPr>
                          <w:lang w:val="en-US"/>
                        </w:rPr>
                        <w:fldChar w:fldCharType="end"/>
                      </w:r>
                      <w:bookmarkEnd w:id="111"/>
                      <w:r w:rsidRPr="001511D6">
                        <w:rPr>
                          <w:lang w:val="en-US"/>
                        </w:rPr>
                        <w:t>. Typical cell survival c</w:t>
                      </w:r>
                      <w:r>
                        <w:rPr>
                          <w:lang w:val="en-US"/>
                        </w:rPr>
                        <w:t xml:space="preserve">urves for low (blue) and high (red) LET, with </w:t>
                      </w:r>
                      <m:oMath>
                        <m:r>
                          <w:rPr>
                            <w:rFonts w:ascii="Cambria Math" w:hAnsi="Cambria Math"/>
                            <w:lang w:val="en-US"/>
                          </w:rPr>
                          <m:t>α</m:t>
                        </m:r>
                        <m:r>
                          <w:rPr>
                            <w:rFonts w:ascii="Cambria Math" w:eastAsiaTheme="minorEastAsia" w:hAnsi="Cambria Math"/>
                            <w:lang w:val="en-US"/>
                          </w:rPr>
                          <m:t>/β</m:t>
                        </m:r>
                      </m:oMath>
                      <w:r>
                        <w:rPr>
                          <w:rFonts w:eastAsiaTheme="minorEastAsia"/>
                          <w:lang w:val="en-US"/>
                        </w:rPr>
                        <w:t xml:space="preserve"> ratio illustrated </w:t>
                      </w:r>
                      <w:r>
                        <w:rPr>
                          <w:rFonts w:eastAsiaTheme="minorEastAsia"/>
                          <w:lang w:val="en-US"/>
                        </w:rPr>
                        <w:fldChar w:fldCharType="begin"/>
                      </w:r>
                      <w:r>
                        <w:rPr>
                          <w:rFonts w:eastAsiaTheme="minorEastAsia"/>
                          <w:lang w:val="en-US"/>
                        </w:rPr>
                        <w:instrText xml:space="preserve"> ADDIN ZOTERO_ITEM CSL_CITATION {"citationID":"IJC61Pu9","properties":{"formattedCitation":"(Hall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rFonts w:eastAsiaTheme="minorEastAsia"/>
                          <w:lang w:val="en-US"/>
                        </w:rPr>
                        <w:fldChar w:fldCharType="separate"/>
                      </w:r>
                      <w:r w:rsidRPr="00D45DD4">
                        <w:rPr>
                          <w:rFonts w:cs="Times New Roman"/>
                          <w:lang w:val="en-US"/>
                        </w:rPr>
                        <w:t>(Hall &amp; Giaccia, 2012</w:t>
                      </w:r>
                      <w:r>
                        <w:rPr>
                          <w:rFonts w:cs="Times New Roman"/>
                          <w:lang w:val="en-US"/>
                        </w:rPr>
                        <w:t>,p.39</w:t>
                      </w:r>
                      <w:r w:rsidRPr="00D45DD4">
                        <w:rPr>
                          <w:rFonts w:cs="Times New Roman"/>
                          <w:lang w:val="en-US"/>
                        </w:rPr>
                        <w:t>)</w:t>
                      </w:r>
                      <w:r>
                        <w:rPr>
                          <w:rFonts w:eastAsiaTheme="minorEastAsia"/>
                          <w:lang w:val="en-US"/>
                        </w:rPr>
                        <w:fldChar w:fldCharType="end"/>
                      </w:r>
                      <w:r>
                        <w:rPr>
                          <w:rFonts w:eastAsiaTheme="minorEastAsia"/>
                          <w:lang w:val="en-US"/>
                        </w:rPr>
                        <w:t xml:space="preserve">. </w:t>
                      </w:r>
                    </w:p>
                    <w:p w14:paraId="74055E9A" w14:textId="78359800" w:rsidR="00344D94" w:rsidRPr="00344D94" w:rsidRDefault="00344D94" w:rsidP="00344D94">
                      <w:pPr>
                        <w:pStyle w:val="Caption"/>
                        <w:rPr>
                          <w:rFonts w:ascii="Cambria Math" w:hAnsi="Cambria Math"/>
                          <w:sz w:val="24"/>
                          <w:lang w:val="en-US"/>
                          <w:oMath/>
                        </w:rPr>
                      </w:pPr>
                    </w:p>
                  </w:txbxContent>
                </v:textbox>
                <w10:wrap type="tight"/>
              </v:shape>
            </w:pict>
          </mc:Fallback>
        </mc:AlternateContent>
      </w:r>
      <w:r w:rsidRPr="00ED19B7">
        <w:rPr>
          <w:rFonts w:eastAsiaTheme="minorEastAsia"/>
          <w:noProof/>
          <w:lang w:val="en-US"/>
        </w:rPr>
        <w:drawing>
          <wp:anchor distT="0" distB="0" distL="114300" distR="114300" simplePos="0" relativeHeight="251729920" behindDoc="1" locked="0" layoutInCell="1" allowOverlap="1" wp14:anchorId="4198FE5F" wp14:editId="31A80925">
            <wp:simplePos x="0" y="0"/>
            <wp:positionH relativeFrom="margin">
              <wp:posOffset>2762498</wp:posOffset>
            </wp:positionH>
            <wp:positionV relativeFrom="paragraph">
              <wp:posOffset>193013</wp:posOffset>
            </wp:positionV>
            <wp:extent cx="3667125" cy="2546985"/>
            <wp:effectExtent l="0" t="0" r="9525" b="5715"/>
            <wp:wrapTight wrapText="bothSides">
              <wp:wrapPolygon edited="0">
                <wp:start x="0" y="0"/>
                <wp:lineTo x="0" y="21487"/>
                <wp:lineTo x="21544" y="21487"/>
                <wp:lineTo x="21544"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35">
                      <a:extLst>
                        <a:ext uri="{28A0092B-C50C-407E-A947-70E740481C1C}">
                          <a14:useLocalDpi xmlns:a14="http://schemas.microsoft.com/office/drawing/2010/main" val="0"/>
                        </a:ext>
                      </a:extLst>
                    </a:blip>
                    <a:srcRect l="5352" t="30123" r="48642" b="6658"/>
                    <a:stretch/>
                  </pic:blipFill>
                  <pic:spPr bwMode="auto">
                    <a:xfrm>
                      <a:off x="0" y="0"/>
                      <a:ext cx="3667125" cy="254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65D8">
        <w:rPr>
          <w:noProof/>
          <w:lang w:val="en-US"/>
        </w:rPr>
        <w:drawing>
          <wp:anchor distT="0" distB="0" distL="114300" distR="114300" simplePos="0" relativeHeight="251730944" behindDoc="1" locked="0" layoutInCell="1" allowOverlap="1" wp14:anchorId="4E23F804" wp14:editId="09E51785">
            <wp:simplePos x="0" y="0"/>
            <wp:positionH relativeFrom="margin">
              <wp:align>left</wp:align>
            </wp:positionH>
            <wp:positionV relativeFrom="paragraph">
              <wp:posOffset>251875</wp:posOffset>
            </wp:positionV>
            <wp:extent cx="2415209" cy="2091500"/>
            <wp:effectExtent l="0" t="0" r="4445" b="4445"/>
            <wp:wrapTight wrapText="bothSides">
              <wp:wrapPolygon edited="0">
                <wp:start x="0" y="0"/>
                <wp:lineTo x="0" y="21449"/>
                <wp:lineTo x="21469" y="21449"/>
                <wp:lineTo x="21469"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6">
                      <a:extLst>
                        <a:ext uri="{28A0092B-C50C-407E-A947-70E740481C1C}">
                          <a14:useLocalDpi xmlns:a14="http://schemas.microsoft.com/office/drawing/2010/main" val="0"/>
                        </a:ext>
                      </a:extLst>
                    </a:blip>
                    <a:srcRect l="15713" t="8109" r="7678" b="2438"/>
                    <a:stretch/>
                  </pic:blipFill>
                  <pic:spPr bwMode="auto">
                    <a:xfrm>
                      <a:off x="0" y="0"/>
                      <a:ext cx="2415209" cy="209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15B7A" w14:textId="03DE3832" w:rsidR="00A87081" w:rsidRDefault="00E4167E" w:rsidP="00CB30D7">
      <w:pPr>
        <w:spacing w:line="360" w:lineRule="auto"/>
        <w:rPr>
          <w:lang w:val="en-US"/>
        </w:rPr>
      </w:pPr>
      <w:r>
        <w:rPr>
          <w:noProof/>
        </w:rPr>
        <mc:AlternateContent>
          <mc:Choice Requires="wps">
            <w:drawing>
              <wp:anchor distT="0" distB="0" distL="114300" distR="114300" simplePos="0" relativeHeight="251735040" behindDoc="1" locked="0" layoutInCell="1" allowOverlap="1" wp14:anchorId="4153BB2F" wp14:editId="0387959B">
                <wp:simplePos x="0" y="0"/>
                <wp:positionH relativeFrom="column">
                  <wp:posOffset>297539</wp:posOffset>
                </wp:positionH>
                <wp:positionV relativeFrom="paragraph">
                  <wp:posOffset>2492320</wp:posOffset>
                </wp:positionV>
                <wp:extent cx="241490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428D12BE" w14:textId="0ADA3462" w:rsidR="00344D94" w:rsidRDefault="00344D94" w:rsidP="00344D94">
                            <w:pPr>
                              <w:pStyle w:val="Caption"/>
                              <w:rPr>
                                <w:lang w:val="en-US"/>
                              </w:rPr>
                            </w:pPr>
                            <w:r w:rsidRPr="00E4167E">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24</w:t>
                            </w:r>
                            <w:r w:rsidR="00882ED2">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3BB2F" id="Text Box 40" o:spid="_x0000_s1040" type="#_x0000_t202" style="position:absolute;margin-left:23.45pt;margin-top:196.25pt;width:190.1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AxGwIAAEAEAAAOAAAAZHJzL2Uyb0RvYy54bWysU8Fu2zAMvQ/YPwi6L06ytF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OJrO78Q1nkmK3H29i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" stroked="f">
                <v:textbox style="mso-fit-shape-to-text:t" inset="0,0,0,0">
                  <w:txbxContent>
                    <w:p w14:paraId="428D12BE" w14:textId="0ADA3462" w:rsidR="00344D94" w:rsidRDefault="00344D94" w:rsidP="00344D94">
                      <w:pPr>
                        <w:pStyle w:val="Caption"/>
                        <w:rPr>
                          <w:lang w:val="en-US"/>
                        </w:rPr>
                      </w:pPr>
                      <w:r w:rsidRPr="00E4167E">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24</w:t>
                      </w:r>
                      <w:r w:rsidR="00882ED2">
                        <w:rPr>
                          <w:lang w:val="en-US"/>
                        </w:rPr>
                        <w:fldChar w:fldCharType="end"/>
                      </w:r>
                      <w:r w:rsidRPr="00E4167E">
                        <w:rPr>
                          <w:lang w:val="en-US"/>
                        </w:rPr>
                        <w:t xml:space="preserve">. </w:t>
                      </w:r>
                      <w:r w:rsidRPr="002C65D8">
                        <w:rPr>
                          <w:lang w:val="en-US"/>
                        </w:rPr>
                        <w:t xml:space="preserve">Early (high </w:t>
                      </w:r>
                      <m:oMath>
                        <m:r>
                          <w:rPr>
                            <w:rFonts w:ascii="Cambria Math" w:hAnsi="Cambria Math"/>
                          </w:rPr>
                          <m:t>α</m:t>
                        </m:r>
                        <m:r>
                          <w:rPr>
                            <w:rFonts w:ascii="Cambria Math" w:hAnsi="Cambria Math"/>
                            <w:lang w:val="en-US"/>
                          </w:rPr>
                          <m:t>/</m:t>
                        </m:r>
                        <m:r>
                          <w:rPr>
                            <w:rFonts w:ascii="Cambria Math" w:hAnsi="Cambria Math"/>
                          </w:rPr>
                          <m:t>β</m:t>
                        </m:r>
                      </m:oMath>
                      <w:r w:rsidRPr="002C65D8">
                        <w:rPr>
                          <w:lang w:val="en-US"/>
                        </w:rPr>
                        <w:t>)</w:t>
                      </w:r>
                      <w:r>
                        <w:rPr>
                          <w:lang w:val="en-US"/>
                        </w:rPr>
                        <w:t xml:space="preserve"> vs late (low </w:t>
                      </w:r>
                      <m:oMath>
                        <m:r>
                          <w:rPr>
                            <w:rFonts w:ascii="Cambria Math" w:hAnsi="Cambria Math"/>
                            <w:lang w:val="en-US"/>
                          </w:rPr>
                          <m:t>α/β</m:t>
                        </m:r>
                      </m:oMath>
                      <w:r>
                        <w:rPr>
                          <w:lang w:val="en-US"/>
                        </w:rPr>
                        <w:t>) responding tissues</w:t>
                      </w:r>
                      <w:r w:rsidR="00D22E8B">
                        <w:rPr>
                          <w:lang w:val="en-US"/>
                        </w:rPr>
                        <w:t xml:space="preserve">. Early responding cells are typically cancer cells because they </w:t>
                      </w:r>
                      <w:r w:rsidR="00720D67">
                        <w:rPr>
                          <w:lang w:val="en-US"/>
                        </w:rPr>
                        <w:t xml:space="preserve">are always dividing, and </w:t>
                      </w:r>
                      <w:r>
                        <w:rPr>
                          <w:lang w:val="en-US"/>
                        </w:rPr>
                        <w:fldChar w:fldCharType="begin"/>
                      </w:r>
                      <w:r>
                        <w:rPr>
                          <w:lang w:val="en-US"/>
                        </w:rPr>
                        <w:instrText xml:space="preserve"> ADDIN ZOTERO_ITEM CSL_CITATION {"citationID":"YUV7zxov","properties":{"formattedCitation":"(Hall &amp; Giaccia, 2012)","plainCitation":"(Hall &amp; Giaccia, 2012)","noteIndex":0},"citationItems":[{"id":190,"uris":["http://zotero.org/users/local/GCOCszNG/items/TAGF32UJ"],"uri":["http://zotero.org/users/local/GCOCszNG/items/TAGF32UJ"],"itemData":{"id":190,"type":"book","edition":"7th ed","event-place":"Philadelphia, Pa. Londo","ISBN":"978-1-60831-193-4","language":"en","number-of-pages":"546","publisher":"Wolters Kluwer Lippincott Williams &amp; Wilkins","publisher-place":"Philadelphia, Pa. Londo","source":"K10plus ISBN","title":"Radiobiology for the radiologist","author":[{"family":"Hall","given":"Eric J."},{"family":"Giaccia","given":"Amato J."}],"issued":{"date-parts":[["2012"]]}}}],"schema":"https://github.com/citation-style-language/schema/raw/master/csl-citation.json"} </w:instrText>
                      </w:r>
                      <w:r>
                        <w:rPr>
                          <w:lang w:val="en-US"/>
                        </w:rPr>
                        <w:fldChar w:fldCharType="separate"/>
                      </w:r>
                      <w:r w:rsidRPr="00313ABC">
                        <w:rPr>
                          <w:rFonts w:cs="Times New Roman"/>
                          <w:lang w:val="en-US"/>
                        </w:rPr>
                        <w:t>(Hall &amp; Giaccia, 2012</w:t>
                      </w:r>
                      <w:r>
                        <w:rPr>
                          <w:rFonts w:cs="Times New Roman"/>
                          <w:lang w:val="en-US"/>
                        </w:rPr>
                        <w:t>, p. 395</w:t>
                      </w:r>
                      <w:r w:rsidRPr="00313ABC">
                        <w:rPr>
                          <w:rFonts w:cs="Times New Roman"/>
                          <w:lang w:val="en-US"/>
                        </w:rPr>
                        <w:t>)</w:t>
                      </w:r>
                      <w:r>
                        <w:rPr>
                          <w:lang w:val="en-US"/>
                        </w:rPr>
                        <w:fldChar w:fldCharType="end"/>
                      </w:r>
                      <w:r>
                        <w:rPr>
                          <w:lang w:val="en-US"/>
                        </w:rPr>
                        <w:t>.</w:t>
                      </w:r>
                      <w:r w:rsidR="00D22E8B">
                        <w:rPr>
                          <w:lang w:val="en-US"/>
                        </w:rPr>
                        <w:t xml:space="preserve"> </w:t>
                      </w:r>
                    </w:p>
                    <w:p w14:paraId="5BC56CF6" w14:textId="3914DD8A" w:rsidR="00344D94" w:rsidRPr="00E4167E" w:rsidRDefault="00344D94" w:rsidP="00344D94">
                      <w:pPr>
                        <w:pStyle w:val="Caption"/>
                        <w:rPr>
                          <w:sz w:val="24"/>
                          <w:lang w:val="en-US"/>
                        </w:rPr>
                      </w:pPr>
                    </w:p>
                  </w:txbxContent>
                </v:textbox>
                <w10:wrap type="tight"/>
              </v:shape>
            </w:pict>
          </mc:Fallback>
        </mc:AlternateContent>
      </w:r>
    </w:p>
    <w:p w14:paraId="70B7C8E2" w14:textId="77777777" w:rsidR="00A87081" w:rsidRDefault="00A87081" w:rsidP="00CB30D7">
      <w:pPr>
        <w:spacing w:line="360" w:lineRule="auto"/>
        <w:rPr>
          <w:lang w:val="en-US"/>
        </w:rPr>
      </w:pPr>
    </w:p>
    <w:p w14:paraId="1261BACA" w14:textId="77777777" w:rsidR="00ED0DBB" w:rsidRPr="00A87081" w:rsidRDefault="00ED0DBB" w:rsidP="00CB30D7">
      <w:pPr>
        <w:spacing w:line="360" w:lineRule="auto"/>
        <w:rPr>
          <w:lang w:val="en-US"/>
        </w:rPr>
      </w:pPr>
    </w:p>
    <w:p w14:paraId="48DF744B" w14:textId="6E2EA99E" w:rsidR="006A7EC4" w:rsidRDefault="00BE5EB7" w:rsidP="00CB30D7">
      <w:pPr>
        <w:pStyle w:val="Heading3"/>
        <w:spacing w:line="360" w:lineRule="auto"/>
        <w:rPr>
          <w:lang w:val="en-US"/>
        </w:rPr>
      </w:pPr>
      <w:bookmarkStart w:id="112" w:name="_Ref98523167"/>
      <w:bookmarkStart w:id="113" w:name="_Toc102035371"/>
      <w:commentRangeStart w:id="114"/>
      <w:r>
        <w:rPr>
          <w:lang w:val="en-US"/>
        </w:rPr>
        <w:t xml:space="preserve">Radiation Induced </w:t>
      </w:r>
      <w:r w:rsidR="00E36F2A">
        <w:rPr>
          <w:lang w:val="en-US"/>
        </w:rPr>
        <w:t>Bystander Effect</w:t>
      </w:r>
      <w:bookmarkEnd w:id="112"/>
      <w:commentRangeEnd w:id="114"/>
      <w:r w:rsidR="00F56572">
        <w:rPr>
          <w:rStyle w:val="CommentReference"/>
          <w:rFonts w:ascii="Times New Roman" w:eastAsiaTheme="minorHAnsi" w:hAnsi="Times New Roman" w:cstheme="minorBidi"/>
          <w:color w:val="auto"/>
        </w:rPr>
        <w:commentReference w:id="114"/>
      </w:r>
      <w:bookmarkEnd w:id="113"/>
    </w:p>
    <w:p w14:paraId="4D9770DC" w14:textId="71019F42" w:rsidR="00A2596E" w:rsidRDefault="000D2657" w:rsidP="00CB30D7">
      <w:pPr>
        <w:spacing w:line="360" w:lineRule="auto"/>
        <w:rPr>
          <w:lang w:val="en-US"/>
        </w:rPr>
      </w:pPr>
      <w:r>
        <w:rPr>
          <w:lang w:val="en-US"/>
        </w:rPr>
        <w:t xml:space="preserve">As </w:t>
      </w:r>
      <w:r w:rsidR="00885933">
        <w:rPr>
          <w:lang w:val="en-US"/>
        </w:rPr>
        <w:t>mentioned</w:t>
      </w:r>
      <w:r w:rsidR="00F24EF7">
        <w:rPr>
          <w:lang w:val="en-US"/>
        </w:rPr>
        <w:t xml:space="preserve"> in </w:t>
      </w:r>
      <w:r w:rsidR="00885933">
        <w:rPr>
          <w:lang w:val="en-US"/>
        </w:rPr>
        <w:fldChar w:fldCharType="begin"/>
      </w:r>
      <w:r w:rsidR="00885933">
        <w:rPr>
          <w:lang w:val="en-US"/>
        </w:rPr>
        <w:instrText xml:space="preserve"> REF _Ref97815460 \r \h </w:instrText>
      </w:r>
      <w:r w:rsidR="00CB30D7">
        <w:rPr>
          <w:lang w:val="en-US"/>
        </w:rPr>
        <w:instrText xml:space="preserve"> \* MERGEFORMAT </w:instrText>
      </w:r>
      <w:r w:rsidR="00885933">
        <w:rPr>
          <w:lang w:val="en-US"/>
        </w:rPr>
      </w:r>
      <w:r w:rsidR="00885933">
        <w:rPr>
          <w:lang w:val="en-US"/>
        </w:rPr>
        <w:fldChar w:fldCharType="separate"/>
      </w:r>
      <w:r w:rsidR="000E19EF">
        <w:rPr>
          <w:lang w:val="en-US"/>
        </w:rPr>
        <w:t>1.7.3</w:t>
      </w:r>
      <w:r w:rsidR="00885933">
        <w:rPr>
          <w:lang w:val="en-US"/>
        </w:rPr>
        <w:fldChar w:fldCharType="end"/>
      </w:r>
      <w:r w:rsidR="00F24EF7">
        <w:rPr>
          <w:lang w:val="en-US"/>
        </w:rPr>
        <w:t xml:space="preserve">, cells are normally damaged </w:t>
      </w:r>
      <w:r w:rsidR="008F2885">
        <w:rPr>
          <w:lang w:val="en-US"/>
        </w:rPr>
        <w:t>either directly or indirectly</w:t>
      </w:r>
      <w:r w:rsidR="0023053C">
        <w:rPr>
          <w:lang w:val="en-US"/>
        </w:rPr>
        <w:t>.</w:t>
      </w:r>
      <w:r w:rsidR="00A36F77">
        <w:rPr>
          <w:lang w:val="en-US"/>
        </w:rPr>
        <w:t xml:space="preserve"> </w:t>
      </w:r>
      <w:r w:rsidR="00DD1ACE">
        <w:rPr>
          <w:lang w:val="en-US"/>
        </w:rPr>
        <w:t xml:space="preserve">However, it has been showed that non-irradiated </w:t>
      </w:r>
      <w:r w:rsidR="00944819">
        <w:rPr>
          <w:lang w:val="en-US"/>
        </w:rPr>
        <w:t>cells</w:t>
      </w:r>
      <w:r w:rsidR="006078F6">
        <w:rPr>
          <w:lang w:val="en-US"/>
        </w:rPr>
        <w:t xml:space="preserve"> might</w:t>
      </w:r>
      <w:r w:rsidR="001D4650">
        <w:rPr>
          <w:lang w:val="en-US"/>
        </w:rPr>
        <w:t xml:space="preserve"> </w:t>
      </w:r>
      <w:r w:rsidR="00303EE1">
        <w:rPr>
          <w:lang w:val="en-US"/>
        </w:rPr>
        <w:t>exhibit</w:t>
      </w:r>
      <w:r w:rsidR="009A1DAB">
        <w:rPr>
          <w:lang w:val="en-US"/>
        </w:rPr>
        <w:t xml:space="preserve"> the same biological endpoints</w:t>
      </w:r>
      <w:r w:rsidR="007B38EE">
        <w:rPr>
          <w:lang w:val="en-US"/>
        </w:rPr>
        <w:t xml:space="preserve"> (e.g. </w:t>
      </w:r>
      <w:r w:rsidR="00663DC6">
        <w:rPr>
          <w:lang w:val="en-US"/>
        </w:rPr>
        <w:t>apoptosis,</w:t>
      </w:r>
      <w:r w:rsidR="00067F91">
        <w:rPr>
          <w:lang w:val="en-US"/>
        </w:rPr>
        <w:t xml:space="preserve"> generation of</w:t>
      </w:r>
      <w:r w:rsidR="00663DC6">
        <w:rPr>
          <w:lang w:val="en-US"/>
        </w:rPr>
        <w:t xml:space="preserve"> micronuclei</w:t>
      </w:r>
      <w:r w:rsidR="00067F91">
        <w:rPr>
          <w:lang w:val="en-US"/>
        </w:rPr>
        <w:t xml:space="preserve"> or </w:t>
      </w:r>
      <w:r w:rsidR="00303EE1">
        <w:rPr>
          <w:lang w:val="en-US"/>
        </w:rPr>
        <w:t>DNA strand breaks</w:t>
      </w:r>
      <w:r w:rsidR="007B38EE">
        <w:rPr>
          <w:lang w:val="en-US"/>
        </w:rPr>
        <w:t>)</w:t>
      </w:r>
      <w:r w:rsidR="00CD785D">
        <w:rPr>
          <w:lang w:val="en-US"/>
        </w:rPr>
        <w:t xml:space="preserve"> </w:t>
      </w:r>
      <w:r w:rsidR="004568FA">
        <w:rPr>
          <w:lang w:val="en-US"/>
        </w:rPr>
        <w:t>as</w:t>
      </w:r>
      <w:r w:rsidR="001B434D">
        <w:rPr>
          <w:lang w:val="en-US"/>
        </w:rPr>
        <w:t xml:space="preserve"> irradiated cells</w:t>
      </w:r>
      <w:r w:rsidR="00AD0181">
        <w:rPr>
          <w:lang w:val="en-US"/>
        </w:rPr>
        <w:t xml:space="preserve">. It was shown that </w:t>
      </w:r>
      <w:r w:rsidR="005347E4">
        <w:rPr>
          <w:lang w:val="en-US"/>
        </w:rPr>
        <w:t xml:space="preserve">30% of </w:t>
      </w:r>
      <w:r w:rsidR="005603AD">
        <w:rPr>
          <w:lang w:val="en-US"/>
        </w:rPr>
        <w:t>analyzed</w:t>
      </w:r>
      <w:r w:rsidR="00192A22">
        <w:rPr>
          <w:lang w:val="en-US"/>
        </w:rPr>
        <w:t xml:space="preserve"> </w:t>
      </w:r>
      <w:r w:rsidR="005347E4">
        <w:rPr>
          <w:lang w:val="en-US"/>
        </w:rPr>
        <w:t>cells expressed</w:t>
      </w:r>
      <w:r w:rsidR="00AB26A8">
        <w:rPr>
          <w:lang w:val="en-US"/>
        </w:rPr>
        <w:t xml:space="preserve"> an increase in</w:t>
      </w:r>
      <w:r w:rsidR="005347E4">
        <w:rPr>
          <w:lang w:val="en-US"/>
        </w:rPr>
        <w:t xml:space="preserve"> sister chromatid exchange</w:t>
      </w:r>
      <w:r w:rsidR="005603AD">
        <w:rPr>
          <w:lang w:val="en-US"/>
        </w:rPr>
        <w:t xml:space="preserve">, even though only </w:t>
      </w:r>
      <w:r w:rsidR="00D95A1F">
        <w:rPr>
          <w:lang w:val="en-US"/>
        </w:rPr>
        <w:t>1% of cells were irradiated</w:t>
      </w:r>
      <w:r w:rsidR="005347E4">
        <w:rPr>
          <w:lang w:val="en-US"/>
        </w:rPr>
        <w:t xml:space="preserve"> </w:t>
      </w:r>
      <w:r w:rsidR="0093457E">
        <w:rPr>
          <w:lang w:val="en-US"/>
        </w:rPr>
        <w:t>(</w:t>
      </w:r>
      <w:r w:rsidR="003205C1">
        <w:rPr>
          <w:lang w:val="en-US"/>
        </w:rPr>
        <w:t>SCE,</w:t>
      </w:r>
      <w:r w:rsidR="0093457E">
        <w:rPr>
          <w:lang w:val="en-US"/>
        </w:rPr>
        <w:fldChar w:fldCharType="begin"/>
      </w:r>
      <w:r w:rsidR="0093457E">
        <w:rPr>
          <w:lang w:val="en-US"/>
        </w:rPr>
        <w:instrText xml:space="preserve"> REF _Ref97554467 \h </w:instrText>
      </w:r>
      <w:r w:rsidR="0093457E">
        <w:rPr>
          <w:lang w:val="en-US"/>
        </w:rPr>
      </w:r>
      <w:r w:rsidR="0093457E">
        <w:rPr>
          <w:lang w:val="en-US"/>
        </w:rPr>
        <w:fldChar w:fldCharType="separate"/>
      </w:r>
      <w:r w:rsidR="000E19EF" w:rsidRPr="00A2756D">
        <w:rPr>
          <w:lang w:val="en-US"/>
        </w:rPr>
        <w:t>Abbreviations</w:t>
      </w:r>
      <w:r w:rsidR="000E19EF">
        <w:rPr>
          <w:lang w:val="en-US"/>
        </w:rPr>
        <w:t xml:space="preserve"> and explanations</w:t>
      </w:r>
      <w:r w:rsidR="0093457E">
        <w:rPr>
          <w:lang w:val="en-US"/>
        </w:rPr>
        <w:fldChar w:fldCharType="end"/>
      </w:r>
      <w:r w:rsidR="005347E4">
        <w:rPr>
          <w:lang w:val="en-US"/>
        </w:rPr>
        <w:t>)</w:t>
      </w:r>
      <w:r w:rsidR="009A1DAB">
        <w:rPr>
          <w:lang w:val="en-US"/>
        </w:rPr>
        <w:t xml:space="preserve"> </w:t>
      </w:r>
      <w:r w:rsidR="0073634F">
        <w:rPr>
          <w:lang w:val="en-US"/>
        </w:rPr>
        <w:fldChar w:fldCharType="begin"/>
      </w:r>
      <w:r w:rsidR="00AF064A">
        <w:rPr>
          <w:lang w:val="en-US"/>
        </w:rPr>
        <w:instrText xml:space="preserve"> ADDIN ZOTERO_ITEM CSL_CITATION {"citationID":"pM2OCirc","properties":{"formattedCitation":"(Nagasawa &amp; Little, 1992)","plainCitation":"(Nagasawa &amp; Little, 1992)","noteIndex":0},"citationItems":[{"id":104,"uris":["http://zotero.org/users/9228513/items/H8GD2LD9"],"itemData":{"id":104,"type":"article-journal","abstract":"The induction of sister chromatid exchanges (SCE) was examined in Chinese hamster ovary cells irradiated in the G1 phase of the cell cycle with alpha-particles from a plutonium-238 source. A significant increase in the frequency of SCE occurred with doses as low as 0.31 mGy (31 millirads). Although 30% of the cells showed an increased frequency of SCE at this dose, less than 1% of cell nuclei were actually traversed by an alpha-particle. A dose of approximately 2.0 Gy was necessary to produce a similar increase in SCE by X-rays. These results indicate that genetic damage may be induced by low doses of alpha-radiation in cell nuclei not actually traversed by an alpha-particle. This phenomenon may have important implications in the estimation of risks of such exposures.","container-title":"Cancer Research","ISSN":"0008-5472","issue":"22","journalAbbreviation":"Cancer Res","language":"eng","note":"PMID: 1423287","page":"6394-6396","source":"PubMed","title":"Induction of sister chromatid exchanges by extremely low doses of alpha-particles","volume":"52","author":[{"family":"Nagasawa","given":"H."},{"family":"Little","given":"J. B."}],"issued":{"date-parts":[["1992",11,15]]}}}],"schema":"https://github.com/citation-style-language/schema/raw/master/csl-citation.json"} </w:instrText>
      </w:r>
      <w:r w:rsidR="0073634F">
        <w:rPr>
          <w:lang w:val="en-US"/>
        </w:rPr>
        <w:fldChar w:fldCharType="separate"/>
      </w:r>
      <w:r w:rsidR="00AF064A" w:rsidRPr="004F22C6">
        <w:rPr>
          <w:rFonts w:cs="Times New Roman"/>
          <w:lang w:val="en-US"/>
        </w:rPr>
        <w:t>(Nagasawa &amp; Little, 1992)</w:t>
      </w:r>
      <w:r w:rsidR="0073634F">
        <w:rPr>
          <w:lang w:val="en-US"/>
        </w:rPr>
        <w:fldChar w:fldCharType="end"/>
      </w:r>
      <w:r w:rsidR="00FB4041">
        <w:rPr>
          <w:lang w:val="en-US"/>
        </w:rPr>
        <w:t>.</w:t>
      </w:r>
      <w:r w:rsidR="001028C1">
        <w:rPr>
          <w:lang w:val="en-US"/>
        </w:rPr>
        <w:t xml:space="preserve"> </w:t>
      </w:r>
      <w:r w:rsidR="00AB359D">
        <w:rPr>
          <w:lang w:val="en-US"/>
        </w:rPr>
        <w:t xml:space="preserve">This </w:t>
      </w:r>
      <w:r w:rsidR="00C30D0A">
        <w:rPr>
          <w:lang w:val="en-US"/>
        </w:rPr>
        <w:t>phenomenon</w:t>
      </w:r>
      <w:r w:rsidR="00AB359D">
        <w:rPr>
          <w:lang w:val="en-US"/>
        </w:rPr>
        <w:t xml:space="preserve"> is called the </w:t>
      </w:r>
      <w:r w:rsidR="00BE5EB7">
        <w:rPr>
          <w:lang w:val="en-US"/>
        </w:rPr>
        <w:t xml:space="preserve">radiation induced </w:t>
      </w:r>
      <w:r w:rsidR="00AB359D">
        <w:rPr>
          <w:lang w:val="en-US"/>
        </w:rPr>
        <w:t>bystander effect</w:t>
      </w:r>
      <w:r w:rsidR="00BE5EB7">
        <w:rPr>
          <w:lang w:val="en-US"/>
        </w:rPr>
        <w:t xml:space="preserve"> (RIBE)</w:t>
      </w:r>
      <w:r w:rsidR="00AB359D">
        <w:rPr>
          <w:lang w:val="en-US"/>
        </w:rPr>
        <w:t xml:space="preserve">. </w:t>
      </w:r>
      <w:r w:rsidR="000639B3">
        <w:rPr>
          <w:lang w:val="en-US"/>
        </w:rPr>
        <w:t xml:space="preserve">The theory is that </w:t>
      </w:r>
      <w:r w:rsidR="006F5D86">
        <w:rPr>
          <w:lang w:val="en-US"/>
        </w:rPr>
        <w:t xml:space="preserve">irradiated </w:t>
      </w:r>
      <w:r w:rsidR="006F5D86">
        <w:rPr>
          <w:lang w:val="en-US"/>
        </w:rPr>
        <w:lastRenderedPageBreak/>
        <w:t>cells</w:t>
      </w:r>
      <w:r w:rsidR="005D0198">
        <w:rPr>
          <w:lang w:val="en-US"/>
        </w:rPr>
        <w:t xml:space="preserve"> </w:t>
      </w:r>
      <w:r w:rsidR="00A76F6B">
        <w:rPr>
          <w:lang w:val="en-US"/>
        </w:rPr>
        <w:t>signal</w:t>
      </w:r>
      <w:r w:rsidR="005D0198">
        <w:rPr>
          <w:lang w:val="en-US"/>
        </w:rPr>
        <w:t xml:space="preserve"> </w:t>
      </w:r>
      <w:r w:rsidR="002910A2">
        <w:rPr>
          <w:lang w:val="en-US"/>
        </w:rPr>
        <w:t>to non-irradiated cells,</w:t>
      </w:r>
      <w:r w:rsidR="00DD4666">
        <w:rPr>
          <w:lang w:val="en-US"/>
        </w:rPr>
        <w:t xml:space="preserve"> either</w:t>
      </w:r>
      <w:r w:rsidR="002910A2">
        <w:rPr>
          <w:lang w:val="en-US"/>
        </w:rPr>
        <w:t xml:space="preserve"> </w:t>
      </w:r>
      <w:r w:rsidR="00DD4666">
        <w:rPr>
          <w:lang w:val="en-US"/>
        </w:rPr>
        <w:t>by</w:t>
      </w:r>
      <w:r w:rsidR="002910A2">
        <w:rPr>
          <w:lang w:val="en-US"/>
        </w:rPr>
        <w:t xml:space="preserve"> int</w:t>
      </w:r>
      <w:r w:rsidR="00BE015D">
        <w:rPr>
          <w:lang w:val="en-US"/>
        </w:rPr>
        <w:t>ra</w:t>
      </w:r>
      <w:r w:rsidR="002910A2">
        <w:rPr>
          <w:lang w:val="en-US"/>
        </w:rPr>
        <w:t>cellular communication</w:t>
      </w:r>
      <w:r w:rsidR="00AB4B22">
        <w:rPr>
          <w:lang w:val="en-US"/>
        </w:rPr>
        <w:t xml:space="preserve"> trough</w:t>
      </w:r>
      <w:r w:rsidR="00863550">
        <w:rPr>
          <w:lang w:val="en-US"/>
        </w:rPr>
        <w:t xml:space="preserve"> protein channels </w:t>
      </w:r>
      <w:r w:rsidR="00BE015D">
        <w:rPr>
          <w:lang w:val="en-US"/>
        </w:rPr>
        <w:t>(</w:t>
      </w:r>
      <w:r w:rsidR="004D0F49">
        <w:rPr>
          <w:lang w:val="en-US"/>
        </w:rPr>
        <w:t>G</w:t>
      </w:r>
      <w:r w:rsidR="00BE015D">
        <w:rPr>
          <w:lang w:val="en-US"/>
        </w:rPr>
        <w:t>ap junctions)</w:t>
      </w:r>
      <w:r w:rsidR="00AB4B22">
        <w:rPr>
          <w:lang w:val="en-US"/>
        </w:rPr>
        <w:t xml:space="preserve"> between cells</w:t>
      </w:r>
      <w:r w:rsidR="00BD5452">
        <w:rPr>
          <w:lang w:val="en-US"/>
        </w:rPr>
        <w:t xml:space="preserve"> </w:t>
      </w:r>
      <w:r w:rsidR="00BD5452">
        <w:rPr>
          <w:lang w:val="en-US"/>
        </w:rPr>
        <w:fldChar w:fldCharType="begin"/>
      </w:r>
      <w:r w:rsidR="00BD5452">
        <w:rPr>
          <w:lang w:val="en-US"/>
        </w:rPr>
        <w:instrText xml:space="preserve"> ADDIN ZOTERO_ITEM CSL_CITATION {"citationID":"pGAeAf0I","properties":{"formattedCitation":"(Mesnil et al., 1996)","plainCitation":"(Mesnil et al., 1996)","noteIndex":0},"citationItems":[{"id":334,"uris":["http://zotero.org/users/9228513/items/4XRFJMKQ"],"itemData":{"id":334,"type":"article-journal","abstract":"In gene therapy to treat cancer, typically only a fraction of the tumor cells can be successfully transfected with a gene. However, in the case of brain tumor therapy with the thymidine kinase gene from herpes simplex virus (HSV-tk), not only the cells transfected with the gene but also neighboring others can be killed in the presence of ganciclovir. Such a \"bystander\" effect is reminiscent of our previous observation that the effect of certain therapeutic agents may be enhanced by their diffusion through gap junctional intercellular communication (GJIC). Herein, we present the evidence, from in vitro studies, that gap junctions could indeed be responsible for such a gene therapy bystander effect. We used HeLa cells for this purpose, since they show very little, if any, ability to communicate through gap junctions. When HeLa cells were transfected with HSV-tk gene and cocultured with nontransfected cells, only HSV-tk-transfected HeLa cells (tk+) were killed by ganciclovir. However, when HeLa cells transfected with a gene encoding for the gap junction protein, connexin 43 (Cx43), were used, not only tk+ cells, but also tk- cells were killed, presumably due to the transfer, via Cx43-mediated GJIC, of toxic ganciclovir molecules phosphorylated by HSV-tk to the tk- cells. Such bystander effect was not observed when tk+ and tk- cells were cocultured without direct cell-cell contact between those two types of cells. Thus, our results give strong evidence that the bystander effect seen in HSV-tk gene therapy may be due to Cx-mediated GJIC.","container-title":"Proceedings of the National Academy of Sciences of the United States of America","ISSN":"0027-8424","issue":"5","journalAbbreviation":"Proc Natl Acad Sci U S A","note":"PMID: 8700844\nPMCID: PMC39867","page":"1831-1835","source":"PubMed Central","title":"Bystander killing of cancer cells by herpes simplex virus thymidine kinase gene is mediated by connexins.","volume":"93","author":[{"family":"Mesnil","given":"M"},{"family":"Piccoli","given":"C"},{"family":"Tiraby","given":"G"},{"family":"Willecke","given":"K"},{"family":"Yamasaki","given":"H"}],"issued":{"date-parts":[["1996",3,5]]}}}],"schema":"https://github.com/citation-style-language/schema/raw/master/csl-citation.json"} </w:instrText>
      </w:r>
      <w:r w:rsidR="00BD5452">
        <w:rPr>
          <w:lang w:val="en-US"/>
        </w:rPr>
        <w:fldChar w:fldCharType="separate"/>
      </w:r>
      <w:r w:rsidR="00BD5452" w:rsidRPr="00BE0383">
        <w:rPr>
          <w:rFonts w:cs="Times New Roman"/>
          <w:lang w:val="en-US"/>
        </w:rPr>
        <w:t>(Mesnil et al., 1996)</w:t>
      </w:r>
      <w:r w:rsidR="00BD5452">
        <w:rPr>
          <w:lang w:val="en-US"/>
        </w:rPr>
        <w:fldChar w:fldCharType="end"/>
      </w:r>
      <w:r w:rsidR="00567167">
        <w:rPr>
          <w:lang w:val="en-US"/>
        </w:rPr>
        <w:t>, or</w:t>
      </w:r>
      <w:r w:rsidR="005F4C31">
        <w:rPr>
          <w:lang w:val="en-US"/>
        </w:rPr>
        <w:t xml:space="preserve"> intercellular communication</w:t>
      </w:r>
      <w:r w:rsidR="00567167">
        <w:rPr>
          <w:lang w:val="en-US"/>
        </w:rPr>
        <w:t xml:space="preserve"> by </w:t>
      </w:r>
      <w:r w:rsidR="00F52E0C">
        <w:rPr>
          <w:lang w:val="en-US"/>
        </w:rPr>
        <w:t>excreting soluble factors into</w:t>
      </w:r>
      <w:r w:rsidR="008E6834">
        <w:rPr>
          <w:lang w:val="en-US"/>
        </w:rPr>
        <w:t xml:space="preserve"> the</w:t>
      </w:r>
      <w:r w:rsidR="00F52E0C">
        <w:rPr>
          <w:lang w:val="en-US"/>
        </w:rPr>
        <w:t xml:space="preserve"> surrounding medium</w:t>
      </w:r>
      <w:r w:rsidR="00262E81">
        <w:rPr>
          <w:lang w:val="en-US"/>
        </w:rPr>
        <w:t xml:space="preserve"> </w:t>
      </w:r>
      <w:r w:rsidR="00262E81">
        <w:rPr>
          <w:lang w:val="en-US"/>
        </w:rPr>
        <w:fldChar w:fldCharType="begin"/>
      </w:r>
      <w:r w:rsidR="00932E85">
        <w:rPr>
          <w:lang w:val="en-US"/>
        </w:rPr>
        <w:instrText xml:space="preserve"> ADDIN ZOTERO_ITEM CSL_CITATION {"citationID":"MI1f4VGE","properties":{"formattedCitation":"(Luce et al., 2009)","plainCitation":"(Luce et al., 2009)","noteIndex":0},"citationItems":[{"id":336,"uris":["http://zotero.org/users/9228513/items/4W476FGP"],"itemData":{"id":336,"type":"article-journal","abstract":"Delayed cell death by mitotic catastrophe is a frequent mode of solid tumor cell death after gamma-irradiation, a widely used treatment of cancer. Whereas the mechanisms that underlie the early gamma-irradiation-induced cell death are well documented, those that drive the delayed cell death are largely unknown. Here we show that the Fas, tumor necrosis factor-related apoptosis-inducing ligand (TRAIL) and tumor necrosis factor (TNF)-alpha death receptor pathways mediate the delayed cell death observed after gamma-irradiation of breast cancer cells. Early after irradiation, we observe the increased expression of Fas, TRAIL-R and TNF-R that first sensitizes cells to apoptosis. Later, the increased expression of FasL, TRAIL and TNF-alpha permit the apoptosis engagement linked to mitotic catastrophe. Treatments with TNF-alpha, TRAIL or anti-Fas antibody, early after radiation exposure, induce apoptosis, whereas the neutralization of the three death receptors pathways impairs the delayed cell death. We also show for the first time that irradiated breast cancer cells excrete soluble forms of the three ligands that can induce the death of sensitive bystander cells. Overall, these results define the molecular basis of the delayed cell death of irradiated cancer cells and identify the death receptors pathways as crucial actors in apoptosis induced by targeted as well as non-targeted effects of ionizing radiation.","container-title":"Carcinogenesis","DOI":"10.1093/carcin/bgp008","ISSN":"1460-2180","issue":"3","journalAbbreviation":"Carcinogenesis","language":"eng","note":"PMID: 19126655\nPMCID: PMC2650794","page":"432-439","source":"PubMed","title":"Death receptor pathways mediate targeted and non-targeted effects of ionizing radiations in breast cancer cells","volume":"30","author":[{"family":"Luce","given":"Audrey"},{"family":"Courtin","given":"Aurélie"},{"family":"Levalois","given":"Céline"},{"family":"Altmeyer-Morel","given":"Sandrine"},{"family":"Romeo","given":"Paul-Henri"},{"family":"Chevillard","given":"Sylvie"},{"family":"Lebeau","given":"Jérôme"}],"issued":{"date-parts":[["2009",3]]}}}],"schema":"https://github.com/citation-style-language/schema/raw/master/csl-citation.json"} </w:instrText>
      </w:r>
      <w:r w:rsidR="00262E81">
        <w:rPr>
          <w:lang w:val="en-US"/>
        </w:rPr>
        <w:fldChar w:fldCharType="separate"/>
      </w:r>
      <w:r w:rsidR="00932E85" w:rsidRPr="008623D9">
        <w:rPr>
          <w:rFonts w:cs="Times New Roman"/>
          <w:lang w:val="en-US"/>
        </w:rPr>
        <w:t>(Luce et al., 2009)</w:t>
      </w:r>
      <w:r w:rsidR="00262E81">
        <w:rPr>
          <w:lang w:val="en-US"/>
        </w:rPr>
        <w:fldChar w:fldCharType="end"/>
      </w:r>
      <w:r w:rsidR="00AB4B22">
        <w:rPr>
          <w:lang w:val="en-US"/>
        </w:rPr>
        <w:t xml:space="preserve">. </w:t>
      </w:r>
      <w:r w:rsidR="006B5B0D">
        <w:rPr>
          <w:lang w:val="en-US"/>
        </w:rPr>
        <w:t xml:space="preserve">Although the existence of RIBE’s is </w:t>
      </w:r>
      <w:r w:rsidR="00A82AE3">
        <w:rPr>
          <w:lang w:val="en-US"/>
        </w:rPr>
        <w:t>indisputable</w:t>
      </w:r>
      <w:r w:rsidR="009A4A72">
        <w:rPr>
          <w:lang w:val="en-US"/>
        </w:rPr>
        <w:t xml:space="preserve">, the characteristics </w:t>
      </w:r>
      <w:r w:rsidR="001A485B">
        <w:rPr>
          <w:lang w:val="en-US"/>
        </w:rPr>
        <w:t xml:space="preserve">of the biological </w:t>
      </w:r>
      <w:r w:rsidR="00BD0CBA">
        <w:rPr>
          <w:lang w:val="en-US"/>
        </w:rPr>
        <w:t>parameters constituting</w:t>
      </w:r>
      <w:r w:rsidR="0042603B">
        <w:rPr>
          <w:lang w:val="en-US"/>
        </w:rPr>
        <w:t xml:space="preserve"> an</w:t>
      </w:r>
      <w:r w:rsidR="00BD0CBA">
        <w:rPr>
          <w:lang w:val="en-US"/>
        </w:rPr>
        <w:t xml:space="preserve"> </w:t>
      </w:r>
      <w:r w:rsidR="00673705">
        <w:rPr>
          <w:lang w:val="en-US"/>
        </w:rPr>
        <w:t>RIBE</w:t>
      </w:r>
      <w:r w:rsidR="001815AF">
        <w:rPr>
          <w:lang w:val="en-US"/>
        </w:rPr>
        <w:t xml:space="preserve"> is not well defined</w:t>
      </w:r>
      <w:r w:rsidR="002F67DD">
        <w:rPr>
          <w:lang w:val="en-US"/>
        </w:rPr>
        <w:t xml:space="preserve"> </w:t>
      </w:r>
      <w:r w:rsidR="002C16A6">
        <w:rPr>
          <w:lang w:val="en-US"/>
        </w:rPr>
        <w:fldChar w:fldCharType="begin"/>
      </w:r>
      <w:r w:rsidR="003F507D">
        <w:rPr>
          <w:lang w:val="en-US"/>
        </w:rPr>
        <w:instrText xml:space="preserve"> ADDIN ZOTERO_ITEM CSL_CITATION {"citationID":"MSN9iNwI","properties":{"formattedCitation":"(Blyth &amp; Sykes, 2011)","plainCitation":"(Blyth &amp; Sykes, 2011)","noteIndex":0},"citationItems":[{"id":102,"uris":["http://zotero.org/users/9228513/items/7NM8SL9E"],"itemData":{"id":102,"type":"article-journal","abstract":"The term radiation-induced bystander effect is used to describe radiation-induced biological changes that manifest in unirradiated cells remaining within an irradiated cell population. Despite their failure to fit into the framework of classical radiobiology, radiation-induced bystander effects have entered the mainstream and have become established in the radiobiology vocabulary as a bona fide radiation response. However, there is still no consensus on a precise definition of radiation-induced bystander effects, which currently encompasses a number of distinct signal-mediated effects. These effects are classified here into three classes: bystander effects, abscopal effects and cohort effects. In this review, the data have been evaluated to define, where possible, various features specific to radiation-induced bystander effects, including their timing, range, potency and dependence on dose, dose rate, radiation quality and cell type. The weight of evidence supporting these defining features is discussed in the context of bystander experimental systems that closely replicate realistic human exposure scenarios. Whether the manifestation of bystander effects in vivo is intrinsically limited to particular radiation exposure scenarios is considered. The conditions under which radiation-induced bystander effects are induced in vivo will ultimately determine their impact on radiation-induced carcinogenic risk.","container-title":"Radiation Research","DOI":"10.1667/rr2548.1","ISSN":"1938-5404","issue":"2","journalAbbreviation":"Radiat Res","language":"eng","note":"PMID: 21631286","page":"139-157","source":"PubMed","title":"Radiation-induced bystander effects: what are they, and how relevant are they to human radiation exposures?","title-short":"Radiation-induced bystander effects","volume":"176","author":[{"family":"Blyth","given":"Benjamin J."},{"family":"Sykes","given":"Pamela J."}],"issued":{"date-parts":[["2011",8]]}}}],"schema":"https://github.com/citation-style-language/schema/raw/master/csl-citation.json"} </w:instrText>
      </w:r>
      <w:r w:rsidR="002C16A6">
        <w:rPr>
          <w:lang w:val="en-US"/>
        </w:rPr>
        <w:fldChar w:fldCharType="separate"/>
      </w:r>
      <w:r w:rsidR="002C16A6" w:rsidRPr="00F361ED">
        <w:rPr>
          <w:rFonts w:cs="Times New Roman"/>
          <w:lang w:val="en-US"/>
        </w:rPr>
        <w:t>(Blyth &amp; Sykes, 2011)</w:t>
      </w:r>
      <w:r w:rsidR="002C16A6">
        <w:rPr>
          <w:lang w:val="en-US"/>
        </w:rPr>
        <w:fldChar w:fldCharType="end"/>
      </w:r>
      <w:r w:rsidR="00F8434A">
        <w:rPr>
          <w:lang w:val="en-US"/>
        </w:rPr>
        <w:t>.</w:t>
      </w:r>
    </w:p>
    <w:p w14:paraId="4BCD00EA" w14:textId="14C07F1E" w:rsidR="00863D49" w:rsidRDefault="00EB614B" w:rsidP="00E30174">
      <w:pPr>
        <w:spacing w:line="360" w:lineRule="auto"/>
        <w:rPr>
          <w:rFonts w:eastAsiaTheme="minorEastAsia"/>
          <w:lang w:val="en-US"/>
        </w:rPr>
      </w:pPr>
      <w:r>
        <w:rPr>
          <w:lang w:val="en-US"/>
        </w:rPr>
        <w:t xml:space="preserve">It has been shown that a multitude of pathways </w:t>
      </w:r>
      <w:r w:rsidR="002523A2">
        <w:rPr>
          <w:lang w:val="en-US"/>
        </w:rPr>
        <w:t>are involved in RIBE’s, such as p53</w:t>
      </w:r>
      <w:r w:rsidR="00746F04">
        <w:rPr>
          <w:lang w:val="en-US"/>
        </w:rPr>
        <w:t xml:space="preserve"> </w:t>
      </w:r>
      <w:r w:rsidR="00746F04">
        <w:rPr>
          <w:lang w:val="en-US"/>
        </w:rPr>
        <w:fldChar w:fldCharType="begin"/>
      </w:r>
      <w:r w:rsidR="00746F04">
        <w:rPr>
          <w:lang w:val="en-US"/>
        </w:rPr>
        <w:instrText xml:space="preserve"> ADDIN ZOTERO_ITEM CSL_CITATION {"citationID":"tLlBdG3N","properties":{"formattedCitation":"(Koturbash et al., 2008)","plainCitation":"(Koturbash et al., 2008)","noteIndex":0},"citationItems":[{"id":339,"uris":["http://zotero.org/users/9228513/items/TIFSV6WT"],"itemData":{"id":339,"type":"article-journal","abstract":"Purpose\nIt is well accepted that irradiated cells may “forward” genome instability to nonirradiated neighboring cells, giving rise to the “bystander effect” phenomenon. Although bystander effects were well studied by using cell cultures, data for somatic bystander effects in vivo are relatively scarce.\nMethods and Materials\nWe set out to analyze the existence and molecular nature of bystander effects in a radiation target-organ spleen by using a mouse model. The animal's head was exposed to X-rays while the remainder of the body was completely protected by a medical-grade shield. Using immunohistochemistry, we addressed levels of DNA damage, cellular proliferation, apoptosis, and p53 protein in the spleen of control animals and completely exposed and head-exposed/body bystander animals.\nResults\nWe found that localized head radiation exposure led to the induction of bystander effects in the lead-shielded distant spleen tissue. Namely, cranial irradiation led to increased levels of DNA damage and p53 expression and also altered levels of cellular proliferation and apoptosis in bystander spleen tissue. The observed bystander changes were not caused by radiation scattering and were observed in two different mouse strains; C57BL/6 and BALB/c.\nConclusion\nOur study proves that bystander effects occur in the distant somatic organs on localized exposures. Additional studies are required to characterize the nature of an enigmatic bystander signal and analyze the long-term persistence of these effects and possible contribution of radiation-induced bystander effects to secondary radiation carcinogenesis.","container-title":"International Journal of Radiation Oncology*Biology*Physics","DOI":"10.1016/j.ijrobp.2007.09.039","ISSN":"0360-3016","issue":"2","journalAbbreviation":"International Journal of Radiation Oncology*Biology*Physics","language":"en","page":"554-562","source":"ScienceDirect","title":"In Vivo Bystander Effect: Cranial X-Irradiation Leads to Elevated DNA Damage, Altered Cellular Proliferation and Apoptosis, and Increased p53 Levels in Shielded Spleen","title-short":"In Vivo Bystander Effect","volume":"70","author":[{"family":"Koturbash","given":"Igor"},{"family":"Loree","given":"Jonathan"},{"family":"Kutanzi","given":"Kristy"},{"family":"Koganow","given":"Clayton"},{"family":"Pogribny","given":"Igor"},{"family":"Kovalchuk","given":"Olga"}],"issued":{"date-parts":[["2008",2,1]]}}}],"schema":"https://github.com/citation-style-language/schema/raw/master/csl-citation.json"} </w:instrText>
      </w:r>
      <w:r w:rsidR="00746F04">
        <w:rPr>
          <w:lang w:val="en-US"/>
        </w:rPr>
        <w:fldChar w:fldCharType="separate"/>
      </w:r>
      <w:r w:rsidR="00746F04" w:rsidRPr="00FB3F94">
        <w:rPr>
          <w:rFonts w:cs="Times New Roman"/>
          <w:lang w:val="en-US"/>
        </w:rPr>
        <w:t>(Koturbash et al., 2008)</w:t>
      </w:r>
      <w:r w:rsidR="00746F04">
        <w:rPr>
          <w:lang w:val="en-US"/>
        </w:rPr>
        <w:fldChar w:fldCharType="end"/>
      </w:r>
      <w:r w:rsidR="00136182">
        <w:rPr>
          <w:lang w:val="en-US"/>
        </w:rPr>
        <w:t xml:space="preserve">, </w:t>
      </w:r>
      <w:r w:rsidR="00AB2C8F">
        <w:rPr>
          <w:lang w:val="en-US"/>
        </w:rPr>
        <w:t>ATM (</w:t>
      </w:r>
      <w:r w:rsidR="00327C17">
        <w:rPr>
          <w:lang w:val="en-US"/>
        </w:rPr>
        <w:t>Ataxia telangiectasia mutated protein</w:t>
      </w:r>
      <w:r w:rsidR="009054CB">
        <w:rPr>
          <w:lang w:val="en-US"/>
        </w:rPr>
        <w:t>)</w:t>
      </w:r>
      <w:r w:rsidR="00FB3F94">
        <w:rPr>
          <w:lang w:val="en-US"/>
        </w:rPr>
        <w:t xml:space="preserve"> </w:t>
      </w:r>
      <w:r w:rsidR="00D832EB">
        <w:rPr>
          <w:lang w:val="en-US"/>
        </w:rPr>
        <w:fldChar w:fldCharType="begin"/>
      </w:r>
      <w:r w:rsidR="00D832EB">
        <w:rPr>
          <w:lang w:val="en-US"/>
        </w:rPr>
        <w:instrText xml:space="preserve"> ADDIN ZOTERO_ITEM CSL_CITATION {"citationID":"JG4Ub9Kw","properties":{"formattedCitation":"(Ghosh et al., 2015)","plainCitation":"(Ghosh et al., 2015)","noteIndex":0},"citationItems":[{"id":111,"uris":["http://zotero.org/users/9228513/items/N8J4FAKI"],"itemData":{"id":111,"type":"article-journal","abstract":"The response of a cell or tissue to ionizing radiation is mediated by direct damage to cellular components and indirect damage mediated by radiolysis of water. Radiation affects both irradiated cells and the surrounding cells and tissues. The radiation-induced bystander effect is defined by the presence of biological effects in cells that were not themselves in the field of irradiation. To establish the contribution of the bystander effect in the survival of the neighboring cells, lung carcinoma A549 cells were exposed to gamma-irradiation, 2Gy. The medium from the irradiated cells was transferred to non-irradiated A549 cells. Irradiated A549 cells as well as non-irradiated A549 cells cultured in the presence of medium from irradiated cells showed decrease in survival and increase in γ-H2AX and p-ATM foci, indicating a bystander effect. Bystander signaling was also observed between different cell types. Phorbol-12-myristate-13-acetate (PMA)-stimulated and gamma-irradiated U937 (human monocyte) cells induced a bystander response in non-irradiated A549 (lung carcinoma) cells as shown by decreased survival and increased γ-H2AX and p-ATM foci. Non-stimulated and/or irradiated U937 cells did not induce such effects in non-irradiated A549 cells. Since ATM protein was activated in irradiated cells as well as bystander cells, it was of interest to understand its role in bystander effect. Suppression of ATM with siRNA in A549 cells completely inhibited bystander effect in bystander A549 cells. On the other hand suppression of ATM with siRNA in PMA stimulated U937 cells caused only a partial inhibition of bystander effect in bystander A549 cells. These results indicate that apart from ATM, some additional factor may be involved in bystander effect between different cell types.","container-title":"Mutation Research/Genetic Toxicology and Environmental Mutagenesis","DOI":"10.1016/j.mrgentox.2015.10.003","ISSN":"1383-5718","journalAbbreviation":"Mutation Research/Genetic Toxicology and Environmental Mutagenesis","language":"en","page":"39-45","source":"ScienceDirect","title":"Role of ATM in bystander signaling between human monocytes and lung adenocarcinoma cells","volume":"794","author":[{"family":"Ghosh","given":"Somnath"},{"family":"Ghosh","given":"Anu"},{"family":"Krishna","given":"Malini"}],"issued":{"date-parts":[["2015"]],"season":"Desember"}}}],"schema":"https://github.com/citation-style-language/schema/raw/master/csl-citation.json"} </w:instrText>
      </w:r>
      <w:r w:rsidR="00D832EB">
        <w:rPr>
          <w:lang w:val="en-US"/>
        </w:rPr>
        <w:fldChar w:fldCharType="separate"/>
      </w:r>
      <w:r w:rsidR="00D832EB" w:rsidRPr="00CC2231">
        <w:rPr>
          <w:rFonts w:cs="Times New Roman"/>
          <w:lang w:val="en-US"/>
        </w:rPr>
        <w:t>(Ghosh et al., 2015)</w:t>
      </w:r>
      <w:r w:rsidR="00D832EB">
        <w:rPr>
          <w:lang w:val="en-US"/>
        </w:rPr>
        <w:fldChar w:fldCharType="end"/>
      </w:r>
      <w:r w:rsidR="00905E29">
        <w:rPr>
          <w:lang w:val="en-US"/>
        </w:rPr>
        <w:t>,</w:t>
      </w:r>
      <w:r w:rsidR="00AB2C8F">
        <w:rPr>
          <w:lang w:val="en-US"/>
        </w:rPr>
        <w:t xml:space="preserve"> </w:t>
      </w:r>
      <w:r w:rsidR="00192D19">
        <w:rPr>
          <w:lang w:val="en-US"/>
        </w:rPr>
        <w:t xml:space="preserve">reactive oxygen species (ROS </w:t>
      </w:r>
      <w:r w:rsidR="00F72DBF">
        <w:rPr>
          <w:lang w:val="en-US"/>
        </w:rPr>
        <w:t>s</w:t>
      </w:r>
      <w:r w:rsidR="00192D19">
        <w:rPr>
          <w:lang w:val="en-US"/>
        </w:rPr>
        <w:t>)</w:t>
      </w:r>
      <w:r w:rsidR="00D17CE5">
        <w:rPr>
          <w:lang w:val="en-US"/>
        </w:rPr>
        <w:t xml:space="preserve"> </w:t>
      </w:r>
      <w:r w:rsidR="00CC2231">
        <w:rPr>
          <w:lang w:val="en-US"/>
        </w:rPr>
        <w:fldChar w:fldCharType="begin"/>
      </w:r>
      <w:r w:rsidR="00CC2231">
        <w:rPr>
          <w:lang w:val="en-US"/>
        </w:rPr>
        <w:instrText xml:space="preserve"> ADDIN ZOTERO_ITEM CSL_CITATION {"citationID":"qzNU1i8F","properties":{"formattedCitation":"(D. Zhang et al., 2016)","plainCitation":"(D. Zhang et al., 2016)","noteIndex":0},"citationItems":[{"id":92,"uris":["http://zotero.org/users/9228513/items/7HN3JR2T"],"itemData":{"id":92,"type":"article-journal","abstract":"Ionizing radiation (IR) in cancer radiotherapy can induce damage to neighboring cells via non-targeted effects by irradiated cells. These so-called bystander effects remain an area of interest as it may provide enhanced efficacy in killing carcinomas with minimal radiation. It is well known that reactive oxygen species (ROS) are ubiquitous among most biological activities. However, the role of ROS in bystander effects has not been thoroughly elucidated. We hypothesized that gradient irradiation (GI) has enhanced therapeutic effects via the ROS-mediated bystander pathways as compared to uniform irradiation (UI). We evaluated ROS generation, viability, and apoptosis in breast cancer cells (MCF-7) exposed to UI (5 Gy) or GI (8–2 Gy) in radiation fields at 2, 24 and 48 h after IR. We found that extracellular ROS release induced by GI was higher than that by UI at both 24 h (p &lt; 0.001) and 48 h (p &lt; 0.001). More apoptosis and less viability were observed in GI when compared to UI at either 24 h or 48 h after irradiation. The mean effective doses (ED) of GI were ~130% (24 h) and ~48% (48 h) higher than that of UI, respectively. Our results suggest that GI is superior to UI regarding redox mechanisms, ED, and toxic dosage to surrounding tissues.","container-title":"Oncotarget","DOI":"10.18632/oncotarget.9517","ISSN":"1949-2553","issue":"27","journalAbbreviation":"Oncotarget","note":"PMID: 27223435\nPMCID: PMC5173083","page":"41622-41636","source":"PubMed Central","title":"Reactive oxygen species formation and bystander effects in gradient irradiation on human breast cancer cells","volume":"7","author":[{"family":"Zhang","given":"Dongqing"},{"family":"Zhou","given":"Tingyang"},{"family":"He","given":"Feng"},{"family":"Rong","given":"Yi"},{"family":"Lee","given":"Shin Hee"},{"family":"Wu","given":"Shiyong"},{"family":"Zuo","given":"Li"}],"issued":{"date-parts":[["2016",5,20]]}}}],"schema":"https://github.com/citation-style-language/schema/raw/master/csl-citation.json"} </w:instrText>
      </w:r>
      <w:r w:rsidR="00CC2231">
        <w:rPr>
          <w:lang w:val="en-US"/>
        </w:rPr>
        <w:fldChar w:fldCharType="separate"/>
      </w:r>
      <w:r w:rsidR="00CC2231" w:rsidRPr="00B9103A">
        <w:rPr>
          <w:rFonts w:cs="Times New Roman"/>
          <w:lang w:val="en-US"/>
        </w:rPr>
        <w:t>(D. Zhang et al., 2016)</w:t>
      </w:r>
      <w:r w:rsidR="00CC2231">
        <w:rPr>
          <w:lang w:val="en-US"/>
        </w:rPr>
        <w:fldChar w:fldCharType="end"/>
      </w:r>
      <w:r w:rsidR="00192D19">
        <w:rPr>
          <w:lang w:val="en-US"/>
        </w:rPr>
        <w:t xml:space="preserve"> and various cytokines</w:t>
      </w:r>
      <w:r w:rsidR="003F6AD7">
        <w:rPr>
          <w:rFonts w:eastAsiaTheme="minorEastAsia"/>
          <w:lang w:val="en-US"/>
        </w:rPr>
        <w:t xml:space="preserve"> </w:t>
      </w:r>
      <w:r w:rsidR="00A27020">
        <w:rPr>
          <w:rFonts w:eastAsiaTheme="minorEastAsia"/>
          <w:lang w:val="en-US"/>
        </w:rPr>
        <w:fldChar w:fldCharType="begin"/>
      </w:r>
      <w:r w:rsidR="00864DB1">
        <w:rPr>
          <w:rFonts w:eastAsiaTheme="minorEastAsia"/>
          <w:lang w:val="en-US"/>
        </w:rPr>
        <w:instrText xml:space="preserve"> ADDIN ZOTERO_ITEM CSL_CITATION {"citationID":"WcAMxg2m","properties":{"formattedCitation":"(Hu et al., 2014; Shareef et al., 2007)","plainCitation":"(Hu et al., 2014; Shareef et al., 2007)","noteIndex":0},"citationItems":[{"id":347,"uris":["http://zotero.org/users/9228513/items/C8CVMU3R"],"itemData":{"id":347,"type":"article-journal","abstract":"The mechanisms of radiation-induced bystander effects (RIBE) have been investigated intensively over the past two decades. Although quite a few reports demonstrated that cytokines such as TGF-β1 are induced within the directly irradiated cells and play critical roles in mediating the bystander effects, little is known about the signaling pathways that occur in bystander cells. The crucial question as to why RIBE signals cannot be infinitely transmitted, therefore, remains unclear. In the present study, we showed that miR-663, a radiosensitive microRNA, participates in the regulation of biological effects in both directly irradiated and bystander cells via its targeting of TGF-β1. MiR-663 was downregulated, while TGFB1 was upregulated in directly irradiated cells. The regulation profile of miR-663 and TGFB1, on the other hand, was reversed in bystander cells, in which an elevated miR-663 expression was exhibited and led to downregulation of TGF-β1. Further studies revealed that miR-663 interacts with TGFB1 directly and that through its binding to the core regulation sequence, miR-663 suppresses the expression of TGFB1. Based on the results, we propose that miR-663 inhibits the propagation of RIBE in a feedback mode, in which the induction of TGF-β1 by reduced miR-663 in directly irradiated cells leads to increased level of miR-663 in bystander cells. The upregulation of miR-663 in turn suppresses the expression of TGF-β1 and limits further transmission of the bystander signals.","container-title":"RNA Biology","DOI":"10.4161/rna.34345","ISSN":"1547-6286","issue":"9","note":"publisher: Taylor &amp; Francis\n_eprint: https://doi.org/10.4161/rna.34345\nPMID: 25483041","page":"1189-1198","source":"Taylor and Francis+NEJM","title":"MiR-663 inhibits radiation-induced bystander effects by targeting TGFB1 in a feedback mode","volume":"11","author":[{"family":"Hu","given":"Wentao"},{"family":"Xu","given":"Shuai"},{"family":"Yao","given":"Bin"},{"family":"Hong","given":"Mei"},{"family":"Wu","given":"Xin"},{"family":"Pei","given":"Hailong"},{"family":"Chang","given":"Lei"},{"family":"Ding","given":"Nan"},{"family":"Gao","given":"Xiaofei"},{"family":"Ye","given":"Caiyong"},{"family":"Wang","given":"Jufang"},{"family":"Hei","given":"Tom K"},{"family":"Zhou","given":"Guangming"}],"issued":{"date-parts":[["2014",9,2]]}}},{"id":350,"uris":["http://zotero.org/users/9228513/items/K93EYJ73"],"itemData":{"id":350,"type":"article-journal","abstract":"In the present study, ionizing radiation (IR)–induced bystander effects were investigated in two lung cancer cell lines. A549 cells were found to be more resistant to radiation-conditioned medium (RCM) obtained from A549 cells when compared with the H460 exposed to RCM procured from H460 cells. Significant release of tumor necrosis factor-α (TNF-α) was observed in A549 cells after IR/RCM exposure, and the survival was reversed with neutralizing antibody against TNF-α. In H460 cells, significant release of TNF-related apoptosis-inducing ligand (TRAIL), but not TNF-α, was observed in response to IR, RCM exposure, or RCM + 2Gy, and neutralizing antibody against TRAIL diminished clonogenic inhibition. Mechanistically, TNF-α present in RCM of A549 was found to mediate nuclear factor-κB (NF-κB) translocation to nucleus, whereas the soluble TRAIL present in RCM of H460 cells mobilized the nuclear translocation of PAR-4 (a proapoptotic protein). Analysis of IR-inducible early growth response-1 (EGR-1) function showed that EGR-1 was functional in A549 cells but not in H460 cells. A significant decrease in RCM-mediated apoptosis was observed in both A549 cells stably expressing small interfering RNA EGR-1 and EGR-1−/− mouse embryonic fibroblast cells. Thus, the high-dose IR-induced bystander responses in A549 may be dependent on the EGR-1 function and its target gene TNF-α. These findings show that the reduced bystander response in A549 cells is due to activation of NF-κB signaling by TNF-α, whereas enhanced response to IR-induced bystander signaling in H460 cells was due to release of TRAIL associated with nuclear translocation of PAR-4. [Cancer Res 2007;67(24):11811–20]","container-title":"Cancer Research","DOI":"10.1158/0008-5472.CAN-07-0722","ISSN":"0008-5472","issue":"24","journalAbbreviation":"Cancer Research","page":"11811-11820","source":"Silverchair","title":"Role of Tumor Necrosis Factor-α and TRAIL in High-Dose Radiation–Induced Bystander Signaling in Lung Adenocarcinoma","volume":"67","author":[{"family":"Shareef","given":"Mohammed M."},{"family":"Cui","given":"Nuan"},{"family":"Burikhanov","given":"Ravshan"},{"family":"Gupta","given":"Seema"},{"family":"Satishkumar","given":"Sabapathi"},{"family":"Shajahan","given":"Shahin"},{"family":"Mohiuddin","given":"Mohammed"},{"family":"Rangnekar","given":"Vivek M."},{"family":"Ahmed","given":"Mansoor M."}],"issued":{"date-parts":[["2007",12,18]]}}}],"schema":"https://github.com/citation-style-language/schema/raw/master/csl-citation.json"} </w:instrText>
      </w:r>
      <w:r w:rsidR="00A27020">
        <w:rPr>
          <w:rFonts w:eastAsiaTheme="minorEastAsia"/>
          <w:lang w:val="en-US"/>
        </w:rPr>
        <w:fldChar w:fldCharType="separate"/>
      </w:r>
      <w:r w:rsidR="00864DB1" w:rsidRPr="00864DB1">
        <w:rPr>
          <w:rFonts w:cs="Times New Roman"/>
          <w:lang w:val="en-US"/>
        </w:rPr>
        <w:t>(Hu et al., 2014; Shareef et al., 2007)</w:t>
      </w:r>
      <w:r w:rsidR="00A27020">
        <w:rPr>
          <w:rFonts w:eastAsiaTheme="minorEastAsia"/>
          <w:lang w:val="en-US"/>
        </w:rPr>
        <w:fldChar w:fldCharType="end"/>
      </w:r>
      <w:r w:rsidR="00704750">
        <w:rPr>
          <w:rFonts w:eastAsiaTheme="minorEastAsia"/>
          <w:lang w:val="en-US"/>
        </w:rPr>
        <w:t>.</w:t>
      </w:r>
      <w:r w:rsidR="00DF6E4E">
        <w:rPr>
          <w:rFonts w:eastAsiaTheme="minorEastAsia"/>
          <w:lang w:val="en-US"/>
        </w:rPr>
        <w:t xml:space="preserve"> </w:t>
      </w:r>
      <w:r w:rsidR="00704750">
        <w:rPr>
          <w:rFonts w:eastAsiaTheme="minorEastAsia"/>
          <w:lang w:val="en-US"/>
        </w:rPr>
        <w:t xml:space="preserve"> </w:t>
      </w:r>
      <w:r w:rsidR="00A53F46">
        <w:rPr>
          <w:rFonts w:eastAsiaTheme="minorEastAsia"/>
          <w:lang w:val="en-US"/>
        </w:rPr>
        <w:br/>
      </w:r>
      <w:r w:rsidR="00D0284B">
        <w:rPr>
          <w:rFonts w:eastAsiaTheme="minorEastAsia"/>
          <w:lang w:val="en-US"/>
        </w:rPr>
        <w:t>We will not</w:t>
      </w:r>
      <w:r w:rsidR="00490FD0">
        <w:rPr>
          <w:rFonts w:eastAsiaTheme="minorEastAsia"/>
          <w:lang w:val="en-US"/>
        </w:rPr>
        <w:t xml:space="preserve"> discuss the various pathways in detail, but </w:t>
      </w:r>
      <w:r w:rsidR="001D63CC">
        <w:rPr>
          <w:rFonts w:eastAsiaTheme="minorEastAsia"/>
          <w:lang w:val="en-US"/>
        </w:rPr>
        <w:t>for shorter explanations see</w:t>
      </w:r>
      <w:r w:rsidR="0044492C">
        <w:rPr>
          <w:rFonts w:eastAsiaTheme="minorEastAsia"/>
          <w:lang w:val="en-US"/>
        </w:rPr>
        <w:t xml:space="preserve"> </w:t>
      </w:r>
      <w:r w:rsidR="0044492C" w:rsidRPr="0044492C">
        <w:rPr>
          <w:rFonts w:eastAsiaTheme="minorEastAsia"/>
          <w:b/>
          <w:bCs/>
          <w:i/>
          <w:iCs/>
          <w:lang w:val="en-US"/>
        </w:rPr>
        <w:fldChar w:fldCharType="begin"/>
      </w:r>
      <w:r w:rsidR="0044492C" w:rsidRPr="0044492C">
        <w:rPr>
          <w:rFonts w:eastAsiaTheme="minorEastAsia"/>
          <w:b/>
          <w:bCs/>
          <w:i/>
          <w:iCs/>
          <w:lang w:val="en-US"/>
        </w:rPr>
        <w:instrText xml:space="preserve"> REF _Ref96598527 \h  \* MERGEFORMAT </w:instrText>
      </w:r>
      <w:r w:rsidR="0044492C" w:rsidRPr="0044492C">
        <w:rPr>
          <w:rFonts w:eastAsiaTheme="minorEastAsia"/>
          <w:b/>
          <w:bCs/>
          <w:i/>
          <w:iCs/>
          <w:lang w:val="en-US"/>
        </w:rPr>
      </w:r>
      <w:r w:rsidR="0044492C" w:rsidRPr="0044492C">
        <w:rPr>
          <w:rFonts w:eastAsiaTheme="minorEastAsia"/>
          <w:b/>
          <w:bCs/>
          <w:i/>
          <w:iCs/>
          <w:lang w:val="en-US"/>
        </w:rPr>
        <w:fldChar w:fldCharType="separate"/>
      </w:r>
      <w:r w:rsidR="000E19EF" w:rsidRPr="000E19EF">
        <w:rPr>
          <w:b/>
          <w:bCs/>
          <w:i/>
          <w:iCs/>
          <w:lang w:val="en-US"/>
        </w:rPr>
        <w:t>Abbreviations</w:t>
      </w:r>
      <w:r w:rsidR="0044492C" w:rsidRPr="0044492C">
        <w:rPr>
          <w:rFonts w:eastAsiaTheme="minorEastAsia"/>
          <w:b/>
          <w:bCs/>
          <w:i/>
          <w:iCs/>
          <w:lang w:val="en-US"/>
        </w:rPr>
        <w:fldChar w:fldCharType="end"/>
      </w:r>
      <w:r w:rsidR="001D63CC">
        <w:rPr>
          <w:rFonts w:eastAsiaTheme="minorEastAsia"/>
          <w:lang w:val="en-US"/>
        </w:rPr>
        <w:t>.</w:t>
      </w:r>
      <w:r w:rsidR="00863D49">
        <w:rPr>
          <w:rFonts w:eastAsiaTheme="minorEastAsia"/>
          <w:lang w:val="en-US"/>
        </w:rPr>
        <w:t xml:space="preserve"> </w:t>
      </w:r>
      <w:r w:rsidR="007D056D">
        <w:rPr>
          <w:rFonts w:eastAsiaTheme="minorEastAsia"/>
          <w:lang w:val="en-US"/>
        </w:rPr>
        <w:br/>
      </w:r>
      <w:r w:rsidR="0018710E">
        <w:rPr>
          <w:rFonts w:eastAsiaTheme="minorEastAsia"/>
          <w:lang w:val="en-US"/>
        </w:rPr>
        <w:t xml:space="preserve">The bystander effect can either increase </w:t>
      </w:r>
      <w:r w:rsidR="00235981">
        <w:rPr>
          <w:rFonts w:eastAsiaTheme="minorEastAsia"/>
          <w:lang w:val="en-US"/>
        </w:rPr>
        <w:t>lethality</w:t>
      </w:r>
      <w:r w:rsidR="007A144C">
        <w:rPr>
          <w:rFonts w:eastAsiaTheme="minorEastAsia"/>
          <w:lang w:val="en-US"/>
        </w:rPr>
        <w:t xml:space="preserve"> or</w:t>
      </w:r>
      <w:r w:rsidR="00C83E04">
        <w:rPr>
          <w:rFonts w:eastAsiaTheme="minorEastAsia"/>
          <w:lang w:val="en-US"/>
        </w:rPr>
        <w:t xml:space="preserve"> increase</w:t>
      </w:r>
      <w:r w:rsidR="007A144C">
        <w:rPr>
          <w:rFonts w:eastAsiaTheme="minorEastAsia"/>
          <w:lang w:val="en-US"/>
        </w:rPr>
        <w:t xml:space="preserve"> </w:t>
      </w:r>
      <w:r w:rsidR="00B621E8">
        <w:rPr>
          <w:rFonts w:eastAsiaTheme="minorEastAsia"/>
          <w:lang w:val="en-US"/>
        </w:rPr>
        <w:t>radio resistance</w:t>
      </w:r>
      <w:r w:rsidR="00B20945">
        <w:rPr>
          <w:rFonts w:eastAsiaTheme="minorEastAsia"/>
          <w:lang w:val="en-US"/>
        </w:rPr>
        <w:t>.</w:t>
      </w:r>
      <w:r w:rsidR="0055449A">
        <w:rPr>
          <w:rFonts w:eastAsiaTheme="minorEastAsia"/>
          <w:lang w:val="en-US"/>
        </w:rPr>
        <w:t xml:space="preserve"> </w:t>
      </w:r>
      <w:r w:rsidR="0055449A">
        <w:rPr>
          <w:rFonts w:eastAsiaTheme="minorEastAsia"/>
          <w:lang w:val="en-US"/>
        </w:rPr>
        <w:fldChar w:fldCharType="begin"/>
      </w:r>
      <w:r w:rsidR="00A32D43">
        <w:rPr>
          <w:rFonts w:eastAsiaTheme="minorEastAsia"/>
          <w:lang w:val="en-US"/>
        </w:rPr>
        <w:instrText xml:space="preserve"> ADDIN ZOTERO_ITEM CSL_CITATION {"citationID":"WlHppUQc","properties":{"formattedCitation":"(Mothersill &amp; Seymour, 1997)","plainCitation":"(Mothersill &amp; Seymour, 1997)","dontUpdate":true,"noteIndex":0},"citationItems":[{"id":360,"uris":["http://zotero.org/users/9228513/items/7JT6HF48"],"itemData":{"id":360,"type":"article-journal","abstract":"The results reported in this paper show a highly significant fall in cloning efficiency in unirradiated normal and malignant epithelial cell lines receiving medium from irradiated cultures. Medium irradiated in the absence of cells had no effect nor did irradiated medium from a fibroblast line, but irradiated medium from epithelial cells had an extremely toxic effect on unirradiated fibroblasts. Cells from four different cell lines were seeded, using standard techniques, 6 h prior to irradiation with cobalt 60 (Co60). At various times ranging from 1-60 h after irradiation, medium was removed, passed through a 0.22 mu filter and then used to replace the medium from parallel cultures seeded at cloning densities which had not been irradiated. The effect produced by the epithelial cell cultures was dependent on the cell number present at the time of irradiation, suggesting that a cell-derived factor is involved. The effect could be observed using medium taken from irradiated cultures as soon as 30 min/post irradiation. Examination of unirradiated cultures 48 h after receiving irradiated medium revealed the presence of high numbers of apoptotic bodies and other morphological evidence suggesting apoptosis may be a prominent mechanism of cell death responsible for the reduced cloning efficiency.","container-title":"International Journal of Radiation Biology","DOI":"10.1080/095530097144030","ISSN":"0955-3002","issue":"4","journalAbbreviation":"Int J Radiat Biol","language":"eng","note":"PMID: 9154145","page":"421-427","source":"PubMed","title":"Medium from irradiated human epithelial cells but not human fibroblasts reduces the clonogenic survival of unirradiated cells","volume":"71","author":[{"family":"Mothersill","given":"C."},{"family":"Seymour","given":"C."}],"issued":{"date-parts":[["1997",4]]}}}],"schema":"https://github.com/citation-style-language/schema/raw/master/csl-citation.json"} </w:instrText>
      </w:r>
      <w:r w:rsidR="0055449A">
        <w:rPr>
          <w:rFonts w:eastAsiaTheme="minorEastAsia"/>
          <w:lang w:val="en-US"/>
        </w:rPr>
        <w:fldChar w:fldCharType="separate"/>
      </w:r>
      <w:r w:rsidR="0055449A" w:rsidRPr="00FA3E4D">
        <w:rPr>
          <w:rFonts w:cs="Times New Roman"/>
          <w:lang w:val="en-US"/>
        </w:rPr>
        <w:t>Mothersill &amp; Seymour</w:t>
      </w:r>
      <w:r w:rsidR="0055449A">
        <w:rPr>
          <w:rFonts w:eastAsiaTheme="minorEastAsia"/>
          <w:lang w:val="en-US"/>
        </w:rPr>
        <w:fldChar w:fldCharType="end"/>
      </w:r>
      <w:r w:rsidR="00FA3E4D">
        <w:rPr>
          <w:rFonts w:eastAsiaTheme="minorEastAsia"/>
          <w:lang w:val="en-US"/>
        </w:rPr>
        <w:t xml:space="preserve"> showed </w:t>
      </w:r>
      <w:r w:rsidR="00C37072">
        <w:rPr>
          <w:rFonts w:eastAsiaTheme="minorEastAsia"/>
          <w:lang w:val="en-US"/>
        </w:rPr>
        <w:t xml:space="preserve">decreased clonogenic survival (see </w:t>
      </w:r>
      <w:r w:rsidR="00C37072">
        <w:rPr>
          <w:rFonts w:eastAsiaTheme="minorEastAsia"/>
          <w:lang w:val="en-US"/>
        </w:rPr>
        <w:fldChar w:fldCharType="begin"/>
      </w:r>
      <w:r w:rsidR="00C37072">
        <w:rPr>
          <w:rFonts w:eastAsiaTheme="minorEastAsia"/>
          <w:lang w:val="en-US"/>
        </w:rPr>
        <w:instrText xml:space="preserve"> REF _Ref99627688 \r \h </w:instrText>
      </w:r>
      <w:r w:rsidR="00C37072">
        <w:rPr>
          <w:rFonts w:eastAsiaTheme="minorEastAsia"/>
          <w:lang w:val="en-US"/>
        </w:rPr>
      </w:r>
      <w:r w:rsidR="00C37072">
        <w:rPr>
          <w:rFonts w:eastAsiaTheme="minorEastAsia"/>
          <w:lang w:val="en-US"/>
        </w:rPr>
        <w:fldChar w:fldCharType="separate"/>
      </w:r>
      <w:r w:rsidR="000E19EF">
        <w:rPr>
          <w:rFonts w:eastAsiaTheme="minorEastAsia"/>
          <w:lang w:val="en-US"/>
        </w:rPr>
        <w:t>1.7.4</w:t>
      </w:r>
      <w:r w:rsidR="00C37072">
        <w:rPr>
          <w:rFonts w:eastAsiaTheme="minorEastAsia"/>
          <w:lang w:val="en-US"/>
        </w:rPr>
        <w:fldChar w:fldCharType="end"/>
      </w:r>
      <w:r w:rsidR="00C37072">
        <w:rPr>
          <w:rFonts w:eastAsiaTheme="minorEastAsia"/>
          <w:lang w:val="en-US"/>
        </w:rPr>
        <w:t>)</w:t>
      </w:r>
      <w:r w:rsidR="00FA3E4D">
        <w:rPr>
          <w:rFonts w:eastAsiaTheme="minorEastAsia"/>
          <w:lang w:val="en-US"/>
        </w:rPr>
        <w:t xml:space="preserve"> when medium from irradiated cells were transferred to non-irradiated cells.</w:t>
      </w:r>
      <w:r w:rsidR="00B20945">
        <w:rPr>
          <w:rFonts w:eastAsiaTheme="minorEastAsia"/>
          <w:lang w:val="en-US"/>
        </w:rPr>
        <w:t xml:space="preserve"> However, </w:t>
      </w:r>
      <w:r w:rsidR="00BD4403">
        <w:rPr>
          <w:rFonts w:eastAsiaTheme="minorEastAsia"/>
          <w:lang w:val="en-US"/>
        </w:rPr>
        <w:fldChar w:fldCharType="begin"/>
      </w:r>
      <w:r w:rsidR="00A32D43">
        <w:rPr>
          <w:rFonts w:eastAsiaTheme="minorEastAsia"/>
          <w:lang w:val="en-US"/>
        </w:rPr>
        <w:instrText xml:space="preserve"> ADDIN ZOTERO_ITEM CSL_CITATION {"citationID":"SW5DPs2m","properties":{"formattedCitation":"(Iyer &amp; Lehnert, 2002)","plainCitation":"(Iyer &amp; Lehnert, 2002)","dontUpdate":true,"noteIndex":0},"citationItems":[{"id":353,"uris":["http://zotero.org/users/9228513/items/DCLL2U9U"],"itemData":{"id":353,"type":"article-journal","abstract":"Numerous investigators have reported that irradiation of cells with a low dose of ionizing radiation (IR) can induce a condition of enhanced radioresistance, i.e. a radioadaptive response. In this report, we investigated the hypothesis that a radioadaptive bystander effect may be induced in unirradiated cells by a transmissible factor(s) present in the supernatants of cells exposed to low dose γ-rays. Normal human lung fibroblasts (HFL-1) were irradiated with a 1cGy dose of γ-rays and their supernatants were transferred to unirradiated HFL-1 as a bystander cell model. Compared with the directly irradiated cells, such treatment resulted in increased clonogenic survival following subsequent γ-irradiation with 2 and 4Gy. This radioadaptive bystander effect was found to be preceded by early decreases in cellular levels of TP53 protein, increase in intracellular ROS, and increase in the redox and DNA repair protein AP-endonuclease (APE). The demonstration that radioadaptation can occur in unirradiated cells via a fluid-phase, transferable factor(s) adds to the complexity of the current understanding of mechanisms by which radioadaptive responses can be induced by low dose, low-LET IR.","container-title":"Mutation Research/Fundamental and Molecular Mechanisms of Mutagenesis","DOI":"10.1016/S0027-5107(02)00068-4","ISSN":"0027-5107","issue":"1","journalAbbreviation":"Mutation Research/Fundamental and Molecular Mechanisms of Mutagenesis","language":"en","page":"1-9","source":"ScienceDirect","title":"Low dose, low-LET ionizing radiation-induced radioadaptation and associated early responses in unirradiated cells","volume":"503","author":[{"family":"Iyer","given":"Rashi"},{"family":"Lehnert","given":"Bruce E."}],"issued":{"date-parts":[["2002",6,19]]}}}],"schema":"https://github.com/citation-style-language/schema/raw/master/csl-citation.json"} </w:instrText>
      </w:r>
      <w:r w:rsidR="00BD4403">
        <w:rPr>
          <w:rFonts w:eastAsiaTheme="minorEastAsia"/>
          <w:lang w:val="en-US"/>
        </w:rPr>
        <w:fldChar w:fldCharType="separate"/>
      </w:r>
      <w:r w:rsidR="00BD4403" w:rsidRPr="004850B3">
        <w:rPr>
          <w:rFonts w:cs="Times New Roman"/>
          <w:lang w:val="en-US"/>
        </w:rPr>
        <w:t>Iyer &amp; Lehnert</w:t>
      </w:r>
      <w:r w:rsidR="00BD4403">
        <w:rPr>
          <w:rFonts w:eastAsiaTheme="minorEastAsia"/>
          <w:lang w:val="en-US"/>
        </w:rPr>
        <w:fldChar w:fldCharType="end"/>
      </w:r>
      <w:r w:rsidR="00BD4403">
        <w:rPr>
          <w:rFonts w:eastAsiaTheme="minorEastAsia"/>
          <w:lang w:val="en-US"/>
        </w:rPr>
        <w:t xml:space="preserve"> </w:t>
      </w:r>
      <w:r w:rsidR="00DB1C0E">
        <w:rPr>
          <w:rFonts w:eastAsiaTheme="minorEastAsia"/>
          <w:lang w:val="en-US"/>
        </w:rPr>
        <w:t>showed increase</w:t>
      </w:r>
      <w:r w:rsidR="004B79FE">
        <w:rPr>
          <w:rFonts w:eastAsiaTheme="minorEastAsia"/>
          <w:lang w:val="en-US"/>
        </w:rPr>
        <w:t>d clonogenic survival</w:t>
      </w:r>
      <w:r w:rsidR="00DB1C0E">
        <w:rPr>
          <w:rFonts w:eastAsiaTheme="minorEastAsia"/>
          <w:lang w:val="en-US"/>
        </w:rPr>
        <w:t xml:space="preserve"> of cell</w:t>
      </w:r>
      <w:r w:rsidR="004B79FE">
        <w:rPr>
          <w:rFonts w:eastAsiaTheme="minorEastAsia"/>
          <w:lang w:val="en-US"/>
        </w:rPr>
        <w:t>s</w:t>
      </w:r>
      <w:r w:rsidR="00E302AE">
        <w:rPr>
          <w:rFonts w:eastAsiaTheme="minorEastAsia"/>
          <w:lang w:val="en-US"/>
        </w:rPr>
        <w:t xml:space="preserve"> that were irradiated after </w:t>
      </w:r>
      <w:r w:rsidR="0053782F">
        <w:rPr>
          <w:rFonts w:eastAsiaTheme="minorEastAsia"/>
          <w:lang w:val="en-US"/>
        </w:rPr>
        <w:t>medium transfer.</w:t>
      </w:r>
      <w:r w:rsidR="00E302AE">
        <w:rPr>
          <w:rFonts w:eastAsiaTheme="minorEastAsia"/>
          <w:lang w:val="en-US"/>
        </w:rPr>
        <w:br/>
      </w:r>
      <w:r w:rsidR="00E302AE">
        <w:rPr>
          <w:rFonts w:eastAsiaTheme="minorEastAsia"/>
          <w:lang w:val="en-US"/>
        </w:rPr>
        <w:br/>
      </w:r>
      <w:r w:rsidR="001A67DD">
        <w:rPr>
          <w:rFonts w:eastAsiaTheme="minorEastAsia"/>
          <w:lang w:val="en-US"/>
        </w:rPr>
        <w:t xml:space="preserve">Which effect you’ll get is highly dependent on </w:t>
      </w:r>
      <w:r w:rsidR="00823028">
        <w:rPr>
          <w:rFonts w:eastAsiaTheme="minorEastAsia"/>
          <w:lang w:val="en-US"/>
        </w:rPr>
        <w:t>radiation quality (e.g., protons or photons), dose</w:t>
      </w:r>
      <w:r w:rsidR="00745F24">
        <w:rPr>
          <w:rFonts w:eastAsiaTheme="minorEastAsia"/>
          <w:lang w:val="en-US"/>
        </w:rPr>
        <w:t xml:space="preserve">  and which cell line </w:t>
      </w:r>
      <w:r w:rsidR="00894E16">
        <w:rPr>
          <w:rFonts w:eastAsiaTheme="minorEastAsia"/>
          <w:lang w:val="en-US"/>
        </w:rPr>
        <w:t xml:space="preserve">is studied. </w:t>
      </w:r>
      <w:r w:rsidR="00745F24">
        <w:rPr>
          <w:rFonts w:eastAsiaTheme="minorEastAsia"/>
          <w:lang w:val="en-US"/>
        </w:rPr>
        <w:t xml:space="preserve"> </w:t>
      </w:r>
      <w:r w:rsidR="00BB4E0E">
        <w:rPr>
          <w:rFonts w:eastAsiaTheme="minorEastAsia"/>
          <w:lang w:val="en-US"/>
        </w:rPr>
        <w:t xml:space="preserve">A </w:t>
      </w:r>
      <w:r w:rsidR="00CB7DEE">
        <w:rPr>
          <w:rFonts w:eastAsiaTheme="minorEastAsia"/>
          <w:lang w:val="en-US"/>
        </w:rPr>
        <w:t xml:space="preserve">2004 </w:t>
      </w:r>
      <w:r w:rsidR="00B429E4">
        <w:rPr>
          <w:rFonts w:eastAsiaTheme="minorEastAsia"/>
          <w:lang w:val="en-US"/>
        </w:rPr>
        <w:t>review</w:t>
      </w:r>
      <w:r w:rsidR="00CB7DEE">
        <w:rPr>
          <w:rFonts w:eastAsiaTheme="minorEastAsia"/>
          <w:lang w:val="en-US"/>
        </w:rPr>
        <w:t xml:space="preserve"> </w:t>
      </w:r>
      <w:r w:rsidR="00B429E4">
        <w:rPr>
          <w:rFonts w:eastAsiaTheme="minorEastAsia"/>
          <w:lang w:val="en-US"/>
        </w:rPr>
        <w:t xml:space="preserve">on </w:t>
      </w:r>
      <w:r w:rsidR="00E22C6B">
        <w:rPr>
          <w:rFonts w:eastAsiaTheme="minorEastAsia"/>
          <w:lang w:val="en-US"/>
        </w:rPr>
        <w:t xml:space="preserve">recent developments and implications of bystander effect </w:t>
      </w:r>
      <w:r w:rsidR="00B5201A">
        <w:rPr>
          <w:rFonts w:eastAsiaTheme="minorEastAsia"/>
          <w:lang w:val="en-US"/>
        </w:rPr>
        <w:t>concluded</w:t>
      </w:r>
      <w:r w:rsidR="000E2646">
        <w:rPr>
          <w:rFonts w:eastAsiaTheme="minorEastAsia"/>
          <w:lang w:val="en-US"/>
        </w:rPr>
        <w:t>:</w:t>
      </w:r>
      <w:r w:rsidR="008D0B4D">
        <w:rPr>
          <w:rFonts w:eastAsiaTheme="minorEastAsia"/>
          <w:lang w:val="en-US"/>
        </w:rPr>
        <w:t xml:space="preserve"> </w:t>
      </w:r>
      <w:r w:rsidR="000E2646">
        <w:rPr>
          <w:rFonts w:eastAsiaTheme="minorEastAsia"/>
          <w:lang w:val="en-US"/>
        </w:rPr>
        <w:t>F</w:t>
      </w:r>
      <w:r w:rsidR="008D0B4D">
        <w:rPr>
          <w:rFonts w:eastAsiaTheme="minorEastAsia"/>
          <w:lang w:val="en-US"/>
        </w:rPr>
        <w:t>or</w:t>
      </w:r>
      <w:r w:rsidR="00B5201A">
        <w:rPr>
          <w:rFonts w:eastAsiaTheme="minorEastAsia"/>
          <w:lang w:val="en-US"/>
        </w:rPr>
        <w:t xml:space="preserve"> low</w:t>
      </w:r>
      <w:r w:rsidR="00CB2F69">
        <w:rPr>
          <w:rFonts w:eastAsiaTheme="minorEastAsia"/>
          <w:lang w:val="en-US"/>
        </w:rPr>
        <w:t xml:space="preserve">-LET </w:t>
      </w:r>
      <w:r w:rsidR="00AB6FE1">
        <w:rPr>
          <w:rFonts w:eastAsiaTheme="minorEastAsia"/>
          <w:lang w:val="en-US"/>
        </w:rPr>
        <w:t>low dose radiation</w:t>
      </w:r>
      <w:r w:rsidR="00CB2F69">
        <w:rPr>
          <w:rFonts w:eastAsiaTheme="minorEastAsia"/>
          <w:lang w:val="en-US"/>
        </w:rPr>
        <w:t xml:space="preserve"> </w:t>
      </w:r>
      <w:r w:rsidR="008D0B4D">
        <w:rPr>
          <w:rFonts w:eastAsiaTheme="minorEastAsia"/>
          <w:lang w:val="en-US"/>
        </w:rPr>
        <w:t>the protective effects</w:t>
      </w:r>
      <w:r w:rsidR="00F5676A">
        <w:rPr>
          <w:rFonts w:eastAsiaTheme="minorEastAsia"/>
          <w:lang w:val="en-US"/>
        </w:rPr>
        <w:t xml:space="preserve"> were predominantly protective</w:t>
      </w:r>
      <w:r w:rsidR="000E2646">
        <w:rPr>
          <w:rFonts w:eastAsiaTheme="minorEastAsia"/>
          <w:lang w:val="en-US"/>
        </w:rPr>
        <w:t>,</w:t>
      </w:r>
      <w:r w:rsidR="00F5676A">
        <w:rPr>
          <w:rFonts w:eastAsiaTheme="minorEastAsia"/>
          <w:lang w:val="en-US"/>
        </w:rPr>
        <w:t xml:space="preserve"> </w:t>
      </w:r>
      <w:r w:rsidR="00B46FC5">
        <w:rPr>
          <w:rFonts w:eastAsiaTheme="minorEastAsia"/>
          <w:lang w:val="en-US"/>
        </w:rPr>
        <w:t xml:space="preserve">but for </w:t>
      </w:r>
      <w:r w:rsidR="000E2646">
        <w:rPr>
          <w:rFonts w:eastAsiaTheme="minorEastAsia"/>
          <w:lang w:val="en-US"/>
        </w:rPr>
        <w:t xml:space="preserve">high-LET it was less clear as both </w:t>
      </w:r>
      <w:r w:rsidR="00045921">
        <w:rPr>
          <w:rFonts w:eastAsiaTheme="minorEastAsia"/>
          <w:lang w:val="en-US"/>
        </w:rPr>
        <w:t>protective and detrimental was observed</w:t>
      </w:r>
      <w:r w:rsidR="00E8348C">
        <w:rPr>
          <w:rFonts w:eastAsiaTheme="minorEastAsia"/>
          <w:lang w:val="en-US"/>
        </w:rPr>
        <w:t xml:space="preserve"> </w:t>
      </w:r>
      <w:r w:rsidR="00E8348C">
        <w:rPr>
          <w:rFonts w:eastAsiaTheme="minorEastAsia"/>
          <w:lang w:val="en-US"/>
        </w:rPr>
        <w:fldChar w:fldCharType="begin"/>
      </w:r>
      <w:r w:rsidR="00E8348C">
        <w:rPr>
          <w:rFonts w:eastAsiaTheme="minorEastAsia"/>
          <w:lang w:val="en-US"/>
        </w:rPr>
        <w:instrText xml:space="preserve"> ADDIN ZOTERO_ITEM CSL_CITATION {"citationID":"PLLjtmS0","properties":{"formattedCitation":"(Mitchel, 2004)","plainCitation":"(Mitchel, 2004)","noteIndex":0},"citationItems":[{"id":121,"uris":["http://zotero.org/users/9228513/items/UFWQKSUM"],"itemData":{"id":121,"type":"article-journal","abstract":"The bystander effect refers to the biological response of a cell resulting from an event in an adjacent or nearby cell. Such effects depend on intercellular communication and amplify the consequences of the original event. These responses are of particular interest in the assessment of ionizing radiation risk because at public or occupational exposure levels not every cell receives a radiation track. Current radiation protection regulations and practices are based on the assumption of a linear increase in risk with dose, including low doses where not all cells are hit. Mechanisms that amplify biological effects are inconsistent with these assumptions. Evidence suggests that there are two different bystander effects in mammalian cells. In one type, a radiation track in one cell leads to damaging, mutagenic, and sometimes lethal events in adjacent, unhit cells. In the other type, a radiation track in one cell leads to an adaptive response in bystander cells, increasing resistance to spontaneous or radiation-induced events. This paper describes some of the data for radiation-induced bystander effects in vitro and correlates that data with in vitro and in vivo observations of risk at low doses. The data suggest that protective effects, including beneficial bystander effects, outweigh detrimental effects at doses below about 100 mGy, but that the reverse is true above this threshold.","container-title":"Nonlinearity in Biology, Toxicology, Medicine","DOI":"10.1080/15401420490507512","ISSN":"1540-1421","issue":"3","journalAbbreviation":"Nonlinearity Biol Toxicol Med","note":"PMID: 19330142\nPMCID: PMC2657488","page":"173-183","source":"PubMed Central","title":"The Bystander Effect: Recent Developments and Implications for Understanding the Dose Response","title-short":"The Bystander Effect","volume":"2","author":[{"family":"Mitchel","given":"R. E. J."}],"issued":{"date-parts":[["2004",7]]}}}],"schema":"https://github.com/citation-style-language/schema/raw/master/csl-citation.json"} </w:instrText>
      </w:r>
      <w:r w:rsidR="00E8348C">
        <w:rPr>
          <w:rFonts w:eastAsiaTheme="minorEastAsia"/>
          <w:lang w:val="en-US"/>
        </w:rPr>
        <w:fldChar w:fldCharType="separate"/>
      </w:r>
      <w:r w:rsidR="00E8348C" w:rsidRPr="00E8348C">
        <w:rPr>
          <w:rFonts w:cs="Times New Roman"/>
          <w:lang w:val="en-US"/>
        </w:rPr>
        <w:t>(Mitchel, 2004)</w:t>
      </w:r>
      <w:r w:rsidR="00E8348C">
        <w:rPr>
          <w:rFonts w:eastAsiaTheme="minorEastAsia"/>
          <w:lang w:val="en-US"/>
        </w:rPr>
        <w:fldChar w:fldCharType="end"/>
      </w:r>
      <w:r w:rsidR="00045921">
        <w:rPr>
          <w:rFonts w:eastAsiaTheme="minorEastAsia"/>
          <w:lang w:val="en-US"/>
        </w:rPr>
        <w:t>.</w:t>
      </w:r>
      <w:r w:rsidR="00A234B5">
        <w:rPr>
          <w:rFonts w:eastAsiaTheme="minorEastAsia"/>
          <w:lang w:val="en-US"/>
        </w:rPr>
        <w:t xml:space="preserve"> </w:t>
      </w:r>
      <w:r w:rsidR="000227CF">
        <w:rPr>
          <w:rFonts w:eastAsiaTheme="minorEastAsia"/>
          <w:lang w:val="en-US"/>
        </w:rPr>
        <w:fldChar w:fldCharType="begin"/>
      </w:r>
      <w:r w:rsidR="00A32D43">
        <w:rPr>
          <w:rFonts w:eastAsiaTheme="minorEastAsia"/>
          <w:lang w:val="en-US"/>
        </w:rPr>
        <w:instrText xml:space="preserve"> ADDIN ZOTERO_ITEM CSL_CITATION {"citationID":"gChZu2B3","properties":{"formattedCitation":"(Soleymanifard &amp; Bahreyni, 2012)","plainCitation":"(Soleymanifard &amp; Bahreyni, 2012)","dontUpdate":true,"noteIndex":0},"citationItems":[{"id":365,"uris":["http://zotero.org/users/9228513/items/KUC3SSUT"],"itemData":{"id":365,"type":"article-journal","abstract":"Radiation-induced bystander effect refers to radiation responses which occur in non-irradiated cells. The purpose of this study was to compare the level of bystander effect in a couple of tumor and normal cell lines (QU-DB and MRC5). To induce bystander effect, cells were irradiated with 0.5, 2, and 4 Gy of 60Co gamma rays and their media were transferred to non-irradiated (bystander) cells of the same type. Cells containing micronuclei were counted in bystander subgroups, non-irradiated, and 0.5 Gy irradiated cells. Frequencies of cells containing micronuclei in QU-DB bystander subgroups were higher than in bystander subgroups of MRC5 cells (P &lt; 0.001). The number of micronucleated cells counted in non-irradiated and 0.5 Gy irradiated QU-DB cells was also higher than the corresponding values for MRC5 cells (P &lt; 0.001). Another difference between the two cell lines was that in QU-DB bystander cells, a dose-dependent increase in the number of micronucleated cells was observed as the dose increased, but at all doses the number of micronucleated cells in MRC5 bystander cells was constant. It is concluded that QU-DB cells are more susceptible than MRC5 cells to be affected by bystander effect, and in the two cell lines there is a positive correlation between DNA damages induced directly and those induced due to bystander effect.","container-title":"Journal of Medical Physics / Association of Medical Physicists of India","DOI":"10.4103/0971-6203.94745","ISSN":"0971-6203","issue":"2","journalAbbreviation":"J Med Phys","note":"PMID: 22557800\nPMCID: PMC3339141","page":"102-106","source":"PubMed Central","title":"Comparing the level of bystander effect in a couple of tumor and normal cell lines","volume":"37","author":[{"family":"Soleymanifard","given":"Shokouhozaman"},{"family":"Bahreyni","given":"Mohammad T. Toossi"}],"issued":{"date-parts":[["2012"]]}}}],"schema":"https://github.com/citation-style-language/schema/raw/master/csl-citation.json"} </w:instrText>
      </w:r>
      <w:r w:rsidR="000227CF">
        <w:rPr>
          <w:rFonts w:eastAsiaTheme="minorEastAsia"/>
          <w:lang w:val="en-US"/>
        </w:rPr>
        <w:fldChar w:fldCharType="separate"/>
      </w:r>
      <w:r w:rsidR="000227CF" w:rsidRPr="00304A0B">
        <w:rPr>
          <w:rFonts w:cs="Times New Roman"/>
          <w:lang w:val="en-US"/>
        </w:rPr>
        <w:t>Soleymanifard &amp; Bahreyni</w:t>
      </w:r>
      <w:r w:rsidR="000227CF">
        <w:rPr>
          <w:rFonts w:eastAsiaTheme="minorEastAsia"/>
          <w:lang w:val="en-US"/>
        </w:rPr>
        <w:fldChar w:fldCharType="end"/>
      </w:r>
      <w:r w:rsidR="00304A0B">
        <w:rPr>
          <w:rFonts w:eastAsiaTheme="minorEastAsia"/>
          <w:lang w:val="en-US"/>
        </w:rPr>
        <w:t xml:space="preserve"> found </w:t>
      </w:r>
      <w:r w:rsidR="00026D1E">
        <w:rPr>
          <w:rFonts w:eastAsiaTheme="minorEastAsia"/>
          <w:lang w:val="en-US"/>
        </w:rPr>
        <w:t xml:space="preserve">that </w:t>
      </w:r>
      <w:r w:rsidR="00297E9F">
        <w:rPr>
          <w:rFonts w:eastAsiaTheme="minorEastAsia"/>
          <w:lang w:val="en-US"/>
        </w:rPr>
        <w:t>QU-DB cancer cells</w:t>
      </w:r>
      <w:r w:rsidR="007542C5">
        <w:rPr>
          <w:rFonts w:eastAsiaTheme="minorEastAsia"/>
          <w:lang w:val="en-US"/>
        </w:rPr>
        <w:t xml:space="preserve"> had increased production of micronuclei (</w:t>
      </w:r>
      <w:r w:rsidR="002E356E">
        <w:rPr>
          <w:rFonts w:eastAsiaTheme="minorEastAsia"/>
          <w:lang w:val="en-US"/>
        </w:rPr>
        <w:t>MN,</w:t>
      </w:r>
      <w:r w:rsidR="007542C5">
        <w:rPr>
          <w:rFonts w:eastAsiaTheme="minorEastAsia"/>
          <w:lang w:val="en-US"/>
        </w:rPr>
        <w:t xml:space="preserve">see </w:t>
      </w:r>
      <w:r w:rsidR="007542C5">
        <w:rPr>
          <w:rFonts w:eastAsiaTheme="minorEastAsia"/>
          <w:lang w:val="en-US"/>
        </w:rPr>
        <w:fldChar w:fldCharType="begin"/>
      </w:r>
      <w:r w:rsidR="007542C5">
        <w:rPr>
          <w:rFonts w:eastAsiaTheme="minorEastAsia"/>
          <w:lang w:val="en-US"/>
        </w:rPr>
        <w:instrText xml:space="preserve"> REF _Ref97554467 \h </w:instrText>
      </w:r>
      <w:r w:rsidR="007542C5">
        <w:rPr>
          <w:rFonts w:eastAsiaTheme="minorEastAsia"/>
          <w:lang w:val="en-US"/>
        </w:rPr>
      </w:r>
      <w:r w:rsidR="007542C5">
        <w:rPr>
          <w:rFonts w:eastAsiaTheme="minorEastAsia"/>
          <w:lang w:val="en-US"/>
        </w:rPr>
        <w:fldChar w:fldCharType="separate"/>
      </w:r>
      <w:r w:rsidR="000E19EF" w:rsidRPr="00A2756D">
        <w:rPr>
          <w:lang w:val="en-US"/>
        </w:rPr>
        <w:t>Abbreviations</w:t>
      </w:r>
      <w:r w:rsidR="000E19EF">
        <w:rPr>
          <w:lang w:val="en-US"/>
        </w:rPr>
        <w:t xml:space="preserve"> and explanations</w:t>
      </w:r>
      <w:r w:rsidR="007542C5">
        <w:rPr>
          <w:rFonts w:eastAsiaTheme="minorEastAsia"/>
          <w:lang w:val="en-US"/>
        </w:rPr>
        <w:fldChar w:fldCharType="end"/>
      </w:r>
      <w:r w:rsidR="007542C5">
        <w:rPr>
          <w:rFonts w:eastAsiaTheme="minorEastAsia"/>
          <w:lang w:val="en-US"/>
        </w:rPr>
        <w:t>)</w:t>
      </w:r>
      <w:r w:rsidR="00D27544">
        <w:rPr>
          <w:rFonts w:eastAsiaTheme="minorEastAsia"/>
          <w:lang w:val="en-US"/>
        </w:rPr>
        <w:t xml:space="preserve"> </w:t>
      </w:r>
      <w:r w:rsidR="002E356E">
        <w:rPr>
          <w:rFonts w:eastAsiaTheme="minorEastAsia"/>
          <w:lang w:val="en-US"/>
        </w:rPr>
        <w:t xml:space="preserve">, while number of MN for </w:t>
      </w:r>
      <w:r w:rsidR="00D860BC">
        <w:rPr>
          <w:rFonts w:eastAsiaTheme="minorEastAsia"/>
          <w:lang w:val="en-US"/>
        </w:rPr>
        <w:t xml:space="preserve">MRC5 fibroblasts remained constant. </w:t>
      </w:r>
    </w:p>
    <w:p w14:paraId="3BD6717B" w14:textId="3D161991" w:rsidR="00D52937" w:rsidRDefault="0027669F" w:rsidP="00CB30D7">
      <w:pPr>
        <w:spacing w:line="360" w:lineRule="auto"/>
        <w:rPr>
          <w:rFonts w:eastAsiaTheme="minorEastAsia"/>
          <w:lang w:val="en-US"/>
        </w:rPr>
      </w:pPr>
      <w:commentRangeStart w:id="115"/>
      <w:r>
        <w:rPr>
          <w:rFonts w:eastAsiaTheme="minorEastAsia"/>
          <w:lang w:val="en-US"/>
        </w:rPr>
        <w:t xml:space="preserve">Because of the bystander effect </w:t>
      </w:r>
      <w:r w:rsidR="004F5784">
        <w:rPr>
          <w:rFonts w:eastAsiaTheme="minorEastAsia"/>
          <w:lang w:val="en-US"/>
        </w:rPr>
        <w:t xml:space="preserve">saturation for increasing dose, </w:t>
      </w:r>
      <w:r w:rsidR="006B611A">
        <w:rPr>
          <w:rFonts w:eastAsiaTheme="minorEastAsia"/>
          <w:lang w:val="en-US"/>
        </w:rPr>
        <w:t xml:space="preserve">you neglect the effect for </w:t>
      </w:r>
      <w:r w:rsidR="00B84641">
        <w:rPr>
          <w:rFonts w:eastAsiaTheme="minorEastAsia"/>
          <w:lang w:val="en-US"/>
        </w:rPr>
        <w:t xml:space="preserve">normal open field radiotherapy, but the effect </w:t>
      </w:r>
      <w:r w:rsidR="0060451F">
        <w:rPr>
          <w:rFonts w:eastAsiaTheme="minorEastAsia"/>
          <w:lang w:val="en-US"/>
        </w:rPr>
        <w:t>h</w:t>
      </w:r>
      <w:r w:rsidR="00B84641">
        <w:rPr>
          <w:rFonts w:eastAsiaTheme="minorEastAsia"/>
          <w:lang w:val="en-US"/>
        </w:rPr>
        <w:t xml:space="preserve">as been established for </w:t>
      </w:r>
      <w:r w:rsidR="00A13A25">
        <w:rPr>
          <w:rFonts w:eastAsiaTheme="minorEastAsia"/>
          <w:lang w:val="en-US"/>
        </w:rPr>
        <w:t xml:space="preserve">SFRT (Spatially </w:t>
      </w:r>
      <w:r w:rsidR="00BA0E61">
        <w:rPr>
          <w:rFonts w:eastAsiaTheme="minorEastAsia"/>
          <w:lang w:val="en-US"/>
        </w:rPr>
        <w:t>Fractionated Radiotherapy</w:t>
      </w:r>
      <w:r w:rsidR="00A13A25">
        <w:rPr>
          <w:rFonts w:eastAsiaTheme="minorEastAsia"/>
          <w:lang w:val="en-US"/>
        </w:rPr>
        <w:t>)</w:t>
      </w:r>
      <w:r w:rsidR="004E6028">
        <w:rPr>
          <w:rFonts w:eastAsiaTheme="minorEastAsia"/>
          <w:lang w:val="en-US"/>
        </w:rPr>
        <w:t xml:space="preserve">, where you have </w:t>
      </w:r>
      <w:r w:rsidR="00AA7E2F">
        <w:rPr>
          <w:rFonts w:eastAsiaTheme="minorEastAsia"/>
          <w:lang w:val="en-US"/>
        </w:rPr>
        <w:t>decreased</w:t>
      </w:r>
      <w:r w:rsidR="00536435">
        <w:rPr>
          <w:rFonts w:eastAsiaTheme="minorEastAsia"/>
          <w:lang w:val="en-US"/>
        </w:rPr>
        <w:t xml:space="preserve"> </w:t>
      </w:r>
      <w:r w:rsidR="00AA7E2F">
        <w:rPr>
          <w:rFonts w:eastAsiaTheme="minorEastAsia"/>
          <w:lang w:val="en-US"/>
        </w:rPr>
        <w:t>toxicity</w:t>
      </w:r>
      <w:r w:rsidR="004E6028">
        <w:rPr>
          <w:rFonts w:eastAsiaTheme="minorEastAsia"/>
          <w:lang w:val="en-US"/>
        </w:rPr>
        <w:t xml:space="preserve"> </w:t>
      </w:r>
      <w:r w:rsidR="00CF0730">
        <w:rPr>
          <w:rFonts w:eastAsiaTheme="minorEastAsia"/>
          <w:lang w:val="en-US"/>
        </w:rPr>
        <w:t xml:space="preserve">in low-dose regions and </w:t>
      </w:r>
      <w:r w:rsidR="001A6E88">
        <w:rPr>
          <w:rFonts w:eastAsiaTheme="minorEastAsia"/>
          <w:lang w:val="en-US"/>
        </w:rPr>
        <w:t xml:space="preserve">increased </w:t>
      </w:r>
      <w:r w:rsidR="00AA7E2F">
        <w:rPr>
          <w:rFonts w:eastAsiaTheme="minorEastAsia"/>
          <w:lang w:val="en-US"/>
        </w:rPr>
        <w:t xml:space="preserve">survival </w:t>
      </w:r>
      <w:r w:rsidR="001A6E88">
        <w:rPr>
          <w:rFonts w:eastAsiaTheme="minorEastAsia"/>
          <w:lang w:val="en-US"/>
        </w:rPr>
        <w:t xml:space="preserve">in </w:t>
      </w:r>
      <w:r w:rsidR="00C108B6">
        <w:rPr>
          <w:rFonts w:eastAsiaTheme="minorEastAsia"/>
          <w:lang w:val="en-US"/>
        </w:rPr>
        <w:t>high-dose regions</w:t>
      </w:r>
      <w:r w:rsidR="00AA7E2F">
        <w:rPr>
          <w:rFonts w:eastAsiaTheme="minorEastAsia"/>
          <w:lang w:val="en-US"/>
        </w:rPr>
        <w:t xml:space="preserve"> compared to open field </w:t>
      </w:r>
      <w:r w:rsidR="00D23F64">
        <w:rPr>
          <w:rFonts w:eastAsiaTheme="minorEastAsia"/>
          <w:lang w:val="en-US"/>
        </w:rPr>
        <w:fldChar w:fldCharType="begin"/>
      </w:r>
      <w:r w:rsidR="003F507D">
        <w:rPr>
          <w:rFonts w:eastAsiaTheme="minorEastAsia"/>
          <w:lang w:val="en-US"/>
        </w:rPr>
        <w:instrText xml:space="preserve"> ADDIN ZOTERO_ITEM CSL_CITATION {"citationID":"IAFE9cIJ","properties":{"formattedCitation":"(Asur et al., 2015)","plainCitation":"(Asur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D23F64">
        <w:rPr>
          <w:rFonts w:eastAsiaTheme="minorEastAsia"/>
          <w:lang w:val="en-US"/>
        </w:rPr>
        <w:fldChar w:fldCharType="separate"/>
      </w:r>
      <w:r w:rsidR="00D23F64" w:rsidRPr="00D23F64">
        <w:rPr>
          <w:rFonts w:cs="Times New Roman"/>
          <w:lang w:val="en-US"/>
        </w:rPr>
        <w:t>(Asur et al., 2015)</w:t>
      </w:r>
      <w:r w:rsidR="00D23F64">
        <w:rPr>
          <w:rFonts w:eastAsiaTheme="minorEastAsia"/>
          <w:lang w:val="en-US"/>
        </w:rPr>
        <w:fldChar w:fldCharType="end"/>
      </w:r>
      <w:r w:rsidR="003A4A96">
        <w:rPr>
          <w:rFonts w:eastAsiaTheme="minorEastAsia"/>
          <w:lang w:val="en-US"/>
        </w:rPr>
        <w:t>.</w:t>
      </w:r>
      <w:r w:rsidR="00D52937">
        <w:rPr>
          <w:rFonts w:eastAsiaTheme="minorEastAsia"/>
          <w:lang w:val="en-US"/>
        </w:rPr>
        <w:t xml:space="preserve"> </w:t>
      </w:r>
      <w:r w:rsidR="005F50E8">
        <w:rPr>
          <w:rFonts w:eastAsiaTheme="minorEastAsia"/>
          <w:lang w:val="en-US"/>
        </w:rPr>
        <w:br/>
        <w:t xml:space="preserve">Better understanding of the biological mechanisms behind these </w:t>
      </w:r>
      <w:r w:rsidR="00331FC4">
        <w:rPr>
          <w:rFonts w:eastAsiaTheme="minorEastAsia"/>
          <w:lang w:val="en-US"/>
        </w:rPr>
        <w:t>results</w:t>
      </w:r>
      <w:r w:rsidR="005F50E8">
        <w:rPr>
          <w:rFonts w:eastAsiaTheme="minorEastAsia"/>
          <w:lang w:val="en-US"/>
        </w:rPr>
        <w:t xml:space="preserve"> </w:t>
      </w:r>
      <w:r w:rsidR="00331FC4">
        <w:rPr>
          <w:rFonts w:eastAsiaTheme="minorEastAsia"/>
          <w:lang w:val="en-US"/>
        </w:rPr>
        <w:t>are</w:t>
      </w:r>
      <w:r w:rsidR="005F50E8">
        <w:rPr>
          <w:rFonts w:eastAsiaTheme="minorEastAsia"/>
          <w:lang w:val="en-US"/>
        </w:rPr>
        <w:t xml:space="preserve"> </w:t>
      </w:r>
      <w:r w:rsidR="006D5E67">
        <w:rPr>
          <w:rFonts w:eastAsiaTheme="minorEastAsia"/>
          <w:lang w:val="en-US"/>
        </w:rPr>
        <w:t>important and</w:t>
      </w:r>
      <w:r w:rsidR="005F50E8">
        <w:rPr>
          <w:rFonts w:eastAsiaTheme="minorEastAsia"/>
          <w:lang w:val="en-US"/>
        </w:rPr>
        <w:t xml:space="preserve"> </w:t>
      </w:r>
      <w:r w:rsidR="00754559">
        <w:rPr>
          <w:rFonts w:eastAsiaTheme="minorEastAsia"/>
          <w:lang w:val="en-US"/>
        </w:rPr>
        <w:t xml:space="preserve">has the potential of improving </w:t>
      </w:r>
      <w:r w:rsidR="00E17513">
        <w:rPr>
          <w:rFonts w:eastAsiaTheme="minorEastAsia"/>
          <w:lang w:val="en-US"/>
        </w:rPr>
        <w:t>how</w:t>
      </w:r>
      <w:r w:rsidR="00331FC4">
        <w:rPr>
          <w:rFonts w:eastAsiaTheme="minorEastAsia"/>
          <w:lang w:val="en-US"/>
        </w:rPr>
        <w:t xml:space="preserve"> SFRT (spatially fractionated radiotherapy)</w:t>
      </w:r>
      <w:r w:rsidR="00E17513">
        <w:rPr>
          <w:rFonts w:eastAsiaTheme="minorEastAsia"/>
          <w:lang w:val="en-US"/>
        </w:rPr>
        <w:t xml:space="preserve"> is used</w:t>
      </w:r>
      <w:r w:rsidR="006D5E67">
        <w:rPr>
          <w:rFonts w:eastAsiaTheme="minorEastAsia"/>
          <w:lang w:val="en-US"/>
        </w:rPr>
        <w:t xml:space="preserve"> clinically</w:t>
      </w:r>
      <w:r w:rsidR="00331FC4">
        <w:rPr>
          <w:rFonts w:eastAsiaTheme="minorEastAsia"/>
          <w:lang w:val="en-US"/>
        </w:rPr>
        <w:t>.</w:t>
      </w:r>
      <w:commentRangeEnd w:id="115"/>
      <w:r w:rsidR="005456DF">
        <w:rPr>
          <w:rStyle w:val="CommentReference"/>
        </w:rPr>
        <w:commentReference w:id="115"/>
      </w:r>
    </w:p>
    <w:p w14:paraId="0CFA652C" w14:textId="5F83EF40" w:rsidR="00E36F2A" w:rsidRDefault="002D5043" w:rsidP="00CB30D7">
      <w:pPr>
        <w:spacing w:line="360" w:lineRule="auto"/>
        <w:rPr>
          <w:rFonts w:eastAsiaTheme="minorEastAsia"/>
          <w:lang w:val="en-US"/>
        </w:rPr>
      </w:pPr>
      <w:r>
        <w:rPr>
          <w:lang w:val="en-US"/>
        </w:rPr>
        <w:lastRenderedPageBreak/>
        <w:br/>
      </w:r>
    </w:p>
    <w:p w14:paraId="5B45C35E" w14:textId="1ADA6EC4" w:rsidR="00DF13AD" w:rsidRDefault="004A2CB3" w:rsidP="00CB30D7">
      <w:pPr>
        <w:pStyle w:val="Heading3"/>
        <w:spacing w:line="360" w:lineRule="auto"/>
        <w:rPr>
          <w:rFonts w:eastAsiaTheme="minorEastAsia"/>
          <w:lang w:val="en-US"/>
        </w:rPr>
      </w:pPr>
      <w:bookmarkStart w:id="116" w:name="_Toc102035372"/>
      <w:r>
        <w:rPr>
          <w:rFonts w:eastAsiaTheme="minorEastAsia"/>
          <w:lang w:val="en-US"/>
        </w:rPr>
        <w:t xml:space="preserve">Spatially Fractionated </w:t>
      </w:r>
      <w:r w:rsidR="003D0815">
        <w:rPr>
          <w:rFonts w:eastAsiaTheme="minorEastAsia"/>
          <w:lang w:val="en-US"/>
        </w:rPr>
        <w:t>R</w:t>
      </w:r>
      <w:r>
        <w:rPr>
          <w:rFonts w:eastAsiaTheme="minorEastAsia"/>
          <w:lang w:val="en-US"/>
        </w:rPr>
        <w:t xml:space="preserve">adiation </w:t>
      </w:r>
      <w:r w:rsidR="003D0815">
        <w:rPr>
          <w:rFonts w:eastAsiaTheme="minorEastAsia"/>
          <w:lang w:val="en-US"/>
        </w:rPr>
        <w:t>T</w:t>
      </w:r>
      <w:r>
        <w:rPr>
          <w:rFonts w:eastAsiaTheme="minorEastAsia"/>
          <w:lang w:val="en-US"/>
        </w:rPr>
        <w:t>herapy</w:t>
      </w:r>
      <w:bookmarkEnd w:id="116"/>
    </w:p>
    <w:p w14:paraId="3EACB8FD" w14:textId="101D66A9" w:rsidR="00455610" w:rsidRPr="006F39E3" w:rsidRDefault="00AC7881" w:rsidP="00CB30D7">
      <w:pPr>
        <w:spacing w:line="360" w:lineRule="auto"/>
        <w:rPr>
          <w:rFonts w:eastAsiaTheme="minorEastAsia"/>
          <w:lang w:val="en-US"/>
        </w:rPr>
      </w:pPr>
      <w:r>
        <w:rPr>
          <w:lang w:val="en-US"/>
        </w:rPr>
        <w:t>Spatially fractionated radiation therapy (SFRT)</w:t>
      </w:r>
      <w:r w:rsidR="0088033D">
        <w:rPr>
          <w:lang w:val="en-US"/>
        </w:rPr>
        <w:t xml:space="preserve"> aims to achieve </w:t>
      </w:r>
      <w:r w:rsidR="00DB7425">
        <w:rPr>
          <w:lang w:val="en-US"/>
        </w:rPr>
        <w:t xml:space="preserve">non-uniform dose distribution. </w:t>
      </w:r>
      <w:r w:rsidR="00915CED">
        <w:rPr>
          <w:lang w:val="en-US"/>
        </w:rPr>
        <w:t>It</w:t>
      </w:r>
      <w:r w:rsidR="00DB7425">
        <w:rPr>
          <w:lang w:val="en-US"/>
        </w:rPr>
        <w:t xml:space="preserve"> is a stark contrast to </w:t>
      </w:r>
      <w:r w:rsidR="00ED26F8">
        <w:rPr>
          <w:lang w:val="en-US"/>
        </w:rPr>
        <w:t xml:space="preserve">traditional radiotherapy </w:t>
      </w:r>
      <w:r w:rsidR="00B20313">
        <w:rPr>
          <w:lang w:val="en-US"/>
        </w:rPr>
        <w:t xml:space="preserve">where </w:t>
      </w:r>
      <w:r w:rsidR="00E3137F">
        <w:rPr>
          <w:lang w:val="en-US"/>
        </w:rPr>
        <w:t>dose uniformity in the target</w:t>
      </w:r>
      <w:r w:rsidR="00B20313">
        <w:rPr>
          <w:lang w:val="en-US"/>
        </w:rPr>
        <w:t xml:space="preserve"> is</w:t>
      </w:r>
      <w:r w:rsidR="00E3137F">
        <w:rPr>
          <w:lang w:val="en-US"/>
        </w:rPr>
        <w:t xml:space="preserve"> </w:t>
      </w:r>
      <w:r w:rsidR="00F915E0">
        <w:rPr>
          <w:lang w:val="en-US"/>
        </w:rPr>
        <w:t xml:space="preserve">desirable. GRID therapy is a </w:t>
      </w:r>
      <w:r w:rsidR="00A23F59">
        <w:rPr>
          <w:lang w:val="en-US"/>
        </w:rPr>
        <w:t xml:space="preserve">SFRT </w:t>
      </w:r>
      <w:r w:rsidR="008818DA">
        <w:rPr>
          <w:lang w:val="en-US"/>
        </w:rPr>
        <w:t>method</w:t>
      </w:r>
      <w:r w:rsidR="009331E0">
        <w:rPr>
          <w:lang w:val="en-US"/>
        </w:rPr>
        <w:t xml:space="preserve"> where </w:t>
      </w:r>
      <w:r w:rsidR="009F7E89">
        <w:rPr>
          <w:lang w:val="en-US"/>
        </w:rPr>
        <w:t xml:space="preserve">a photon beam is collimated </w:t>
      </w:r>
      <w:r w:rsidR="0005541E">
        <w:rPr>
          <w:lang w:val="en-US"/>
        </w:rPr>
        <w:t xml:space="preserve">into </w:t>
      </w:r>
      <w:r w:rsidR="00E3629B">
        <w:rPr>
          <w:lang w:val="en-US"/>
        </w:rPr>
        <w:t>a specific pattern</w:t>
      </w:r>
      <w:r w:rsidR="00BA7DF1">
        <w:rPr>
          <w:lang w:val="en-US"/>
        </w:rPr>
        <w:t xml:space="preserve"> with low and high intensity areas</w:t>
      </w:r>
      <w:r w:rsidR="0029254D">
        <w:rPr>
          <w:lang w:val="en-US"/>
        </w:rPr>
        <w:t xml:space="preserve">, as is shown in </w:t>
      </w:r>
      <w:r w:rsidR="0029254D">
        <w:rPr>
          <w:lang w:val="en-US"/>
        </w:rPr>
        <w:fldChar w:fldCharType="begin"/>
      </w:r>
      <w:r w:rsidR="0029254D">
        <w:rPr>
          <w:lang w:val="en-US"/>
        </w:rPr>
        <w:instrText xml:space="preserve"> REF _Ref98516446 \h </w:instrText>
      </w:r>
      <w:r w:rsidR="00CB30D7">
        <w:rPr>
          <w:lang w:val="en-US"/>
        </w:rPr>
        <w:instrText xml:space="preserve"> \* MERGEFORMAT </w:instrText>
      </w:r>
      <w:r w:rsidR="0029254D">
        <w:rPr>
          <w:lang w:val="en-US"/>
        </w:rPr>
      </w:r>
      <w:r w:rsidR="0029254D">
        <w:rPr>
          <w:lang w:val="en-US"/>
        </w:rPr>
        <w:fldChar w:fldCharType="separate"/>
      </w:r>
      <w:r w:rsidR="000E19EF" w:rsidRPr="00675E52">
        <w:rPr>
          <w:lang w:val="en-US"/>
        </w:rPr>
        <w:t xml:space="preserve">Figure </w:t>
      </w:r>
      <w:r w:rsidR="000E19EF">
        <w:rPr>
          <w:noProof/>
          <w:lang w:val="en-US"/>
        </w:rPr>
        <w:t>1</w:t>
      </w:r>
      <w:r w:rsidR="000E19EF">
        <w:rPr>
          <w:noProof/>
          <w:lang w:val="en-US"/>
        </w:rPr>
        <w:noBreakHyphen/>
        <w:t>25</w:t>
      </w:r>
      <w:r w:rsidR="0029254D">
        <w:rPr>
          <w:lang w:val="en-US"/>
        </w:rPr>
        <w:fldChar w:fldCharType="end"/>
      </w:r>
      <w:r w:rsidR="006048D7">
        <w:rPr>
          <w:lang w:val="en-US"/>
        </w:rPr>
        <w:t>.</w:t>
      </w:r>
      <w:r w:rsidR="00BA7DF1">
        <w:rPr>
          <w:lang w:val="en-US"/>
        </w:rPr>
        <w:t xml:space="preserve"> Traditionally a GRID block was used create high (peak) and low (valley) dose areas </w:t>
      </w:r>
      <w:r w:rsidR="00BA7DF1">
        <w:rPr>
          <w:lang w:val="en-US"/>
        </w:rPr>
        <w:fldChar w:fldCharType="begin"/>
      </w:r>
      <w:r w:rsidR="003F507D">
        <w:rPr>
          <w:lang w:val="en-US"/>
        </w:rPr>
        <w:instrText xml:space="preserve"> ADDIN ZOTERO_ITEM CSL_CITATION {"citationID":"ghdiNHQ5","properties":{"formattedCitation":"(Billena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BA7DF1">
        <w:rPr>
          <w:lang w:val="en-US"/>
        </w:rPr>
        <w:fldChar w:fldCharType="separate"/>
      </w:r>
      <w:r w:rsidR="00BA7DF1" w:rsidRPr="00F5746E">
        <w:rPr>
          <w:rFonts w:cs="Times New Roman"/>
          <w:lang w:val="en-US"/>
        </w:rPr>
        <w:t>(Billena &amp; Khan, 2019)</w:t>
      </w:r>
      <w:r w:rsidR="00BA7DF1">
        <w:rPr>
          <w:lang w:val="en-US"/>
        </w:rPr>
        <w:fldChar w:fldCharType="end"/>
      </w:r>
      <w:r w:rsidR="00C13955">
        <w:rPr>
          <w:lang w:val="en-US"/>
        </w:rPr>
        <w:t xml:space="preserve">. </w:t>
      </w:r>
      <w:r w:rsidR="00D85BC7">
        <w:rPr>
          <w:lang w:val="en-US"/>
        </w:rPr>
        <w:t xml:space="preserve">GRID therapy arose from the need of </w:t>
      </w:r>
      <w:r w:rsidR="00C340C5">
        <w:rPr>
          <w:lang w:val="en-US"/>
        </w:rPr>
        <w:t xml:space="preserve">treating </w:t>
      </w:r>
      <w:r w:rsidR="00AC589B">
        <w:rPr>
          <w:lang w:val="en-US"/>
        </w:rPr>
        <w:t xml:space="preserve">deep seated or </w:t>
      </w:r>
      <w:r w:rsidR="00376005">
        <w:rPr>
          <w:lang w:val="en-US"/>
        </w:rPr>
        <w:t xml:space="preserve">bulky tumors </w:t>
      </w:r>
      <w:r w:rsidR="0026591E">
        <w:rPr>
          <w:lang w:val="en-US"/>
        </w:rPr>
        <w:fldChar w:fldCharType="begin"/>
      </w:r>
      <w:r w:rsidR="003F507D">
        <w:rPr>
          <w:lang w:val="en-US"/>
        </w:rPr>
        <w:instrText xml:space="preserve"> ADDIN ZOTERO_ITEM CSL_CITATION {"citationID":"iZ5Wv211","properties":{"formattedCitation":"(Yan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26591E">
        <w:rPr>
          <w:lang w:val="en-US"/>
        </w:rPr>
        <w:fldChar w:fldCharType="separate"/>
      </w:r>
      <w:r w:rsidR="0026591E" w:rsidRPr="00BB6A74">
        <w:rPr>
          <w:rFonts w:cs="Times New Roman"/>
          <w:lang w:val="en-US"/>
        </w:rPr>
        <w:t>(Yan et al., 2019)</w:t>
      </w:r>
      <w:r w:rsidR="0026591E">
        <w:rPr>
          <w:lang w:val="en-US"/>
        </w:rPr>
        <w:fldChar w:fldCharType="end"/>
      </w:r>
      <w:r w:rsidR="00BB6A74">
        <w:rPr>
          <w:lang w:val="en-US"/>
        </w:rPr>
        <w:t>. The</w:t>
      </w:r>
      <w:r w:rsidR="00B348B0">
        <w:rPr>
          <w:lang w:val="en-US"/>
        </w:rPr>
        <w:t xml:space="preserve"> </w:t>
      </w:r>
      <w:r w:rsidR="00151639">
        <w:rPr>
          <w:lang w:val="en-US"/>
        </w:rPr>
        <w:t xml:space="preserve">external </w:t>
      </w:r>
      <w:r w:rsidR="00190BE1">
        <w:rPr>
          <w:lang w:val="en-US"/>
        </w:rPr>
        <w:t>beam</w:t>
      </w:r>
      <w:r w:rsidR="00A6241D">
        <w:rPr>
          <w:lang w:val="en-US"/>
        </w:rPr>
        <w:t xml:space="preserve"> therapy (EBT)</w:t>
      </w:r>
      <w:r w:rsidR="00190BE1">
        <w:rPr>
          <w:lang w:val="en-US"/>
        </w:rPr>
        <w:t xml:space="preserve"> machines</w:t>
      </w:r>
      <w:r w:rsidR="008E5F2E">
        <w:rPr>
          <w:lang w:val="en-US"/>
        </w:rPr>
        <w:t xml:space="preserve"> of the early 20</w:t>
      </w:r>
      <w:r w:rsidR="008E5F2E">
        <w:rPr>
          <w:vertAlign w:val="superscript"/>
          <w:lang w:val="en-US"/>
        </w:rPr>
        <w:t>th</w:t>
      </w:r>
      <w:r w:rsidR="008E5F2E">
        <w:rPr>
          <w:lang w:val="en-US"/>
        </w:rPr>
        <w:t xml:space="preserve"> century</w:t>
      </w:r>
      <w:r w:rsidR="00FF06F4">
        <w:rPr>
          <w:lang w:val="en-US"/>
        </w:rPr>
        <w:t xml:space="preserve"> were typically X-ray tubes (</w:t>
      </w:r>
      <w:r w:rsidR="00FF06F4">
        <w:rPr>
          <w:lang w:val="en-US"/>
        </w:rPr>
        <w:fldChar w:fldCharType="begin"/>
      </w:r>
      <w:r w:rsidR="00FF06F4">
        <w:rPr>
          <w:lang w:val="en-US"/>
        </w:rPr>
        <w:instrText xml:space="preserve"> REF _Ref98516531 \r \h </w:instrText>
      </w:r>
      <w:r w:rsidR="00CB30D7">
        <w:rPr>
          <w:lang w:val="en-US"/>
        </w:rPr>
        <w:instrText xml:space="preserve"> \* MERGEFORMAT </w:instrText>
      </w:r>
      <w:r w:rsidR="00FF06F4">
        <w:rPr>
          <w:lang w:val="en-US"/>
        </w:rPr>
      </w:r>
      <w:r w:rsidR="00FF06F4">
        <w:rPr>
          <w:lang w:val="en-US"/>
        </w:rPr>
        <w:fldChar w:fldCharType="separate"/>
      </w:r>
      <w:r w:rsidR="000E19EF">
        <w:rPr>
          <w:lang w:val="en-US"/>
        </w:rPr>
        <w:t>1.2.1</w:t>
      </w:r>
      <w:r w:rsidR="00FF06F4">
        <w:rPr>
          <w:lang w:val="en-US"/>
        </w:rPr>
        <w:fldChar w:fldCharType="end"/>
      </w:r>
      <w:r w:rsidR="00FF06F4">
        <w:rPr>
          <w:lang w:val="en-US"/>
        </w:rPr>
        <w:t>), and</w:t>
      </w:r>
      <w:r w:rsidR="008E5F2E">
        <w:rPr>
          <w:lang w:val="en-US"/>
        </w:rPr>
        <w:t xml:space="preserve"> </w:t>
      </w:r>
      <w:r w:rsidR="00190BE1">
        <w:rPr>
          <w:lang w:val="en-US"/>
        </w:rPr>
        <w:t>couldn’t</w:t>
      </w:r>
      <w:r w:rsidR="008E5F2E">
        <w:rPr>
          <w:lang w:val="en-US"/>
        </w:rPr>
        <w:t xml:space="preserve"> create photon</w:t>
      </w:r>
      <w:r w:rsidR="00491EDA">
        <w:rPr>
          <w:lang w:val="en-US"/>
        </w:rPr>
        <w:t xml:space="preserve"> beams with energies surpassing </w:t>
      </w:r>
      <w:r w:rsidR="00B17123">
        <w:rPr>
          <w:lang w:val="en-US"/>
        </w:rPr>
        <w:t>kV</w:t>
      </w:r>
      <w:r w:rsidR="00C8771E">
        <w:rPr>
          <w:lang w:val="en-US"/>
        </w:rPr>
        <w:t xml:space="preserve"> </w:t>
      </w:r>
      <w:r w:rsidR="00C04326">
        <w:rPr>
          <w:lang w:val="en-US"/>
        </w:rPr>
        <w:fldChar w:fldCharType="begin"/>
      </w:r>
      <w:r w:rsidR="003F507D">
        <w:rPr>
          <w:lang w:val="en-US"/>
        </w:rPr>
        <w:instrText xml:space="preserve"> ADDIN ZOTERO_ITEM CSL_CITATION {"citationID":"GEz6KtOh","properties":{"formattedCitation":"(Gianfaldoni et al., 2017)","plainCitation":"(Gianfaldoni et al., 2017)","noteIndex":0},"citationItems":[{"id":219,"uris":["http://zotero.org/users/9228513/items/SB6DMISD"],"itemData":{"id":219,"type":"article-journal","abstract":"For more than a century, radiotherapy has been an effective treatment for oncologic patients. The Authors report a brief history of the radiation therapy and its actual indication for the treatments of cutaneous malignant diseases.","container-title":"Open Access Macedonian Journal of Medical Sciences","DOI":"10.3889/oamjms.2017.122","ISSN":"1857-9655","issue":"4","journalAbbreviation":"Open Access Maced J Med Sci","note":"PMID: 28785349\nPMCID: PMC5535674","page":"521-525","source":"PubMed Central","title":"An Overview on Radiotherapy: From Its History to Its Current Applications in Dermatology","title-short":"An Overview on Radiotherapy","volume":"5","author":[{"family":"Gianfaldoni","given":"Serena"},{"family":"Gianfaldoni","given":"Roberto"},{"family":"Wollina","given":"Uwe"},{"family":"Lotti","given":"Jacopo"},{"family":"Tchernev","given":"Georgi"},{"family":"Lotti","given":"Torello"}],"issued":{"date-parts":[["2017",7,18]]}}}],"schema":"https://github.com/citation-style-language/schema/raw/master/csl-citation.json"} </w:instrText>
      </w:r>
      <w:r w:rsidR="00C04326">
        <w:rPr>
          <w:lang w:val="en-US"/>
        </w:rPr>
        <w:fldChar w:fldCharType="separate"/>
      </w:r>
      <w:r w:rsidR="00C04326" w:rsidRPr="00C04326">
        <w:rPr>
          <w:rFonts w:cs="Times New Roman"/>
          <w:lang w:val="en-US"/>
        </w:rPr>
        <w:t>(Gianfaldoni et al., 2017)</w:t>
      </w:r>
      <w:r w:rsidR="00C04326">
        <w:rPr>
          <w:lang w:val="en-US"/>
        </w:rPr>
        <w:fldChar w:fldCharType="end"/>
      </w:r>
      <w:r w:rsidR="00E44F93">
        <w:rPr>
          <w:lang w:val="en-US"/>
        </w:rPr>
        <w:t xml:space="preserve">. Therefore, </w:t>
      </w:r>
      <w:r w:rsidR="00C62051">
        <w:rPr>
          <w:lang w:val="en-US"/>
        </w:rPr>
        <w:t>few photons penetrated deep enough into the skin to reach the tumor</w:t>
      </w:r>
      <w:r w:rsidR="00F5181C">
        <w:rPr>
          <w:lang w:val="en-US"/>
        </w:rPr>
        <w:t xml:space="preserve">. A GRID block was necessary to </w:t>
      </w:r>
      <w:r w:rsidR="00C62051">
        <w:rPr>
          <w:lang w:val="en-US"/>
        </w:rPr>
        <w:t xml:space="preserve">increase the </w:t>
      </w:r>
      <w:r w:rsidR="003B6F4D">
        <w:rPr>
          <w:lang w:val="en-US"/>
        </w:rPr>
        <w:t>dose but</w:t>
      </w:r>
      <w:r w:rsidR="00E5149A">
        <w:rPr>
          <w:lang w:val="en-US"/>
        </w:rPr>
        <w:t xml:space="preserve"> keep skin toxicity at a tolerable level</w:t>
      </w:r>
      <w:r w:rsidR="00370ABA">
        <w:rPr>
          <w:lang w:val="en-US"/>
        </w:rPr>
        <w:t xml:space="preserve">. </w:t>
      </w:r>
      <w:r w:rsidR="007A0B3E">
        <w:rPr>
          <w:lang w:val="en-US"/>
        </w:rPr>
        <w:t>When MV photons were introduced with the linear accelerator (LINAC</w:t>
      </w:r>
      <w:r w:rsidR="008D5D21">
        <w:rPr>
          <w:lang w:val="en-US"/>
        </w:rPr>
        <w:t xml:space="preserve"> see </w:t>
      </w:r>
      <w:r w:rsidR="008D5D21">
        <w:rPr>
          <w:lang w:val="en-US"/>
        </w:rPr>
        <w:fldChar w:fldCharType="begin"/>
      </w:r>
      <w:r w:rsidR="008D5D21">
        <w:rPr>
          <w:lang w:val="en-US"/>
        </w:rPr>
        <w:instrText xml:space="preserve"> REF _Ref97554467 \h </w:instrText>
      </w:r>
      <w:r w:rsidR="00CB30D7">
        <w:rPr>
          <w:lang w:val="en-US"/>
        </w:rPr>
        <w:instrText xml:space="preserve"> \* MERGEFORMAT </w:instrText>
      </w:r>
      <w:r w:rsidR="008D5D21">
        <w:rPr>
          <w:lang w:val="en-US"/>
        </w:rPr>
      </w:r>
      <w:r w:rsidR="008D5D21">
        <w:rPr>
          <w:lang w:val="en-US"/>
        </w:rPr>
        <w:fldChar w:fldCharType="separate"/>
      </w:r>
      <w:r w:rsidR="000E19EF" w:rsidRPr="00A2756D">
        <w:rPr>
          <w:lang w:val="en-US"/>
        </w:rPr>
        <w:t>Abbreviations</w:t>
      </w:r>
      <w:r w:rsidR="000E19EF">
        <w:rPr>
          <w:lang w:val="en-US"/>
        </w:rPr>
        <w:t xml:space="preserve"> and explanations</w:t>
      </w:r>
      <w:r w:rsidR="008D5D21">
        <w:rPr>
          <w:lang w:val="en-US"/>
        </w:rPr>
        <w:fldChar w:fldCharType="end"/>
      </w:r>
      <w:r w:rsidR="007A0B3E">
        <w:rPr>
          <w:lang w:val="en-US"/>
        </w:rPr>
        <w:t>)</w:t>
      </w:r>
      <w:r w:rsidR="008D5D21">
        <w:rPr>
          <w:lang w:val="en-US"/>
        </w:rPr>
        <w:t xml:space="preserve"> and photon ranges increased, the need</w:t>
      </w:r>
      <w:r w:rsidR="00252CB1">
        <w:rPr>
          <w:lang w:val="en-US"/>
        </w:rPr>
        <w:t xml:space="preserve"> for </w:t>
      </w:r>
      <w:r w:rsidR="003B6F4D">
        <w:rPr>
          <w:lang w:val="en-US"/>
        </w:rPr>
        <w:t xml:space="preserve">GRID decreased </w:t>
      </w:r>
      <w:r w:rsidR="003B6F4D">
        <w:rPr>
          <w:lang w:val="en-US"/>
        </w:rPr>
        <w:fldChar w:fldCharType="begin"/>
      </w:r>
      <w:r w:rsidR="003F507D">
        <w:rPr>
          <w:lang w:val="en-US"/>
        </w:rPr>
        <w:instrText xml:space="preserve"> ADDIN ZOTERO_ITEM CSL_CITATION {"citationID":"lAckgpIp","properties":{"formattedCitation":"(Yan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3B6F4D">
        <w:rPr>
          <w:lang w:val="en-US"/>
        </w:rPr>
        <w:fldChar w:fldCharType="separate"/>
      </w:r>
      <w:r w:rsidR="003B6F4D" w:rsidRPr="00370ABA">
        <w:rPr>
          <w:rFonts w:cs="Times New Roman"/>
          <w:lang w:val="en-US"/>
        </w:rPr>
        <w:t>(Yan et al., 2019)</w:t>
      </w:r>
      <w:r w:rsidR="003B6F4D">
        <w:rPr>
          <w:lang w:val="en-US"/>
        </w:rPr>
        <w:fldChar w:fldCharType="end"/>
      </w:r>
      <w:r w:rsidR="003B6F4D">
        <w:rPr>
          <w:lang w:val="en-US"/>
        </w:rPr>
        <w:t>.</w:t>
      </w:r>
      <w:r w:rsidR="00E20E73">
        <w:rPr>
          <w:lang w:val="en-US"/>
        </w:rPr>
        <w:br/>
        <w:t>Today there are many ways to apply SFRT</w:t>
      </w:r>
      <w:r w:rsidR="00F53870">
        <w:rPr>
          <w:lang w:val="en-US"/>
        </w:rPr>
        <w:t xml:space="preserve">. </w:t>
      </w:r>
      <w:r w:rsidR="00DE5EB8">
        <w:rPr>
          <w:lang w:val="en-US"/>
        </w:rPr>
        <w:t xml:space="preserve">Linear accelerators have preinstalled MLC’s (see </w:t>
      </w:r>
      <w:r w:rsidR="00DE5EB8">
        <w:rPr>
          <w:lang w:val="en-US"/>
        </w:rPr>
        <w:fldChar w:fldCharType="begin"/>
      </w:r>
      <w:r w:rsidR="00DE5EB8">
        <w:rPr>
          <w:lang w:val="en-US"/>
        </w:rPr>
        <w:instrText xml:space="preserve"> REF _Ref97554467 \h </w:instrText>
      </w:r>
      <w:r w:rsidR="00CB30D7">
        <w:rPr>
          <w:lang w:val="en-US"/>
        </w:rPr>
        <w:instrText xml:space="preserve"> \* MERGEFORMAT </w:instrText>
      </w:r>
      <w:r w:rsidR="00DE5EB8">
        <w:rPr>
          <w:lang w:val="en-US"/>
        </w:rPr>
      </w:r>
      <w:r w:rsidR="00DE5EB8">
        <w:rPr>
          <w:lang w:val="en-US"/>
        </w:rPr>
        <w:fldChar w:fldCharType="separate"/>
      </w:r>
      <w:r w:rsidR="000E19EF" w:rsidRPr="00A2756D">
        <w:rPr>
          <w:lang w:val="en-US"/>
        </w:rPr>
        <w:t>Abbreviations</w:t>
      </w:r>
      <w:r w:rsidR="000E19EF">
        <w:rPr>
          <w:lang w:val="en-US"/>
        </w:rPr>
        <w:t xml:space="preserve"> and explanations</w:t>
      </w:r>
      <w:r w:rsidR="00DE5EB8">
        <w:rPr>
          <w:lang w:val="en-US"/>
        </w:rPr>
        <w:fldChar w:fldCharType="end"/>
      </w:r>
      <w:r w:rsidR="00DE5EB8">
        <w:rPr>
          <w:lang w:val="en-US"/>
        </w:rPr>
        <w:t xml:space="preserve">) which can modulate the GRID </w:t>
      </w:r>
      <w:r w:rsidR="008C2270">
        <w:rPr>
          <w:lang w:val="en-US"/>
        </w:rPr>
        <w:t xml:space="preserve">pattern </w:t>
      </w:r>
      <w:r w:rsidR="006B6E1B">
        <w:rPr>
          <w:lang w:val="en-US"/>
        </w:rPr>
        <w:t>in a way the static GRID block can</w:t>
      </w:r>
      <w:r w:rsidR="00AC23C9">
        <w:rPr>
          <w:lang w:val="en-US"/>
        </w:rPr>
        <w:t>no</w:t>
      </w:r>
      <w:r w:rsidR="006B6E1B">
        <w:rPr>
          <w:lang w:val="en-US"/>
        </w:rPr>
        <w:t>t</w:t>
      </w:r>
      <w:r w:rsidR="00775E15">
        <w:rPr>
          <w:lang w:val="en-US"/>
        </w:rPr>
        <w:t xml:space="preserve"> </w:t>
      </w:r>
      <w:r w:rsidR="00353143">
        <w:rPr>
          <w:lang w:val="en-US"/>
        </w:rPr>
        <w:fldChar w:fldCharType="begin"/>
      </w:r>
      <w:r w:rsidR="003F507D">
        <w:rPr>
          <w:lang w:val="en-US"/>
        </w:rPr>
        <w:instrText xml:space="preserve"> ADDIN ZOTERO_ITEM CSL_CITATION {"citationID":"anrGG7S5","properties":{"formattedCitation":"(Billena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rsidR="00353143">
        <w:rPr>
          <w:lang w:val="en-US"/>
        </w:rPr>
        <w:fldChar w:fldCharType="separate"/>
      </w:r>
      <w:r w:rsidR="00353143" w:rsidRPr="00353143">
        <w:rPr>
          <w:rFonts w:cs="Times New Roman"/>
          <w:lang w:val="en-US"/>
        </w:rPr>
        <w:t>(Billena &amp; Khan, 2019)</w:t>
      </w:r>
      <w:r w:rsidR="00353143">
        <w:rPr>
          <w:lang w:val="en-US"/>
        </w:rPr>
        <w:fldChar w:fldCharType="end"/>
      </w:r>
      <w:r w:rsidR="006B6E1B">
        <w:rPr>
          <w:lang w:val="en-US"/>
        </w:rPr>
        <w:t xml:space="preserve">. </w:t>
      </w:r>
      <w:r w:rsidR="00730823">
        <w:rPr>
          <w:lang w:val="en-US"/>
        </w:rPr>
        <w:t>Tomo</w:t>
      </w:r>
      <w:r w:rsidR="00BF1574">
        <w:rPr>
          <w:lang w:val="en-US"/>
        </w:rPr>
        <w:t>therapy is</w:t>
      </w:r>
      <w:r w:rsidR="00555C61">
        <w:rPr>
          <w:lang w:val="en-US"/>
        </w:rPr>
        <w:t xml:space="preserve"> a treatment method, </w:t>
      </w:r>
      <w:r w:rsidR="00E40C1C">
        <w:rPr>
          <w:lang w:val="en-US"/>
        </w:rPr>
        <w:t>that combines a CT</w:t>
      </w:r>
      <w:r w:rsidR="005310F6">
        <w:rPr>
          <w:lang w:val="en-US"/>
        </w:rPr>
        <w:t xml:space="preserve"> machine</w:t>
      </w:r>
      <w:r w:rsidR="00E40C1C">
        <w:rPr>
          <w:lang w:val="en-US"/>
        </w:rPr>
        <w:t xml:space="preserve"> </w:t>
      </w:r>
      <w:r w:rsidR="000D2BC0">
        <w:rPr>
          <w:lang w:val="en-US"/>
        </w:rPr>
        <w:t xml:space="preserve">(see </w:t>
      </w:r>
      <w:r w:rsidR="000D2BC0">
        <w:rPr>
          <w:lang w:val="en-US"/>
        </w:rPr>
        <w:fldChar w:fldCharType="begin"/>
      </w:r>
      <w:r w:rsidR="000D2BC0">
        <w:rPr>
          <w:lang w:val="en-US"/>
        </w:rPr>
        <w:instrText xml:space="preserve"> REF _Ref97554467 \h </w:instrText>
      </w:r>
      <w:r w:rsidR="00CB30D7">
        <w:rPr>
          <w:lang w:val="en-US"/>
        </w:rPr>
        <w:instrText xml:space="preserve"> \* MERGEFORMAT </w:instrText>
      </w:r>
      <w:r w:rsidR="000D2BC0">
        <w:rPr>
          <w:lang w:val="en-US"/>
        </w:rPr>
      </w:r>
      <w:r w:rsidR="000D2BC0">
        <w:rPr>
          <w:lang w:val="en-US"/>
        </w:rPr>
        <w:fldChar w:fldCharType="separate"/>
      </w:r>
      <w:r w:rsidR="000E19EF" w:rsidRPr="00A2756D">
        <w:rPr>
          <w:lang w:val="en-US"/>
        </w:rPr>
        <w:t>Abbreviations</w:t>
      </w:r>
      <w:r w:rsidR="000E19EF">
        <w:rPr>
          <w:lang w:val="en-US"/>
        </w:rPr>
        <w:t xml:space="preserve"> and explanations</w:t>
      </w:r>
      <w:r w:rsidR="000D2BC0">
        <w:rPr>
          <w:lang w:val="en-US"/>
        </w:rPr>
        <w:fldChar w:fldCharType="end"/>
      </w:r>
      <w:r w:rsidR="000D2BC0">
        <w:rPr>
          <w:lang w:val="en-US"/>
        </w:rPr>
        <w:t xml:space="preserve">) with </w:t>
      </w:r>
      <w:r w:rsidR="000D0D85">
        <w:rPr>
          <w:lang w:val="en-US"/>
        </w:rPr>
        <w:t xml:space="preserve">a linear accelerator to give radiation treatment in </w:t>
      </w:r>
      <m:oMath>
        <m:sSup>
          <m:sSupPr>
            <m:ctrlPr>
              <w:rPr>
                <w:rFonts w:ascii="Cambria Math" w:eastAsiaTheme="minorEastAsia" w:hAnsi="Cambria Math"/>
                <w:i/>
                <w:lang w:val="en-US"/>
              </w:rPr>
            </m:ctrlPr>
          </m:sSupPr>
          <m:e>
            <m:r>
              <w:rPr>
                <w:rFonts w:ascii="Cambria Math" w:hAnsi="Cambria Math"/>
                <w:lang w:val="en-US"/>
              </w:rPr>
              <m:t>360</m:t>
            </m:r>
            <m:ctrlPr>
              <w:rPr>
                <w:rFonts w:ascii="Cambria Math" w:hAnsi="Cambria Math"/>
                <w:i/>
                <w:lang w:val="en-US"/>
              </w:rPr>
            </m:ctrlPr>
          </m:e>
          <m:sup>
            <m:r>
              <w:rPr>
                <w:rFonts w:ascii="Cambria Math" w:eastAsiaTheme="minorEastAsia" w:hAnsi="Cambria Math"/>
                <w:lang w:val="en-US"/>
              </w:rPr>
              <m:t>∘</m:t>
            </m:r>
          </m:sup>
        </m:sSup>
      </m:oMath>
      <w:r w:rsidR="00903CDE">
        <w:rPr>
          <w:rFonts w:eastAsiaTheme="minorEastAsia"/>
          <w:lang w:val="en-US"/>
        </w:rPr>
        <w:t xml:space="preserve"> degrees </w:t>
      </w:r>
      <w:r w:rsidR="00B64707">
        <w:rPr>
          <w:rFonts w:eastAsiaTheme="minorEastAsia"/>
          <w:lang w:val="en-US"/>
        </w:rPr>
        <w:fldChar w:fldCharType="begin"/>
      </w:r>
      <w:r w:rsidR="003F507D">
        <w:rPr>
          <w:rFonts w:eastAsiaTheme="minorEastAsia"/>
          <w:lang w:val="en-US"/>
        </w:rPr>
        <w:instrText xml:space="preserve"> ADDIN ZOTERO_ITEM CSL_CITATION {"citationID":"yCGOctJ9","properties":{"formattedCitation":"(Sterzing et al., 2009)","plainCitation":"(Sterzing et al., 2009)","noteIndex":0},"citationItems":[{"id":235,"uris":["http://zotero.org/users/9228513/items/6C9G2KL2"],"itemData":{"id":235,"type":"article-journal","abstract":"Helical tomotherapy is a form of image-guided intensity-modulated radiotherapy that introduces the ring gantry concept into radiation oncology. The system is a combination of a therapeutic linear accelerator and a megavoltage CT-scanner. This work describes the clinical experience with megavoltage CT with 456 patients in more than 11000 fractions. It also provides a review of the current literature of the possibilities and limitations of megavoltage CT. Between July 2006 and October 2008 456 patients were treated with helical tomotherapy and a pretreatment megavoltage CT was performed in 98.1% of the 11821 fractions to perform position control and correction. CT image acquisition was done with 3.5 MV x-rays in the helical tomotherapy machine. MVCT was used for dose recalculations to quantify doses distributions in cases of changing geometry, tumor shrinkage or presence of metal implants. Inverse treatment planning for prostate cancer patients with bilateral hip replacements was performed based upon an MVCT.\n            A mean 3D-correction vector of 7.1mm with a considerable variation was detected and immediately corrected. Mean shifts were lateral 0.9mm (sd 5.0mm), mean longitudinal shift 1.0mm (sd 5.1mm) and mean vertical shift 3.2mm (sd 5.2mm). The MVCT enables imaging of anatomical structures in the presence of dental metal or orthopedic implants. Especially in these cases, dose recomputations can increase the precision of dose calculations. Due to a mean 3d correction vector of more than 7mm and a variation of corrections of more than 5mm daily image-guidance is recommended to achieve a precise dose application. The MVCT shows evident advantages in cases with metal implants but has limitations due to a reduced soft tissue contrast. Compared with megavoltage cone-beam-CT the tomotherapy fan beam CT adds less extra dose fore the patient and has a better soft tissue contrast.","container-title":"Technology in Cancer Research &amp; Treatment","DOI":"10.1177/153303460900800504","ISSN":"1533-0346, 1533-0338","issue":"5","journalAbbreviation":"Technol Cancer Res Treat","language":"en","page":"343-352","source":"DOI.org (Crossref)","title":"Megavoltage CT in Helical Tomotherapy — Clinical Advantages and Limitations of Special Physical Characteristics","volume":"8","author":[{"family":"Sterzing","given":"Florian"},{"family":"Kalz","given":"Jörn"},{"family":"Sroka-Perez","given":"Gabriele"},{"family":"Schubert","given":"Kai"},{"family":"Bischof","given":"Marc"},{"family":"Röder","given":"Falk"},{"family":"Debus","given":"Jürgen"},{"family":"Herfarth","given":"Klaus"}],"issued":{"date-parts":[["2009",10]]}}}],"schema":"https://github.com/citation-style-language/schema/raw/master/csl-citation.json"} </w:instrText>
      </w:r>
      <w:r w:rsidR="00B64707">
        <w:rPr>
          <w:rFonts w:eastAsiaTheme="minorEastAsia"/>
          <w:lang w:val="en-US"/>
        </w:rPr>
        <w:fldChar w:fldCharType="separate"/>
      </w:r>
      <w:r w:rsidR="00B64707" w:rsidRPr="00F36104">
        <w:rPr>
          <w:rFonts w:cs="Times New Roman"/>
          <w:lang w:val="en-US"/>
        </w:rPr>
        <w:t>(Sterzing et al., 2009)</w:t>
      </w:r>
      <w:r w:rsidR="00B64707">
        <w:rPr>
          <w:rFonts w:eastAsiaTheme="minorEastAsia"/>
          <w:lang w:val="en-US"/>
        </w:rPr>
        <w:fldChar w:fldCharType="end"/>
      </w:r>
      <w:r w:rsidR="00F36104">
        <w:rPr>
          <w:rFonts w:eastAsiaTheme="minorEastAsia"/>
          <w:lang w:val="en-US"/>
        </w:rPr>
        <w:t>.</w:t>
      </w:r>
      <w:r w:rsidR="005310F6">
        <w:rPr>
          <w:rFonts w:eastAsiaTheme="minorEastAsia"/>
          <w:lang w:val="en-US"/>
        </w:rPr>
        <w:t xml:space="preserve"> </w:t>
      </w:r>
      <w:r w:rsidR="00602B8A">
        <w:rPr>
          <w:rFonts w:eastAsiaTheme="minorEastAsia"/>
          <w:lang w:val="en-US"/>
        </w:rPr>
        <w:t xml:space="preserve">The CT image is used to adjust the position of the patient to ensure </w:t>
      </w:r>
      <w:r w:rsidR="00316030">
        <w:rPr>
          <w:rFonts w:eastAsiaTheme="minorEastAsia"/>
          <w:lang w:val="en-US"/>
        </w:rPr>
        <w:t xml:space="preserve">that accurate dose is given. </w:t>
      </w:r>
      <w:r w:rsidR="00CC3407">
        <w:rPr>
          <w:rFonts w:eastAsiaTheme="minorEastAsia"/>
          <w:lang w:val="en-US"/>
        </w:rPr>
        <w:t xml:space="preserve">Modulation of beam intensity and direction can create a </w:t>
      </w:r>
      <w:r w:rsidR="00E5177C">
        <w:rPr>
          <w:rFonts w:eastAsiaTheme="minorEastAsia"/>
          <w:lang w:val="en-US"/>
        </w:rPr>
        <w:t>GRID shaped dose distribution</w:t>
      </w:r>
      <w:r w:rsidR="001E2DB5">
        <w:rPr>
          <w:rFonts w:eastAsiaTheme="minorEastAsia"/>
          <w:lang w:val="en-US"/>
        </w:rPr>
        <w:t xml:space="preserve"> </w:t>
      </w:r>
      <w:r w:rsidR="00E5177C">
        <w:rPr>
          <w:rFonts w:eastAsiaTheme="minorEastAsia"/>
          <w:lang w:val="en-US"/>
        </w:rPr>
        <w:fldChar w:fldCharType="begin"/>
      </w:r>
      <w:r w:rsidR="00CC2231">
        <w:rPr>
          <w:rFonts w:eastAsiaTheme="minorEastAsia"/>
          <w:lang w:val="en-US"/>
        </w:rPr>
        <w:instrText xml:space="preserve"> ADDIN ZOTERO_ITEM CSL_CITATION {"citationID":"gEv2tkIT","properties":{"formattedCitation":"(X. Zhang et al., 2016)","plainCitation":"(X. Zhang et al., 2016)","noteIndex":0},"citationItems":[{"id":230,"uris":["http://zotero.org/users/9228513/items/UDRE4GL6"],"itemData":{"id":230,"type":"article-journal","abstract":"Spatially fractionated radiation therapy (GRID) with megavoltage x-ray beam is typically used to treat large and bulky malignant tumors. Currently most of the GRID treatment is performed by using the linear accelerator with either the multileaf collimator or with the commercially available block. A novel method to perform GRID treatments using Helical Tomotherapy (HT) was developed at the Radiation Oncology Department, College of Medicine, the University of Arkansas for Medical Sciences. In this study, we performed a dosimetric comparison of two techniques of GRID therapy: one on linear accelerator with a commercially available GRID block (LINAC-GRID) as planned on the Pinnacle planning station (P-TPS); and helical tomotherapy-based GRID (HT-GRID) technique using a novel virtual TOMOGRID template planned on Tomotherapy treatment planning station (HT-TPS). Three dosimetric parameters: gross target volume (GTV) dose distribution, GTV target dose inhomogeneity, and doses to regions of interest were compared. The comparison results show that HT-GRID dose distributions are comparable to those of LINAC-GRID for GTV coverage. Doses to the majority of organs-at-risk (OAR) are lower in HT-GRID as compared to LINAC-GRID. The maximum dose to the normal tissue is reduced by 120% for HT-GRID as compared to the LINACGRID. This study indicate that HT-GRID can be used to deliver spatially fractionated dose distributions while allowing 3-D optimization of dose to achieve superior sparing of OARs and confinement of high dose to target.","container-title":"Technology in Cancer Research &amp; Treatment","DOI":"10.7785/tcrtexpress.2013.600261","ISSN":"1533-0346, 1533-0338","issue":"1","journalAbbreviation":"Technol Cancer Res Treat","language":"en","page":"91-100","source":"DOI.org (Crossref)","title":"Application of Spatially Fractionated Radiation (GRID) to Helical Tomotherapy using a Novel TOMOGRID Template","volume":"15","author":[{"family":"Zhang","given":"X."},{"family":"Penagaricano","given":"J."},{"family":"Yan","given":"Y."},{"family":"Sharma","given":"S."},{"family":"Griffin","given":"R. J."},{"family":"Hardee","given":"M."},{"family":"Han","given":"E. Y."},{"family":"Ratanatharathom","given":"V."}],"issued":{"date-parts":[["2016",2]]}}}],"schema":"https://github.com/citation-style-language/schema/raw/master/csl-citation.json"} </w:instrText>
      </w:r>
      <w:r w:rsidR="00E5177C">
        <w:rPr>
          <w:rFonts w:eastAsiaTheme="minorEastAsia"/>
          <w:lang w:val="en-US"/>
        </w:rPr>
        <w:fldChar w:fldCharType="separate"/>
      </w:r>
      <w:r w:rsidR="00CC2231" w:rsidRPr="008623D9">
        <w:rPr>
          <w:rFonts w:cs="Times New Roman"/>
          <w:lang w:val="en-US"/>
        </w:rPr>
        <w:t>(X. Zhang et al., 2016)</w:t>
      </w:r>
      <w:r w:rsidR="00E5177C">
        <w:rPr>
          <w:rFonts w:eastAsiaTheme="minorEastAsia"/>
          <w:lang w:val="en-US"/>
        </w:rPr>
        <w:fldChar w:fldCharType="end"/>
      </w:r>
      <w:r w:rsidR="00E5177C">
        <w:rPr>
          <w:rFonts w:eastAsiaTheme="minorEastAsia"/>
          <w:lang w:val="en-US"/>
        </w:rPr>
        <w:t xml:space="preserve">. </w:t>
      </w:r>
      <w:r w:rsidR="004C21E0">
        <w:rPr>
          <w:rFonts w:eastAsiaTheme="minorEastAsia"/>
          <w:lang w:val="en-US"/>
        </w:rPr>
        <w:br/>
      </w:r>
      <w:r w:rsidR="00C479BA">
        <w:rPr>
          <w:rFonts w:eastAsiaTheme="minorEastAsia"/>
          <w:lang w:val="en-US"/>
        </w:rPr>
        <w:t xml:space="preserve">3D </w:t>
      </w:r>
      <w:r w:rsidR="00562623">
        <w:rPr>
          <w:rFonts w:eastAsiaTheme="minorEastAsia"/>
          <w:lang w:val="en-US"/>
        </w:rPr>
        <w:t xml:space="preserve">SFRT methods have been developed, where the </w:t>
      </w:r>
      <w:r w:rsidR="00625190">
        <w:rPr>
          <w:rFonts w:eastAsiaTheme="minorEastAsia"/>
          <w:lang w:val="en-US"/>
        </w:rPr>
        <w:t xml:space="preserve">linear accelerator </w:t>
      </w:r>
      <w:r w:rsidR="00874821">
        <w:rPr>
          <w:rFonts w:eastAsiaTheme="minorEastAsia"/>
          <w:lang w:val="en-US"/>
        </w:rPr>
        <w:t xml:space="preserve">is rotated and the beam is modulated to create a sphere-like dose distribution </w:t>
      </w:r>
      <w:r w:rsidR="00C03970">
        <w:rPr>
          <w:rFonts w:eastAsiaTheme="minorEastAsia"/>
          <w:lang w:val="en-US"/>
        </w:rPr>
        <w:fldChar w:fldCharType="begin"/>
      </w:r>
      <w:r w:rsidR="003F507D">
        <w:rPr>
          <w:rFonts w:eastAsiaTheme="minorEastAsia"/>
          <w:lang w:val="en-US"/>
        </w:rPr>
        <w:instrText xml:space="preserve"> ADDIN ZOTERO_ITEM CSL_CITATION {"citationID":"PDoOoQ8W","properties":{"formattedCitation":"(Wu et al., 2010)","plainCitation":"(Wu et al., 2010)","noteIndex":0},"citationItems":[{"id":236,"uris":["http://zotero.org/users/9228513/items/HN4LY6Q9"],"itemData":{"id":236,"type":"article-journal","abstract":"Purpose: Two-dimensional (2D) high-dose GRID radiotherapy has shown effective tumor control in the clinical setting, and radiobiological data suggest potent bystander/abscopal effects with this technique. We present a new technical concept using modern radiation therapy instrumentation to advance traditional GRID treatment to modern three-dimensional (3D) high-dose LATTICE radiotherapy (LRT).\n\nMaterials and Methods: An array of focused high-dose volumes, in essence a lattice of doses in 3D, can be generated through modern techniques resulting in highly heterogeneous dose distributions within the tumor volume, leaving adjacent and peripheral normal tissue minimally exposed. Two technical approaches were investigated for this novel concept: non-coplanar focused beams and MLC-based or aperture-modulated arc.\n\nResults: High magnitude dose oscillation is essential in traditional GRID therapy. The 3D “peak-to-valley” dose fall-off (100% to 20-30%) characteristic was attainable in test LRT cases, with a greater ability to place dose peaks within the radiation target volume and minimal dose to surrounding normal tissue.\n\nConclusion: Modern radiotherapy methods are readily available to deliver 3D high-dose LATTICE radiotherapy with superior dosimetry compared to the 2D GRID technique. This is an easily accessible therapeutic modality that could potentially result in comparable or superior treatment outcomes than traditional 2D GRID therapy when implemented in the clinical setting.","container-title":"Cureus","DOI":"10.7759/cureus.9","ISSN":"2168-8184","issue":"3","language":"en","note":"publisher: Cureus","source":"www.cureus.com","title":"On Modern Technical Approaches of Three-Dimensional High-Dose Lattice Radiotherapy (LRT)","URL":"https://www.cureus.com/articles/13-on-modern-technical-approaches-of-three-dimensional-high-dose-lattice-radiotherapy-lrt","volume":"2","author":[{"family":"Wu","given":"Xiaodong"},{"family":"Ahmed","given":"Mansoor M."},{"family":"Wright","given":"Jean"},{"family":"Gupta","given":"Seema"},{"family":"Pollack","given":"Alan"}],"accessed":{"date-parts":[["2022",3,18]]},"issued":{"date-parts":[["2010",3,5]]}}}],"schema":"https://github.com/citation-style-language/schema/raw/master/csl-citation.json"} </w:instrText>
      </w:r>
      <w:r w:rsidR="00C03970">
        <w:rPr>
          <w:rFonts w:eastAsiaTheme="minorEastAsia"/>
          <w:lang w:val="en-US"/>
        </w:rPr>
        <w:fldChar w:fldCharType="separate"/>
      </w:r>
      <w:r w:rsidR="00C03970" w:rsidRPr="00C03970">
        <w:rPr>
          <w:rFonts w:cs="Times New Roman"/>
          <w:lang w:val="en-US"/>
        </w:rPr>
        <w:t>(Wu et al., 2010)</w:t>
      </w:r>
      <w:r w:rsidR="00C03970">
        <w:rPr>
          <w:rFonts w:eastAsiaTheme="minorEastAsia"/>
          <w:lang w:val="en-US"/>
        </w:rPr>
        <w:fldChar w:fldCharType="end"/>
      </w:r>
      <w:r w:rsidR="00C03970">
        <w:rPr>
          <w:rFonts w:eastAsiaTheme="minorEastAsia"/>
          <w:lang w:val="en-US"/>
        </w:rPr>
        <w:t>.</w:t>
      </w:r>
      <w:r w:rsidR="00C479BA">
        <w:rPr>
          <w:rFonts w:eastAsiaTheme="minorEastAsia"/>
          <w:lang w:val="en-US"/>
        </w:rPr>
        <w:t xml:space="preserve"> </w:t>
      </w:r>
      <w:r w:rsidR="00B8393B">
        <w:rPr>
          <w:lang w:val="en-US"/>
        </w:rPr>
        <w:br/>
      </w:r>
    </w:p>
    <w:p w14:paraId="4A8A162B" w14:textId="77777777" w:rsidR="00675E52" w:rsidRPr="00370ABA" w:rsidRDefault="00455610" w:rsidP="00CB30D7">
      <w:pPr>
        <w:keepNext/>
        <w:spacing w:line="360" w:lineRule="auto"/>
        <w:rPr>
          <w:lang w:val="en-US"/>
        </w:rPr>
      </w:pPr>
      <w:r w:rsidRPr="00455610">
        <w:rPr>
          <w:noProof/>
          <w:lang w:val="en-US"/>
        </w:rPr>
        <w:lastRenderedPageBreak/>
        <w:drawing>
          <wp:inline distT="0" distB="0" distL="0" distR="0" wp14:anchorId="75CB7305" wp14:editId="7DE486E3">
            <wp:extent cx="4114476" cy="2077112"/>
            <wp:effectExtent l="0" t="0" r="635"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rotWithShape="1">
                    <a:blip r:embed="rId37"/>
                    <a:srcRect l="13377" t="1333" r="17373" b="5839"/>
                    <a:stretch/>
                  </pic:blipFill>
                  <pic:spPr bwMode="auto">
                    <a:xfrm>
                      <a:off x="0" y="0"/>
                      <a:ext cx="4115968" cy="2077865"/>
                    </a:xfrm>
                    <a:prstGeom prst="rect">
                      <a:avLst/>
                    </a:prstGeom>
                    <a:ln>
                      <a:noFill/>
                    </a:ln>
                    <a:extLst>
                      <a:ext uri="{53640926-AAD7-44D8-BBD7-CCE9431645EC}">
                        <a14:shadowObscured xmlns:a14="http://schemas.microsoft.com/office/drawing/2010/main"/>
                      </a:ext>
                    </a:extLst>
                  </pic:spPr>
                </pic:pic>
              </a:graphicData>
            </a:graphic>
          </wp:inline>
        </w:drawing>
      </w:r>
    </w:p>
    <w:p w14:paraId="046044B0" w14:textId="5A4C76E5" w:rsidR="00455610" w:rsidRPr="00AC7881" w:rsidRDefault="00675E52" w:rsidP="00CB30D7">
      <w:pPr>
        <w:pStyle w:val="Caption"/>
        <w:spacing w:line="360" w:lineRule="auto"/>
        <w:rPr>
          <w:lang w:val="en-US"/>
        </w:rPr>
      </w:pPr>
      <w:bookmarkStart w:id="117" w:name="_Ref98516446"/>
      <w:r w:rsidRPr="00675E52">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1</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25</w:t>
      </w:r>
      <w:r w:rsidR="00882ED2">
        <w:rPr>
          <w:lang w:val="en-US"/>
        </w:rPr>
        <w:fldChar w:fldCharType="end"/>
      </w:r>
      <w:bookmarkEnd w:id="117"/>
      <w:r w:rsidRPr="00675E52">
        <w:rPr>
          <w:lang w:val="en-US"/>
        </w:rPr>
        <w:t xml:space="preserve">. </w:t>
      </w:r>
      <w:r w:rsidR="008C33C8">
        <w:rPr>
          <w:lang w:val="en-US"/>
        </w:rPr>
        <w:t xml:space="preserve">(A) </w:t>
      </w:r>
      <w:r w:rsidRPr="00675E52">
        <w:rPr>
          <w:lang w:val="en-US"/>
        </w:rPr>
        <w:t>An ex</w:t>
      </w:r>
      <w:r>
        <w:rPr>
          <w:lang w:val="en-US"/>
        </w:rPr>
        <w:t xml:space="preserve">ample of </w:t>
      </w:r>
      <w:r w:rsidR="001B6C08">
        <w:rPr>
          <w:lang w:val="en-US"/>
        </w:rPr>
        <w:t>a dose plan for GRID therapy</w:t>
      </w:r>
      <w:r w:rsidR="00E702ED">
        <w:rPr>
          <w:lang w:val="en-US"/>
        </w:rPr>
        <w:t xml:space="preserve"> </w:t>
      </w:r>
      <w:r w:rsidR="00E06FD5">
        <w:rPr>
          <w:lang w:val="en-US"/>
        </w:rPr>
        <w:t>from anteroposterior view of the lung area.</w:t>
      </w:r>
      <w:r w:rsidR="00EC3046">
        <w:rPr>
          <w:lang w:val="en-US"/>
        </w:rPr>
        <w:t xml:space="preserve"> The GRID pattern is clearly visible with dose gradients </w:t>
      </w:r>
      <w:r w:rsidR="006D7658">
        <w:rPr>
          <w:lang w:val="en-US"/>
        </w:rPr>
        <w:t>out from the center of the circles</w:t>
      </w:r>
      <w:r w:rsidR="00EC3046">
        <w:rPr>
          <w:lang w:val="en-US"/>
        </w:rPr>
        <w:t>.</w:t>
      </w:r>
      <w:r w:rsidR="00E06FD5">
        <w:rPr>
          <w:lang w:val="en-US"/>
        </w:rPr>
        <w:t xml:space="preserve"> </w:t>
      </w:r>
      <w:r w:rsidR="008C33C8">
        <w:rPr>
          <w:lang w:val="en-US"/>
        </w:rPr>
        <w:t xml:space="preserve">(B) </w:t>
      </w:r>
      <w:r w:rsidR="009D5C59">
        <w:rPr>
          <w:lang w:val="en-US"/>
        </w:rPr>
        <w:t xml:space="preserve">A transversal view of </w:t>
      </w:r>
      <w:r w:rsidR="008A430C">
        <w:rPr>
          <w:lang w:val="en-US"/>
        </w:rPr>
        <w:t>dose plan</w:t>
      </w:r>
      <w:r w:rsidR="006D7658">
        <w:rPr>
          <w:lang w:val="en-US"/>
        </w:rPr>
        <w:t xml:space="preserve">. Here we also see gradients in dose </w:t>
      </w:r>
      <w:r w:rsidR="0051550C">
        <w:rPr>
          <w:lang w:val="en-US"/>
        </w:rPr>
        <w:t>into the patient as the radiation attenuates into the body</w:t>
      </w:r>
      <w:r w:rsidR="008F45CF">
        <w:rPr>
          <w:lang w:val="en-US"/>
        </w:rPr>
        <w:t xml:space="preserve"> </w:t>
      </w:r>
      <w:r w:rsidR="001B6C08">
        <w:rPr>
          <w:lang w:val="en-US"/>
        </w:rPr>
        <w:t xml:space="preserve"> </w:t>
      </w:r>
      <w:r>
        <w:fldChar w:fldCharType="begin"/>
      </w:r>
      <w:r w:rsidR="003F507D">
        <w:rPr>
          <w:lang w:val="en-US"/>
        </w:rPr>
        <w:instrText xml:space="preserve"> ADDIN ZOTERO_ITEM CSL_CITATION {"citationID":"Slch4GEf","properties":{"formattedCitation":"(Billena &amp; Khan, 2019)","plainCitation":"(Billena &amp; Khan, 2019)","noteIndex":0},"citationItems":[{"id":218,"uris":["http://zotero.org/users/9228513/items/CBI86CUA"],"itemData":{"id":218,"type":"article-journal","container-title":"International Journal of Radiation Oncology*Biology*Physics","DOI":"10.1016/j.ijrobp.2019.01.073","ISSN":"03603016","issue":"1","journalAbbreviation":"International Journal of Radiation Oncology*Biology*Physics","language":"en","page":"177-187","source":"DOI.org (Crossref)","title":"A Current Review of Spatial Fractionation: Back to the Future?","title-short":"A Current Review of Spatial Fractionation","volume":"104","author":[{"family":"Billena","given":"Cole"},{"family":"Khan","given":"Atif J."}],"issued":{"date-parts":[["2019",5]]}}}],"schema":"https://github.com/citation-style-language/schema/raw/master/csl-citation.json"} </w:instrText>
      </w:r>
      <w:r>
        <w:fldChar w:fldCharType="separate"/>
      </w:r>
      <w:r w:rsidRPr="00675E52">
        <w:rPr>
          <w:rFonts w:cs="Times New Roman"/>
          <w:lang w:val="en-US"/>
        </w:rPr>
        <w:t>(Billena &amp; Khan, 2019)</w:t>
      </w:r>
      <w:r>
        <w:fldChar w:fldCharType="end"/>
      </w:r>
    </w:p>
    <w:p w14:paraId="0B2E701E" w14:textId="7C906B55" w:rsidR="009667CF" w:rsidRPr="00E36F2A" w:rsidRDefault="00662E07" w:rsidP="00CB30D7">
      <w:pPr>
        <w:spacing w:line="360" w:lineRule="auto"/>
        <w:rPr>
          <w:lang w:val="en-US"/>
        </w:rPr>
      </w:pPr>
      <w:r>
        <w:rPr>
          <w:lang w:val="en-US"/>
        </w:rPr>
        <w:t>From the 1990’s to today</w:t>
      </w:r>
      <w:r w:rsidR="009A69E7">
        <w:rPr>
          <w:lang w:val="en-US"/>
        </w:rPr>
        <w:t>, SFRT has primarily</w:t>
      </w:r>
      <w:r w:rsidR="00F33377">
        <w:rPr>
          <w:lang w:val="en-US"/>
        </w:rPr>
        <w:t xml:space="preserve"> been used for palliative (treatment meant as pain relief rather than </w:t>
      </w:r>
      <w:r w:rsidR="004C6202">
        <w:rPr>
          <w:lang w:val="en-US"/>
        </w:rPr>
        <w:t>curing the patient</w:t>
      </w:r>
      <w:r w:rsidR="00F33377">
        <w:rPr>
          <w:lang w:val="en-US"/>
        </w:rPr>
        <w:t>) treatment of bulky</w:t>
      </w:r>
      <w:r w:rsidR="004C6202">
        <w:rPr>
          <w:lang w:val="en-US"/>
        </w:rPr>
        <w:t xml:space="preserve"> (larger than 8 cm) tumors</w:t>
      </w:r>
      <w:r w:rsidR="0043488F">
        <w:rPr>
          <w:lang w:val="en-US"/>
        </w:rPr>
        <w:t xml:space="preserve"> </w:t>
      </w:r>
      <w:r w:rsidR="00036A2B">
        <w:rPr>
          <w:lang w:val="en-US"/>
        </w:rPr>
        <w:fldChar w:fldCharType="begin"/>
      </w:r>
      <w:r w:rsidR="003F507D">
        <w:rPr>
          <w:lang w:val="en-US"/>
        </w:rPr>
        <w:instrText xml:space="preserve"> ADDIN ZOTERO_ITEM CSL_CITATION {"citationID":"TBQF6pc1","properties":{"formattedCitation":"(Yan et al., 2019)","plainCitation":"(Yan et al., 2019)","noteIndex":0},"citationItems":[{"id":131,"uris":["http://zotero.org/users/9228513/items/VEHEV9UY"],"itemData":{"id":131,"type":"article-journal","container-title":"Clinical and Translational Radiation Oncology","DOI":"10.1016/j.ctro.2019.10.004","ISSN":"2405-6308","journalAbbreviation":"Clin Transl Radiat Oncol","note":"PMID: 31768424\nPMCID: PMC6872856","page":"30-38","source":"PubMed Central","title":"Spatially fractionated radiation therapy: History, present and the future","title-short":"Spatially fractionated radiation therapy","volume":"20","author":[{"family":"Yan","given":"Weisi"},{"family":"Khan","given":"Mohammad K."},{"family":"Wu","given":"Xiaodong"},{"family":"Simone","given":"Charles B."},{"family":"Fan","given":"Jiajin"},{"family":"Gressen","given":"Eric"},{"family":"Zhang","given":"Xin"},{"family":"Limoli","given":"Charles L."},{"family":"Bahig","given":"Houda"},{"family":"Tubin","given":"Slavisa"},{"family":"Mourad","given":"Waleed F."}],"issued":{"date-parts":[["2019",10,22]]}}}],"schema":"https://github.com/citation-style-language/schema/raw/master/csl-citation.json"} </w:instrText>
      </w:r>
      <w:r w:rsidR="00036A2B">
        <w:rPr>
          <w:lang w:val="en-US"/>
        </w:rPr>
        <w:fldChar w:fldCharType="separate"/>
      </w:r>
      <w:r w:rsidR="00036A2B" w:rsidRPr="00036A2B">
        <w:rPr>
          <w:rFonts w:cs="Times New Roman"/>
          <w:lang w:val="en-US"/>
        </w:rPr>
        <w:t>(Yan et al., 2019)</w:t>
      </w:r>
      <w:r w:rsidR="00036A2B">
        <w:rPr>
          <w:lang w:val="en-US"/>
        </w:rPr>
        <w:fldChar w:fldCharType="end"/>
      </w:r>
      <w:r w:rsidR="004C6202">
        <w:rPr>
          <w:lang w:val="en-US"/>
        </w:rPr>
        <w:t xml:space="preserve">. </w:t>
      </w:r>
      <w:r w:rsidR="009A69E7">
        <w:rPr>
          <w:lang w:val="en-US"/>
        </w:rPr>
        <w:t xml:space="preserve">However, </w:t>
      </w:r>
      <w:r w:rsidR="00F575FF">
        <w:rPr>
          <w:lang w:val="en-US"/>
        </w:rPr>
        <w:fldChar w:fldCharType="begin"/>
      </w:r>
      <w:r w:rsidR="003F507D">
        <w:rPr>
          <w:lang w:val="en-US"/>
        </w:rPr>
        <w:instrText xml:space="preserve"> ADDIN ZOTERO_ITEM CSL_CITATION {"citationID":"ZUqRuR5p","properties":{"formattedCitation":"(Asur et al., 2015)","plainCitation":"(Asur et al., 2015)","noteIndex":0},"citationItems":[{"id":128,"uris":["http://zotero.org/users/9228513/items/SFQBUPU7"],"itemData":{"id":128,"type":"article-journal","abstract":"Traditional radiotherapy of bulky tumors has certain limitations. Spatially fractionated radiation therapy (GRID) and intensity modulated radiotherapy (IMRT) are examples of advanced modulated beam therapies that help in significant reductions in normal tissue damage. GRID refers to the delivery of a single high dose of radiation to a large treatment area that is divided into several smaller fields, while IMRT allows improved dose conformity to the tumor target compared to conventional three-dimensional conformal radiotherapy. In this review, we consider spatially fractionated radiotherapy approaches focusing on GRID and IMRT, and present complementary evidence from different studies which support the role of radiation induced signaling effects in the overall radiobiological rationale for these treatments.","container-title":"Cancer letters","DOI":"10.1016/j.canlet.2013.10.032","ISSN":"0304-3835","issue":"1","journalAbbreviation":"Cancer Lett","note":"PMID: 24246848\nPMCID: PMC4022709","page":"52-57","source":"PubMed Central","title":"High dose bystander effects in spatially fractionated radiation therapy","volume":"356","author":[{"family":"Asur","given":"Rajalakshmi"},{"family":"Butterworth","given":"Karl T."},{"family":"Penagaricano","given":"Jose A."},{"family":"Prise","given":"Kevin M."},{"family":"Griffin","given":"Robert J."}],"issued":{"date-parts":[["2015",1,1]]}}}],"schema":"https://github.com/citation-style-language/schema/raw/master/csl-citation.json"} </w:instrText>
      </w:r>
      <w:r w:rsidR="00F575FF">
        <w:rPr>
          <w:lang w:val="en-US"/>
        </w:rPr>
        <w:fldChar w:fldCharType="separate"/>
      </w:r>
      <w:r w:rsidR="00F575FF" w:rsidRPr="009361B5">
        <w:rPr>
          <w:rFonts w:cs="Times New Roman"/>
          <w:lang w:val="en-US"/>
        </w:rPr>
        <w:t>(Asur et al., 2015)</w:t>
      </w:r>
      <w:r w:rsidR="00F575FF">
        <w:rPr>
          <w:lang w:val="en-US"/>
        </w:rPr>
        <w:fldChar w:fldCharType="end"/>
      </w:r>
      <w:r w:rsidR="009361B5">
        <w:rPr>
          <w:lang w:val="en-US"/>
        </w:rPr>
        <w:t xml:space="preserve"> </w:t>
      </w:r>
      <w:r w:rsidR="00B342EF">
        <w:rPr>
          <w:lang w:val="en-US"/>
        </w:rPr>
        <w:t>show</w:t>
      </w:r>
      <w:r w:rsidR="009361B5">
        <w:rPr>
          <w:lang w:val="en-US"/>
        </w:rPr>
        <w:t xml:space="preserve">ed </w:t>
      </w:r>
      <w:r w:rsidR="00F575FF">
        <w:rPr>
          <w:lang w:val="en-US"/>
        </w:rPr>
        <w:t>cells located in</w:t>
      </w:r>
      <w:r w:rsidR="009361B5">
        <w:rPr>
          <w:lang w:val="en-US"/>
        </w:rPr>
        <w:t xml:space="preserve"> the</w:t>
      </w:r>
      <w:r w:rsidR="00F575FF">
        <w:rPr>
          <w:lang w:val="en-US"/>
        </w:rPr>
        <w:t xml:space="preserve"> valley</w:t>
      </w:r>
      <w:r w:rsidR="009361B5">
        <w:rPr>
          <w:lang w:val="en-US"/>
        </w:rPr>
        <w:t xml:space="preserve"> region had overexpressed genes related to DNA-repair</w:t>
      </w:r>
      <w:r w:rsidR="00441FEE">
        <w:rPr>
          <w:lang w:val="en-US"/>
        </w:rPr>
        <w:t>, cell cycle arrest and apoptosis</w:t>
      </w:r>
      <w:r w:rsidR="009F6079">
        <w:rPr>
          <w:lang w:val="en-US"/>
        </w:rPr>
        <w:t xml:space="preserve">. He also showed that cells located in peak areas had increased </w:t>
      </w:r>
      <w:r w:rsidR="00F45198">
        <w:rPr>
          <w:lang w:val="en-US"/>
        </w:rPr>
        <w:t>survival, leading</w:t>
      </w:r>
      <w:r w:rsidR="004373AF">
        <w:rPr>
          <w:lang w:val="en-US"/>
        </w:rPr>
        <w:t xml:space="preserve"> </w:t>
      </w:r>
      <w:r w:rsidR="00770099">
        <w:rPr>
          <w:lang w:val="en-US"/>
        </w:rPr>
        <w:t xml:space="preserve">it to believe that inter- and intracellular communication </w:t>
      </w:r>
      <w:r w:rsidR="009F6079">
        <w:rPr>
          <w:lang w:val="en-US"/>
        </w:rPr>
        <w:t>happen between cells</w:t>
      </w:r>
      <w:r w:rsidR="00090B34">
        <w:rPr>
          <w:lang w:val="en-US"/>
        </w:rPr>
        <w:t xml:space="preserve"> (see </w:t>
      </w:r>
      <w:r w:rsidR="00090B34">
        <w:rPr>
          <w:lang w:val="en-US"/>
        </w:rPr>
        <w:fldChar w:fldCharType="begin"/>
      </w:r>
      <w:r w:rsidR="00090B34">
        <w:rPr>
          <w:lang w:val="en-US"/>
        </w:rPr>
        <w:instrText xml:space="preserve"> REF _Ref98523167 \r \h </w:instrText>
      </w:r>
      <w:r w:rsidR="00CB30D7">
        <w:rPr>
          <w:lang w:val="en-US"/>
        </w:rPr>
        <w:instrText xml:space="preserve"> \* MERGEFORMAT </w:instrText>
      </w:r>
      <w:r w:rsidR="00090B34">
        <w:rPr>
          <w:lang w:val="en-US"/>
        </w:rPr>
      </w:r>
      <w:r w:rsidR="00090B34">
        <w:rPr>
          <w:lang w:val="en-US"/>
        </w:rPr>
        <w:fldChar w:fldCharType="separate"/>
      </w:r>
      <w:r w:rsidR="000E19EF">
        <w:rPr>
          <w:lang w:val="en-US"/>
        </w:rPr>
        <w:t>1.7.6</w:t>
      </w:r>
      <w:r w:rsidR="00090B34">
        <w:rPr>
          <w:lang w:val="en-US"/>
        </w:rPr>
        <w:fldChar w:fldCharType="end"/>
      </w:r>
      <w:r w:rsidR="00090B34">
        <w:rPr>
          <w:lang w:val="en-US"/>
        </w:rPr>
        <w:t>)</w:t>
      </w:r>
      <w:r w:rsidR="009F6079">
        <w:rPr>
          <w:lang w:val="en-US"/>
        </w:rPr>
        <w:t>.</w:t>
      </w:r>
      <w:r w:rsidR="00C959DC">
        <w:rPr>
          <w:lang w:val="en-US"/>
        </w:rPr>
        <w:t xml:space="preserve"> </w:t>
      </w:r>
      <w:r w:rsidR="00A864DD">
        <w:rPr>
          <w:lang w:val="en-US"/>
        </w:rPr>
        <w:t xml:space="preserve">There is also evidence of immune system activation </w:t>
      </w:r>
      <w:r w:rsidR="00514AF9">
        <w:rPr>
          <w:lang w:val="en-US"/>
        </w:rPr>
        <w:t xml:space="preserve">by recruitment of T-cells </w:t>
      </w:r>
      <w:r w:rsidR="005D6821">
        <w:rPr>
          <w:lang w:val="en-US"/>
        </w:rPr>
        <w:t>(</w:t>
      </w:r>
      <w:r w:rsidR="001703A0">
        <w:rPr>
          <w:lang w:val="en-US"/>
        </w:rPr>
        <w:t>a type of white blood cell</w:t>
      </w:r>
      <w:r w:rsidR="005D6821">
        <w:rPr>
          <w:lang w:val="en-US"/>
        </w:rPr>
        <w:t>)</w:t>
      </w:r>
      <w:r w:rsidR="00C44D2D">
        <w:rPr>
          <w:lang w:val="en-US"/>
        </w:rPr>
        <w:t xml:space="preserve"> </w:t>
      </w:r>
      <w:r w:rsidR="00C44D2D">
        <w:rPr>
          <w:lang w:val="en-US"/>
        </w:rPr>
        <w:fldChar w:fldCharType="begin"/>
      </w:r>
      <w:r w:rsidR="003F507D">
        <w:rPr>
          <w:lang w:val="en-US"/>
        </w:rPr>
        <w:instrText xml:space="preserve"> ADDIN ZOTERO_ITEM CSL_CITATION {"citationID":"mlCccp17","properties":{"formattedCitation":"(Kanagavelu et al., 2014)","plainCitation":"(Kanagavelu et al., 2014)","noteIndex":0},"citationItems":[{"id":241,"uris":["http://zotero.org/users/9228513/items/8RE2PK3I"],"itemData":{"id":241,"type":"article-journal","abstract":"Radiation is a potent immune-modulator that elicits cell death upon tumor, stromal and angiogenic compartments of tumor microenvironment. Here, we test a novel approach of high-dose radiation delivery using three dimensional volume based lattice radiation therapy (LRT) to understand the impact of different volume irradiation in eliciting both local and metastatic/distant tumor control through modulation of tumor immune micro-environment. To study such effects of LRT, tumors were implanted in both hind legs of C57BL/6 mice using Lewis lung carcinoma 1 (LLC1) cells. Mice were divided into five groups: untreated; partial tumor volume groups included two 10% vertices, one 20% vertex and one 50% vertex of the total tumor volume; and 100% open-field irradiation. Tumors implanted in the left flank were irradiated with a single dose of 20 Gy while the tumors in the right flank were unirradiated. Tumor growth and regression as well as immune responses (such as Th1 and Th2; T-cell infiltration) were determined after radiation treatment. Results demonstrated that both 100% open-field irradiation and 20% volume irradiation (in two 10% volumes) resulted in significant growth delay in the irradiated tumor. Further, all types of radiation exposures, partial or 100% volume, demonstrated distal effectiveness, however, 20% volume irradiation (in two 10% volumes) and 50% tumor volume irradiation led to maximum growth delay. Mice treated with partial tumor volume radiation induced a robust IFN-γ and Th1 response when compared to whole-tumor irradiation and down-modulated Th2 functions. The presence of increased CD3+ cells and TRAIL in partially irradiated tumor volumes correlated well with tumor growth delay. Further, serum obtained from any of the LRT treated mice caused growth inhibition of endothelial cells when compared to serum obtained from either untreated or open-field irradiated groups. These results indicate that high-dose partial volume irradiation can cause an improved distant effect than the total tumor volume irradiation through activating the host immune system.","container-title":"Radiation research","DOI":"10.1667/RR3819.1","ISSN":"0033-7587","issue":"2","journalAbbreviation":"Radiat Res","note":"PMID: 25036982\nPMCID: PMC7670883","page":"149-162","source":"PubMed Central","title":"In Vivo Effects of Lattice Radiation Therapy on Local and Distant Lung Cancer: Potential Role of Immunomodulation","title-short":"In Vivo Effects of Lattice Radiation Therapy on Local and Distant Lung Cancer","volume":"182","author":[{"family":"Kanagavelu","given":"Saravana"},{"family":"Gupta","given":"Seema"},{"family":"Wu","given":"Xiaodong"},{"family":"Philip","given":"Sakhi"},{"family":"Wattenberg","given":"Max M."},{"family":"Hodge","given":"James W."},{"family":"Couto","given":"Mariluz D."},{"family":"Chung","given":"Kristina D."},{"family":"Ahmed","given":"Mansoor M."}],"issued":{"date-parts":[["2014",8]]}}}],"schema":"https://github.com/citation-style-language/schema/raw/master/csl-citation.json"} </w:instrText>
      </w:r>
      <w:r w:rsidR="00C44D2D">
        <w:rPr>
          <w:lang w:val="en-US"/>
        </w:rPr>
        <w:fldChar w:fldCharType="separate"/>
      </w:r>
      <w:r w:rsidR="00C44D2D" w:rsidRPr="00C44D2D">
        <w:rPr>
          <w:rFonts w:cs="Times New Roman"/>
          <w:lang w:val="en-US"/>
        </w:rPr>
        <w:t>(Kanagavelu et al., 2014)</w:t>
      </w:r>
      <w:r w:rsidR="00C44D2D">
        <w:rPr>
          <w:lang w:val="en-US"/>
        </w:rPr>
        <w:fldChar w:fldCharType="end"/>
      </w:r>
      <w:r w:rsidR="005C5DB3">
        <w:rPr>
          <w:lang w:val="en-US"/>
        </w:rPr>
        <w:t>.</w:t>
      </w:r>
      <w:r w:rsidR="005C5DB3">
        <w:rPr>
          <w:lang w:val="en-US"/>
        </w:rPr>
        <w:br/>
        <w:t xml:space="preserve">These results indicate </w:t>
      </w:r>
      <w:r w:rsidR="008C3FAE">
        <w:rPr>
          <w:lang w:val="en-US"/>
        </w:rPr>
        <w:t xml:space="preserve">the potential </w:t>
      </w:r>
      <w:r w:rsidR="009F7210">
        <w:rPr>
          <w:lang w:val="en-US"/>
        </w:rPr>
        <w:t xml:space="preserve">of SFRT as </w:t>
      </w:r>
      <w:r w:rsidR="00BC2CEE">
        <w:rPr>
          <w:lang w:val="en-US"/>
        </w:rPr>
        <w:t xml:space="preserve">a curative treatment. </w:t>
      </w:r>
      <w:r w:rsidR="009F7210">
        <w:rPr>
          <w:lang w:val="en-US"/>
        </w:rPr>
        <w:t xml:space="preserve"> </w:t>
      </w:r>
    </w:p>
    <w:p w14:paraId="371227B8" w14:textId="77777777" w:rsidR="00F706F8" w:rsidRDefault="00F706F8" w:rsidP="00CB30D7">
      <w:pPr>
        <w:spacing w:line="360" w:lineRule="auto"/>
        <w:rPr>
          <w:lang w:val="en-US"/>
        </w:rPr>
      </w:pPr>
    </w:p>
    <w:p w14:paraId="7AA7B89F" w14:textId="15F6D6F2" w:rsidR="009D2CBF" w:rsidRDefault="00513989" w:rsidP="00CB30D7">
      <w:pPr>
        <w:pStyle w:val="Heading1"/>
        <w:spacing w:line="360" w:lineRule="auto"/>
        <w:rPr>
          <w:rFonts w:eastAsiaTheme="minorEastAsia"/>
        </w:rPr>
      </w:pPr>
      <w:bookmarkStart w:id="118" w:name="_Toc102035373"/>
      <w:r>
        <w:rPr>
          <w:rFonts w:eastAsiaTheme="minorEastAsia"/>
        </w:rPr>
        <w:t>Materials and Methods</w:t>
      </w:r>
      <w:bookmarkEnd w:id="118"/>
    </w:p>
    <w:p w14:paraId="668F2129" w14:textId="77777777" w:rsidR="00513989" w:rsidRDefault="00513989" w:rsidP="00CB30D7">
      <w:pPr>
        <w:spacing w:line="360" w:lineRule="auto"/>
      </w:pPr>
    </w:p>
    <w:p w14:paraId="16586C41" w14:textId="3252A4F2" w:rsidR="00513989" w:rsidRPr="00513989" w:rsidRDefault="00CA72C2" w:rsidP="00CB30D7">
      <w:pPr>
        <w:pStyle w:val="Heading2"/>
        <w:spacing w:line="360" w:lineRule="auto"/>
      </w:pPr>
      <w:bookmarkStart w:id="119" w:name="_Toc102035374"/>
      <w:r>
        <w:t>Dosimetry</w:t>
      </w:r>
      <w:bookmarkEnd w:id="119"/>
    </w:p>
    <w:p w14:paraId="3177EE99" w14:textId="405276F6" w:rsidR="00A21C7D" w:rsidRDefault="00962DDE" w:rsidP="00CB30D7">
      <w:pPr>
        <w:spacing w:line="360" w:lineRule="auto"/>
        <w:rPr>
          <w:lang w:val="en-US"/>
        </w:rPr>
      </w:pPr>
      <w:r>
        <w:rPr>
          <w:lang w:val="en-US"/>
        </w:rPr>
        <w:t>We want to establish a 2D</w:t>
      </w:r>
      <w:r w:rsidR="00AA2A96">
        <w:rPr>
          <w:lang w:val="en-US"/>
        </w:rPr>
        <w:t xml:space="preserve"> survival</w:t>
      </w:r>
      <w:r>
        <w:rPr>
          <w:lang w:val="en-US"/>
        </w:rPr>
        <w:t xml:space="preserve"> analysis method </w:t>
      </w:r>
      <w:r w:rsidR="00AA2A96">
        <w:rPr>
          <w:lang w:val="en-US"/>
        </w:rPr>
        <w:t>for</w:t>
      </w:r>
      <w:r w:rsidR="00610511">
        <w:rPr>
          <w:lang w:val="en-US"/>
        </w:rPr>
        <w:t xml:space="preserve"> </w:t>
      </w:r>
      <w:r w:rsidR="00A271BA">
        <w:rPr>
          <w:lang w:val="en-US"/>
        </w:rPr>
        <w:t>X-ray</w:t>
      </w:r>
      <w:r w:rsidR="00E95ED7">
        <w:rPr>
          <w:lang w:val="en-US"/>
        </w:rPr>
        <w:t xml:space="preserve"> irradiated</w:t>
      </w:r>
      <w:r>
        <w:rPr>
          <w:lang w:val="en-US"/>
        </w:rPr>
        <w:t xml:space="preserve"> A549 cells</w:t>
      </w:r>
      <w:r w:rsidR="00A271BA">
        <w:rPr>
          <w:lang w:val="en-US"/>
        </w:rPr>
        <w:t xml:space="preserve"> through a GRID block</w:t>
      </w:r>
      <w:r w:rsidR="00610511">
        <w:rPr>
          <w:lang w:val="en-US"/>
        </w:rPr>
        <w:t xml:space="preserve">. </w:t>
      </w:r>
      <w:r w:rsidR="00AA2A96">
        <w:rPr>
          <w:lang w:val="en-US"/>
        </w:rPr>
        <w:t xml:space="preserve">It was therefore necessary to </w:t>
      </w:r>
      <w:r w:rsidR="00073B55">
        <w:rPr>
          <w:lang w:val="en-US"/>
        </w:rPr>
        <w:t>accurately measure how much dose was given to the cells</w:t>
      </w:r>
      <w:r w:rsidR="00E95ED7">
        <w:rPr>
          <w:lang w:val="en-US"/>
        </w:rPr>
        <w:t xml:space="preserve">. </w:t>
      </w:r>
      <w:r w:rsidR="004A3CE7">
        <w:rPr>
          <w:lang w:val="en-US"/>
        </w:rPr>
        <w:t xml:space="preserve">The dosimetry </w:t>
      </w:r>
      <w:r w:rsidR="00AB4EBB">
        <w:rPr>
          <w:lang w:val="en-US"/>
        </w:rPr>
        <w:t xml:space="preserve">methodology was </w:t>
      </w:r>
      <w:r w:rsidR="008209C0">
        <w:rPr>
          <w:lang w:val="en-US"/>
        </w:rPr>
        <w:t>proposed</w:t>
      </w:r>
      <w:r w:rsidR="00E80023">
        <w:rPr>
          <w:lang w:val="en-US"/>
        </w:rPr>
        <w:t xml:space="preserve"> by </w:t>
      </w:r>
      <w:r w:rsidR="002927BD">
        <w:rPr>
          <w:lang w:val="en-US"/>
        </w:rPr>
        <w:t>B</w:t>
      </w:r>
      <w:r w:rsidR="00646999">
        <w:rPr>
          <w:lang w:val="en-US"/>
        </w:rPr>
        <w:t xml:space="preserve">jørg Vårlig Håland in her master thesis </w:t>
      </w:r>
      <w:r w:rsidR="00646999">
        <w:rPr>
          <w:lang w:val="en-US"/>
        </w:rPr>
        <w:fldChar w:fldCharType="begin"/>
      </w:r>
      <w:r w:rsidR="00646999">
        <w:rPr>
          <w:lang w:val="en-US"/>
        </w:rPr>
        <w:instrText xml:space="preserve"> ADDIN ZOTERO_ITEM CSL_CITATION {"citationID":"MIf3ZQTB","properties":{"formattedCitation":"(Bj\\uc0\\u248{}rg V\\uc0\\u229{}rli H\\uc0\\u229{}land, 2020)","plainCitation":"(Bjørg Vårli Håland, 2020)","noteIndex":0},"citationItems":[{"id":260,"uris":["http://zotero.org/users/9228513/items/QR7A6LGT"],"itemData":{"id":260,"type":"thesis","abstract":"The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646999">
        <w:rPr>
          <w:lang w:val="en-US"/>
        </w:rPr>
        <w:fldChar w:fldCharType="separate"/>
      </w:r>
      <w:r w:rsidR="00646999" w:rsidRPr="00646999">
        <w:rPr>
          <w:rFonts w:cs="Times New Roman"/>
          <w:szCs w:val="24"/>
          <w:lang w:val="en-US"/>
        </w:rPr>
        <w:t>(Bjørg Vårli Håland, 2020)</w:t>
      </w:r>
      <w:r w:rsidR="00646999">
        <w:rPr>
          <w:lang w:val="en-US"/>
        </w:rPr>
        <w:fldChar w:fldCharType="end"/>
      </w:r>
      <w:r w:rsidR="00646999">
        <w:rPr>
          <w:lang w:val="en-US"/>
        </w:rPr>
        <w:t xml:space="preserve">. </w:t>
      </w:r>
      <w:r w:rsidR="00E248F4">
        <w:rPr>
          <w:lang w:val="en-US"/>
        </w:rPr>
        <w:t xml:space="preserve"> </w:t>
      </w:r>
      <w:r w:rsidR="007518CF">
        <w:rPr>
          <w:lang w:val="en-US"/>
        </w:rPr>
        <w:t>Gafchromic EBT3 film (</w:t>
      </w:r>
      <w:r w:rsidR="002E1CF6">
        <w:rPr>
          <w:lang w:val="en-US"/>
        </w:rPr>
        <w:t>Ashland, USA</w:t>
      </w:r>
      <w:r w:rsidR="007518CF">
        <w:rPr>
          <w:lang w:val="en-US"/>
        </w:rPr>
        <w:t>)</w:t>
      </w:r>
      <w:r w:rsidR="002E1CF6">
        <w:rPr>
          <w:lang w:val="en-US"/>
        </w:rPr>
        <w:t xml:space="preserve"> </w:t>
      </w:r>
      <w:r w:rsidR="00AF4EE6">
        <w:rPr>
          <w:lang w:val="en-US"/>
        </w:rPr>
        <w:t>was chosen</w:t>
      </w:r>
      <w:r w:rsidR="00266212">
        <w:rPr>
          <w:lang w:val="en-US"/>
        </w:rPr>
        <w:t xml:space="preserve"> as dosimeter</w:t>
      </w:r>
      <w:r w:rsidR="00AF4EE6">
        <w:rPr>
          <w:lang w:val="en-US"/>
        </w:rPr>
        <w:t xml:space="preserve"> </w:t>
      </w:r>
      <w:r w:rsidR="00F165D0">
        <w:rPr>
          <w:lang w:val="en-US"/>
        </w:rPr>
        <w:t>for reasons we</w:t>
      </w:r>
      <w:r w:rsidR="00EE128A">
        <w:rPr>
          <w:lang w:val="en-US"/>
        </w:rPr>
        <w:t>’</w:t>
      </w:r>
      <w:r w:rsidR="00F165D0">
        <w:rPr>
          <w:lang w:val="en-US"/>
        </w:rPr>
        <w:t>ll get into (</w:t>
      </w:r>
      <w:r w:rsidR="00317558">
        <w:rPr>
          <w:lang w:val="en-US"/>
        </w:rPr>
        <w:t xml:space="preserve">see </w:t>
      </w:r>
      <w:r w:rsidR="00317558">
        <w:rPr>
          <w:lang w:val="en-US"/>
        </w:rPr>
        <w:fldChar w:fldCharType="begin"/>
      </w:r>
      <w:r w:rsidR="00317558">
        <w:rPr>
          <w:lang w:val="en-US"/>
        </w:rPr>
        <w:instrText xml:space="preserve"> REF _Ref101196212 \r \h </w:instrText>
      </w:r>
      <w:r w:rsidR="00317558">
        <w:rPr>
          <w:lang w:val="en-US"/>
        </w:rPr>
      </w:r>
      <w:r w:rsidR="00317558">
        <w:rPr>
          <w:lang w:val="en-US"/>
        </w:rPr>
        <w:fldChar w:fldCharType="separate"/>
      </w:r>
      <w:r w:rsidR="00317558">
        <w:rPr>
          <w:lang w:val="en-US"/>
        </w:rPr>
        <w:t>2.1.2</w:t>
      </w:r>
      <w:r w:rsidR="00317558">
        <w:rPr>
          <w:lang w:val="en-US"/>
        </w:rPr>
        <w:fldChar w:fldCharType="end"/>
      </w:r>
      <w:r w:rsidR="00F165D0">
        <w:rPr>
          <w:lang w:val="en-US"/>
        </w:rPr>
        <w:t>)</w:t>
      </w:r>
      <w:r w:rsidR="00076395">
        <w:rPr>
          <w:lang w:val="en-US"/>
        </w:rPr>
        <w:t xml:space="preserve">. </w:t>
      </w:r>
      <w:r w:rsidR="00FD097E">
        <w:rPr>
          <w:lang w:val="en-US"/>
        </w:rPr>
        <w:t xml:space="preserve">Using the </w:t>
      </w:r>
      <w:r w:rsidR="009F45AD">
        <w:rPr>
          <w:lang w:val="en-US"/>
        </w:rPr>
        <w:t xml:space="preserve">films as an absolute dosimeter (see </w:t>
      </w:r>
      <w:r w:rsidR="009F45AD">
        <w:rPr>
          <w:lang w:val="en-US"/>
        </w:rPr>
        <w:fldChar w:fldCharType="begin"/>
      </w:r>
      <w:r w:rsidR="009F45AD">
        <w:rPr>
          <w:lang w:val="en-US"/>
        </w:rPr>
        <w:instrText xml:space="preserve"> REF _Ref98923974 \r \h </w:instrText>
      </w:r>
      <w:r w:rsidR="00CB30D7">
        <w:rPr>
          <w:lang w:val="en-US"/>
        </w:rPr>
        <w:instrText xml:space="preserve"> \* MERGEFORMAT </w:instrText>
      </w:r>
      <w:r w:rsidR="009F45AD">
        <w:rPr>
          <w:lang w:val="en-US"/>
        </w:rPr>
      </w:r>
      <w:r w:rsidR="009F45AD">
        <w:rPr>
          <w:lang w:val="en-US"/>
        </w:rPr>
        <w:fldChar w:fldCharType="separate"/>
      </w:r>
      <w:r w:rsidR="000E19EF">
        <w:rPr>
          <w:lang w:val="en-US"/>
        </w:rPr>
        <w:t>1.5</w:t>
      </w:r>
      <w:r w:rsidR="009F45AD">
        <w:rPr>
          <w:lang w:val="en-US"/>
        </w:rPr>
        <w:fldChar w:fldCharType="end"/>
      </w:r>
      <w:r w:rsidR="009F45AD">
        <w:rPr>
          <w:lang w:val="en-US"/>
        </w:rPr>
        <w:t xml:space="preserve">) we </w:t>
      </w:r>
      <w:r w:rsidR="009F45AD">
        <w:rPr>
          <w:lang w:val="en-US"/>
        </w:rPr>
        <w:lastRenderedPageBreak/>
        <w:t>need</w:t>
      </w:r>
      <w:r w:rsidR="006D47A7">
        <w:rPr>
          <w:lang w:val="en-US"/>
        </w:rPr>
        <w:t xml:space="preserve">ed to make a calibration </w:t>
      </w:r>
      <w:r w:rsidR="00CA6DD4">
        <w:rPr>
          <w:lang w:val="en-US"/>
        </w:rPr>
        <w:t>curve</w:t>
      </w:r>
      <w:r w:rsidR="005B225F">
        <w:rPr>
          <w:lang w:val="en-US"/>
        </w:rPr>
        <w:t xml:space="preserve">. </w:t>
      </w:r>
      <w:r w:rsidR="00E67AFC">
        <w:rPr>
          <w:lang w:val="en-US"/>
        </w:rPr>
        <w:t>Therefore</w:t>
      </w:r>
      <w:r w:rsidR="00434D96">
        <w:rPr>
          <w:lang w:val="en-US"/>
        </w:rPr>
        <w:t>,</w:t>
      </w:r>
      <w:r w:rsidR="00E67AFC">
        <w:rPr>
          <w:lang w:val="en-US"/>
        </w:rPr>
        <w:t xml:space="preserve"> </w:t>
      </w:r>
      <w:r w:rsidR="00434D96">
        <w:rPr>
          <w:lang w:val="en-US"/>
        </w:rPr>
        <w:t>X-ray dosimetry on a</w:t>
      </w:r>
      <w:r w:rsidR="0016188B">
        <w:rPr>
          <w:lang w:val="en-US"/>
        </w:rPr>
        <w:t xml:space="preserve">n </w:t>
      </w:r>
      <w:r w:rsidR="00F433E3">
        <w:rPr>
          <w:lang w:val="en-US"/>
        </w:rPr>
        <w:t>air-filled</w:t>
      </w:r>
      <w:r w:rsidR="004731FE">
        <w:rPr>
          <w:lang w:val="en-US"/>
        </w:rPr>
        <w:t xml:space="preserve"> thimble</w:t>
      </w:r>
      <w:r w:rsidR="00434D96">
        <w:rPr>
          <w:lang w:val="en-US"/>
        </w:rPr>
        <w:t xml:space="preserve"> ionization chamber</w:t>
      </w:r>
      <w:r w:rsidR="005B41DC">
        <w:rPr>
          <w:lang w:val="en-US"/>
        </w:rPr>
        <w:t xml:space="preserve"> </w:t>
      </w:r>
      <w:r w:rsidR="00C0549F">
        <w:rPr>
          <w:lang w:val="en-US"/>
        </w:rPr>
        <w:t xml:space="preserve">(ion chamber) </w:t>
      </w:r>
      <w:r w:rsidR="005B41DC">
        <w:rPr>
          <w:lang w:val="en-US"/>
        </w:rPr>
        <w:t>(FC65-G</w:t>
      </w:r>
      <w:r w:rsidR="00A36A8B">
        <w:rPr>
          <w:lang w:val="en-US"/>
        </w:rPr>
        <w:t>,</w:t>
      </w:r>
      <w:r w:rsidR="0072410D">
        <w:rPr>
          <w:lang w:val="en-US"/>
        </w:rPr>
        <w:t xml:space="preserve"> </w:t>
      </w:r>
      <w:r w:rsidR="00A36A8B">
        <w:rPr>
          <w:lang w:val="en-US"/>
        </w:rPr>
        <w:t>IBA,</w:t>
      </w:r>
      <w:r w:rsidR="0072410D">
        <w:rPr>
          <w:lang w:val="en-US"/>
        </w:rPr>
        <w:t xml:space="preserve"> Germany</w:t>
      </w:r>
      <w:r w:rsidR="005B41DC">
        <w:rPr>
          <w:lang w:val="en-US"/>
        </w:rPr>
        <w:t>)</w:t>
      </w:r>
      <w:r w:rsidR="00CC594B">
        <w:rPr>
          <w:lang w:val="en-US"/>
        </w:rPr>
        <w:t xml:space="preserve"> </w:t>
      </w:r>
      <w:r w:rsidR="0011455F">
        <w:rPr>
          <w:lang w:val="en-US"/>
        </w:rPr>
        <w:t xml:space="preserve">was performed </w:t>
      </w:r>
      <w:r w:rsidR="00CC594B">
        <w:rPr>
          <w:lang w:val="en-US"/>
        </w:rPr>
        <w:t>to establish the film</w:t>
      </w:r>
      <w:r w:rsidR="008E403D">
        <w:rPr>
          <w:lang w:val="en-US"/>
        </w:rPr>
        <w:t>s’ response</w:t>
      </w:r>
      <w:r w:rsidR="008638D4">
        <w:rPr>
          <w:lang w:val="en-US"/>
        </w:rPr>
        <w:t xml:space="preserve"> </w:t>
      </w:r>
      <w:r w:rsidR="008E403D">
        <w:rPr>
          <w:lang w:val="en-US"/>
        </w:rPr>
        <w:t xml:space="preserve">to known doses. </w:t>
      </w:r>
      <w:r w:rsidR="0011455F">
        <w:rPr>
          <w:lang w:val="en-US"/>
        </w:rPr>
        <w:t xml:space="preserve">Calibrations </w:t>
      </w:r>
      <w:r w:rsidR="00075A70">
        <w:rPr>
          <w:lang w:val="en-US"/>
        </w:rPr>
        <w:t xml:space="preserve">were made for two </w:t>
      </w:r>
      <w:r w:rsidR="006E7B79">
        <w:rPr>
          <w:lang w:val="en-US"/>
        </w:rPr>
        <w:t xml:space="preserve">striped and dotted GRID configurations on the 31.8.21 and 13.10.21. </w:t>
      </w:r>
    </w:p>
    <w:p w14:paraId="3EA5B245" w14:textId="1B7D46A2" w:rsidR="008512F9" w:rsidRPr="00FD097E" w:rsidRDefault="00076395" w:rsidP="00CB30D7">
      <w:pPr>
        <w:pStyle w:val="Heading3"/>
        <w:spacing w:line="360" w:lineRule="auto"/>
        <w:rPr>
          <w:lang w:val="en-US"/>
        </w:rPr>
      </w:pPr>
      <w:bookmarkStart w:id="120" w:name="_Ref99890610"/>
      <w:bookmarkStart w:id="121" w:name="_Toc102035375"/>
      <w:commentRangeStart w:id="122"/>
      <w:r>
        <w:rPr>
          <w:lang w:val="en-US"/>
        </w:rPr>
        <w:t>X-ray dosimetry</w:t>
      </w:r>
      <w:bookmarkEnd w:id="120"/>
      <w:commentRangeEnd w:id="122"/>
      <w:r w:rsidR="00545BAB">
        <w:rPr>
          <w:rStyle w:val="CommentReference"/>
          <w:rFonts w:ascii="Times New Roman" w:eastAsiaTheme="minorHAnsi" w:hAnsi="Times New Roman" w:cstheme="minorBidi"/>
          <w:color w:val="auto"/>
        </w:rPr>
        <w:commentReference w:id="122"/>
      </w:r>
      <w:bookmarkEnd w:id="121"/>
    </w:p>
    <w:p w14:paraId="0B7B580F" w14:textId="7F01F8E2" w:rsidR="00156B55" w:rsidRDefault="00A7677D" w:rsidP="00CB30D7">
      <w:pPr>
        <w:spacing w:line="360" w:lineRule="auto"/>
        <w:rPr>
          <w:lang w:val="en-US"/>
        </w:rPr>
      </w:pPr>
      <w:r>
        <w:rPr>
          <w:lang w:val="en-US"/>
        </w:rPr>
        <w:t>A</w:t>
      </w:r>
      <w:r w:rsidR="009F65FB">
        <w:rPr>
          <w:lang w:val="en-US"/>
        </w:rPr>
        <w:t>n</w:t>
      </w:r>
      <w:r>
        <w:rPr>
          <w:lang w:val="en-US"/>
        </w:rPr>
        <w:t xml:space="preserve"> X-ray beam was generated using a PMC 1000 X-ray unit</w:t>
      </w:r>
      <w:r w:rsidR="00085412">
        <w:rPr>
          <w:lang w:val="en-US"/>
        </w:rPr>
        <w:t xml:space="preserve"> (PANTAK</w:t>
      </w:r>
      <w:r w:rsidR="00AB1D55">
        <w:rPr>
          <w:lang w:val="en-US"/>
        </w:rPr>
        <w:t>, USA</w:t>
      </w:r>
      <w:r w:rsidR="00085412">
        <w:rPr>
          <w:lang w:val="en-US"/>
        </w:rPr>
        <w:t>)</w:t>
      </w:r>
      <w:r w:rsidR="005B1C66">
        <w:rPr>
          <w:lang w:val="en-US"/>
        </w:rPr>
        <w:t xml:space="preserve"> </w:t>
      </w:r>
      <w:r w:rsidR="00D734CC">
        <w:rPr>
          <w:lang w:val="en-US"/>
        </w:rPr>
        <w:t>operating at 10 mA</w:t>
      </w:r>
      <w:r w:rsidR="0004307B">
        <w:rPr>
          <w:lang w:val="en-US"/>
        </w:rPr>
        <w:t xml:space="preserve"> and 220 kV for sufficient electron fluence from the cathode with high enough energy to generate photons of kV range. </w:t>
      </w:r>
      <w:r w:rsidR="005B766D">
        <w:rPr>
          <w:lang w:val="en-US"/>
        </w:rPr>
        <w:t>We used</w:t>
      </w:r>
      <w:r w:rsidR="00BE2E73">
        <w:rPr>
          <w:lang w:val="en-US"/>
        </w:rPr>
        <w:t xml:space="preserve"> </w:t>
      </w:r>
      <w:r w:rsidR="007F4C2A">
        <w:rPr>
          <w:lang w:val="en-US"/>
        </w:rPr>
        <w:t xml:space="preserve">filtering </w:t>
      </w:r>
      <w:r w:rsidR="00954CC3">
        <w:rPr>
          <w:lang w:val="en-US"/>
        </w:rPr>
        <w:t xml:space="preserve">of 0.7 mm Cu and 1.52 mm of Al. </w:t>
      </w:r>
      <w:r w:rsidR="00371330">
        <w:rPr>
          <w:lang w:val="en-US"/>
        </w:rPr>
        <w:t>This is a standard in the</w:t>
      </w:r>
      <w:r w:rsidR="00BF76D6">
        <w:rPr>
          <w:lang w:val="en-US"/>
        </w:rPr>
        <w:t xml:space="preserve"> X-ray lab at</w:t>
      </w:r>
      <w:r w:rsidR="00371330">
        <w:rPr>
          <w:lang w:val="en-US"/>
        </w:rPr>
        <w:t xml:space="preserve"> medical physics department at the University of Oslo</w:t>
      </w:r>
      <w:r w:rsidR="005B766D">
        <w:rPr>
          <w:lang w:val="en-US"/>
        </w:rPr>
        <w:t xml:space="preserve"> </w:t>
      </w:r>
      <w:r w:rsidR="0095710E">
        <w:rPr>
          <w:lang w:val="en-US"/>
        </w:rPr>
        <w:t>to achieve a</w:t>
      </w:r>
      <w:r w:rsidR="00BD6670">
        <w:rPr>
          <w:lang w:val="en-US"/>
        </w:rPr>
        <w:t xml:space="preserve"> </w:t>
      </w:r>
      <w:r w:rsidR="00314759">
        <w:rPr>
          <w:lang w:val="en-US"/>
        </w:rPr>
        <w:t>more homogeneous energy distribution.</w:t>
      </w:r>
      <w:r w:rsidR="00AB139F">
        <w:rPr>
          <w:lang w:val="en-US"/>
        </w:rPr>
        <w:t xml:space="preserve"> The X-ray beam was isolated </w:t>
      </w:r>
      <w:r w:rsidR="003B41B2">
        <w:rPr>
          <w:lang w:val="en-US"/>
        </w:rPr>
        <w:t xml:space="preserve">to a cabinet </w:t>
      </w:r>
      <w:r w:rsidR="00BF0174">
        <w:rPr>
          <w:lang w:val="en-US"/>
        </w:rPr>
        <w:t>lined with lead</w:t>
      </w:r>
      <w:r w:rsidR="000B6F79">
        <w:rPr>
          <w:lang w:val="en-US"/>
        </w:rPr>
        <w:t xml:space="preserve">, </w:t>
      </w:r>
      <w:r w:rsidR="006D6954">
        <w:rPr>
          <w:lang w:val="en-US"/>
        </w:rPr>
        <w:t xml:space="preserve">which we will refer to as the irradiation cabinet. </w:t>
      </w:r>
      <w:r w:rsidR="00876825">
        <w:rPr>
          <w:lang w:val="en-US"/>
        </w:rPr>
        <w:t>The cabinet ha</w:t>
      </w:r>
      <w:r w:rsidR="00B15C07">
        <w:rPr>
          <w:lang w:val="en-US"/>
        </w:rPr>
        <w:t>s</w:t>
      </w:r>
      <w:r w:rsidR="00876825">
        <w:rPr>
          <w:lang w:val="en-US"/>
        </w:rPr>
        <w:t xml:space="preserve"> a platform made from Pers</w:t>
      </w:r>
      <w:r w:rsidR="00117C46">
        <w:rPr>
          <w:lang w:val="en-US"/>
        </w:rPr>
        <w:t>pex, where cells can be placed a distance away from the X-ray source. A source to detector distance (SDD) of 60 cm</w:t>
      </w:r>
      <w:r w:rsidR="00262C1D">
        <w:rPr>
          <w:lang w:val="en-US"/>
        </w:rPr>
        <w:t xml:space="preserve"> (ikke ferdig, hva er usikkerheten her?)</w:t>
      </w:r>
      <w:r w:rsidR="00117C46">
        <w:rPr>
          <w:lang w:val="en-US"/>
        </w:rPr>
        <w:t xml:space="preserve"> was used to ensure the right beam divergence and high enough intensity. The experimental setup can be seen in </w:t>
      </w:r>
      <w:r w:rsidR="00117C46">
        <w:rPr>
          <w:lang w:val="en-US"/>
        </w:rPr>
        <w:fldChar w:fldCharType="begin"/>
      </w:r>
      <w:r w:rsidR="00117C46">
        <w:rPr>
          <w:lang w:val="en-US"/>
        </w:rPr>
        <w:instrText xml:space="preserve"> REF _Ref98932181 \h </w:instrText>
      </w:r>
      <w:r w:rsidR="00117C46">
        <w:rPr>
          <w:lang w:val="en-US"/>
        </w:rPr>
      </w:r>
      <w:r w:rsidR="00117C46">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117C46">
        <w:rPr>
          <w:lang w:val="en-US"/>
        </w:rPr>
        <w:fldChar w:fldCharType="end"/>
      </w:r>
      <w:r w:rsidR="00117C46">
        <w:rPr>
          <w:lang w:val="en-US"/>
        </w:rPr>
        <w:t>.</w:t>
      </w:r>
      <w:r w:rsidR="00156B55">
        <w:rPr>
          <w:lang w:val="en-US"/>
        </w:rPr>
        <w:br/>
      </w:r>
      <w:r w:rsidR="00956997">
        <w:rPr>
          <w:lang w:val="en-US"/>
        </w:rPr>
        <w:t>When cell</w:t>
      </w:r>
      <w:r w:rsidR="00B776E5">
        <w:rPr>
          <w:lang w:val="en-US"/>
        </w:rPr>
        <w:t xml:space="preserve"> flasks</w:t>
      </w:r>
      <w:r w:rsidR="00956997">
        <w:rPr>
          <w:lang w:val="en-US"/>
        </w:rPr>
        <w:t xml:space="preserve"> </w:t>
      </w:r>
      <w:r w:rsidR="00F27E1F">
        <w:rPr>
          <w:lang w:val="en-US"/>
        </w:rPr>
        <w:t>were</w:t>
      </w:r>
      <w:r w:rsidR="00956997">
        <w:rPr>
          <w:lang w:val="en-US"/>
        </w:rPr>
        <w:t xml:space="preserve"> </w:t>
      </w:r>
      <w:r w:rsidR="00F50F78">
        <w:rPr>
          <w:lang w:val="en-US"/>
        </w:rPr>
        <w:t>irradiated,</w:t>
      </w:r>
      <w:r w:rsidR="00956997">
        <w:rPr>
          <w:lang w:val="en-US"/>
        </w:rPr>
        <w:t xml:space="preserve"> they</w:t>
      </w:r>
      <w:r w:rsidR="00F27E1F">
        <w:rPr>
          <w:lang w:val="en-US"/>
        </w:rPr>
        <w:t xml:space="preserve"> were</w:t>
      </w:r>
      <w:r w:rsidR="00956997">
        <w:rPr>
          <w:lang w:val="en-US"/>
        </w:rPr>
        <w:t xml:space="preserve"> </w:t>
      </w:r>
      <w:r w:rsidR="00FA5BB8">
        <w:rPr>
          <w:lang w:val="en-US"/>
        </w:rPr>
        <w:t>inserted into a cell flask</w:t>
      </w:r>
      <w:r w:rsidR="00956997">
        <w:rPr>
          <w:lang w:val="en-US"/>
        </w:rPr>
        <w:t xml:space="preserve"> holder</w:t>
      </w:r>
      <w:r w:rsidR="00344F05">
        <w:rPr>
          <w:lang w:val="en-US"/>
        </w:rPr>
        <w:t xml:space="preserve"> made from </w:t>
      </w:r>
      <w:r w:rsidR="009238B5">
        <w:rPr>
          <w:lang w:val="en-US"/>
        </w:rPr>
        <w:t>polymethyl methacrylate (</w:t>
      </w:r>
      <w:r w:rsidR="00344F05">
        <w:rPr>
          <w:lang w:val="en-US"/>
        </w:rPr>
        <w:t>PMMA</w:t>
      </w:r>
      <w:r w:rsidR="009238B5">
        <w:rPr>
          <w:lang w:val="en-US"/>
        </w:rPr>
        <w:t>)</w:t>
      </w:r>
      <w:r w:rsidR="00964269">
        <w:rPr>
          <w:lang w:val="en-US"/>
        </w:rPr>
        <w:t xml:space="preserve"> hold</w:t>
      </w:r>
      <w:r w:rsidR="0011466B">
        <w:rPr>
          <w:lang w:val="en-US"/>
        </w:rPr>
        <w:t>ing</w:t>
      </w:r>
      <w:r w:rsidR="00964269">
        <w:rPr>
          <w:lang w:val="en-US"/>
        </w:rPr>
        <w:t xml:space="preserve"> four cell flasks in position A, B, C and D. </w:t>
      </w:r>
      <w:r w:rsidR="00F50F78">
        <w:rPr>
          <w:lang w:val="en-US"/>
        </w:rPr>
        <w:t>To simulate the same conditions, the ion chamber was placed inside a T25 cell flask (</w:t>
      </w:r>
      <w:r w:rsidR="00D254A4">
        <w:rPr>
          <w:lang w:val="en-US"/>
        </w:rPr>
        <w:t>Nunc, Denmark</w:t>
      </w:r>
      <w:r w:rsidR="00F50F78">
        <w:rPr>
          <w:lang w:val="en-US"/>
        </w:rPr>
        <w:t>)</w:t>
      </w:r>
      <w:r w:rsidR="00A60FB0">
        <w:rPr>
          <w:lang w:val="en-US"/>
        </w:rPr>
        <w:t xml:space="preserve"> </w:t>
      </w:r>
      <w:r w:rsidR="003776D2">
        <w:rPr>
          <w:lang w:val="en-US"/>
        </w:rPr>
        <w:t>and measurements were performed in all positions</w:t>
      </w:r>
      <w:r w:rsidR="008132C7">
        <w:rPr>
          <w:lang w:val="en-US"/>
        </w:rPr>
        <w:t xml:space="preserve"> as seen in</w:t>
      </w:r>
      <w:r w:rsidR="00DD6C68">
        <w:rPr>
          <w:lang w:val="en-US"/>
        </w:rPr>
        <w:t xml:space="preserve"> </w:t>
      </w:r>
      <w:r w:rsidR="00DD6C68">
        <w:rPr>
          <w:lang w:val="en-US"/>
        </w:rPr>
        <w:fldChar w:fldCharType="begin"/>
      </w:r>
      <w:r w:rsidR="00DD6C68">
        <w:rPr>
          <w:lang w:val="en-US"/>
        </w:rPr>
        <w:instrText xml:space="preserve"> REF _Ref98932199 \h </w:instrText>
      </w:r>
      <w:r w:rsidR="00DD6C68">
        <w:rPr>
          <w:lang w:val="en-US"/>
        </w:rPr>
      </w:r>
      <w:r w:rsidR="00DD6C68">
        <w:rPr>
          <w:lang w:val="en-US"/>
        </w:rPr>
        <w:fldChar w:fldCharType="separate"/>
      </w:r>
      <w:r w:rsidR="000E19EF" w:rsidRPr="00946D47">
        <w:rPr>
          <w:lang w:val="en-US"/>
        </w:rPr>
        <w:t xml:space="preserve">Figure </w:t>
      </w:r>
      <w:r w:rsidR="000E19EF">
        <w:rPr>
          <w:noProof/>
          <w:lang w:val="en-US"/>
        </w:rPr>
        <w:t>2</w:t>
      </w:r>
      <w:r w:rsidR="000E19EF">
        <w:rPr>
          <w:lang w:val="en-US"/>
        </w:rPr>
        <w:noBreakHyphen/>
      </w:r>
      <w:r w:rsidR="000E19EF">
        <w:rPr>
          <w:noProof/>
          <w:lang w:val="en-US"/>
        </w:rPr>
        <w:t>3</w:t>
      </w:r>
      <w:r w:rsidR="00DD6C68">
        <w:rPr>
          <w:lang w:val="en-US"/>
        </w:rPr>
        <w:fldChar w:fldCharType="end"/>
      </w:r>
      <w:r w:rsidR="004248EC">
        <w:rPr>
          <w:lang w:val="en-US"/>
        </w:rPr>
        <w:t>.</w:t>
      </w:r>
      <w:r w:rsidR="00D5180E">
        <w:rPr>
          <w:lang w:val="en-US"/>
        </w:rPr>
        <w:t xml:space="preserve"> </w:t>
      </w:r>
      <w:r w:rsidR="00E30086">
        <w:rPr>
          <w:lang w:val="en-US"/>
        </w:rPr>
        <w:t>Positioning of the cell</w:t>
      </w:r>
      <w:r w:rsidR="00211AE4">
        <w:rPr>
          <w:lang w:val="en-US"/>
        </w:rPr>
        <w:t xml:space="preserve"> flask holder</w:t>
      </w:r>
      <w:r w:rsidR="00E30086">
        <w:rPr>
          <w:lang w:val="en-US"/>
        </w:rPr>
        <w:t xml:space="preserve"> on </w:t>
      </w:r>
      <w:r w:rsidR="00FE3284">
        <w:rPr>
          <w:lang w:val="en-US"/>
        </w:rPr>
        <w:t>the Perspex</w:t>
      </w:r>
      <w:r w:rsidR="00CF7DB1">
        <w:rPr>
          <w:lang w:val="en-US"/>
        </w:rPr>
        <w:t xml:space="preserve"> </w:t>
      </w:r>
      <w:r w:rsidR="00E30086">
        <w:rPr>
          <w:lang w:val="en-US"/>
        </w:rPr>
        <w:t xml:space="preserve">platform inside the irradiation </w:t>
      </w:r>
      <w:r w:rsidR="007B0216">
        <w:rPr>
          <w:lang w:val="en-US"/>
        </w:rPr>
        <w:t>cabinet</w:t>
      </w:r>
      <w:r w:rsidR="00E30086">
        <w:rPr>
          <w:lang w:val="en-US"/>
        </w:rPr>
        <w:t xml:space="preserve"> (see </w:t>
      </w:r>
      <w:r w:rsidR="00E30086">
        <w:rPr>
          <w:lang w:val="en-US"/>
        </w:rPr>
        <w:fldChar w:fldCharType="begin"/>
      </w:r>
      <w:r w:rsidR="00E30086">
        <w:rPr>
          <w:lang w:val="en-US"/>
        </w:rPr>
        <w:instrText xml:space="preserve"> REF _Ref98932181 \h </w:instrText>
      </w:r>
      <w:r w:rsidR="00E30086">
        <w:rPr>
          <w:lang w:val="en-US"/>
        </w:rPr>
      </w:r>
      <w:r w:rsidR="00E30086">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E30086">
        <w:rPr>
          <w:lang w:val="en-US"/>
        </w:rPr>
        <w:fldChar w:fldCharType="end"/>
      </w:r>
      <w:r w:rsidR="00E30086">
        <w:rPr>
          <w:lang w:val="en-US"/>
        </w:rPr>
        <w:t>)</w:t>
      </w:r>
      <w:r w:rsidR="00211AE4">
        <w:rPr>
          <w:lang w:val="en-US"/>
        </w:rPr>
        <w:t xml:space="preserve"> was decided by field homogeneity measurements performed by </w:t>
      </w:r>
      <w:r w:rsidR="00211AE4">
        <w:rPr>
          <w:lang w:val="en-US"/>
        </w:rPr>
        <w:fldChar w:fldCharType="begin"/>
      </w:r>
      <w:r w:rsidR="00BE7A1D">
        <w:rPr>
          <w:lang w:val="en-US"/>
        </w:rPr>
        <w:instrText xml:space="preserve"> ADDIN ZOTERO_ITEM CSL_CITATION {"citationID":"yflZVvRe","properties":{"formattedCitation":"(Bj\\uc0\\u248{}rg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211AE4">
        <w:rPr>
          <w:lang w:val="en-US"/>
        </w:rPr>
        <w:fldChar w:fldCharType="separate"/>
      </w:r>
      <w:r w:rsidR="00211AE4" w:rsidRPr="00AA7951">
        <w:rPr>
          <w:rFonts w:cs="Times New Roman"/>
          <w:szCs w:val="24"/>
          <w:lang w:val="en-US"/>
        </w:rPr>
        <w:t>Bjørg Vårli Håland</w:t>
      </w:r>
      <w:r w:rsidR="00211AE4">
        <w:rPr>
          <w:lang w:val="en-US"/>
        </w:rPr>
        <w:fldChar w:fldCharType="end"/>
      </w:r>
      <w:r w:rsidR="00AA7951">
        <w:rPr>
          <w:lang w:val="en-US"/>
        </w:rPr>
        <w:t>.</w:t>
      </w:r>
      <w:r w:rsidR="004248EC">
        <w:rPr>
          <w:lang w:val="en-US"/>
        </w:rPr>
        <w:t xml:space="preserve"> </w:t>
      </w:r>
      <w:r w:rsidR="00A9437E">
        <w:rPr>
          <w:lang w:val="en-US"/>
        </w:rPr>
        <w:br/>
      </w:r>
      <w:r w:rsidR="00604CEF">
        <w:rPr>
          <w:lang w:val="en-US"/>
        </w:rPr>
        <w:t xml:space="preserve">The </w:t>
      </w:r>
      <w:r w:rsidR="000A7C30">
        <w:rPr>
          <w:lang w:val="en-US"/>
        </w:rPr>
        <w:t>protective cap of the ion chamber slightly lifts the sensitive volume above the bottom of the cell flask</w:t>
      </w:r>
      <w:r w:rsidR="0039184F">
        <w:rPr>
          <w:lang w:val="en-US"/>
        </w:rPr>
        <w:t xml:space="preserve"> (see </w:t>
      </w:r>
      <w:r w:rsidR="0039184F">
        <w:rPr>
          <w:lang w:val="en-US"/>
        </w:rPr>
        <w:fldChar w:fldCharType="begin"/>
      </w:r>
      <w:r w:rsidR="0039184F">
        <w:rPr>
          <w:lang w:val="en-US"/>
        </w:rPr>
        <w:instrText xml:space="preserve"> REF _Ref99019717 \h </w:instrText>
      </w:r>
      <w:r w:rsidR="00CB30D7">
        <w:rPr>
          <w:lang w:val="en-US"/>
        </w:rPr>
        <w:instrText xml:space="preserve"> \* MERGEFORMAT </w:instrText>
      </w:r>
      <w:r w:rsidR="0039184F">
        <w:rPr>
          <w:lang w:val="en-US"/>
        </w:rPr>
      </w:r>
      <w:r w:rsidR="0039184F">
        <w:rPr>
          <w:lang w:val="en-US"/>
        </w:rPr>
        <w:fldChar w:fldCharType="separate"/>
      </w:r>
      <w:r w:rsidR="000E19EF" w:rsidRPr="002B51B7">
        <w:rPr>
          <w:lang w:val="en-US"/>
        </w:rPr>
        <w:t xml:space="preserve">Figure </w:t>
      </w:r>
      <w:r w:rsidR="000E19EF">
        <w:rPr>
          <w:noProof/>
          <w:lang w:val="en-US"/>
        </w:rPr>
        <w:t>2</w:t>
      </w:r>
      <w:r w:rsidR="000E19EF">
        <w:rPr>
          <w:noProof/>
          <w:lang w:val="en-US"/>
        </w:rPr>
        <w:noBreakHyphen/>
        <w:t>1</w:t>
      </w:r>
      <w:r w:rsidR="0039184F">
        <w:rPr>
          <w:lang w:val="en-US"/>
        </w:rPr>
        <w:fldChar w:fldCharType="end"/>
      </w:r>
      <w:r w:rsidR="0039184F">
        <w:rPr>
          <w:lang w:val="en-US"/>
        </w:rPr>
        <w:t>)</w:t>
      </w:r>
      <w:r w:rsidR="00877D35">
        <w:rPr>
          <w:lang w:val="en-US"/>
        </w:rPr>
        <w:t>,</w:t>
      </w:r>
      <w:r w:rsidR="00CB35BB">
        <w:rPr>
          <w:lang w:val="en-US"/>
        </w:rPr>
        <w:t xml:space="preserve"> closer to the </w:t>
      </w:r>
      <w:r w:rsidR="00877D35">
        <w:rPr>
          <w:lang w:val="en-US"/>
        </w:rPr>
        <w:t>radiation source</w:t>
      </w:r>
      <w:r w:rsidR="000A7C30">
        <w:rPr>
          <w:lang w:val="en-US"/>
        </w:rPr>
        <w:t xml:space="preserve">, but the cells are seeded in monolayers at the bottom. It is therefore necessary to account for this height difference when prescribing </w:t>
      </w:r>
      <w:r w:rsidR="002E22EB">
        <w:rPr>
          <w:lang w:val="en-US"/>
        </w:rPr>
        <w:t>radiation</w:t>
      </w:r>
      <w:r w:rsidR="00A53577">
        <w:rPr>
          <w:lang w:val="en-US"/>
        </w:rPr>
        <w:t xml:space="preserve">. </w:t>
      </w:r>
    </w:p>
    <w:p w14:paraId="65993DE7" w14:textId="77777777" w:rsidR="00156B55" w:rsidRDefault="00156B55" w:rsidP="00CB30D7">
      <w:pPr>
        <w:spacing w:line="360" w:lineRule="auto"/>
        <w:rPr>
          <w:lang w:val="en-US"/>
        </w:rPr>
      </w:pPr>
    </w:p>
    <w:p w14:paraId="1C445B93" w14:textId="15EDF9EA" w:rsidR="00FB4567" w:rsidRDefault="00156B55" w:rsidP="00CB30D7">
      <w:pPr>
        <w:spacing w:line="360" w:lineRule="auto"/>
        <w:rPr>
          <w:lang w:val="en-US"/>
        </w:rPr>
      </w:pPr>
      <w:r>
        <w:rPr>
          <w:noProof/>
        </w:rPr>
        <w:lastRenderedPageBreak/>
        <w:drawing>
          <wp:inline distT="0" distB="0" distL="0" distR="0" wp14:anchorId="6AD0DDD8" wp14:editId="69DB95B0">
            <wp:extent cx="5566388" cy="1303283"/>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38">
                      <a:extLst>
                        <a:ext uri="{28A0092B-C50C-407E-A947-70E740481C1C}">
                          <a14:useLocalDpi xmlns:a14="http://schemas.microsoft.com/office/drawing/2010/main" val="0"/>
                        </a:ext>
                      </a:extLst>
                    </a:blip>
                    <a:srcRect l="16099" t="61617" r="9061" b="7231"/>
                    <a:stretch/>
                  </pic:blipFill>
                  <pic:spPr bwMode="auto">
                    <a:xfrm>
                      <a:off x="0" y="0"/>
                      <a:ext cx="5585129" cy="1307671"/>
                    </a:xfrm>
                    <a:prstGeom prst="rect">
                      <a:avLst/>
                    </a:prstGeom>
                    <a:ln>
                      <a:noFill/>
                    </a:ln>
                    <a:extLst>
                      <a:ext uri="{53640926-AAD7-44D8-BBD7-CCE9431645EC}">
                        <a14:shadowObscured xmlns:a14="http://schemas.microsoft.com/office/drawing/2010/main"/>
                      </a:ext>
                    </a:extLst>
                  </pic:spPr>
                </pic:pic>
              </a:graphicData>
            </a:graphic>
          </wp:inline>
        </w:drawing>
      </w:r>
    </w:p>
    <w:p w14:paraId="66E7F78A" w14:textId="4A1B4E08" w:rsidR="00B53A60" w:rsidRPr="008906B9" w:rsidRDefault="002B51B7" w:rsidP="00CB30D7">
      <w:pPr>
        <w:pStyle w:val="Caption"/>
        <w:spacing w:line="360" w:lineRule="auto"/>
        <w:rPr>
          <w:lang w:val="en-US"/>
        </w:rPr>
      </w:pPr>
      <w:bookmarkStart w:id="123" w:name="_Ref99019717"/>
      <w:r w:rsidRPr="002B51B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w:t>
      </w:r>
      <w:r w:rsidR="00882ED2">
        <w:rPr>
          <w:lang w:val="en-US"/>
        </w:rPr>
        <w:fldChar w:fldCharType="end"/>
      </w:r>
      <w:bookmarkEnd w:id="123"/>
      <w:r w:rsidRPr="008906B9">
        <w:rPr>
          <w:lang w:val="en-US"/>
        </w:rPr>
        <w:t xml:space="preserve">. </w:t>
      </w:r>
      <w:r w:rsidR="008906B9">
        <w:rPr>
          <w:lang w:val="en-US"/>
        </w:rPr>
        <w:t xml:space="preserve">Ion chamber inserted into </w:t>
      </w:r>
      <w:r w:rsidR="00AA4720">
        <w:rPr>
          <w:lang w:val="en-US"/>
        </w:rPr>
        <w:t>a T25 cell flask</w:t>
      </w:r>
      <w:r w:rsidR="00F05FE1">
        <w:rPr>
          <w:lang w:val="en-US"/>
        </w:rPr>
        <w:t>, that has been cut open</w:t>
      </w:r>
      <w:r w:rsidR="00AA4720">
        <w:rPr>
          <w:lang w:val="en-US"/>
        </w:rPr>
        <w:t>.</w:t>
      </w:r>
      <w:r w:rsidR="00F05FE1">
        <w:rPr>
          <w:lang w:val="en-US"/>
        </w:rPr>
        <w:t xml:space="preserve"> </w:t>
      </w:r>
      <w:r w:rsidR="0011241A">
        <w:rPr>
          <w:lang w:val="en-US"/>
        </w:rPr>
        <w:t>The sensitive volume is surrounded by a graphite wall within the protective cap</w:t>
      </w:r>
      <w:r w:rsidR="001A621A">
        <w:rPr>
          <w:lang w:val="en-US"/>
        </w:rPr>
        <w:t xml:space="preserve">, and we observe the height difference between the bottom of the cell flask and the cell flask. </w:t>
      </w:r>
      <w:r w:rsidR="00A26AA9">
        <w:rPr>
          <w:lang w:val="en-US"/>
        </w:rPr>
        <w:t xml:space="preserve">During experiments efforts were made to position the ionization chamber as flat as possible inside the cell flask. </w:t>
      </w:r>
      <w:r w:rsidR="00F273BB">
        <w:rPr>
          <w:lang w:val="en-US"/>
        </w:rPr>
        <w:t xml:space="preserve">Figure is only for illustration purposes. </w:t>
      </w:r>
    </w:p>
    <w:p w14:paraId="1B3145A2" w14:textId="5E719C8C" w:rsidR="00555E7A" w:rsidRDefault="00555E7A" w:rsidP="00CB30D7">
      <w:pPr>
        <w:spacing w:line="360" w:lineRule="auto"/>
        <w:rPr>
          <w:rFonts w:eastAsiaTheme="minorEastAsia"/>
          <w:lang w:val="en-US"/>
        </w:rPr>
      </w:pPr>
      <w:r>
        <w:rPr>
          <w:lang w:val="en-US"/>
        </w:rPr>
        <w:t>Because intensity follows the inverse square law</w:t>
      </w:r>
      <w:r w:rsidR="00BC6956">
        <w:rPr>
          <w:lang w:val="en-US"/>
        </w:rPr>
        <w:t xml:space="preserve"> </w:t>
      </w:r>
      <m:oMath>
        <m:r>
          <w:rPr>
            <w:rFonts w:ascii="Cambria Math" w:hAnsi="Cambria Math"/>
            <w:lang w:val="en-US"/>
          </w:rPr>
          <m:t>I=α/</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0072629E">
        <w:rPr>
          <w:rFonts w:eastAsiaTheme="minorEastAsia"/>
          <w:lang w:val="en-US"/>
        </w:rPr>
        <w:t xml:space="preserve"> (see </w:t>
      </w:r>
      <w:r w:rsidR="0072629E">
        <w:rPr>
          <w:rFonts w:eastAsiaTheme="minorEastAsia"/>
          <w:lang w:val="en-US"/>
        </w:rPr>
        <w:fldChar w:fldCharType="begin"/>
      </w:r>
      <w:r w:rsidR="0072629E">
        <w:rPr>
          <w:rFonts w:eastAsiaTheme="minorEastAsia"/>
          <w:lang w:val="en-US"/>
        </w:rPr>
        <w:instrText xml:space="preserve"> REF _Ref98516531 \r \h </w:instrText>
      </w:r>
      <w:r w:rsidR="00CB30D7">
        <w:rPr>
          <w:rFonts w:eastAsiaTheme="minorEastAsia"/>
          <w:lang w:val="en-US"/>
        </w:rPr>
        <w:instrText xml:space="preserve"> \* MERGEFORMAT </w:instrText>
      </w:r>
      <w:r w:rsidR="0072629E">
        <w:rPr>
          <w:rFonts w:eastAsiaTheme="minorEastAsia"/>
          <w:lang w:val="en-US"/>
        </w:rPr>
      </w:r>
      <w:r w:rsidR="0072629E">
        <w:rPr>
          <w:rFonts w:eastAsiaTheme="minorEastAsia"/>
          <w:lang w:val="en-US"/>
        </w:rPr>
        <w:fldChar w:fldCharType="separate"/>
      </w:r>
      <w:r w:rsidR="000E19EF">
        <w:rPr>
          <w:rFonts w:eastAsiaTheme="minorEastAsia"/>
          <w:lang w:val="en-US"/>
        </w:rPr>
        <w:t>1.2.1</w:t>
      </w:r>
      <w:r w:rsidR="0072629E">
        <w:rPr>
          <w:rFonts w:eastAsiaTheme="minorEastAsia"/>
          <w:lang w:val="en-US"/>
        </w:rPr>
        <w:fldChar w:fldCharType="end"/>
      </w:r>
      <w:r w:rsidR="0072629E">
        <w:rPr>
          <w:rFonts w:eastAsiaTheme="minorEastAsia"/>
          <w:lang w:val="en-US"/>
        </w:rPr>
        <w:t>)</w:t>
      </w:r>
      <w:r w:rsidR="00877D35">
        <w:rPr>
          <w:rFonts w:eastAsiaTheme="minorEastAsia"/>
          <w:lang w:val="en-US"/>
        </w:rPr>
        <w:t xml:space="preserve">, </w:t>
      </w:r>
      <w:r w:rsidR="00B01310">
        <w:rPr>
          <w:rFonts w:eastAsiaTheme="minorEastAsia"/>
          <w:lang w:val="en-US"/>
        </w:rPr>
        <w:t xml:space="preserve">the ratio between </w:t>
      </w:r>
      <w:r w:rsidR="00FB4567">
        <w:rPr>
          <w:rFonts w:eastAsiaTheme="minorEastAsia"/>
          <w:lang w:val="en-US"/>
        </w:rPr>
        <w:t>intensity at the sensitive volume</w:t>
      </w:r>
      <w:r w:rsidR="004106D0">
        <w:rPr>
          <w:rFonts w:eastAsiaTheme="minorEastAsia"/>
          <w:lang w:val="en-US"/>
        </w:rPr>
        <w:t xml:space="preserve"> of the ion chamber</w:t>
      </w:r>
      <w:r w:rsidR="00FB456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1</m:t>
            </m:r>
          </m:sub>
        </m:sSub>
      </m:oMath>
      <w:r w:rsidR="00FB4567">
        <w:rPr>
          <w:rFonts w:eastAsiaTheme="minorEastAsia"/>
          <w:lang w:val="en-US"/>
        </w:rPr>
        <w:t xml:space="preserve"> and </w:t>
      </w:r>
      <w:r w:rsidR="00B76D3F">
        <w:rPr>
          <w:rFonts w:eastAsiaTheme="minorEastAsia"/>
          <w:lang w:val="en-US"/>
        </w:rPr>
        <w:t>the intensity at the bottom of the cell flask</w:t>
      </w:r>
      <w:r w:rsidR="0072629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oMath>
      <w:r w:rsidR="00B76D3F">
        <w:rPr>
          <w:rFonts w:eastAsiaTheme="minorEastAsia"/>
          <w:lang w:val="en-US"/>
        </w:rPr>
        <w:t xml:space="preserve"> is </w:t>
      </w:r>
    </w:p>
    <w:p w14:paraId="74AE1B1B" w14:textId="1453216C" w:rsidR="00B76D3F" w:rsidRDefault="008C477A" w:rsidP="00CB30D7">
      <w:pPr>
        <w:spacing w:line="360" w:lineRule="auto"/>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2</m:t>
                  </m:r>
                </m:sub>
                <m:sup>
                  <m:r>
                    <w:rPr>
                      <w:rFonts w:ascii="Cambria Math" w:hAnsi="Cambria Math"/>
                      <w:lang w:val="en-US"/>
                    </w:rPr>
                    <m:t>2</m:t>
                  </m:r>
                </m:sup>
              </m:sSubSup>
            </m:num>
            <m:den>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1</m:t>
                  </m:r>
                </m:sub>
                <m:sup>
                  <m:r>
                    <w:rPr>
                      <w:rFonts w:ascii="Cambria Math" w:hAnsi="Cambria Math"/>
                      <w:lang w:val="en-US"/>
                    </w:rPr>
                    <m:t>2</m:t>
                  </m:r>
                </m:sup>
              </m:sSubSup>
            </m:den>
          </m:f>
          <m:r>
            <w:rPr>
              <w:rFonts w:ascii="Cambria Math" w:eastAsiaTheme="minorEastAsia" w:hAnsi="Cambria Math"/>
              <w:lang w:val="en-US"/>
            </w:rPr>
            <m:t xml:space="preserve"> .</m:t>
          </m:r>
        </m:oMath>
      </m:oMathPara>
    </w:p>
    <w:p w14:paraId="7AD420B5" w14:textId="369330CD" w:rsidR="00264308" w:rsidRPr="004973C1" w:rsidRDefault="00A16FFE" w:rsidP="00CB30D7">
      <w:pPr>
        <w:spacing w:line="360" w:lineRule="auto"/>
      </w:pPr>
      <w:r>
        <w:rPr>
          <w:lang w:val="en-US"/>
        </w:rPr>
        <w:t xml:space="preserve">Using a </w:t>
      </w:r>
      <w:r w:rsidR="0027512C">
        <w:rPr>
          <w:lang w:val="en-US"/>
        </w:rPr>
        <w:t>caliper</w:t>
      </w:r>
      <w:r w:rsidR="00E60D11">
        <w:rPr>
          <w:lang w:val="en-US"/>
        </w:rPr>
        <w:t xml:space="preserve"> (</w:t>
      </w:r>
      <w:r w:rsidR="005F70B6">
        <w:rPr>
          <w:lang w:val="en-US"/>
        </w:rPr>
        <w:t>FWP, Poland</w:t>
      </w:r>
      <w:r w:rsidR="00E60D11">
        <w:rPr>
          <w:lang w:val="en-US"/>
        </w:rPr>
        <w:t>)</w:t>
      </w:r>
      <w:r w:rsidR="00313B23">
        <w:rPr>
          <w:lang w:val="en-US"/>
        </w:rPr>
        <w:t>.</w:t>
      </w:r>
      <w:r w:rsidR="00B95DC8">
        <w:rPr>
          <w:lang w:val="en-US"/>
        </w:rPr>
        <w:t xml:space="preserve"> We could </w:t>
      </w:r>
      <w:r w:rsidR="00AA1B5B">
        <w:rPr>
          <w:lang w:val="en-US"/>
        </w:rPr>
        <w:t>obtain a data sheet but based on the smallest measurement possible of 0.01 cm, we assumed an uncertainty of 0.001 cm.</w:t>
      </w:r>
      <w:r>
        <w:rPr>
          <w:lang w:val="en-US"/>
        </w:rPr>
        <w:t xml:space="preserve"> </w:t>
      </w:r>
      <w:r w:rsidR="00AA1B5B">
        <w:rPr>
          <w:lang w:val="en-US"/>
        </w:rPr>
        <w:t>T</w:t>
      </w:r>
      <w:r>
        <w:rPr>
          <w:lang w:val="en-US"/>
        </w:rPr>
        <w:t xml:space="preserve">he thickness of the cell flask holder and </w:t>
      </w:r>
      <w:r w:rsidR="00FB43C9">
        <w:rPr>
          <w:lang w:val="en-US"/>
        </w:rPr>
        <w:t xml:space="preserve">the cell flask bottom was found to be </w:t>
      </w:r>
      <m:oMath>
        <m:r>
          <w:rPr>
            <w:rFonts w:ascii="Cambria Math" w:hAnsi="Cambria Math"/>
            <w:lang w:val="en-US"/>
          </w:rPr>
          <m:t>1.500±0.001</m:t>
        </m:r>
      </m:oMath>
      <w:r w:rsidR="00FB43C9">
        <w:rPr>
          <w:rFonts w:eastAsiaTheme="minorEastAsia"/>
          <w:lang w:val="en-US"/>
        </w:rPr>
        <w:t xml:space="preserve"> cm and </w:t>
      </w:r>
      <m:oMath>
        <m:r>
          <w:rPr>
            <w:rFonts w:ascii="Cambria Math" w:eastAsiaTheme="minorEastAsia" w:hAnsi="Cambria Math"/>
            <w:lang w:val="en-US"/>
          </w:rPr>
          <m:t>0.200±0.001</m:t>
        </m:r>
      </m:oMath>
      <w:r w:rsidR="00FB43C9">
        <w:rPr>
          <w:rFonts w:eastAsiaTheme="minorEastAsia"/>
          <w:lang w:val="en-US"/>
        </w:rPr>
        <w:t xml:space="preserve"> cm, respectfully. </w:t>
      </w:r>
      <w:r w:rsidR="0027512C">
        <w:rPr>
          <w:rFonts w:eastAsiaTheme="minorEastAsia"/>
          <w:lang w:val="en-US"/>
        </w:rPr>
        <w:t xml:space="preserve">The diameter of the protective cap, also measured with a caliper, was </w:t>
      </w:r>
      <m:oMath>
        <m:r>
          <w:rPr>
            <w:rFonts w:ascii="Cambria Math" w:eastAsiaTheme="minorEastAsia" w:hAnsi="Cambria Math"/>
            <w:lang w:val="en-US"/>
          </w:rPr>
          <m:t>1.500±0.001</m:t>
        </m:r>
      </m:oMath>
      <w:r w:rsidR="00C211C8">
        <w:rPr>
          <w:rFonts w:eastAsiaTheme="minorEastAsia"/>
          <w:lang w:val="en-US"/>
        </w:rPr>
        <w:t xml:space="preserve"> cm</w:t>
      </w:r>
      <w:r w:rsidR="007C2955">
        <w:rPr>
          <w:rFonts w:eastAsiaTheme="minorEastAsia"/>
          <w:lang w:val="en-US"/>
        </w:rPr>
        <w:t xml:space="preserve">. </w:t>
      </w:r>
      <w:r w:rsidR="00FC0C55" w:rsidRPr="004973C1">
        <w:rPr>
          <w:rFonts w:eastAsiaTheme="minorEastAsia"/>
        </w:rPr>
        <w:t xml:space="preserve">Giving a radius of </w:t>
      </w:r>
      <m:oMath>
        <m:r>
          <w:rPr>
            <w:rFonts w:ascii="Cambria Math" w:eastAsiaTheme="minorEastAsia" w:hAnsi="Cambria Math"/>
          </w:rPr>
          <m:t>0.750±0.001</m:t>
        </m:r>
      </m:oMath>
      <w:r w:rsidR="00FC0C55" w:rsidRPr="004973C1">
        <w:rPr>
          <w:rFonts w:eastAsiaTheme="minorEastAsia"/>
        </w:rPr>
        <w:t xml:space="preserve"> cm.</w:t>
      </w:r>
      <w:r w:rsidR="00F269BD" w:rsidRPr="004973C1">
        <w:rPr>
          <w:rFonts w:eastAsiaTheme="minorEastAsia"/>
        </w:rPr>
        <w:t xml:space="preserve"> </w:t>
      </w:r>
      <w:r w:rsidR="00FC0C55" w:rsidRPr="004973C1">
        <w:rPr>
          <w:rFonts w:eastAsiaTheme="minorEastAsia"/>
        </w:rPr>
        <w:t xml:space="preserve"> </w:t>
      </w:r>
      <w:r w:rsidR="0015183F" w:rsidRPr="004973C1">
        <w:t xml:space="preserve">The </w:t>
      </w:r>
      <w:r w:rsidR="00D50559" w:rsidRPr="004973C1">
        <w:t xml:space="preserve">ratio becomes </w:t>
      </w:r>
      <w:r w:rsidR="004973C1" w:rsidRPr="004973C1">
        <w:t>(ikke ferdig, hvis usikkerhet i SDD 0.5 cm vi ha</w:t>
      </w:r>
      <w:r w:rsidR="004973C1">
        <w:t>r usikkerhet i ratio på 0.</w:t>
      </w:r>
      <w:r w:rsidR="00B82777">
        <w:t>707</w:t>
      </w:r>
      <w:r w:rsidR="004973C1" w:rsidRPr="004973C1">
        <w:t>)</w:t>
      </w:r>
    </w:p>
    <w:p w14:paraId="4E078774" w14:textId="48FCC4EB" w:rsidR="00D50559" w:rsidRPr="00FE2910" w:rsidRDefault="008C477A" w:rsidP="00CB30D7">
      <w:pPr>
        <w:spacing w:line="360" w:lineRule="auto"/>
        <w:rPr>
          <w:rFonts w:eastAsiaTheme="minorEastAsia"/>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m:t>
                      </m:r>
                    </m:e>
                  </m:d>
                </m:e>
                <m:sup>
                  <m:r>
                    <w:rPr>
                      <w:rFonts w:ascii="Cambria Math" w:hAnsi="Cambria Math"/>
                      <w:lang w:val="en-US"/>
                    </w:rPr>
                    <m:t>2</m:t>
                  </m:r>
                </m:sup>
              </m:sSup>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60-1.5-0.2-0.75</m:t>
                      </m:r>
                    </m:e>
                  </m:d>
                </m:e>
                <m:sup>
                  <m:r>
                    <w:rPr>
                      <w:rFonts w:ascii="Cambria Math" w:hAnsi="Cambria Math"/>
                      <w:lang w:val="en-US"/>
                    </w:rPr>
                    <m:t>2</m:t>
                  </m:r>
                </m:sup>
              </m:sSup>
            </m:den>
          </m:f>
          <m:r>
            <w:rPr>
              <w:rFonts w:ascii="Cambria Math" w:hAnsi="Cambria Math"/>
              <w:lang w:val="en-US"/>
            </w:rPr>
            <m:t>=1.026</m:t>
          </m:r>
          <m:r>
            <w:rPr>
              <w:rFonts w:ascii="Cambria Math" w:eastAsiaTheme="minorEastAsia" w:hAnsi="Cambria Math"/>
              <w:lang w:val="en-US"/>
            </w:rPr>
            <m:t xml:space="preserve"> .</m:t>
          </m:r>
        </m:oMath>
      </m:oMathPara>
    </w:p>
    <w:p w14:paraId="737DD4E5" w14:textId="5CCCBCF7" w:rsidR="00422D4A" w:rsidRDefault="00996874" w:rsidP="00CB30D7">
      <w:pPr>
        <w:spacing w:line="360" w:lineRule="auto"/>
        <w:rPr>
          <w:lang w:val="en-US"/>
        </w:rPr>
      </w:pPr>
      <w:r>
        <w:rPr>
          <w:rFonts w:eastAsiaTheme="minorEastAsia"/>
          <w:lang w:val="en-US"/>
        </w:rPr>
        <w:softHyphen/>
      </w:r>
      <w:r w:rsidR="00CF4161">
        <w:rPr>
          <w:rFonts w:eastAsiaTheme="minorEastAsia"/>
          <w:lang w:val="en-US"/>
        </w:rPr>
        <w:t>The intensity in the sensitive volume</w:t>
      </w:r>
      <w:r w:rsidR="00BB2561">
        <w:rPr>
          <w:rFonts w:eastAsiaTheme="minorEastAsia"/>
          <w:lang w:val="en-US"/>
        </w:rPr>
        <w:t xml:space="preserve"> of the ion chamber</w:t>
      </w:r>
      <w:r w:rsidR="00CF4161">
        <w:rPr>
          <w:rFonts w:eastAsiaTheme="minorEastAsia"/>
          <w:lang w:val="en-US"/>
        </w:rPr>
        <w:t xml:space="preserve"> </w:t>
      </w:r>
      <w:r w:rsidR="000F2E2F">
        <w:rPr>
          <w:rFonts w:eastAsiaTheme="minorEastAsia"/>
          <w:lang w:val="en-US"/>
        </w:rPr>
        <w:t xml:space="preserve">is </w:t>
      </w:r>
      <m:oMath>
        <m:r>
          <w:rPr>
            <w:rFonts w:ascii="Cambria Math" w:eastAsiaTheme="minorEastAsia" w:hAnsi="Cambria Math"/>
            <w:lang w:val="en-US"/>
          </w:rPr>
          <m:t>2.6%</m:t>
        </m:r>
      </m:oMath>
      <w:r w:rsidR="000F2E2F">
        <w:rPr>
          <w:rFonts w:eastAsiaTheme="minorEastAsia"/>
          <w:lang w:val="en-US"/>
        </w:rPr>
        <w:t xml:space="preserve"> higher</w:t>
      </w:r>
      <w:r w:rsidR="00BB2561">
        <w:rPr>
          <w:rFonts w:eastAsiaTheme="minorEastAsia"/>
          <w:lang w:val="en-US"/>
        </w:rPr>
        <w:t xml:space="preserve"> compared to the bottom of the cell flask</w:t>
      </w:r>
      <w:r w:rsidR="00356D9B">
        <w:rPr>
          <w:rFonts w:eastAsiaTheme="minorEastAsia"/>
          <w:lang w:val="en-US"/>
        </w:rPr>
        <w:t>, a</w:t>
      </w:r>
      <w:r w:rsidR="007C51DC">
        <w:rPr>
          <w:rFonts w:eastAsiaTheme="minorEastAsia"/>
          <w:lang w:val="en-US"/>
        </w:rPr>
        <w:t>nd we need to increase the dose accordingly</w:t>
      </w:r>
      <w:r w:rsidR="0028502D">
        <w:rPr>
          <w:rFonts w:eastAsiaTheme="minorEastAsia"/>
          <w:lang w:val="en-US"/>
        </w:rPr>
        <w:t xml:space="preserve"> when irradiating the EBT3 films</w:t>
      </w:r>
      <w:r w:rsidR="007C51DC">
        <w:rPr>
          <w:rFonts w:eastAsiaTheme="minorEastAsia"/>
          <w:lang w:val="en-US"/>
        </w:rPr>
        <w:t xml:space="preserve">. </w:t>
      </w:r>
    </w:p>
    <w:p w14:paraId="41D567AD" w14:textId="77777777" w:rsidR="00422D4A" w:rsidRDefault="00422D4A" w:rsidP="00CB30D7">
      <w:pPr>
        <w:spacing w:line="360" w:lineRule="auto"/>
        <w:rPr>
          <w:lang w:val="en-US"/>
        </w:rPr>
      </w:pPr>
    </w:p>
    <w:p w14:paraId="72EE967F" w14:textId="0727B451" w:rsidR="007217B4" w:rsidRDefault="00471939" w:rsidP="00CB30D7">
      <w:pPr>
        <w:spacing w:line="360" w:lineRule="auto"/>
        <w:rPr>
          <w:lang w:val="en-US"/>
        </w:rPr>
      </w:pPr>
      <w:r>
        <w:rPr>
          <w:noProof/>
        </w:rPr>
        <w:lastRenderedPageBreak/>
        <mc:AlternateContent>
          <mc:Choice Requires="wps">
            <w:drawing>
              <wp:anchor distT="0" distB="0" distL="114300" distR="114300" simplePos="0" relativeHeight="251739136" behindDoc="1" locked="0" layoutInCell="1" allowOverlap="1" wp14:anchorId="193D4D56" wp14:editId="34F34B10">
                <wp:simplePos x="0" y="0"/>
                <wp:positionH relativeFrom="column">
                  <wp:posOffset>0</wp:posOffset>
                </wp:positionH>
                <wp:positionV relativeFrom="paragraph">
                  <wp:posOffset>2964815</wp:posOffset>
                </wp:positionV>
                <wp:extent cx="199771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1997710" cy="635"/>
                        </a:xfrm>
                        <a:prstGeom prst="rect">
                          <a:avLst/>
                        </a:prstGeom>
                        <a:solidFill>
                          <a:prstClr val="white"/>
                        </a:solidFill>
                        <a:ln>
                          <a:noFill/>
                        </a:ln>
                      </wps:spPr>
                      <wps:txbx>
                        <w:txbxContent>
                          <w:p w14:paraId="26CFA633" w14:textId="2C754032" w:rsidR="00471939" w:rsidRPr="00471939" w:rsidRDefault="00471939" w:rsidP="00471939">
                            <w:pPr>
                              <w:pStyle w:val="Caption"/>
                              <w:rPr>
                                <w:noProof/>
                                <w:sz w:val="24"/>
                                <w:lang w:val="en-US"/>
                              </w:rPr>
                            </w:pPr>
                            <w:bookmarkStart w:id="124" w:name="_Ref98932181"/>
                            <w:r w:rsidRPr="00E5463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w:t>
                            </w:r>
                            <w:r w:rsidR="00882ED2">
                              <w:rPr>
                                <w:lang w:val="en-US"/>
                              </w:rPr>
                              <w:fldChar w:fldCharType="end"/>
                            </w:r>
                            <w:bookmarkEnd w:id="124"/>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 irradiation c</w:t>
                            </w:r>
                            <w:r w:rsidR="007B0216">
                              <w:rPr>
                                <w:lang w:val="en-US"/>
                              </w:rPr>
                              <w:t>abinet</w:t>
                            </w:r>
                            <w:r w:rsidR="000A59B2">
                              <w:rPr>
                                <w:lang w:val="en-US"/>
                              </w:rPr>
                              <w:t xml:space="preserve"> made in-house.</w:t>
                            </w:r>
                            <w:r w:rsidRPr="00471939">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4D56" id="Text Box 47" o:spid="_x0000_s1041" type="#_x0000_t202" style="position:absolute;margin-left:0;margin-top:233.45pt;width:157.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" stroked="f">
                <v:textbox style="mso-fit-shape-to-text:t" inset="0,0,0,0">
                  <w:txbxContent>
                    <w:p w14:paraId="26CFA633" w14:textId="2C754032" w:rsidR="00471939" w:rsidRPr="00471939" w:rsidRDefault="00471939" w:rsidP="00471939">
                      <w:pPr>
                        <w:pStyle w:val="Caption"/>
                        <w:rPr>
                          <w:noProof/>
                          <w:sz w:val="24"/>
                          <w:lang w:val="en-US"/>
                        </w:rPr>
                      </w:pPr>
                      <w:bookmarkStart w:id="125" w:name="_Ref98932181"/>
                      <w:r w:rsidRPr="00E5463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2</w:t>
                      </w:r>
                      <w:r w:rsidR="00882ED2">
                        <w:rPr>
                          <w:lang w:val="en-US"/>
                        </w:rPr>
                        <w:fldChar w:fldCharType="end"/>
                      </w:r>
                      <w:bookmarkEnd w:id="125"/>
                      <w:r w:rsidRPr="00E54631">
                        <w:rPr>
                          <w:lang w:val="en-US"/>
                        </w:rPr>
                        <w:t xml:space="preserve">. </w:t>
                      </w:r>
                      <w:r w:rsidR="00967C8A" w:rsidRPr="00E54631">
                        <w:rPr>
                          <w:lang w:val="en-US"/>
                        </w:rPr>
                        <w:t xml:space="preserve">An overlook of the experimental setup </w:t>
                      </w:r>
                      <w:r w:rsidR="00E54631" w:rsidRPr="00E54631">
                        <w:rPr>
                          <w:lang w:val="en-US"/>
                        </w:rPr>
                        <w:t>for X-ray dosimetry.</w:t>
                      </w:r>
                      <w:r w:rsidR="00E54631">
                        <w:rPr>
                          <w:lang w:val="en-US"/>
                        </w:rPr>
                        <w:t xml:space="preserve"> The cell flask holder </w:t>
                      </w:r>
                      <w:r w:rsidR="000A59B2">
                        <w:rPr>
                          <w:lang w:val="en-US"/>
                        </w:rPr>
                        <w:t>is placed inside an irradiation c</w:t>
                      </w:r>
                      <w:r w:rsidR="007B0216">
                        <w:rPr>
                          <w:lang w:val="en-US"/>
                        </w:rPr>
                        <w:t>abinet</w:t>
                      </w:r>
                      <w:r w:rsidR="000A59B2">
                        <w:rPr>
                          <w:lang w:val="en-US"/>
                        </w:rPr>
                        <w:t xml:space="preserve"> made in-house.</w:t>
                      </w:r>
                      <w:r w:rsidRPr="00471939">
                        <w:rPr>
                          <w:lang w:val="en-US"/>
                        </w:rPr>
                        <w:t xml:space="preserve"> </w:t>
                      </w:r>
                    </w:p>
                  </w:txbxContent>
                </v:textbox>
                <w10:wrap type="tight"/>
              </v:shape>
            </w:pict>
          </mc:Fallback>
        </mc:AlternateContent>
      </w:r>
      <w:r w:rsidR="00422D4A">
        <w:rPr>
          <w:noProof/>
          <w:lang w:val="en-US"/>
        </w:rPr>
        <w:drawing>
          <wp:anchor distT="0" distB="0" distL="114300" distR="114300" simplePos="0" relativeHeight="251736064" behindDoc="1" locked="0" layoutInCell="1" allowOverlap="1" wp14:anchorId="6A1B9802" wp14:editId="288E6F13">
            <wp:simplePos x="0" y="0"/>
            <wp:positionH relativeFrom="margin">
              <wp:align>left</wp:align>
            </wp:positionH>
            <wp:positionV relativeFrom="paragraph">
              <wp:posOffset>8255</wp:posOffset>
            </wp:positionV>
            <wp:extent cx="1997710" cy="2899410"/>
            <wp:effectExtent l="0" t="0" r="2540" b="0"/>
            <wp:wrapTight wrapText="bothSides">
              <wp:wrapPolygon edited="0">
                <wp:start x="0" y="0"/>
                <wp:lineTo x="0" y="21430"/>
                <wp:lineTo x="21421" y="21430"/>
                <wp:lineTo x="21421" y="0"/>
                <wp:lineTo x="0" y="0"/>
              </wp:wrapPolygon>
            </wp:wrapTight>
            <wp:docPr id="32" name="Picture 32" descr="A picture contain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esk&#10;&#10;Description automatically generated"/>
                    <pic:cNvPicPr/>
                  </pic:nvPicPr>
                  <pic:blipFill rotWithShape="1">
                    <a:blip r:embed="rId39" cstate="print">
                      <a:extLst>
                        <a:ext uri="{28A0092B-C50C-407E-A947-70E740481C1C}">
                          <a14:useLocalDpi xmlns:a14="http://schemas.microsoft.com/office/drawing/2010/main" val="0"/>
                        </a:ext>
                      </a:extLst>
                    </a:blip>
                    <a:srcRect l="24418" t="11375" r="30769" b="1895"/>
                    <a:stretch/>
                  </pic:blipFill>
                  <pic:spPr bwMode="auto">
                    <a:xfrm>
                      <a:off x="0" y="0"/>
                      <a:ext cx="1999582" cy="2902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24707" w14:textId="17C37E16" w:rsidR="007217B4" w:rsidRDefault="007217B4" w:rsidP="00CB30D7">
      <w:pPr>
        <w:spacing w:line="360" w:lineRule="auto"/>
        <w:rPr>
          <w:lang w:val="en-US"/>
        </w:rPr>
      </w:pPr>
    </w:p>
    <w:p w14:paraId="14CCE0D8" w14:textId="68D4671D" w:rsidR="007217B4" w:rsidRDefault="00946D47" w:rsidP="00CB30D7">
      <w:pPr>
        <w:spacing w:line="360" w:lineRule="auto"/>
        <w:rPr>
          <w:lang w:val="en-US"/>
        </w:rPr>
      </w:pPr>
      <w:r>
        <w:rPr>
          <w:noProof/>
        </w:rPr>
        <mc:AlternateContent>
          <mc:Choice Requires="wps">
            <w:drawing>
              <wp:anchor distT="0" distB="0" distL="114300" distR="114300" simplePos="0" relativeHeight="251741184" behindDoc="1" locked="0" layoutInCell="1" allowOverlap="1" wp14:anchorId="3784A937" wp14:editId="4232363F">
                <wp:simplePos x="0" y="0"/>
                <wp:positionH relativeFrom="column">
                  <wp:posOffset>2562860</wp:posOffset>
                </wp:positionH>
                <wp:positionV relativeFrom="paragraph">
                  <wp:posOffset>1922145</wp:posOffset>
                </wp:positionV>
                <wp:extent cx="350710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14:paraId="3E33EB3D" w14:textId="6F8E5C81" w:rsidR="00946D47" w:rsidRPr="00946D47" w:rsidRDefault="00946D47" w:rsidP="00946D47">
                            <w:pPr>
                              <w:pStyle w:val="Caption"/>
                              <w:rPr>
                                <w:noProof/>
                                <w:sz w:val="24"/>
                                <w:lang w:val="en-US"/>
                              </w:rPr>
                            </w:pPr>
                            <w:bookmarkStart w:id="126" w:name="_Ref98932199"/>
                            <w:r w:rsidRPr="00946D4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3</w:t>
                            </w:r>
                            <w:r w:rsidR="00882ED2">
                              <w:rPr>
                                <w:lang w:val="en-US"/>
                              </w:rPr>
                              <w:fldChar w:fldCharType="end"/>
                            </w:r>
                            <w:bookmarkEnd w:id="126"/>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4A937" id="Text Box 48" o:spid="_x0000_s1042" type="#_x0000_t202" style="position:absolute;margin-left:201.8pt;margin-top:151.35pt;width:276.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GwIAAEAEAAAOAAAAZHJzL2Uyb0RvYy54bWysU8Fu2zAMvQ/YPwi6L3ZaJBu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O8o/TfMaZpNj8dh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" stroked="f">
                <v:textbox style="mso-fit-shape-to-text:t" inset="0,0,0,0">
                  <w:txbxContent>
                    <w:p w14:paraId="3E33EB3D" w14:textId="6F8E5C81" w:rsidR="00946D47" w:rsidRPr="00946D47" w:rsidRDefault="00946D47" w:rsidP="00946D47">
                      <w:pPr>
                        <w:pStyle w:val="Caption"/>
                        <w:rPr>
                          <w:noProof/>
                          <w:sz w:val="24"/>
                          <w:lang w:val="en-US"/>
                        </w:rPr>
                      </w:pPr>
                      <w:bookmarkStart w:id="127" w:name="_Ref98932199"/>
                      <w:r w:rsidRPr="00946D4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3</w:t>
                      </w:r>
                      <w:r w:rsidR="00882ED2">
                        <w:rPr>
                          <w:lang w:val="en-US"/>
                        </w:rPr>
                        <w:fldChar w:fldCharType="end"/>
                      </w:r>
                      <w:bookmarkEnd w:id="127"/>
                      <w:r w:rsidRPr="00946D47">
                        <w:rPr>
                          <w:lang w:val="en-US"/>
                        </w:rPr>
                        <w:t>. A closer look at t</w:t>
                      </w:r>
                      <w:r>
                        <w:rPr>
                          <w:lang w:val="en-US"/>
                        </w:rPr>
                        <w:t xml:space="preserve">he experimental setup of X-ray dosimetry. The ionization chamber </w:t>
                      </w:r>
                      <w:r w:rsidR="003754BC">
                        <w:rPr>
                          <w:lang w:val="en-US"/>
                        </w:rPr>
                        <w:t>is inserted into the cell flask</w:t>
                      </w:r>
                      <w:r w:rsidR="00127DB3">
                        <w:rPr>
                          <w:lang w:val="en-US"/>
                        </w:rPr>
                        <w:t>, which is placed into the cell flask holder</w:t>
                      </w:r>
                      <w:r w:rsidR="00B4685E">
                        <w:rPr>
                          <w:lang w:val="en-US"/>
                        </w:rPr>
                        <w:t>. Ionization</w:t>
                      </w:r>
                      <w:r w:rsidR="00127DB3">
                        <w:rPr>
                          <w:lang w:val="en-US"/>
                        </w:rPr>
                        <w:t>s</w:t>
                      </w:r>
                      <w:r w:rsidR="00B4685E">
                        <w:rPr>
                          <w:lang w:val="en-US"/>
                        </w:rPr>
                        <w:t xml:space="preserve"> is measured in all</w:t>
                      </w:r>
                      <w:r w:rsidR="00535155">
                        <w:rPr>
                          <w:lang w:val="en-US"/>
                        </w:rPr>
                        <w:t xml:space="preserve"> four</w:t>
                      </w:r>
                      <w:r w:rsidR="00B4685E">
                        <w:rPr>
                          <w:lang w:val="en-US"/>
                        </w:rPr>
                        <w:t xml:space="preserve"> positions.</w:t>
                      </w:r>
                    </w:p>
                  </w:txbxContent>
                </v:textbox>
                <w10:wrap type="tight"/>
              </v:shape>
            </w:pict>
          </mc:Fallback>
        </mc:AlternateContent>
      </w:r>
      <w:r w:rsidR="00422D4A">
        <w:rPr>
          <w:noProof/>
          <w:lang w:val="en-US"/>
        </w:rPr>
        <w:drawing>
          <wp:anchor distT="0" distB="0" distL="114300" distR="114300" simplePos="0" relativeHeight="251737088" behindDoc="1" locked="0" layoutInCell="1" allowOverlap="1" wp14:anchorId="6D370F90" wp14:editId="049A0C74">
            <wp:simplePos x="0" y="0"/>
            <wp:positionH relativeFrom="column">
              <wp:posOffset>2562860</wp:posOffset>
            </wp:positionH>
            <wp:positionV relativeFrom="paragraph">
              <wp:posOffset>27305</wp:posOffset>
            </wp:positionV>
            <wp:extent cx="3507105" cy="1837690"/>
            <wp:effectExtent l="0" t="0" r="0" b="0"/>
            <wp:wrapTight wrapText="bothSides">
              <wp:wrapPolygon edited="0">
                <wp:start x="0" y="0"/>
                <wp:lineTo x="0" y="21272"/>
                <wp:lineTo x="21471" y="21272"/>
                <wp:lineTo x="21471" y="0"/>
                <wp:lineTo x="0" y="0"/>
              </wp:wrapPolygon>
            </wp:wrapTight>
            <wp:docPr id="31" name="Picture 31"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machine on the counter&#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l="26257" t="31893" r="14715" b="26860"/>
                    <a:stretch/>
                  </pic:blipFill>
                  <pic:spPr bwMode="auto">
                    <a:xfrm>
                      <a:off x="0" y="0"/>
                      <a:ext cx="3507105" cy="1837690"/>
                    </a:xfrm>
                    <a:prstGeom prst="rect">
                      <a:avLst/>
                    </a:prstGeom>
                    <a:ln>
                      <a:noFill/>
                    </a:ln>
                    <a:extLst>
                      <a:ext uri="{53640926-AAD7-44D8-BBD7-CCE9431645EC}">
                        <a14:shadowObscured xmlns:a14="http://schemas.microsoft.com/office/drawing/2010/main"/>
                      </a:ext>
                    </a:extLst>
                  </pic:spPr>
                </pic:pic>
              </a:graphicData>
            </a:graphic>
          </wp:anchor>
        </w:drawing>
      </w:r>
    </w:p>
    <w:p w14:paraId="0666F031" w14:textId="27E81BB2" w:rsidR="00F70C9F" w:rsidRPr="003E625C" w:rsidRDefault="00F70C9F" w:rsidP="00CB30D7">
      <w:pPr>
        <w:keepNext/>
        <w:spacing w:line="360" w:lineRule="auto"/>
        <w:rPr>
          <w:lang w:val="en-US"/>
        </w:rPr>
      </w:pPr>
    </w:p>
    <w:p w14:paraId="4F68280D" w14:textId="2CA63872" w:rsidR="00422D4A" w:rsidRDefault="00422D4A" w:rsidP="00CB30D7">
      <w:pPr>
        <w:pStyle w:val="Caption"/>
        <w:spacing w:line="360" w:lineRule="auto"/>
        <w:rPr>
          <w:lang w:val="en-US"/>
        </w:rPr>
      </w:pPr>
    </w:p>
    <w:p w14:paraId="371FD53D" w14:textId="77777777" w:rsidR="00422D4A" w:rsidRDefault="00422D4A" w:rsidP="00CB30D7">
      <w:pPr>
        <w:pStyle w:val="Caption"/>
        <w:spacing w:line="360" w:lineRule="auto"/>
        <w:rPr>
          <w:lang w:val="en-US"/>
        </w:rPr>
      </w:pPr>
    </w:p>
    <w:p w14:paraId="652920C5" w14:textId="7E6F2643" w:rsidR="00422D4A" w:rsidRDefault="00422D4A" w:rsidP="00CB30D7">
      <w:pPr>
        <w:pStyle w:val="Caption"/>
        <w:spacing w:line="360" w:lineRule="auto"/>
        <w:rPr>
          <w:lang w:val="en-US"/>
        </w:rPr>
      </w:pPr>
    </w:p>
    <w:p w14:paraId="71144174" w14:textId="66316107" w:rsidR="00422D4A" w:rsidRDefault="00422D4A" w:rsidP="00CB30D7">
      <w:pPr>
        <w:pStyle w:val="Caption"/>
        <w:spacing w:line="360" w:lineRule="auto"/>
        <w:rPr>
          <w:lang w:val="en-US"/>
        </w:rPr>
      </w:pPr>
    </w:p>
    <w:p w14:paraId="211FE58D" w14:textId="3285514C" w:rsidR="008132C7" w:rsidRPr="00135BD7" w:rsidRDefault="008132C7" w:rsidP="00CB30D7">
      <w:pPr>
        <w:keepNext/>
        <w:spacing w:line="360" w:lineRule="auto"/>
        <w:rPr>
          <w:lang w:val="en-US"/>
        </w:rPr>
      </w:pPr>
    </w:p>
    <w:p w14:paraId="1DF82D3D" w14:textId="70AF392D" w:rsidR="002F3ADD" w:rsidRPr="00F70C9F" w:rsidRDefault="002F3ADD" w:rsidP="00CB30D7">
      <w:pPr>
        <w:keepNext/>
        <w:spacing w:line="360" w:lineRule="auto"/>
        <w:rPr>
          <w:lang w:val="en-US"/>
        </w:rPr>
      </w:pPr>
    </w:p>
    <w:p w14:paraId="357A491E" w14:textId="69BBC881" w:rsidR="00D04CE7" w:rsidRDefault="00D04CE7" w:rsidP="00CB30D7">
      <w:pPr>
        <w:spacing w:line="360" w:lineRule="auto"/>
        <w:rPr>
          <w:rFonts w:eastAsiaTheme="minorEastAsia"/>
          <w:lang w:val="en-US"/>
        </w:rPr>
      </w:pPr>
      <w:r>
        <w:rPr>
          <w:lang w:val="en-US"/>
        </w:rPr>
        <w:t xml:space="preserve">A max 4000 electrometer (Standard Imaging, USA) was used to measure the ionization current from the ion chamber. Converting the output of the electrometer, from nC in air to </w:t>
      </w:r>
      <m:oMath>
        <m:r>
          <w:rPr>
            <w:rFonts w:ascii="Cambria Math" w:hAnsi="Cambria Math"/>
            <w:lang w:val="en-US"/>
          </w:rPr>
          <m:t>Gy</m:t>
        </m:r>
      </m:oMath>
      <w:r>
        <w:rPr>
          <w:lang w:val="en-US"/>
        </w:rPr>
        <w:t xml:space="preserve"> [</w:t>
      </w:r>
      <m:oMath>
        <m:r>
          <w:rPr>
            <w:rFonts w:ascii="Cambria Math" w:hAnsi="Cambria Math"/>
            <w:lang w:val="en-US"/>
          </w:rPr>
          <m:t>J/kg</m:t>
        </m:r>
      </m:oMath>
      <w:r>
        <w:rPr>
          <w:rFonts w:eastAsiaTheme="minorEastAsia"/>
          <w:lang w:val="en-US"/>
        </w:rPr>
        <w:t xml:space="preserve">] in water, was done using the formalism established by the International </w:t>
      </w:r>
      <w:r w:rsidR="00A22FFD">
        <w:rPr>
          <w:rFonts w:eastAsiaTheme="minorEastAsia"/>
          <w:lang w:val="en-US"/>
        </w:rPr>
        <w:t>IAEA</w:t>
      </w:r>
      <w:r w:rsidR="008D1D31">
        <w:rPr>
          <w:rFonts w:eastAsiaTheme="minorEastAsia"/>
          <w:lang w:val="en-US"/>
        </w:rPr>
        <w:t xml:space="preserve"> explained in </w:t>
      </w:r>
      <w:r w:rsidR="008D1D31">
        <w:rPr>
          <w:rFonts w:eastAsiaTheme="minorEastAsia"/>
          <w:lang w:val="en-US"/>
        </w:rPr>
        <w:fldChar w:fldCharType="begin"/>
      </w:r>
      <w:r w:rsidR="008D1D31">
        <w:rPr>
          <w:rFonts w:eastAsiaTheme="minorEastAsia"/>
          <w:lang w:val="en-US"/>
        </w:rPr>
        <w:instrText xml:space="preserve"> REF _Ref99012278 \r \h </w:instrText>
      </w:r>
      <w:r w:rsidR="00CB30D7">
        <w:rPr>
          <w:rFonts w:eastAsiaTheme="minorEastAsia"/>
          <w:lang w:val="en-US"/>
        </w:rPr>
        <w:instrText xml:space="preserve"> \* MERGEFORMAT </w:instrText>
      </w:r>
      <w:r w:rsidR="008D1D31">
        <w:rPr>
          <w:rFonts w:eastAsiaTheme="minorEastAsia"/>
          <w:lang w:val="en-US"/>
        </w:rPr>
      </w:r>
      <w:r w:rsidR="008D1D31">
        <w:rPr>
          <w:rFonts w:eastAsiaTheme="minorEastAsia"/>
          <w:lang w:val="en-US"/>
        </w:rPr>
        <w:fldChar w:fldCharType="separate"/>
      </w:r>
      <w:r w:rsidR="000E19EF">
        <w:rPr>
          <w:rFonts w:eastAsiaTheme="minorEastAsia"/>
          <w:lang w:val="en-US"/>
        </w:rPr>
        <w:t>1.5.2</w:t>
      </w:r>
      <w:r w:rsidR="008D1D31">
        <w:rPr>
          <w:rFonts w:eastAsiaTheme="minorEastAsia"/>
          <w:lang w:val="en-U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E3C34" w14:paraId="15EFCBA4" w14:textId="77777777" w:rsidTr="003E3C34">
        <w:tc>
          <w:tcPr>
            <w:tcW w:w="8815" w:type="dxa"/>
          </w:tcPr>
          <w:p w14:paraId="3B350206" w14:textId="30459053" w:rsidR="003E3C34" w:rsidRDefault="008C477A" w:rsidP="00CB30D7">
            <w:pPr>
              <w:spacing w:line="360" w:lineRule="auto"/>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μ</m:t>
                                </m:r>
                              </m:e>
                            </m:acc>
                          </m:num>
                          <m:den>
                            <m:r>
                              <w:rPr>
                                <w:rFonts w:ascii="Cambria Math" w:hAnsi="Cambria Math"/>
                                <w:lang w:val="en-US"/>
                              </w:rPr>
                              <m:t>ρ</m:t>
                            </m:r>
                          </m:den>
                        </m:f>
                      </m:e>
                    </m:d>
                  </m:e>
                  <m:sub>
                    <m:r>
                      <w:rPr>
                        <w:rFonts w:ascii="Cambria Math" w:hAnsi="Cambria Math"/>
                        <w:lang w:val="en-US"/>
                      </w:rPr>
                      <m:t>w,air</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u</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 xml:space="preserve"> .</m:t>
                </m:r>
              </m:oMath>
            </m:oMathPara>
          </w:p>
        </w:tc>
        <w:bookmarkStart w:id="128" w:name="_Ref99029824"/>
        <w:tc>
          <w:tcPr>
            <w:tcW w:w="535" w:type="dxa"/>
          </w:tcPr>
          <w:p w14:paraId="7B9B754B" w14:textId="71463A53" w:rsidR="003E3C34" w:rsidRDefault="003E3C34" w:rsidP="00CB30D7">
            <w:pPr>
              <w:spacing w:line="360" w:lineRule="auto"/>
            </w:pPr>
            <w:r>
              <w:fldChar w:fldCharType="begin"/>
            </w:r>
            <w:r>
              <w:instrText xml:space="preserve"> STYLEREF 1 \s </w:instrText>
            </w:r>
            <w:r>
              <w:fldChar w:fldCharType="separate"/>
            </w:r>
            <w:r w:rsidR="000E19EF">
              <w:rPr>
                <w:noProof/>
              </w:rPr>
              <w:t>2</w:t>
            </w:r>
            <w:r>
              <w:fldChar w:fldCharType="end"/>
            </w:r>
            <w:r>
              <w:noBreakHyphen/>
            </w:r>
            <w:r>
              <w:fldChar w:fldCharType="begin"/>
            </w:r>
            <w:r>
              <w:instrText xml:space="preserve"> SEQ Equation \* ARABIC \s 1 </w:instrText>
            </w:r>
            <w:r>
              <w:fldChar w:fldCharType="separate"/>
            </w:r>
            <w:r w:rsidR="000E19EF">
              <w:rPr>
                <w:noProof/>
              </w:rPr>
              <w:t>1</w:t>
            </w:r>
            <w:r>
              <w:fldChar w:fldCharType="end"/>
            </w:r>
            <w:bookmarkEnd w:id="128"/>
          </w:p>
        </w:tc>
      </w:tr>
    </w:tbl>
    <w:p w14:paraId="3B9CDE33" w14:textId="74DE8404" w:rsidR="00D87BBE" w:rsidRDefault="008C477A" w:rsidP="00CB30D7">
      <w:pPr>
        <w:spacing w:line="360" w:lineRule="auto"/>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w</m:t>
            </m:r>
          </m:sub>
        </m:sSub>
      </m:oMath>
      <w:r w:rsidR="00D04CE7">
        <w:rPr>
          <w:rFonts w:eastAsiaTheme="minorEastAsia"/>
          <w:lang w:val="en-US"/>
        </w:rPr>
        <w:t xml:space="preserve"> is dose to water,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 xml:space="preserve"> [mGy/nC]</m:t>
        </m:r>
      </m:oMath>
      <w:r w:rsidR="00E40BBE">
        <w:rPr>
          <w:rFonts w:eastAsiaTheme="minorEastAsia"/>
          <w:lang w:val="en-US"/>
        </w:rPr>
        <w:t xml:space="preserve"> is the </w:t>
      </w:r>
      <w:r w:rsidR="00E40BBE">
        <w:rPr>
          <w:lang w:val="en-US"/>
        </w:rPr>
        <w:t xml:space="preserve">calibration factor relating ion chamber output to </w:t>
      </w:r>
      <w:r w:rsidR="003C1123">
        <w:rPr>
          <w:lang w:val="en-US"/>
        </w:rPr>
        <w:t>dose</w:t>
      </w:r>
      <w:r w:rsidR="0092383E">
        <w:rPr>
          <w:lang w:val="en-US"/>
        </w:rPr>
        <w:t xml:space="preserve"> in water</w:t>
      </w:r>
      <w:r w:rsidR="003C1123">
        <w:rPr>
          <w:lang w:val="en-US"/>
        </w:rPr>
        <w:t xml:space="preserve"> and</w:t>
      </w:r>
      <w:r w:rsidR="00E40BBE">
        <w:rPr>
          <w:lang w:val="en-US"/>
        </w:rPr>
        <w:t xml:space="preserve"> is given by the calibration lab</w:t>
      </w:r>
      <w:r w:rsidR="00CD310A">
        <w:rPr>
          <w:lang w:val="en-US"/>
        </w:rPr>
        <w:t xml:space="preserve"> (Statens strålevern, Norway)</w:t>
      </w:r>
      <w:r w:rsidR="00E40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D04CE7">
        <w:rPr>
          <w:rFonts w:eastAsiaTheme="minorEastAsia"/>
          <w:lang w:val="en-US"/>
        </w:rPr>
        <w:t xml:space="preserve"> is the output from the electrometer in nC,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u</m:t>
            </m:r>
          </m:sub>
        </m:sSub>
      </m:oMath>
      <w:r w:rsidR="00D04CE7">
        <w:rPr>
          <w:rFonts w:eastAsiaTheme="minorEastAsia"/>
          <w:lang w:val="en-US"/>
        </w:rPr>
        <w:t xml:space="preserve"> is correction factor accounting for change in ion chamber resulting in a shift in spectral distribution when moving from air to water.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u</m:t>
            </m:r>
          </m:sub>
        </m:sSub>
      </m:oMath>
      <w:r w:rsidR="00D04CE7">
        <w:rPr>
          <w:rFonts w:eastAsiaTheme="minorEastAsia"/>
          <w:lang w:val="en-US"/>
        </w:rPr>
        <w:t xml:space="preserve"> corrects for effects caused by the ion </w:t>
      </w:r>
      <w:r w:rsidR="00854393">
        <w:rPr>
          <w:rFonts w:eastAsiaTheme="minorEastAsia"/>
          <w:lang w:val="en-US"/>
        </w:rPr>
        <w:t>chamber displacing the water</w:t>
      </w:r>
      <w:r w:rsidR="00D04CE7">
        <w:rPr>
          <w:rFonts w:eastAsiaTheme="minorEastAsia"/>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μ/ρ</m:t>
                </m:r>
              </m:e>
            </m:d>
          </m:e>
          <m:sub>
            <m:r>
              <w:rPr>
                <w:rFonts w:ascii="Cambria Math" w:eastAsiaTheme="minorEastAsia" w:hAnsi="Cambria Math"/>
                <w:lang w:val="en-US"/>
              </w:rPr>
              <m:t>w,air</m:t>
            </m:r>
          </m:sub>
        </m:sSub>
      </m:oMath>
      <w:r w:rsidR="00D04CE7">
        <w:rPr>
          <w:rFonts w:eastAsiaTheme="minorEastAsia"/>
          <w:lang w:val="en-US"/>
        </w:rPr>
        <w:t xml:space="preserve"> is mass energy absorption coefficient (see </w:t>
      </w:r>
      <w:r w:rsidR="00D04CE7">
        <w:rPr>
          <w:rFonts w:eastAsiaTheme="minorEastAsia"/>
          <w:lang w:val="en-US"/>
        </w:rPr>
        <w:fldChar w:fldCharType="begin"/>
      </w:r>
      <w:r w:rsidR="00D04CE7">
        <w:rPr>
          <w:rFonts w:eastAsiaTheme="minorEastAsia"/>
          <w:lang w:val="en-US"/>
        </w:rPr>
        <w:instrText xml:space="preserve"> REF _Ref94700940 \r \h </w:instrText>
      </w:r>
      <w:r w:rsidR="00CB30D7">
        <w:rPr>
          <w:rFonts w:eastAsiaTheme="minorEastAsia"/>
          <w:lang w:val="en-US"/>
        </w:rPr>
        <w:instrText xml:space="preserve"> \* MERGEFORMAT </w:instrText>
      </w:r>
      <w:r w:rsidR="00D04CE7">
        <w:rPr>
          <w:rFonts w:eastAsiaTheme="minorEastAsia"/>
          <w:lang w:val="en-US"/>
        </w:rPr>
      </w:r>
      <w:r w:rsidR="00D04CE7">
        <w:rPr>
          <w:rFonts w:eastAsiaTheme="minorEastAsia"/>
          <w:lang w:val="en-US"/>
        </w:rPr>
        <w:fldChar w:fldCharType="separate"/>
      </w:r>
      <w:r w:rsidR="000E19EF">
        <w:rPr>
          <w:rFonts w:eastAsiaTheme="minorEastAsia"/>
          <w:lang w:val="en-US"/>
        </w:rPr>
        <w:t>1.3.1</w:t>
      </w:r>
      <w:r w:rsidR="00D04CE7">
        <w:rPr>
          <w:rFonts w:eastAsiaTheme="minorEastAsia"/>
          <w:lang w:val="en-US"/>
        </w:rPr>
        <w:fldChar w:fldCharType="end"/>
      </w:r>
      <w:r w:rsidR="00D04CE7">
        <w:rPr>
          <w:rFonts w:eastAsiaTheme="minorEastAsia"/>
          <w:lang w:val="en-US"/>
        </w:rPr>
        <w:t xml:space="preserve">) ratio between water and air averaged over the photon energy spectrum.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04CE7">
        <w:rPr>
          <w:rFonts w:eastAsiaTheme="minorEastAsia"/>
          <w:lang w:val="en-US"/>
        </w:rPr>
        <w:t xml:space="preserve"> </w:t>
      </w:r>
      <w:r w:rsidR="00D2406B">
        <w:rPr>
          <w:rFonts w:eastAsiaTheme="minorEastAsia"/>
          <w:lang w:val="en-US"/>
        </w:rPr>
        <w:t xml:space="preserve">is </w:t>
      </w:r>
      <w:r w:rsidR="000C68C0">
        <w:rPr>
          <w:rFonts w:eastAsiaTheme="minorEastAsia"/>
          <w:lang w:val="en-US"/>
        </w:rPr>
        <w:t xml:space="preserve">when air pressure and temperature conditions are different, than that of the </w:t>
      </w:r>
      <w:r w:rsidR="001242DC">
        <w:rPr>
          <w:rFonts w:eastAsiaTheme="minorEastAsia"/>
          <w:lang w:val="en-US"/>
        </w:rPr>
        <w:t>calibration lab</w:t>
      </w:r>
      <w:r w:rsidR="00D87BB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TP</m:t>
            </m:r>
          </m:sub>
        </m:sSub>
      </m:oMath>
      <w:r w:rsidR="00D87BBE">
        <w:rPr>
          <w:rFonts w:eastAsiaTheme="minorEastAsia"/>
          <w:lang w:val="en-US"/>
        </w:rPr>
        <w:t xml:space="preserve"> is found using </w:t>
      </w:r>
      <w:r w:rsidR="0013703D">
        <w:rPr>
          <w:rFonts w:eastAsiaTheme="minorEastAsia"/>
          <w:lang w:val="en-US"/>
        </w:rPr>
        <w:t>the formula</w:t>
      </w:r>
    </w:p>
    <w:p w14:paraId="7EDDB347" w14:textId="0349D27E" w:rsidR="0013703D" w:rsidRPr="001549B7" w:rsidRDefault="008C477A"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273.15-T</m:t>
              </m:r>
            </m:num>
            <m:den>
              <m:r>
                <w:rPr>
                  <w:rFonts w:ascii="Cambria Math" w:hAnsi="Cambria Math"/>
                  <w:lang w:val="en-US"/>
                </w:rPr>
                <m:t>273.15+</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num>
            <m:den>
              <m:r>
                <w:rPr>
                  <w:rFonts w:ascii="Cambria Math" w:hAnsi="Cambria Math"/>
                  <w:lang w:val="en-US"/>
                </w:rPr>
                <m:t>P</m:t>
              </m:r>
            </m:den>
          </m:f>
          <m:r>
            <w:rPr>
              <w:rFonts w:ascii="Cambria Math" w:hAnsi="Cambria Math"/>
              <w:lang w:val="en-US"/>
            </w:rPr>
            <m:t xml:space="preserve">  </m:t>
          </m:r>
          <m:r>
            <w:rPr>
              <w:rFonts w:ascii="Cambria Math" w:eastAsiaTheme="minorEastAsia" w:hAnsi="Cambria Math"/>
              <w:lang w:val="en-US"/>
            </w:rPr>
            <m:t xml:space="preserve">, </m:t>
          </m:r>
        </m:oMath>
      </m:oMathPara>
    </w:p>
    <w:p w14:paraId="6782795F" w14:textId="15A58978" w:rsidR="001549B7" w:rsidRDefault="001549B7" w:rsidP="00CB30D7">
      <w:pPr>
        <w:spacing w:line="360" w:lineRule="auto"/>
        <w:rPr>
          <w:rFonts w:eastAsiaTheme="minorEastAsia"/>
          <w:lang w:val="en-US"/>
        </w:rPr>
      </w:pPr>
      <w:r>
        <w:rPr>
          <w:rFonts w:eastAsiaTheme="minorEastAsia"/>
          <w:lang w:val="en-US"/>
        </w:rPr>
        <w:lastRenderedPageBreak/>
        <w:t xml:space="preserve">where </w:t>
      </w:r>
      <m:oMath>
        <m:r>
          <w:rPr>
            <w:rFonts w:ascii="Cambria Math" w:eastAsiaTheme="minorEastAsia" w:hAnsi="Cambria Math"/>
            <w:lang w:val="en-US"/>
          </w:rPr>
          <m:t>T</m:t>
        </m:r>
      </m:oMath>
      <w:r w:rsidR="00C87FC0">
        <w:rPr>
          <w:rFonts w:eastAsiaTheme="minorEastAsia"/>
          <w:lang w:val="en-US"/>
        </w:rPr>
        <w:t xml:space="preserve"> and </w:t>
      </w:r>
      <m:oMath>
        <m:r>
          <w:rPr>
            <w:rFonts w:ascii="Cambria Math" w:eastAsiaTheme="minorEastAsia" w:hAnsi="Cambria Math"/>
            <w:lang w:val="en-US"/>
          </w:rPr>
          <m:t>P</m:t>
        </m:r>
      </m:oMath>
      <w:r w:rsidR="00C87FC0">
        <w:rPr>
          <w:rFonts w:eastAsiaTheme="minorEastAsia"/>
          <w:lang w:val="en-US"/>
        </w:rPr>
        <w:t xml:space="preserve"> is temperature and air pressure during </w:t>
      </w:r>
      <w:r w:rsidR="00430C6F">
        <w:rPr>
          <w:rFonts w:eastAsiaTheme="minorEastAsia"/>
          <w:lang w:val="en-US"/>
        </w:rPr>
        <w:t>measurements</w:t>
      </w:r>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oMath>
      <w:r w:rsidR="007E2915">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oMath>
      <w:r w:rsidR="007E2915">
        <w:rPr>
          <w:rFonts w:eastAsiaTheme="minorEastAsia"/>
          <w:lang w:val="en-US"/>
        </w:rPr>
        <w:t xml:space="preserve"> is temperature and air pressure during </w:t>
      </w:r>
      <w:r w:rsidR="005A4BC4">
        <w:rPr>
          <w:rFonts w:eastAsiaTheme="minorEastAsia"/>
          <w:lang w:val="en-US"/>
        </w:rPr>
        <w:t>calibration using reference conditions</w:t>
      </w:r>
      <w:r w:rsidR="001B1AE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r>
          <w:rPr>
            <w:rFonts w:ascii="Cambria Math" w:eastAsiaTheme="minorEastAsia" w:hAnsi="Cambria Math"/>
            <w:lang w:val="en-US"/>
          </w:rPr>
          <m:t>C</m:t>
        </m:r>
      </m:oMath>
      <w:r w:rsidR="00A55DDE">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r>
          <w:rPr>
            <w:rFonts w:ascii="Cambria Math" w:eastAsiaTheme="minorEastAsia" w:hAnsi="Cambria Math"/>
            <w:lang w:val="en-US"/>
          </w:rPr>
          <m:t>=1013 Pa</m:t>
        </m:r>
      </m:oMath>
      <w:r w:rsidR="00A55DDE">
        <w:rPr>
          <w:rFonts w:eastAsiaTheme="minorEastAsia"/>
          <w:lang w:val="en-US"/>
        </w:rPr>
        <w:t>.</w:t>
      </w:r>
      <w:r w:rsidR="00CA5F35">
        <w:rPr>
          <w:rFonts w:eastAsiaTheme="minorEastAsia"/>
          <w:lang w:val="en-US"/>
        </w:rPr>
        <w:t xml:space="preserve"> Updated</w:t>
      </w:r>
      <w:r w:rsidR="00A55DDE">
        <w:rPr>
          <w:rFonts w:eastAsiaTheme="minorEastAsia"/>
          <w:lang w:val="en-US"/>
        </w:rPr>
        <w:t xml:space="preserve"> </w:t>
      </w:r>
      <w:r w:rsidR="007228D4">
        <w:rPr>
          <w:rFonts w:eastAsiaTheme="minorEastAsia"/>
          <w:lang w:val="en-US"/>
        </w:rPr>
        <w:t>Correction factors and mass energy absorption coefficient rates were found in</w:t>
      </w:r>
      <w:r w:rsidR="00992616">
        <w:rPr>
          <w:rFonts w:eastAsiaTheme="minorEastAsia"/>
          <w:lang w:val="en-US"/>
        </w:rPr>
        <w:t xml:space="preserve"> </w:t>
      </w:r>
      <w:r w:rsidR="00387309">
        <w:rPr>
          <w:rFonts w:eastAsiaTheme="minorEastAsia"/>
          <w:lang w:val="en-US"/>
        </w:rPr>
        <w:t xml:space="preserve"> </w:t>
      </w:r>
      <w:r w:rsidR="00824078">
        <w:rPr>
          <w:rFonts w:eastAsiaTheme="minorEastAsia"/>
          <w:lang w:val="en-US"/>
        </w:rPr>
        <w:fldChar w:fldCharType="begin"/>
      </w:r>
      <w:r w:rsidR="00824078">
        <w:rPr>
          <w:rFonts w:eastAsiaTheme="minorEastAsia"/>
          <w:lang w:val="en-US"/>
        </w:rPr>
        <w:instrText xml:space="preserve"> ADDIN ZOTERO_ITEM CSL_CITATION {"citationID":"dzFvzeTq","properties":{"formattedCitation":"(Waldeland et al., 2010)","plainCitation":"(Waldeland et al., 2010)","noteIndex":0},"citationItems":[{"id":274,"uris":["http://zotero.org/users/9228513/items/NKDD2Z87"],"itemData":{"id":274,"type":"article-journal","abstract":"Purpose To perform a systematic investigation of the energy dependence of alanine and lilthium formate EPR dosimeters for medium energy x rays. Methods Lithium formate and alanine EPR dosimeters were exposed to eight different x-ray beam qualities, with nominal potentials ranging from 50 to 200 kV. Following ionometry based on standards of absorbed dose to water, the dosimeters were given two different doses of approximately 3 and 6 Gy for each radiation quality, with three dosimeters for each dose. A reference series was also irradiated to three different dose levels at a unit. The dose to water energy response, that is, the dosimeter reading per absorbed dose to water relative to that for -rays, was estimated for each beam quality. In addition, the energy response was calculated by Monte Carlo simulations and compared to the experimental energy response. Results The experimental energy response estimates ranged from 0.89 to 0.94 and from 0.68 to 0.90 for lithium formate and alanine, respectively. The uncertainties in the experimental energy response estimates were typically 3%. The relative effectiveness, that is, the ratio of the experimental energy response to that following Monte Carlo simulations was, on average, 0.96 and 0.94 for lithium formate and alanine, respectively. Conclusions This work shows that lithium formate dosimeters are less dependent on x-ray energy than alanine. Furthermore, as the relative effectiveness for both lithium formate and alanine were systematically less than unity, the yield of radiation-induced radicals is decreased following x-irradiation compared to irradiation with -rays.","container-title":"Medical Physics","DOI":"10.1118/1.3432567","ISSN":"2473-4209","issue":"7Part1","language":"en","note":"_eprint: https://onlinelibrary.wiley.com/doi/pdf/10.1118/1.3432567","page":"3569-3575","source":"Wiley Online Library","title":"The energy dependence of lithium formate and alanine EPR dosimeters for medium energy x rays","volume":"37","author":[{"family":"Waldeland","given":"Einar"},{"family":"Hole","given":"Eli Olaug"},{"family":"Sagstuen","given":"Einar"},{"family":"Malinen","given":"Eirik"}],"issued":{"date-parts":[["2010"]]}}}],"schema":"https://github.com/citation-style-language/schema/raw/master/csl-citation.json"} </w:instrText>
      </w:r>
      <w:r w:rsidR="00824078">
        <w:rPr>
          <w:rFonts w:eastAsiaTheme="minorEastAsia"/>
          <w:lang w:val="en-US"/>
        </w:rPr>
        <w:fldChar w:fldCharType="separate"/>
      </w:r>
      <w:r w:rsidR="00824078" w:rsidRPr="008B53C2">
        <w:rPr>
          <w:rFonts w:cs="Times New Roman"/>
          <w:lang w:val="en-US"/>
        </w:rPr>
        <w:t>(Waldeland et al., 2010)</w:t>
      </w:r>
      <w:r w:rsidR="00824078">
        <w:rPr>
          <w:rFonts w:eastAsiaTheme="minorEastAsia"/>
          <w:lang w:val="en-US"/>
        </w:rPr>
        <w:fldChar w:fldCharType="end"/>
      </w:r>
      <w:r w:rsidR="00C26790">
        <w:rPr>
          <w:rFonts w:eastAsiaTheme="minorEastAsia"/>
          <w:lang w:val="en-US"/>
        </w:rPr>
        <w:t xml:space="preserve"> </w:t>
      </w:r>
      <w:r w:rsidR="00F71EF5">
        <w:rPr>
          <w:rFonts w:eastAsiaTheme="minorEastAsia"/>
          <w:lang w:val="en-US"/>
        </w:rPr>
        <w:t xml:space="preserve">(see </w:t>
      </w:r>
      <w:r w:rsidR="00F50E28">
        <w:rPr>
          <w:rFonts w:eastAsiaTheme="minorEastAsia"/>
          <w:lang w:val="en-US"/>
        </w:rPr>
        <w:fldChar w:fldCharType="begin"/>
      </w:r>
      <w:r w:rsidR="00F50E28">
        <w:rPr>
          <w:rFonts w:eastAsiaTheme="minorEastAsia"/>
          <w:lang w:val="en-US"/>
        </w:rPr>
        <w:instrText xml:space="preserve"> REF _Ref99015052 \h </w:instrText>
      </w:r>
      <w:r w:rsidR="00CB30D7">
        <w:rPr>
          <w:rFonts w:eastAsiaTheme="minorEastAsia"/>
          <w:lang w:val="en-US"/>
        </w:rPr>
        <w:instrText xml:space="preserve"> \* MERGEFORMAT </w:instrText>
      </w:r>
      <w:r w:rsidR="00F50E28">
        <w:rPr>
          <w:rFonts w:eastAsiaTheme="minorEastAsia"/>
          <w:lang w:val="en-US"/>
        </w:rPr>
      </w:r>
      <w:r w:rsidR="00F50E28">
        <w:rPr>
          <w:rFonts w:eastAsiaTheme="minorEastAsia"/>
          <w:lang w:val="en-US"/>
        </w:rPr>
        <w:fldChar w:fldCharType="separate"/>
      </w:r>
      <w:r w:rsidR="000E19EF" w:rsidRPr="00A96DF1">
        <w:rPr>
          <w:lang w:val="en-US"/>
        </w:rPr>
        <w:t xml:space="preserve">Table </w:t>
      </w:r>
      <w:r w:rsidR="000E19EF">
        <w:rPr>
          <w:noProof/>
          <w:lang w:val="en-US"/>
        </w:rPr>
        <w:t>1</w:t>
      </w:r>
      <w:r w:rsidR="00F50E28">
        <w:rPr>
          <w:rFonts w:eastAsiaTheme="minorEastAsia"/>
          <w:lang w:val="en-US"/>
        </w:rPr>
        <w:fldChar w:fldCharType="end"/>
      </w:r>
      <w:r w:rsidR="00F71EF5">
        <w:rPr>
          <w:rFonts w:eastAsiaTheme="minorEastAsia"/>
          <w:lang w:val="en-US"/>
        </w:rPr>
        <w:t>)</w:t>
      </w:r>
      <w:r w:rsidR="00F50E28">
        <w:rPr>
          <w:rFonts w:eastAsiaTheme="minorEastAsia"/>
          <w:lang w:val="en-US"/>
        </w:rPr>
        <w:t>.</w:t>
      </w:r>
    </w:p>
    <w:p w14:paraId="45DECCD4" w14:textId="3758EE00" w:rsidR="00421E6F" w:rsidRPr="00A96DF1" w:rsidRDefault="00421E6F" w:rsidP="00CB30D7">
      <w:pPr>
        <w:pStyle w:val="Caption"/>
        <w:keepNext/>
        <w:spacing w:line="360" w:lineRule="auto"/>
        <w:rPr>
          <w:lang w:val="en-US"/>
        </w:rPr>
      </w:pPr>
      <w:bookmarkStart w:id="129" w:name="_Ref99015052"/>
      <w:r w:rsidRPr="00A96DF1">
        <w:rPr>
          <w:lang w:val="en-US"/>
        </w:rPr>
        <w:t xml:space="preserve">Table </w:t>
      </w:r>
      <w:r>
        <w:fldChar w:fldCharType="begin"/>
      </w:r>
      <w:r w:rsidRPr="00A96DF1">
        <w:rPr>
          <w:lang w:val="en-US"/>
        </w:rPr>
        <w:instrText xml:space="preserve"> SEQ Table \* ARABIC </w:instrText>
      </w:r>
      <w:r>
        <w:fldChar w:fldCharType="separate"/>
      </w:r>
      <w:r w:rsidR="00990DB4">
        <w:rPr>
          <w:noProof/>
          <w:lang w:val="en-US"/>
        </w:rPr>
        <w:t>1</w:t>
      </w:r>
      <w:r>
        <w:fldChar w:fldCharType="end"/>
      </w:r>
      <w:bookmarkEnd w:id="129"/>
      <w:r w:rsidRPr="00A96DF1">
        <w:rPr>
          <w:lang w:val="en-US"/>
        </w:rPr>
        <w:t xml:space="preserve">. </w:t>
      </w:r>
      <w:r w:rsidR="00A96DF1" w:rsidRPr="00A96DF1">
        <w:rPr>
          <w:lang w:val="en-US"/>
        </w:rPr>
        <w:t xml:space="preserve">Calibration factor </w:t>
      </w:r>
      <m:oMath>
        <m:sSub>
          <m:sSubPr>
            <m:ctrlPr>
              <w:rPr>
                <w:rFonts w:ascii="Cambria Math" w:hAnsi="Cambria Math"/>
                <w:lang w:val="en-US"/>
              </w:rPr>
            </m:ctrlPr>
          </m:sSubPr>
          <m:e>
            <m:r>
              <w:rPr>
                <w:rFonts w:ascii="Cambria Math" w:hAnsi="Cambria Math"/>
              </w:rPr>
              <m:t>N</m:t>
            </m:r>
            <m:ctrlPr>
              <w:rPr>
                <w:rFonts w:ascii="Cambria Math" w:hAnsi="Cambria Math"/>
              </w:rPr>
            </m:ctrlPr>
          </m:e>
          <m:sub>
            <m:r>
              <w:rPr>
                <w:rFonts w:ascii="Cambria Math" w:hAnsi="Cambria Math"/>
              </w:rPr>
              <m:t>k</m:t>
            </m:r>
          </m:sub>
        </m:sSub>
      </m:oMath>
      <w:r w:rsidR="00A96DF1">
        <w:rPr>
          <w:rFonts w:eastAsiaTheme="minorEastAsia"/>
          <w:lang w:val="en-US"/>
        </w:rPr>
        <w:t xml:space="preserve"> with correction </w:t>
      </w:r>
      <w:r w:rsidR="00313012">
        <w:rPr>
          <w:rFonts w:eastAsiaTheme="minorEastAsia"/>
          <w:lang w:val="en-US"/>
        </w:rPr>
        <w:t xml:space="preserve">factors and mass energy absorption </w:t>
      </w:r>
      <w:r w:rsidR="004E1493">
        <w:rPr>
          <w:rFonts w:eastAsiaTheme="minorEastAsia"/>
          <w:lang w:val="en-US"/>
        </w:rPr>
        <w:t xml:space="preserve">coefficient ratio. </w:t>
      </w:r>
      <w:r w:rsidR="00262EE1">
        <w:rPr>
          <w:rFonts w:eastAsiaTheme="minorEastAsia"/>
          <w:lang w:val="en-US"/>
        </w:rPr>
        <w:t>Two experiments were performed using dotted and striped GRID configurations</w:t>
      </w:r>
      <w:r w:rsidR="00EC5B03">
        <w:rPr>
          <w:rFonts w:eastAsiaTheme="minorEastAsia"/>
          <w:lang w:val="en-US"/>
        </w:rPr>
        <w:t xml:space="preserve"> with different temperature and air pressure conditions. </w:t>
      </w:r>
    </w:p>
    <w:tbl>
      <w:tblPr>
        <w:tblStyle w:val="TableGrid"/>
        <w:tblW w:w="0" w:type="auto"/>
        <w:tblLook w:val="04A0" w:firstRow="1" w:lastRow="0" w:firstColumn="1" w:lastColumn="0" w:noHBand="0" w:noVBand="1"/>
      </w:tblPr>
      <w:tblGrid>
        <w:gridCol w:w="1634"/>
        <w:gridCol w:w="1491"/>
        <w:gridCol w:w="1431"/>
        <w:gridCol w:w="1784"/>
        <w:gridCol w:w="1658"/>
        <w:gridCol w:w="1352"/>
      </w:tblGrid>
      <w:tr w:rsidR="00A96DF1" w14:paraId="75A11468" w14:textId="15BBDF0D" w:rsidTr="00A96DF1">
        <w:tc>
          <w:tcPr>
            <w:tcW w:w="1634" w:type="dxa"/>
          </w:tcPr>
          <w:p w14:paraId="40C8A21E" w14:textId="03108259" w:rsidR="00A96DF1" w:rsidRDefault="008C477A"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eastAsiaTheme="minorEastAsia" w:hAnsi="Cambria Math"/>
                    <w:lang w:val="en-US"/>
                  </w:rPr>
                  <m:t xml:space="preserve"> [mGy/nC]</m:t>
                </m:r>
              </m:oMath>
            </m:oMathPara>
          </w:p>
        </w:tc>
        <w:tc>
          <w:tcPr>
            <w:tcW w:w="1491" w:type="dxa"/>
          </w:tcPr>
          <w:p w14:paraId="6C002C12" w14:textId="2606698F" w:rsidR="00A96DF1" w:rsidRDefault="008C477A"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u</m:t>
                    </m:r>
                  </m:sub>
                </m:sSub>
              </m:oMath>
            </m:oMathPara>
          </w:p>
        </w:tc>
        <w:tc>
          <w:tcPr>
            <w:tcW w:w="1431" w:type="dxa"/>
          </w:tcPr>
          <w:p w14:paraId="5DA790D8" w14:textId="6EEFA826" w:rsidR="00A96DF1" w:rsidRDefault="008C477A" w:rsidP="00CB30D7">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m:oMathPara>
          </w:p>
        </w:tc>
        <w:tc>
          <w:tcPr>
            <w:tcW w:w="1784" w:type="dxa"/>
          </w:tcPr>
          <w:p w14:paraId="006C944D" w14:textId="4DE99A77" w:rsidR="00A96DF1" w:rsidRDefault="008C477A" w:rsidP="00CB30D7">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(310821</w:t>
            </w:r>
            <w:r w:rsidR="00EC5B03">
              <w:rPr>
                <w:rFonts w:eastAsiaTheme="minorEastAsia"/>
                <w:lang w:val="en-US"/>
              </w:rPr>
              <w:t>, stripes</w:t>
            </w:r>
            <w:r w:rsidR="00A96DF1">
              <w:rPr>
                <w:rFonts w:eastAsiaTheme="minorEastAsia"/>
                <w:lang w:val="en-US"/>
              </w:rPr>
              <w:t xml:space="preserve">) </w:t>
            </w:r>
          </w:p>
        </w:tc>
        <w:tc>
          <w:tcPr>
            <w:tcW w:w="1658" w:type="dxa"/>
          </w:tcPr>
          <w:p w14:paraId="6081FBAD" w14:textId="1B8FA326" w:rsidR="00A96DF1" w:rsidRDefault="008C477A" w:rsidP="00CB30D7">
            <w:pPr>
              <w:spacing w:line="360" w:lineRule="auto"/>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TP</m:t>
                  </m:r>
                </m:sub>
              </m:sSub>
            </m:oMath>
            <w:r w:rsidR="00A96DF1">
              <w:rPr>
                <w:rFonts w:eastAsiaTheme="minorEastAsia"/>
                <w:lang w:val="en-US"/>
              </w:rPr>
              <w:t xml:space="preserve"> (131021</w:t>
            </w:r>
            <w:r w:rsidR="00EC5B03">
              <w:rPr>
                <w:rFonts w:eastAsiaTheme="minorEastAsia"/>
                <w:lang w:val="en-US"/>
              </w:rPr>
              <w:t>, dots</w:t>
            </w:r>
            <w:r w:rsidR="00A96DF1">
              <w:rPr>
                <w:rFonts w:eastAsiaTheme="minorEastAsia"/>
                <w:lang w:val="en-US"/>
              </w:rPr>
              <w:t>)</w:t>
            </w:r>
          </w:p>
        </w:tc>
        <w:tc>
          <w:tcPr>
            <w:tcW w:w="1352" w:type="dxa"/>
          </w:tcPr>
          <w:p w14:paraId="6368C299" w14:textId="11384D94" w:rsidR="00A96DF1" w:rsidRDefault="008C477A" w:rsidP="00CB30D7">
            <w:pPr>
              <w:spacing w:line="360" w:lineRule="auto"/>
              <w:rPr>
                <w:rFonts w:ascii="Calibri Light" w:eastAsia="Calibri" w:hAnsi="Calibri Light" w:cs="Calibri Light"/>
                <w:i/>
                <w:lang w:val="en-US"/>
              </w:rPr>
            </w:pPr>
            <m:oMathPara>
              <m:oMath>
                <m:sSubSup>
                  <m:sSubSupPr>
                    <m:ctrlPr>
                      <w:rPr>
                        <w:rFonts w:ascii="Cambria Math" w:eastAsia="Calibri" w:hAnsi="Cambria Math" w:cs="Calibri Light"/>
                        <w:i/>
                        <w:lang w:val="en-US"/>
                      </w:rPr>
                    </m:ctrlPr>
                  </m:sSubSupPr>
                  <m:e>
                    <m:d>
                      <m:dPr>
                        <m:ctrlPr>
                          <w:rPr>
                            <w:rFonts w:ascii="Cambria Math" w:eastAsia="Calibri" w:hAnsi="Cambria Math" w:cs="Calibri Light"/>
                            <w:i/>
                            <w:lang w:val="en-US"/>
                          </w:rPr>
                        </m:ctrlPr>
                      </m:dPr>
                      <m:e>
                        <m:r>
                          <w:rPr>
                            <w:rFonts w:ascii="Cambria Math" w:eastAsia="Calibri" w:hAnsi="Cambria Math" w:cs="Calibri Light"/>
                            <w:lang w:val="en-US"/>
                          </w:rPr>
                          <m:t>μ/ρ</m:t>
                        </m:r>
                      </m:e>
                    </m:d>
                  </m:e>
                  <m:sub>
                    <m:r>
                      <w:rPr>
                        <w:rFonts w:ascii="Cambria Math" w:eastAsia="Calibri" w:hAnsi="Cambria Math" w:cs="Calibri Light"/>
                        <w:lang w:val="en-US"/>
                      </w:rPr>
                      <m:t>air</m:t>
                    </m:r>
                  </m:sub>
                  <m:sup>
                    <m:r>
                      <w:rPr>
                        <w:rFonts w:ascii="Cambria Math" w:eastAsia="Calibri" w:hAnsi="Cambria Math" w:cs="Calibri Light"/>
                        <w:lang w:val="en-US"/>
                      </w:rPr>
                      <m:t>w</m:t>
                    </m:r>
                  </m:sup>
                </m:sSubSup>
              </m:oMath>
            </m:oMathPara>
          </w:p>
        </w:tc>
      </w:tr>
      <w:tr w:rsidR="00A96DF1" w14:paraId="628E604A" w14:textId="427F9656" w:rsidTr="00A96DF1">
        <w:tc>
          <w:tcPr>
            <w:tcW w:w="1634" w:type="dxa"/>
          </w:tcPr>
          <w:p w14:paraId="11E122CE" w14:textId="38E90D02" w:rsidR="00A96DF1" w:rsidRDefault="006F7715" w:rsidP="00CB30D7">
            <w:pPr>
              <w:spacing w:line="360" w:lineRule="auto"/>
              <w:jc w:val="center"/>
              <w:rPr>
                <w:rFonts w:eastAsia="Times New Roman" w:cs="Times New Roman"/>
                <w:lang w:val="en-US"/>
              </w:rPr>
            </w:pPr>
            <m:oMath>
              <m:r>
                <w:rPr>
                  <w:rFonts w:ascii="Cambria Math" w:eastAsia="Times New Roman" w:hAnsi="Cambria Math" w:cs="Times New Roman"/>
                  <w:lang w:val="en-US"/>
                </w:rPr>
                <m:t>43.77±0.39</m:t>
              </m:r>
            </m:oMath>
            <w:r>
              <w:rPr>
                <w:rFonts w:eastAsia="Times New Roman" w:cs="Times New Roman"/>
                <w:lang w:val="en-US"/>
              </w:rPr>
              <w:t xml:space="preserve"> </w:t>
            </w:r>
          </w:p>
        </w:tc>
        <w:tc>
          <w:tcPr>
            <w:tcW w:w="1491" w:type="dxa"/>
          </w:tcPr>
          <w:p w14:paraId="0500F54F" w14:textId="5DDB6D9A"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1.02</m:t>
                </m:r>
              </m:oMath>
            </m:oMathPara>
          </w:p>
        </w:tc>
        <w:tc>
          <w:tcPr>
            <w:tcW w:w="1431" w:type="dxa"/>
          </w:tcPr>
          <w:p w14:paraId="10CF7B38" w14:textId="12BBC62B"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m:t>
                </m:r>
              </m:oMath>
            </m:oMathPara>
          </w:p>
        </w:tc>
        <w:tc>
          <w:tcPr>
            <w:tcW w:w="1784" w:type="dxa"/>
          </w:tcPr>
          <w:p w14:paraId="02B6CA92" w14:textId="5BF031ED"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1.006745405</m:t>
                </m:r>
              </m:oMath>
            </m:oMathPara>
          </w:p>
        </w:tc>
        <w:tc>
          <w:tcPr>
            <w:tcW w:w="1658" w:type="dxa"/>
          </w:tcPr>
          <w:p w14:paraId="3985F17F" w14:textId="2366C63D" w:rsidR="00A96DF1" w:rsidRDefault="00A96DF1" w:rsidP="00CB30D7">
            <w:pPr>
              <w:spacing w:line="360" w:lineRule="auto"/>
              <w:rPr>
                <w:rFonts w:eastAsia="Calibri" w:cs="Times New Roman"/>
                <w:lang w:val="en-US"/>
              </w:rPr>
            </w:pPr>
            <m:oMathPara>
              <m:oMath>
                <m:r>
                  <w:rPr>
                    <w:rFonts w:ascii="Cambria Math" w:eastAsia="Calibri" w:hAnsi="Cambria Math" w:cs="Times New Roman"/>
                    <w:lang w:val="en-US"/>
                  </w:rPr>
                  <m:t>1.021463</m:t>
                </m:r>
              </m:oMath>
            </m:oMathPara>
          </w:p>
        </w:tc>
        <w:tc>
          <w:tcPr>
            <w:tcW w:w="1352" w:type="dxa"/>
          </w:tcPr>
          <w:p w14:paraId="33B72880" w14:textId="5A2D1F82" w:rsidR="00A96DF1" w:rsidRPr="00421E6F" w:rsidRDefault="00313012" w:rsidP="00CB30D7">
            <w:pPr>
              <w:spacing w:line="360" w:lineRule="auto"/>
              <w:rPr>
                <w:rFonts w:ascii="Calibri Light" w:eastAsia="Calibri" w:hAnsi="Calibri Light" w:cs="Calibri Light"/>
                <w:lang w:val="en-US"/>
              </w:rPr>
            </w:pPr>
            <m:oMathPara>
              <m:oMath>
                <m:r>
                  <w:rPr>
                    <w:rFonts w:ascii="Cambria Math" w:eastAsia="Calibri" w:hAnsi="Cambria Math" w:cs="Calibri Light"/>
                    <w:lang w:val="en-US"/>
                  </w:rPr>
                  <m:t>1.075</m:t>
                </m:r>
              </m:oMath>
            </m:oMathPara>
          </w:p>
        </w:tc>
      </w:tr>
    </w:tbl>
    <w:p w14:paraId="574FA6E7" w14:textId="77777777" w:rsidR="005D64B5" w:rsidRDefault="005D64B5" w:rsidP="00CB30D7">
      <w:pPr>
        <w:spacing w:line="360" w:lineRule="auto"/>
        <w:rPr>
          <w:lang w:val="en-US"/>
        </w:rPr>
      </w:pPr>
    </w:p>
    <w:p w14:paraId="032565A5" w14:textId="3F81CE91" w:rsidR="00774DB9" w:rsidRDefault="006D1C98" w:rsidP="00CB30D7">
      <w:pPr>
        <w:spacing w:line="360" w:lineRule="auto"/>
        <w:rPr>
          <w:lang w:val="en-US"/>
        </w:rPr>
      </w:pPr>
      <w:r>
        <w:rPr>
          <w:lang w:val="en-US"/>
        </w:rPr>
        <w:t>The ionization chamber was irradiated 5, 10, 15, 20 and 60 seconds</w:t>
      </w:r>
      <w:r w:rsidR="0054054A">
        <w:rPr>
          <w:lang w:val="en-US"/>
        </w:rPr>
        <w:t xml:space="preserve"> 3-4 times in each position</w:t>
      </w:r>
      <w:r w:rsidR="001F6043">
        <w:rPr>
          <w:lang w:val="en-US"/>
        </w:rPr>
        <w:t xml:space="preserve">. </w:t>
      </w:r>
      <w:r w:rsidR="00D60514">
        <w:rPr>
          <w:lang w:val="en-US"/>
        </w:rPr>
        <w:t>We wanted the calibration films to receive doses</w:t>
      </w:r>
      <w:r w:rsidR="008441AA">
        <w:rPr>
          <w:lang w:val="en-US"/>
        </w:rPr>
        <w:t xml:space="preserve"> </w:t>
      </w:r>
      <w:r w:rsidR="00761319">
        <w:rPr>
          <w:lang w:val="en-US"/>
        </w:rPr>
        <w:t xml:space="preserve">that </w:t>
      </w:r>
      <w:r w:rsidR="002B61BC">
        <w:rPr>
          <w:lang w:val="en-US"/>
        </w:rPr>
        <w:t xml:space="preserve">correlated with doses the cells would receive during GRID irradiation. </w:t>
      </w:r>
      <w:r w:rsidR="006F2EDE">
        <w:rPr>
          <w:lang w:val="en-US"/>
        </w:rPr>
        <w:t>Hence, dose points of</w:t>
      </w:r>
      <w:r w:rsidR="00E63A87">
        <w:rPr>
          <w:lang w:val="en-US"/>
        </w:rPr>
        <w:t xml:space="preserve"> 0 (control),</w:t>
      </w:r>
      <w:r w:rsidR="006F2EDE">
        <w:rPr>
          <w:lang w:val="en-US"/>
        </w:rPr>
        <w:t xml:space="preserve"> 0.1, 0.2, 0.5, 1, 2, 5, 10</w:t>
      </w:r>
      <w:r w:rsidR="00355BDA">
        <w:rPr>
          <w:lang w:val="en-US"/>
        </w:rPr>
        <w:t xml:space="preserve"> Gy</w:t>
      </w:r>
      <w:r w:rsidR="000D4548">
        <w:rPr>
          <w:lang w:val="en-US"/>
        </w:rPr>
        <w:t xml:space="preserve"> were chosen.</w:t>
      </w:r>
      <w:r w:rsidR="00C42722">
        <w:rPr>
          <w:lang w:val="en-US"/>
        </w:rPr>
        <w:t xml:space="preserve"> </w:t>
      </w:r>
      <w:r w:rsidR="007008EC">
        <w:rPr>
          <w:lang w:val="en-US"/>
        </w:rPr>
        <w:t xml:space="preserve">Because of potential </w:t>
      </w:r>
      <w:r w:rsidR="00976B49">
        <w:rPr>
          <w:lang w:val="en-US"/>
        </w:rPr>
        <w:t xml:space="preserve">delay in beam production from the X-ray machine, we needed to make sure </w:t>
      </w:r>
      <w:r w:rsidR="00E41F09">
        <w:rPr>
          <w:lang w:val="en-US"/>
        </w:rPr>
        <w:t>that there was a linear relationship between irradiation time and the lowest doses</w:t>
      </w:r>
      <w:r w:rsidR="00E872D2">
        <w:rPr>
          <w:lang w:val="en-US"/>
        </w:rPr>
        <w:t xml:space="preserve"> (0.1, 0.2, 0.5 Gy)</w:t>
      </w:r>
      <w:r w:rsidR="004C154E">
        <w:rPr>
          <w:lang w:val="en-US"/>
        </w:rPr>
        <w:t>.</w:t>
      </w:r>
      <w:r w:rsidR="008F2C1D">
        <w:rPr>
          <w:lang w:val="en-US"/>
        </w:rPr>
        <w:t xml:space="preserve"> </w:t>
      </w:r>
      <w:r w:rsidR="004C154E">
        <w:rPr>
          <w:lang w:val="en-US"/>
        </w:rPr>
        <w:t xml:space="preserve"> </w:t>
      </w:r>
      <w:r w:rsidR="001C61A6">
        <w:rPr>
          <w:lang w:val="en-US"/>
        </w:rPr>
        <w:t xml:space="preserve">Using linear regression (see </w:t>
      </w:r>
      <w:r w:rsidR="00091607">
        <w:rPr>
          <w:lang w:val="en-US"/>
        </w:rPr>
        <w:fldChar w:fldCharType="begin"/>
      </w:r>
      <w:r w:rsidR="00091607">
        <w:rPr>
          <w:lang w:val="en-US"/>
        </w:rPr>
        <w:instrText xml:space="preserve"> REF _Ref98754619 \r \h </w:instrText>
      </w:r>
      <w:r w:rsidR="00CB30D7">
        <w:rPr>
          <w:lang w:val="en-US"/>
        </w:rPr>
        <w:instrText xml:space="preserve"> \* MERGEFORMAT </w:instrText>
      </w:r>
      <w:r w:rsidR="00091607">
        <w:rPr>
          <w:lang w:val="en-US"/>
        </w:rPr>
      </w:r>
      <w:r w:rsidR="00091607">
        <w:rPr>
          <w:lang w:val="en-US"/>
        </w:rPr>
        <w:fldChar w:fldCharType="separate"/>
      </w:r>
      <w:r w:rsidR="000E19EF">
        <w:rPr>
          <w:lang w:val="en-US"/>
        </w:rPr>
        <w:t>1.6.1</w:t>
      </w:r>
      <w:r w:rsidR="00091607">
        <w:rPr>
          <w:lang w:val="en-US"/>
        </w:rPr>
        <w:fldChar w:fldCharType="end"/>
      </w:r>
      <w:r w:rsidR="001C61A6">
        <w:rPr>
          <w:lang w:val="en-US"/>
        </w:rPr>
        <w:t>)</w:t>
      </w:r>
      <w:r w:rsidR="00AA6AF4">
        <w:rPr>
          <w:lang w:val="en-US"/>
        </w:rPr>
        <w:t xml:space="preserve"> </w:t>
      </w:r>
      <w:r w:rsidR="00647B3E">
        <w:rPr>
          <w:lang w:val="en-US"/>
        </w:rPr>
        <w:t>we find</w:t>
      </w:r>
      <w:r w:rsidR="00684FEF">
        <w:rPr>
          <w:lang w:val="en-US"/>
        </w:rPr>
        <w:t xml:space="preserve"> a regression model for each positio</w:t>
      </w:r>
      <w:r w:rsidR="000F659F">
        <w:rPr>
          <w:lang w:val="en-US"/>
        </w:rPr>
        <w:t>n</w:t>
      </w:r>
      <w:r w:rsidR="0012566B">
        <w:rPr>
          <w:lang w:val="en-US"/>
        </w:rPr>
        <w:t>, then find the mean of these to get</w:t>
      </w:r>
    </w:p>
    <w:p w14:paraId="3981FC8E" w14:textId="45115850" w:rsidR="00A63512" w:rsidRDefault="008C477A" w:rsidP="00CB30D7">
      <w:pPr>
        <w:spacing w:line="360" w:lineRule="auto"/>
        <w:rPr>
          <w:lang w:val="en-US"/>
        </w:rPr>
      </w:pPr>
      <m:oMathPara>
        <m:oMath>
          <m:acc>
            <m:accPr>
              <m:chr m:val="̅"/>
              <m:ctrlPr>
                <w:rPr>
                  <w:rFonts w:ascii="Cambria Math" w:eastAsiaTheme="minorEastAsia" w:hAnsi="Cambria Math"/>
                  <w:i/>
                  <w:lang w:val="en-US"/>
                </w:rPr>
              </m:ctrlPr>
            </m:accPr>
            <m:e>
              <m:acc>
                <m:accPr>
                  <m:ctrlPr>
                    <w:rPr>
                      <w:rFonts w:ascii="Cambria Math" w:eastAsiaTheme="minorEastAsia" w:hAnsi="Cambria Math"/>
                      <w:i/>
                      <w:lang w:val="en-US"/>
                    </w:rPr>
                  </m:ctrlPr>
                </m:accPr>
                <m:e>
                  <m:r>
                    <w:rPr>
                      <w:rFonts w:ascii="Cambria Math" w:eastAsiaTheme="minorEastAsia" w:hAnsi="Cambria Math"/>
                      <w:lang w:val="en-US"/>
                    </w:rPr>
                    <m:t>t</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e>
          </m:acc>
          <m:r>
            <w:rPr>
              <w:rFonts w:ascii="Cambria Math" w:eastAsiaTheme="minorEastAsia" w:hAnsi="Cambria Math"/>
              <w:lang w:val="en-US"/>
            </w:rPr>
            <m:t>D ,</m:t>
          </m:r>
        </m:oMath>
      </m:oMathPara>
    </w:p>
    <w:p w14:paraId="7452463C" w14:textId="52760F70" w:rsidR="00774DB9" w:rsidRDefault="00E24F4A" w:rsidP="00CB30D7">
      <w:pPr>
        <w:spacing w:line="360" w:lineRule="auto"/>
        <w:rPr>
          <w:rFonts w:eastAsiaTheme="minorEastAsia"/>
          <w:lang w:val="en-US"/>
        </w:rPr>
      </w:pPr>
      <w:r>
        <w:rPr>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eastAsiaTheme="minorEastAsia" w:hAnsi="Cambria Math"/>
                <w:lang w:val="en-US"/>
              </w:rPr>
              <m:t>0</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β</m:t>
                </m:r>
              </m:e>
            </m:acc>
          </m:e>
          <m:sub>
            <m:r>
              <w:rPr>
                <w:rFonts w:ascii="Cambria Math" w:eastAsiaTheme="minorEastAsia" w:hAnsi="Cambria Math"/>
                <w:lang w:val="en-US"/>
              </w:rPr>
              <m:t>1</m:t>
            </m:r>
          </m:sub>
        </m:sSub>
      </m:oMath>
      <w:r>
        <w:rPr>
          <w:rFonts w:eastAsiaTheme="minorEastAsia"/>
          <w:lang w:val="en-US"/>
        </w:rPr>
        <w:t xml:space="preserve"> </w:t>
      </w:r>
      <w:r w:rsidR="004B02C1">
        <w:rPr>
          <w:rFonts w:eastAsiaTheme="minorEastAsia"/>
          <w:lang w:val="en-US"/>
        </w:rPr>
        <w:t>are</w:t>
      </w:r>
      <w:r>
        <w:rPr>
          <w:rFonts w:eastAsiaTheme="minorEastAsia"/>
          <w:lang w:val="en-US"/>
        </w:rPr>
        <w:t xml:space="preserve"> mean </w:t>
      </w:r>
      <w:r w:rsidR="004B02C1">
        <w:rPr>
          <w:rFonts w:eastAsiaTheme="minorEastAsia"/>
          <w:lang w:val="en-US"/>
        </w:rPr>
        <w:t>coefficients and D is dose.</w:t>
      </w:r>
      <w:r w:rsidR="00D2520F">
        <w:rPr>
          <w:rFonts w:eastAsiaTheme="minorEastAsia"/>
          <w:lang w:val="en-US"/>
        </w:rPr>
        <w:t xml:space="preserve"> </w:t>
      </w:r>
      <w:r w:rsidR="0012566B">
        <w:rPr>
          <w:rFonts w:eastAsiaTheme="minorEastAsia"/>
          <w:lang w:val="en-US"/>
        </w:rPr>
        <w:t xml:space="preserve"> </w:t>
      </w:r>
      <w:r w:rsidR="004B02C1">
        <w:rPr>
          <w:rFonts w:eastAsiaTheme="minorEastAsia"/>
          <w:lang w:val="en-US"/>
        </w:rPr>
        <w:t xml:space="preserve"> </w:t>
      </w:r>
    </w:p>
    <w:p w14:paraId="7AC17DDF" w14:textId="613FB086" w:rsidR="0098671B" w:rsidRDefault="0098671B" w:rsidP="00CB30D7">
      <w:pPr>
        <w:spacing w:line="360" w:lineRule="auto"/>
        <w:rPr>
          <w:rFonts w:eastAsiaTheme="minorEastAsia"/>
          <w:lang w:val="en-US"/>
        </w:rPr>
      </w:pPr>
      <w:r>
        <w:rPr>
          <w:rFonts w:eastAsiaTheme="minorEastAsia"/>
          <w:lang w:val="en-US"/>
        </w:rPr>
        <w:t xml:space="preserve">For doses above </w:t>
      </w:r>
      <w:r w:rsidR="006A4F2D">
        <w:rPr>
          <w:rFonts w:eastAsiaTheme="minorEastAsia"/>
          <w:lang w:val="en-US"/>
        </w:rPr>
        <w:t xml:space="preserve">0.5 Gy we </w:t>
      </w:r>
      <w:r w:rsidR="00D9414D">
        <w:rPr>
          <w:rFonts w:eastAsiaTheme="minorEastAsia"/>
          <w:lang w:val="en-US"/>
        </w:rPr>
        <w:t>assumed linearity</w:t>
      </w:r>
      <w:r w:rsidR="00EC26FF">
        <w:rPr>
          <w:rFonts w:eastAsiaTheme="minorEastAsia"/>
          <w:lang w:val="en-US"/>
        </w:rPr>
        <w:t xml:space="preserve">. </w:t>
      </w:r>
      <w:r w:rsidR="00BE7955">
        <w:rPr>
          <w:rFonts w:eastAsiaTheme="minorEastAsia"/>
          <w:lang w:val="en-US"/>
        </w:rPr>
        <w:t>So,</w:t>
      </w:r>
      <w:r w:rsidR="00EC26FF">
        <w:rPr>
          <w:rFonts w:eastAsiaTheme="minorEastAsia"/>
          <w:lang w:val="en-US"/>
        </w:rPr>
        <w:t xml:space="preserve"> </w:t>
      </w:r>
      <w:r w:rsidR="00231A2C">
        <w:rPr>
          <w:rFonts w:eastAsiaTheme="minorEastAsia"/>
          <w:lang w:val="en-US"/>
        </w:rPr>
        <w:t>we only made one 60 second measurement</w:t>
      </w:r>
      <w:r w:rsidR="006B70B6">
        <w:rPr>
          <w:rFonts w:eastAsiaTheme="minorEastAsia"/>
          <w:lang w:val="en-US"/>
        </w:rPr>
        <w:t xml:space="preserve"> found the doserate and extrapolated to 2, 5 and 10 Gy. </w:t>
      </w:r>
    </w:p>
    <w:p w14:paraId="4CFE9172" w14:textId="0E27EB8E" w:rsidR="00D33839" w:rsidRDefault="00391AFC" w:rsidP="00CB30D7">
      <w:pPr>
        <w:spacing w:line="360" w:lineRule="auto"/>
        <w:jc w:val="both"/>
        <w:rPr>
          <w:rFonts w:eastAsiaTheme="minorEastAsia"/>
          <w:lang w:val="en-US"/>
        </w:rPr>
      </w:pPr>
      <w:r>
        <w:rPr>
          <w:rFonts w:eastAsiaTheme="minorEastAsia"/>
          <w:lang w:val="en-US"/>
        </w:rPr>
        <w:t>We assumed that</w:t>
      </w:r>
      <w:r w:rsidR="009A328E">
        <w:rPr>
          <w:rFonts w:eastAsiaTheme="minorEastAsia"/>
          <w:lang w:val="en-US"/>
        </w:rPr>
        <w:t xml:space="preserve"> the</w:t>
      </w:r>
      <w:r>
        <w:rPr>
          <w:rFonts w:eastAsiaTheme="minorEastAsia"/>
          <w:lang w:val="en-US"/>
        </w:rPr>
        <w:t xml:space="preserve"> uncertainties </w:t>
      </w:r>
      <w:r w:rsidR="009A328E">
        <w:rPr>
          <w:rFonts w:eastAsiaTheme="minorEastAsia"/>
          <w:lang w:val="en-US"/>
        </w:rPr>
        <w:t xml:space="preserve">were connected to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oMath>
      <w:r w:rsidR="009A328E">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oMath>
      <w:r w:rsidR="009A328E">
        <w:rPr>
          <w:rFonts w:eastAsiaTheme="minorEastAsia"/>
          <w:lang w:val="en-US"/>
        </w:rPr>
        <w:t xml:space="preserve">, respectively. </w:t>
      </w:r>
      <w:r w:rsidR="00D33839">
        <w:rPr>
          <w:rFonts w:eastAsiaTheme="minorEastAsia"/>
          <w:lang w:val="en-US"/>
        </w:rPr>
        <w:t>Using the standard equation for error propagation</w:t>
      </w:r>
      <w:r w:rsidR="001F328B">
        <w:rPr>
          <w:rFonts w:eastAsiaTheme="minorEastAsia"/>
          <w:lang w:val="en-US"/>
        </w:rPr>
        <w:t xml:space="preserve"> with independent variables</w:t>
      </w:r>
      <w:r w:rsidR="009C02AD">
        <w:rPr>
          <w:rFonts w:eastAsiaTheme="minorEastAsia"/>
          <w:lang w:val="en-US"/>
        </w:rPr>
        <w:t xml:space="preserve"> for a function </w:t>
      </w:r>
      <m:oMath>
        <m:r>
          <w:rPr>
            <w:rFonts w:ascii="Cambria Math" w:eastAsiaTheme="minorEastAsia" w:hAnsi="Cambria Math"/>
            <w:lang w:val="en-US"/>
          </w:rPr>
          <m:t>f(</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sidR="001F328B">
        <w:rPr>
          <w:rFonts w:eastAsiaTheme="minorEastAsia"/>
          <w:lang w:val="en-US"/>
        </w:rPr>
        <w:t xml:space="preserve"> </w:t>
      </w:r>
      <w:r w:rsidR="00D33839">
        <w:rPr>
          <w:rFonts w:eastAsiaTheme="minorEastAsia"/>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95083" w14:paraId="2232757E" w14:textId="77777777" w:rsidTr="00295083">
        <w:tc>
          <w:tcPr>
            <w:tcW w:w="8815" w:type="dxa"/>
          </w:tcPr>
          <w:p w14:paraId="055212B7" w14:textId="22CD592E" w:rsidR="00295083" w:rsidRDefault="00295083" w:rsidP="003477DB">
            <m:oMathPara>
              <m:oMath>
                <m:r>
                  <w:rPr>
                    <w:rFonts w:ascii="Cambria Math" w:eastAsiaTheme="minorEastAsia" w:hAnsi="Cambria Math"/>
                    <w:lang w:val="en-US"/>
                  </w:rPr>
                  <m:t>df=</m:t>
                </m:r>
                <m:rad>
                  <m:radPr>
                    <m:degHide m:val="1"/>
                    <m:ctrlPr>
                      <w:rPr>
                        <w:rFonts w:ascii="Cambria Math" w:eastAsiaTheme="minorEastAsia" w:hAnsi="Cambria Math"/>
                        <w:i/>
                        <w:lang w:val="en-US"/>
                      </w:rPr>
                    </m:ctrlPr>
                  </m:radPr>
                  <m:deg/>
                  <m:e>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∂f</m:t>
                                    </m:r>
                                  </m:num>
                                  <m:den>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den>
                                </m:f>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 xml:space="preserve"> .</m:t>
                        </m:r>
                      </m:e>
                    </m:nary>
                  </m:e>
                </m:rad>
              </m:oMath>
            </m:oMathPara>
          </w:p>
        </w:tc>
        <w:bookmarkStart w:id="130" w:name="_Ref100759194"/>
        <w:tc>
          <w:tcPr>
            <w:tcW w:w="535" w:type="dxa"/>
          </w:tcPr>
          <w:p w14:paraId="38A4B7F8" w14:textId="087F0D57" w:rsidR="00295083" w:rsidRDefault="00295083" w:rsidP="003477DB">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2</w:t>
            </w:r>
            <w:r>
              <w:fldChar w:fldCharType="end"/>
            </w:r>
            <w:bookmarkEnd w:id="130"/>
          </w:p>
        </w:tc>
      </w:tr>
    </w:tbl>
    <w:p w14:paraId="59165DA4" w14:textId="33B40995" w:rsidR="00323E81" w:rsidRDefault="00B92E8E" w:rsidP="00CB30D7">
      <w:pPr>
        <w:spacing w:line="360" w:lineRule="auto"/>
        <w:jc w:val="both"/>
        <w:rPr>
          <w:rFonts w:eastAsiaTheme="minorEastAsia"/>
          <w:lang w:val="en-US"/>
        </w:rPr>
      </w:pPr>
      <w:r>
        <w:rPr>
          <w:rFonts w:eastAsiaTheme="minorEastAsia"/>
          <w:lang w:val="en-US"/>
        </w:rPr>
        <w:lastRenderedPageBreak/>
        <w:t xml:space="preserve">The uncertainty for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oMath>
      <w:r w:rsidR="003E3C34">
        <w:rPr>
          <w:rFonts w:eastAsiaTheme="minorEastAsia"/>
          <w:lang w:val="en-US"/>
        </w:rPr>
        <w:t xml:space="preserve"> </w:t>
      </w:r>
      <w:r w:rsidR="00003A73">
        <w:rPr>
          <w:rFonts w:eastAsiaTheme="minorEastAsia"/>
          <w:lang w:val="en-US"/>
        </w:rPr>
        <w:t>from</w:t>
      </w:r>
      <w:r w:rsidR="003E3C34">
        <w:rPr>
          <w:rFonts w:eastAsiaTheme="minorEastAsia"/>
          <w:lang w:val="en-US"/>
        </w:rPr>
        <w:t xml:space="preserve"> </w:t>
      </w:r>
      <w:r w:rsidR="003E3C34">
        <w:rPr>
          <w:rFonts w:eastAsiaTheme="minorEastAsia"/>
          <w:lang w:val="en-US"/>
        </w:rPr>
        <w:fldChar w:fldCharType="begin"/>
      </w:r>
      <w:r w:rsidR="003E3C34">
        <w:rPr>
          <w:rFonts w:eastAsiaTheme="minorEastAsia"/>
          <w:lang w:val="en-US"/>
        </w:rPr>
        <w:instrText xml:space="preserve"> REF _Ref99029824 \h </w:instrText>
      </w:r>
      <w:r w:rsidR="00CB30D7">
        <w:rPr>
          <w:rFonts w:eastAsiaTheme="minorEastAsia"/>
          <w:lang w:val="en-US"/>
        </w:rPr>
        <w:instrText xml:space="preserve"> \* MERGEFORMAT </w:instrText>
      </w:r>
      <w:r w:rsidR="003E3C34">
        <w:rPr>
          <w:rFonts w:eastAsiaTheme="minorEastAsia"/>
          <w:lang w:val="en-US"/>
        </w:rPr>
      </w:r>
      <w:r w:rsidR="003E3C34">
        <w:rPr>
          <w:rFonts w:eastAsiaTheme="minorEastAsia"/>
          <w:lang w:val="en-US"/>
        </w:rPr>
        <w:fldChar w:fldCharType="separate"/>
      </w:r>
      <w:r w:rsidR="000E19EF" w:rsidRPr="000E19EF">
        <w:rPr>
          <w:noProof/>
          <w:lang w:val="en-US"/>
        </w:rPr>
        <w:t>2</w:t>
      </w:r>
      <w:r w:rsidR="000E19EF" w:rsidRPr="000E19EF">
        <w:rPr>
          <w:noProof/>
          <w:lang w:val="en-US"/>
        </w:rPr>
        <w:noBreakHyphen/>
        <w:t>1</w:t>
      </w:r>
      <w:r w:rsidR="003E3C34">
        <w:rPr>
          <w:rFonts w:eastAsiaTheme="minorEastAsia"/>
          <w:lang w:val="en-US"/>
        </w:rPr>
        <w:fldChar w:fldCharType="end"/>
      </w:r>
      <w:r w:rsidR="00003A73">
        <w:rPr>
          <w:rFonts w:eastAsiaTheme="minorEastAsia"/>
          <w:lang w:val="en-US"/>
        </w:rPr>
        <w:t xml:space="preserve"> becomes</w:t>
      </w:r>
    </w:p>
    <w:p w14:paraId="72792B8E" w14:textId="6061EC30" w:rsidR="00A24A6A" w:rsidRPr="00C54529" w:rsidRDefault="00003A73" w:rsidP="00C54529">
      <w:pPr>
        <w:spacing w:line="360" w:lineRule="auto"/>
        <w:jc w:val="both"/>
        <w:rPr>
          <w:rFonts w:eastAsiaTheme="minorEastAsia"/>
          <w:lang w:val="en-US"/>
        </w:rPr>
      </w:pPr>
      <m:oMathPara>
        <m:oMath>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w</m:t>
              </m:r>
            </m:sub>
          </m:sSub>
          <m:r>
            <w:rPr>
              <w:rFonts w:ascii="Cambria Math" w:eastAsiaTheme="minorEastAsia" w:hAnsi="Cambria Math"/>
              <w:lang w:val="en-US"/>
            </w:rPr>
            <m: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u</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k</m:t>
                          </m:r>
                        </m:sub>
                      </m:sSub>
                    </m:e>
                  </m:d>
                </m:e>
                <m:sup>
                  <m:r>
                    <w:rPr>
                      <w:rFonts w:ascii="Cambria Math" w:eastAsiaTheme="minorEastAsia" w:hAnsi="Cambria Math"/>
                      <w:lang w:val="en-US"/>
                    </w:rPr>
                    <m:t>2</m:t>
                  </m:r>
                </m:sup>
              </m:sSup>
            </m:e>
          </m:rad>
          <m:r>
            <w:rPr>
              <w:rFonts w:ascii="Cambria Math" w:eastAsiaTheme="minorEastAsia" w:hAnsi="Cambria Math"/>
              <w:lang w:val="en-US"/>
            </w:rPr>
            <m:t xml:space="preserve"> .</m:t>
          </m:r>
        </m:oMath>
      </m:oMathPara>
    </w:p>
    <w:p w14:paraId="58853AAF" w14:textId="4999730E" w:rsidR="006F0489" w:rsidRPr="002638D1" w:rsidRDefault="002638D1" w:rsidP="002638D1">
      <w:pPr>
        <w:pStyle w:val="Heading3"/>
      </w:pPr>
      <w:bookmarkStart w:id="131" w:name="_Ref101196212"/>
      <w:bookmarkStart w:id="132" w:name="_Toc102035376"/>
      <w:r w:rsidRPr="002638D1">
        <w:t>Gafchromic film</w:t>
      </w:r>
      <w:bookmarkEnd w:id="131"/>
      <w:bookmarkEnd w:id="132"/>
      <w:r w:rsidR="00061F73">
        <w:t xml:space="preserve"> </w:t>
      </w:r>
      <w:r w:rsidR="006F0489" w:rsidRPr="002638D1">
        <w:br/>
      </w:r>
    </w:p>
    <w:p w14:paraId="7B8C4DFA" w14:textId="6680B682" w:rsidR="000E19EF" w:rsidRPr="00C752C1" w:rsidRDefault="00C752C1" w:rsidP="00C752C1">
      <w:pPr>
        <w:rPr>
          <w:lang w:val="en-US"/>
        </w:rPr>
      </w:pPr>
      <w:bookmarkStart w:id="133" w:name="_Ref99732872"/>
      <w:r>
        <w:rPr>
          <w:noProof/>
        </w:rPr>
        <mc:AlternateContent>
          <mc:Choice Requires="wps">
            <w:drawing>
              <wp:anchor distT="0" distB="0" distL="114300" distR="114300" simplePos="0" relativeHeight="251754496" behindDoc="1" locked="0" layoutInCell="1" allowOverlap="1" wp14:anchorId="2AD45D39" wp14:editId="21FF36FA">
                <wp:simplePos x="0" y="0"/>
                <wp:positionH relativeFrom="column">
                  <wp:posOffset>3454986</wp:posOffset>
                </wp:positionH>
                <wp:positionV relativeFrom="paragraph">
                  <wp:posOffset>4605703</wp:posOffset>
                </wp:positionV>
                <wp:extent cx="2842260" cy="814705"/>
                <wp:effectExtent l="0" t="0" r="0" b="4445"/>
                <wp:wrapTight wrapText="bothSides">
                  <wp:wrapPolygon edited="0">
                    <wp:start x="0" y="0"/>
                    <wp:lineTo x="0" y="21213"/>
                    <wp:lineTo x="21426" y="21213"/>
                    <wp:lineTo x="21426"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2842260" cy="814705"/>
                        </a:xfrm>
                        <a:prstGeom prst="rect">
                          <a:avLst/>
                        </a:prstGeom>
                        <a:solidFill>
                          <a:prstClr val="white"/>
                        </a:solidFill>
                        <a:ln>
                          <a:noFill/>
                        </a:ln>
                      </wps:spPr>
                      <wps:txbx>
                        <w:txbxContent>
                          <w:p w14:paraId="0B86E698" w14:textId="0AFD8AC0" w:rsidR="00E02FF3" w:rsidRPr="002638D1" w:rsidRDefault="00E02FF3" w:rsidP="00E02FF3">
                            <w:pPr>
                              <w:pStyle w:val="Caption"/>
                              <w:rPr>
                                <w:lang w:val="en-US"/>
                              </w:rPr>
                            </w:pPr>
                            <w:bookmarkStart w:id="134" w:name="_Ref100567854"/>
                            <w:r w:rsidRPr="00E02FF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4</w:t>
                            </w:r>
                            <w:r w:rsidR="00882ED2">
                              <w:rPr>
                                <w:lang w:val="en-US"/>
                              </w:rPr>
                              <w:fldChar w:fldCharType="end"/>
                            </w:r>
                            <w:bookmarkEnd w:id="134"/>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5D39" id="Text Box 53" o:spid="_x0000_s1043" type="#_x0000_t202" style="position:absolute;margin-left:272.05pt;margin-top:362.65pt;width:223.8pt;height:64.1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2kHAIAAEMEAAAOAAAAZHJzL2Uyb0RvYy54bWysU8Fu2zAMvQ/YPwi6L06Crg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" stroked="f">
                <v:textbox inset="0,0,0,0">
                  <w:txbxContent>
                    <w:p w14:paraId="0B86E698" w14:textId="0AFD8AC0" w:rsidR="00E02FF3" w:rsidRPr="002638D1" w:rsidRDefault="00E02FF3" w:rsidP="00E02FF3">
                      <w:pPr>
                        <w:pStyle w:val="Caption"/>
                        <w:rPr>
                          <w:lang w:val="en-US"/>
                        </w:rPr>
                      </w:pPr>
                      <w:bookmarkStart w:id="135" w:name="_Ref100567854"/>
                      <w:r w:rsidRPr="00E02FF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4</w:t>
                      </w:r>
                      <w:r w:rsidR="00882ED2">
                        <w:rPr>
                          <w:lang w:val="en-US"/>
                        </w:rPr>
                        <w:fldChar w:fldCharType="end"/>
                      </w:r>
                      <w:bookmarkEnd w:id="135"/>
                      <w:r w:rsidRPr="00E02FF3">
                        <w:rPr>
                          <w:lang w:val="en-US"/>
                        </w:rPr>
                        <w:t>.</w:t>
                      </w:r>
                      <w:r w:rsidR="00FA1B49">
                        <w:rPr>
                          <w:lang w:val="en-US"/>
                        </w:rPr>
                        <w:t xml:space="preserve"> </w:t>
                      </w:r>
                      <w:r w:rsidRPr="00957CA4">
                        <w:rPr>
                          <w:lang w:val="en-US"/>
                        </w:rPr>
                        <w:t>Figure illustrating importance o</w:t>
                      </w:r>
                      <w:r>
                        <w:rPr>
                          <w:lang w:val="en-US"/>
                        </w:rPr>
                        <w:t xml:space="preserve">f having a rectangle with two clearly different sides. The left side has a small difference in height and width. When the film is flipped and rotated </w:t>
                      </w:r>
                      <m:oMath>
                        <m:sSup>
                          <m:sSupPr>
                            <m:ctrlPr>
                              <w:rPr>
                                <w:rFonts w:ascii="Cambria Math" w:hAnsi="Cambria Math"/>
                                <w:lang w:val="en-US"/>
                              </w:rPr>
                            </m:ctrlPr>
                          </m:sSupPr>
                          <m:e>
                            <m:r>
                              <w:rPr>
                                <w:rFonts w:ascii="Cambria Math" w:hAnsi="Cambria Math"/>
                                <w:lang w:val="en-US"/>
                              </w:rPr>
                              <m:t>90</m:t>
                            </m:r>
                          </m:e>
                          <m:sup>
                            <m:r>
                              <w:rPr>
                                <w:rFonts w:ascii="Cambria Math" w:hAnsi="Cambria Math"/>
                                <w:lang w:val="en-US"/>
                              </w:rPr>
                              <m:t>∘</m:t>
                            </m:r>
                          </m:sup>
                        </m:sSup>
                      </m:oMath>
                      <w:r>
                        <w:rPr>
                          <w:rFonts w:eastAsiaTheme="minorEastAsia"/>
                          <w:lang w:val="en-US"/>
                        </w:rPr>
                        <w:t xml:space="preserve">it is hard to observe the rotation. But if the sides are clearly different, then it becomes clear that the film is oriented in the wrong direction. </w:t>
                      </w:r>
                    </w:p>
                    <w:p w14:paraId="0E64A358" w14:textId="51491761" w:rsidR="00E02FF3" w:rsidRPr="00E02FF3" w:rsidRDefault="00E02FF3" w:rsidP="00E02FF3">
                      <w:pPr>
                        <w:pStyle w:val="Caption"/>
                        <w:rPr>
                          <w:noProof/>
                          <w:sz w:val="24"/>
                          <w:lang w:val="en-US"/>
                        </w:rPr>
                      </w:pPr>
                    </w:p>
                  </w:txbxContent>
                </v:textbox>
                <w10:wrap type="tight"/>
              </v:shape>
            </w:pict>
          </mc:Fallback>
        </mc:AlternateContent>
      </w:r>
      <w:bookmarkEnd w:id="133"/>
      <w:r>
        <w:rPr>
          <w:noProof/>
          <w:lang w:val="en-US"/>
        </w:rPr>
        <w:drawing>
          <wp:anchor distT="0" distB="0" distL="114300" distR="114300" simplePos="0" relativeHeight="251750400" behindDoc="1" locked="0" layoutInCell="1" allowOverlap="1" wp14:anchorId="05DA27D8" wp14:editId="751EF669">
            <wp:simplePos x="0" y="0"/>
            <wp:positionH relativeFrom="margin">
              <wp:posOffset>-114447</wp:posOffset>
            </wp:positionH>
            <wp:positionV relativeFrom="paragraph">
              <wp:posOffset>3855085</wp:posOffset>
            </wp:positionV>
            <wp:extent cx="4273550" cy="2985135"/>
            <wp:effectExtent l="0" t="0" r="0" b="5715"/>
            <wp:wrapTopAndBottom/>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pic:cNvPicPr/>
                  </pic:nvPicPr>
                  <pic:blipFill rotWithShape="1">
                    <a:blip r:embed="rId41">
                      <a:extLst>
                        <a:ext uri="{28A0092B-C50C-407E-A947-70E740481C1C}">
                          <a14:useLocalDpi xmlns:a14="http://schemas.microsoft.com/office/drawing/2010/main" val="0"/>
                        </a:ext>
                      </a:extLst>
                    </a:blip>
                    <a:srcRect l="8862" t="10703" r="19231"/>
                    <a:stretch/>
                  </pic:blipFill>
                  <pic:spPr bwMode="auto">
                    <a:xfrm>
                      <a:off x="0" y="0"/>
                      <a:ext cx="4273550" cy="2985135"/>
                    </a:xfrm>
                    <a:prstGeom prst="rect">
                      <a:avLst/>
                    </a:prstGeom>
                    <a:ln>
                      <a:noFill/>
                    </a:ln>
                    <a:extLst>
                      <a:ext uri="{53640926-AAD7-44D8-BBD7-CCE9431645EC}">
                        <a14:shadowObscured xmlns:a14="http://schemas.microsoft.com/office/drawing/2010/main"/>
                      </a:ext>
                    </a:extLst>
                  </pic:spPr>
                </pic:pic>
              </a:graphicData>
            </a:graphic>
          </wp:anchor>
        </w:drawing>
      </w:r>
      <w:r w:rsidR="00095E53">
        <w:rPr>
          <w:lang w:val="en-US"/>
        </w:rPr>
        <w:t xml:space="preserve">The protocol for </w:t>
      </w:r>
      <w:r w:rsidR="00262E8B">
        <w:rPr>
          <w:lang w:val="en-US"/>
        </w:rPr>
        <w:t>G</w:t>
      </w:r>
      <w:r w:rsidR="00095E53">
        <w:rPr>
          <w:lang w:val="en-US"/>
        </w:rPr>
        <w:t xml:space="preserve">afchromic film calibration follows the protocol </w:t>
      </w:r>
      <w:r w:rsidR="00CA4828">
        <w:rPr>
          <w:lang w:val="en-US"/>
        </w:rPr>
        <w:t xml:space="preserve">established by </w:t>
      </w:r>
      <w:r w:rsidR="00CA4828" w:rsidRPr="0059465E">
        <w:rPr>
          <w:i/>
          <w:iCs/>
          <w:lang w:val="en-US"/>
        </w:rPr>
        <w:fldChar w:fldCharType="begin"/>
      </w:r>
      <w:r w:rsidR="007A1718">
        <w:rPr>
          <w:i/>
          <w:iCs/>
          <w:lang w:val="en-US"/>
        </w:rPr>
        <w:instrText xml:space="preserve"> ADDIN ZOTERO_ITEM CSL_CITATION {"citationID":"rlj1HKKa","properties":{"formattedCitation":"(Devic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CA4828" w:rsidRPr="0059465E">
        <w:rPr>
          <w:i/>
          <w:iCs/>
          <w:lang w:val="en-US"/>
        </w:rPr>
        <w:fldChar w:fldCharType="separate"/>
      </w:r>
      <w:r w:rsidR="007A1718" w:rsidRPr="007A1718">
        <w:rPr>
          <w:rFonts w:cs="Times New Roman"/>
          <w:lang w:val="en-US"/>
        </w:rPr>
        <w:t>(Devic et al., 2016)</w:t>
      </w:r>
      <w:r w:rsidR="00CA4828" w:rsidRPr="0059465E">
        <w:rPr>
          <w:i/>
          <w:iCs/>
          <w:lang w:val="en-US"/>
        </w:rPr>
        <w:fldChar w:fldCharType="end"/>
      </w:r>
      <w:r w:rsidR="005C74F7" w:rsidRPr="0059465E">
        <w:rPr>
          <w:i/>
          <w:iCs/>
          <w:lang w:val="en-US"/>
        </w:rPr>
        <w:t xml:space="preserve"> </w:t>
      </w:r>
      <w:r w:rsidR="005C74F7" w:rsidRPr="00B45049">
        <w:rPr>
          <w:lang w:val="en-US"/>
        </w:rPr>
        <w:t>in:</w:t>
      </w:r>
      <w:r w:rsidR="005C74F7" w:rsidRPr="0059465E">
        <w:rPr>
          <w:i/>
          <w:iCs/>
          <w:lang w:val="en-US"/>
        </w:rPr>
        <w:t xml:space="preserve"> </w:t>
      </w:r>
      <w:r w:rsidR="005C74F7" w:rsidRPr="0059465E">
        <w:rPr>
          <w:i/>
          <w:iCs/>
          <w:lang w:val="en-US"/>
        </w:rPr>
        <w:br/>
        <w:t>“</w:t>
      </w:r>
      <w:r w:rsidR="007A1718">
        <w:rPr>
          <w:i/>
          <w:iCs/>
          <w:lang w:val="en-US"/>
        </w:rPr>
        <w:t>Reference radiochromic film dosimetry: Review of technical aspects</w:t>
      </w:r>
      <w:r w:rsidR="005C74F7" w:rsidRPr="0059465E">
        <w:rPr>
          <w:i/>
          <w:iCs/>
          <w:lang w:val="en-US"/>
        </w:rPr>
        <w:t>”</w:t>
      </w:r>
      <w:r w:rsidR="003264D8" w:rsidRPr="0059465E">
        <w:rPr>
          <w:i/>
          <w:iCs/>
          <w:lang w:val="en-US"/>
        </w:rPr>
        <w:t>.</w:t>
      </w:r>
      <w:r w:rsidR="0059465E" w:rsidRPr="0059465E">
        <w:rPr>
          <w:i/>
          <w:iCs/>
          <w:lang w:val="en-US"/>
        </w:rPr>
        <w:t xml:space="preserve"> </w:t>
      </w:r>
      <w:r w:rsidR="006F0489">
        <w:rPr>
          <w:lang w:val="en-US"/>
        </w:rPr>
        <w:br/>
      </w:r>
      <w:r w:rsidR="006F0489">
        <w:rPr>
          <w:lang w:val="en-US"/>
        </w:rPr>
        <w:br/>
      </w:r>
      <w:r w:rsidR="00041C17">
        <w:rPr>
          <w:lang w:val="en-US"/>
        </w:rPr>
        <w:t xml:space="preserve">The Gafchromic </w:t>
      </w:r>
      <w:r w:rsidR="00CD3CE7">
        <w:rPr>
          <w:lang w:val="en-US"/>
        </w:rPr>
        <w:t>EBT3 films</w:t>
      </w:r>
      <w:r w:rsidR="00505698">
        <w:rPr>
          <w:lang w:val="en-US"/>
        </w:rPr>
        <w:t xml:space="preserve"> (</w:t>
      </w:r>
      <w:r w:rsidR="00F41C3B">
        <w:rPr>
          <w:lang w:val="en-US"/>
        </w:rPr>
        <w:t xml:space="preserve">ikke ferdig, navn på </w:t>
      </w:r>
      <w:r w:rsidR="00AF14BA">
        <w:rPr>
          <w:lang w:val="en-US"/>
        </w:rPr>
        <w:t>batch</w:t>
      </w:r>
      <w:r w:rsidR="00505698">
        <w:rPr>
          <w:lang w:val="en-US"/>
        </w:rPr>
        <w:t>)</w:t>
      </w:r>
      <w:r w:rsidR="00CD3CE7">
        <w:rPr>
          <w:lang w:val="en-US"/>
        </w:rPr>
        <w:t xml:space="preserve"> were chosen because they give a</w:t>
      </w:r>
      <w:r w:rsidR="00FC0B33">
        <w:rPr>
          <w:lang w:val="en-US"/>
        </w:rPr>
        <w:t xml:space="preserve"> high spatial resolution</w:t>
      </w:r>
      <w:r w:rsidR="00CD3CE7">
        <w:rPr>
          <w:lang w:val="en-US"/>
        </w:rPr>
        <w:t xml:space="preserve"> 2D dose </w:t>
      </w:r>
      <w:r w:rsidR="00137E5A">
        <w:rPr>
          <w:lang w:val="en-US"/>
        </w:rPr>
        <w:t>distribution,</w:t>
      </w:r>
      <w:r w:rsidR="00CD3CE7">
        <w:rPr>
          <w:lang w:val="en-US"/>
        </w:rPr>
        <w:t xml:space="preserve"> and </w:t>
      </w:r>
      <w:r w:rsidR="00F43E1E">
        <w:rPr>
          <w:lang w:val="en-US"/>
        </w:rPr>
        <w:t>they can</w:t>
      </w:r>
      <w:r w:rsidR="0000189E">
        <w:rPr>
          <w:lang w:val="en-US"/>
        </w:rPr>
        <w:t xml:space="preserve"> be neatly fitted to a cell flask.</w:t>
      </w:r>
      <w:r w:rsidR="00F82F5B">
        <w:rPr>
          <w:lang w:val="en-US"/>
        </w:rPr>
        <w:t xml:space="preserve"> </w:t>
      </w:r>
      <w:r w:rsidR="00C02905">
        <w:rPr>
          <w:lang w:val="en-US"/>
        </w:rPr>
        <w:t>The near tissue equivalent property of the films</w:t>
      </w:r>
      <w:r w:rsidR="00EB22BB">
        <w:rPr>
          <w:lang w:val="en-US"/>
        </w:rPr>
        <w:t xml:space="preserve"> </w:t>
      </w:r>
      <w:r w:rsidR="00D16892">
        <w:rPr>
          <w:lang w:val="en-US"/>
        </w:rPr>
        <w:t xml:space="preserve">offers </w:t>
      </w:r>
      <w:r w:rsidR="0090076B">
        <w:rPr>
          <w:lang w:val="en-US"/>
        </w:rPr>
        <w:t>comparative dose meas</w:t>
      </w:r>
      <w:r w:rsidR="00A72844">
        <w:rPr>
          <w:lang w:val="en-US"/>
        </w:rPr>
        <w:t xml:space="preserve">urements to cells </w:t>
      </w:r>
      <w:r w:rsidR="00322514">
        <w:rPr>
          <w:lang w:val="en-US"/>
        </w:rPr>
        <w:t xml:space="preserve">suspended in medium. </w:t>
      </w:r>
      <w:r w:rsidR="006B21B2">
        <w:rPr>
          <w:lang w:val="en-US"/>
        </w:rPr>
        <w:t xml:space="preserve">The polymerization process (see </w:t>
      </w:r>
      <w:r w:rsidR="006B21B2">
        <w:rPr>
          <w:lang w:val="en-US"/>
        </w:rPr>
        <w:fldChar w:fldCharType="begin"/>
      </w:r>
      <w:r w:rsidR="006B21B2">
        <w:rPr>
          <w:lang w:val="en-US"/>
        </w:rPr>
        <w:instrText xml:space="preserve"> REF _Ref99639623 \r \h </w:instrText>
      </w:r>
      <w:r w:rsidR="006B21B2">
        <w:rPr>
          <w:lang w:val="en-US"/>
        </w:rPr>
      </w:r>
      <w:r w:rsidR="006B21B2">
        <w:rPr>
          <w:lang w:val="en-US"/>
        </w:rPr>
        <w:fldChar w:fldCharType="separate"/>
      </w:r>
      <w:r w:rsidR="000E19EF">
        <w:rPr>
          <w:lang w:val="en-US"/>
        </w:rPr>
        <w:t>1.5.3</w:t>
      </w:r>
      <w:r w:rsidR="006B21B2">
        <w:rPr>
          <w:lang w:val="en-US"/>
        </w:rPr>
        <w:fldChar w:fldCharType="end"/>
      </w:r>
      <w:r w:rsidR="006B21B2">
        <w:rPr>
          <w:lang w:val="en-US"/>
        </w:rPr>
        <w:t xml:space="preserve">) </w:t>
      </w:r>
      <w:r w:rsidR="00DC42EB">
        <w:rPr>
          <w:lang w:val="en-US"/>
        </w:rPr>
        <w:t>changes the color of the film post irradiation, and because of its low sensitivity to light, it’s unnecessary to develop the film</w:t>
      </w:r>
      <w:r w:rsidR="00534280">
        <w:rPr>
          <w:lang w:val="en-US"/>
        </w:rPr>
        <w:t xml:space="preserve"> </w:t>
      </w:r>
      <w:r w:rsidR="000A058F">
        <w:rPr>
          <w:lang w:val="en-US"/>
        </w:rPr>
        <w:fldChar w:fldCharType="begin"/>
      </w:r>
      <w:r w:rsidR="000A058F">
        <w:rPr>
          <w:lang w:val="en-US"/>
        </w:rPr>
        <w:instrText xml:space="preserve"> ADDIN ZOTERO_ITEM CSL_CITATION {"citationID":"qTMTCv20","properties":{"formattedCitation":"(Niroomand-Rad et al., 1998)","plainCitation":"(Niroomand-Rad et al., 1998)","noteIndex":0},"citationItems":[{"id":277,"uris":["http://zotero.org/users/9228513/items/XJZX42FF"],"itemData":{"id":277,"type":"article-journal","abstract":"Recommendations of the American Association of Physicists in Medicine (AAPM) for the radiochromic film dosimetry are presented. These guidelines were prepared by a task group of the AAPM Radiation Therapy Committee and have been reviewed and approved by the AAPM Science Council.","container-title":"Medical Physics","DOI":"10.1118/1.598407","ISSN":"2473-4209","issue":"11","language":"en","note":"_eprint: https://onlinelibrary.wiley.com/doi/pdf/10.1118/1.598407","page":"2093-2115","source":"Wiley Online Library","title":"Radiochromic film dosimetry: Recommendations of AAPM Radiation Therapy Committee Task Group 55","title-short":"Radiochromic film dosimetry","volume":"25","author":[{"family":"Niroomand-Rad","given":"Azam"},{"family":"Blackwell","given":"Charles Robert"},{"family":"Coursey","given":"Bert M."},{"family":"Gall","given":"Kenneth P."},{"family":"Galvin","given":"James M."},{"family":"McLaughlin","given":"William L."},{"family":"Meigooni","given":"Ali S."},{"family":"Nath","given":"Ravinder"},{"family":"Rodgers","given":"James E."},{"family":"Soares","given":"Christopher G."}],"issued":{"date-parts":[["1998"]]}}}],"schema":"https://github.com/citation-style-language/schema/raw/master/csl-citation.json"} </w:instrText>
      </w:r>
      <w:r w:rsidR="000A058F">
        <w:rPr>
          <w:lang w:val="en-US"/>
        </w:rPr>
        <w:fldChar w:fldCharType="separate"/>
      </w:r>
      <w:r w:rsidR="000A058F" w:rsidRPr="007A7F00">
        <w:rPr>
          <w:rFonts w:cs="Times New Roman"/>
          <w:lang w:val="en-US"/>
        </w:rPr>
        <w:t>(Niroomand-Rad et al., 1998)</w:t>
      </w:r>
      <w:r w:rsidR="000A058F">
        <w:rPr>
          <w:lang w:val="en-US"/>
        </w:rPr>
        <w:fldChar w:fldCharType="end"/>
      </w:r>
      <w:r w:rsidR="00DA4489">
        <w:rPr>
          <w:lang w:val="en-US"/>
        </w:rPr>
        <w:t xml:space="preserve">. </w:t>
      </w:r>
      <w:r w:rsidR="00DA4489">
        <w:rPr>
          <w:lang w:val="en-US"/>
        </w:rPr>
        <w:br/>
        <w:t xml:space="preserve">EBT3 was chosen </w:t>
      </w:r>
      <w:r w:rsidR="00546CE1">
        <w:rPr>
          <w:lang w:val="en-US"/>
        </w:rPr>
        <w:t>because of its symmetric</w:t>
      </w:r>
      <w:r w:rsidR="00984451">
        <w:rPr>
          <w:lang w:val="en-US"/>
        </w:rPr>
        <w:t xml:space="preserve"> chemical</w:t>
      </w:r>
      <w:r w:rsidR="00546CE1">
        <w:rPr>
          <w:lang w:val="en-US"/>
        </w:rPr>
        <w:t xml:space="preserve"> </w:t>
      </w:r>
      <w:r w:rsidR="00983AD1">
        <w:rPr>
          <w:lang w:val="en-US"/>
        </w:rPr>
        <w:t xml:space="preserve">configuration </w:t>
      </w:r>
      <w:r w:rsidR="00873351">
        <w:rPr>
          <w:lang w:val="en-US"/>
        </w:rPr>
        <w:t xml:space="preserve">(see </w:t>
      </w:r>
      <w:r w:rsidR="00DD6163">
        <w:rPr>
          <w:lang w:val="en-US"/>
        </w:rPr>
        <w:fldChar w:fldCharType="begin"/>
      </w:r>
      <w:r w:rsidR="00DD6163">
        <w:rPr>
          <w:lang w:val="en-US"/>
        </w:rPr>
        <w:instrText xml:space="preserve"> REF _Ref99640055 \h </w:instrText>
      </w:r>
      <w:r w:rsidR="00DD6163">
        <w:rPr>
          <w:lang w:val="en-US"/>
        </w:rPr>
      </w:r>
      <w:r w:rsidR="00DD6163">
        <w:rPr>
          <w:lang w:val="en-US"/>
        </w:rPr>
        <w:fldChar w:fldCharType="separate"/>
      </w:r>
      <w:r w:rsidR="000E19EF" w:rsidRPr="006C6937">
        <w:rPr>
          <w:lang w:val="en-US"/>
        </w:rPr>
        <w:t xml:space="preserve">Figure </w:t>
      </w:r>
      <w:r w:rsidR="000E19EF">
        <w:rPr>
          <w:noProof/>
          <w:lang w:val="en-US"/>
        </w:rPr>
        <w:t>1</w:t>
      </w:r>
      <w:r w:rsidR="000E19EF">
        <w:rPr>
          <w:lang w:val="en-US"/>
        </w:rPr>
        <w:noBreakHyphen/>
      </w:r>
      <w:r w:rsidR="000E19EF">
        <w:rPr>
          <w:noProof/>
          <w:lang w:val="en-US"/>
        </w:rPr>
        <w:t>15</w:t>
      </w:r>
      <w:r w:rsidR="00DD6163">
        <w:rPr>
          <w:lang w:val="en-US"/>
        </w:rPr>
        <w:fldChar w:fldCharType="end"/>
      </w:r>
      <w:r w:rsidR="00873351">
        <w:rPr>
          <w:lang w:val="en-US"/>
        </w:rPr>
        <w:t>)</w:t>
      </w:r>
      <w:r w:rsidR="00F47674">
        <w:rPr>
          <w:lang w:val="en-US"/>
        </w:rPr>
        <w:t>,</w:t>
      </w:r>
      <w:r w:rsidR="00AD458A">
        <w:rPr>
          <w:lang w:val="en-US"/>
        </w:rPr>
        <w:t xml:space="preserve"> with a 125 </w:t>
      </w:r>
      <w:r w:rsidR="00A73891" w:rsidRPr="00A73891">
        <w:rPr>
          <w:rFonts w:eastAsiaTheme="minorEastAsia"/>
          <w:lang w:val="en-US"/>
        </w:rPr>
        <w:t>μm</w:t>
      </w:r>
      <w:r w:rsidR="00AD458A">
        <w:rPr>
          <w:rFonts w:eastAsiaTheme="minorEastAsia"/>
          <w:lang w:val="en-US"/>
        </w:rPr>
        <w:t xml:space="preserve"> </w:t>
      </w:r>
      <w:r w:rsidR="00E70148">
        <w:rPr>
          <w:rFonts w:eastAsiaTheme="minorEastAsia"/>
          <w:lang w:val="en-US"/>
        </w:rPr>
        <w:t xml:space="preserve">protective matt polymer layer on both side </w:t>
      </w:r>
      <w:r w:rsidR="00203CC6">
        <w:rPr>
          <w:rFonts w:eastAsiaTheme="minorEastAsia"/>
          <w:lang w:val="en-US"/>
        </w:rPr>
        <w:t>of</w:t>
      </w:r>
      <w:r w:rsidR="00E70148">
        <w:rPr>
          <w:rFonts w:eastAsiaTheme="minorEastAsia"/>
          <w:lang w:val="en-US"/>
        </w:rPr>
        <w:t xml:space="preserve"> a </w:t>
      </w:r>
      <w:r w:rsidR="00203CC6">
        <w:rPr>
          <w:rFonts w:eastAsiaTheme="minorEastAsia"/>
          <w:lang w:val="en-US"/>
        </w:rPr>
        <w:t xml:space="preserve">26 </w:t>
      </w:r>
      <w:r w:rsidR="0020777F" w:rsidRPr="0020777F">
        <w:rPr>
          <w:rFonts w:eastAsiaTheme="minorEastAsia"/>
          <w:lang w:val="en-US"/>
        </w:rPr>
        <w:t>μm</w:t>
      </w:r>
      <w:r w:rsidR="00203CC6">
        <w:rPr>
          <w:rFonts w:eastAsiaTheme="minorEastAsia"/>
          <w:lang w:val="en-US"/>
        </w:rPr>
        <w:t xml:space="preserve"> active </w:t>
      </w:r>
      <w:r w:rsidR="001F7C15">
        <w:rPr>
          <w:rFonts w:eastAsiaTheme="minorEastAsia"/>
          <w:lang w:val="en-US"/>
        </w:rPr>
        <w:t>layer.</w:t>
      </w:r>
      <w:r w:rsidR="00983AD1">
        <w:rPr>
          <w:lang w:val="en-US"/>
        </w:rPr>
        <w:t xml:space="preserve"> </w:t>
      </w:r>
      <w:r w:rsidR="001F7C15">
        <w:rPr>
          <w:lang w:val="en-US"/>
        </w:rPr>
        <w:t>T</w:t>
      </w:r>
      <w:r w:rsidR="00983AD1">
        <w:rPr>
          <w:lang w:val="en-US"/>
        </w:rPr>
        <w:t>he</w:t>
      </w:r>
      <w:r w:rsidR="004C4A62">
        <w:rPr>
          <w:lang w:val="en-US"/>
        </w:rPr>
        <w:t xml:space="preserve"> </w:t>
      </w:r>
      <w:r w:rsidR="000977B8">
        <w:rPr>
          <w:lang w:val="en-US"/>
        </w:rPr>
        <w:t>implementation</w:t>
      </w:r>
      <w:r w:rsidR="001F7C15">
        <w:rPr>
          <w:lang w:val="en-US"/>
        </w:rPr>
        <w:t xml:space="preserve"> of</w:t>
      </w:r>
      <w:r w:rsidR="00A144A5">
        <w:rPr>
          <w:lang w:val="en-US"/>
        </w:rPr>
        <w:t xml:space="preserve"> a</w:t>
      </w:r>
      <w:r w:rsidR="009A6D49">
        <w:rPr>
          <w:lang w:val="en-US"/>
        </w:rPr>
        <w:t xml:space="preserve"> </w:t>
      </w:r>
      <w:r w:rsidR="0051227D">
        <w:rPr>
          <w:lang w:val="en-US"/>
        </w:rPr>
        <w:t>matte polyester</w:t>
      </w:r>
      <w:r w:rsidR="00A96CD9">
        <w:rPr>
          <w:lang w:val="en-US"/>
        </w:rPr>
        <w:t xml:space="preserve"> protective</w:t>
      </w:r>
      <w:r w:rsidR="00FC41C9">
        <w:rPr>
          <w:lang w:val="en-US"/>
        </w:rPr>
        <w:t xml:space="preserve"> layer</w:t>
      </w:r>
      <w:r w:rsidR="001F7C15">
        <w:rPr>
          <w:lang w:val="en-US"/>
        </w:rPr>
        <w:t xml:space="preserve"> instead of the smooth</w:t>
      </w:r>
      <w:r w:rsidR="005F7C04">
        <w:rPr>
          <w:lang w:val="en-US"/>
        </w:rPr>
        <w:t xml:space="preserve"> layer</w:t>
      </w:r>
      <w:r w:rsidR="001F7C15">
        <w:rPr>
          <w:lang w:val="en-US"/>
        </w:rPr>
        <w:t xml:space="preserve"> found in</w:t>
      </w:r>
      <w:r w:rsidR="00FC41C9">
        <w:rPr>
          <w:lang w:val="en-US"/>
        </w:rPr>
        <w:t xml:space="preserve"> EBT2</w:t>
      </w:r>
      <w:r w:rsidR="0051227D">
        <w:rPr>
          <w:lang w:val="en-US"/>
        </w:rPr>
        <w:t xml:space="preserve"> </w:t>
      </w:r>
      <w:r w:rsidR="00A144A5">
        <w:rPr>
          <w:lang w:val="en-US"/>
        </w:rPr>
        <w:t>removes the generation of the newton ring artefact</w:t>
      </w:r>
      <w:r w:rsidR="00D2181A">
        <w:rPr>
          <w:lang w:val="en-US"/>
        </w:rPr>
        <w:t>s</w:t>
      </w:r>
      <w:r w:rsidR="00A144A5">
        <w:rPr>
          <w:lang w:val="en-US"/>
        </w:rPr>
        <w:t xml:space="preserve"> when scanning the films</w:t>
      </w:r>
      <w:r w:rsidR="00563015">
        <w:rPr>
          <w:lang w:val="en-US"/>
        </w:rPr>
        <w:t xml:space="preserve"> </w:t>
      </w:r>
      <w:r w:rsidR="006241B6">
        <w:rPr>
          <w:lang w:val="en-US"/>
        </w:rPr>
        <w:fldChar w:fldCharType="begin"/>
      </w:r>
      <w:r w:rsidR="00F36726">
        <w:rPr>
          <w:lang w:val="en-US"/>
        </w:rPr>
        <w:instrText xml:space="preserve"> ADDIN ZOTERO_ITEM CSL_CITATION {"citationID":"eFuaqJIQ","properties":{"formattedCitation":"(GafChromic, n.d.)","plainCitation":"(GafChromic, n.d.)","noteIndex":0},"citationItems":[{"id":390,"uris":["http://zotero.org/users/9228513/items/G9XIA2S7"],"itemData":{"id":390,"type":"webpage","title":"1GafChromic®EBT2 and EBT3 Films for Ball Cube II Phantom","URL":"https://hobbydocbox.com/Photography/67018394-Gafchromic-ebt2-and-ebt3-films-for-ball-cube-ii-phantom.html","author":[{"literal":"GafChromic"}],"accessed":{"date-parts":[["2022",3,31]]}}}],"schema":"https://github.com/citation-style-language/schema/raw/master/csl-citation.json"} </w:instrText>
      </w:r>
      <w:r w:rsidR="006241B6">
        <w:rPr>
          <w:lang w:val="en-US"/>
        </w:rPr>
        <w:fldChar w:fldCharType="separate"/>
      </w:r>
      <w:r w:rsidR="00F36726" w:rsidRPr="00F36726">
        <w:rPr>
          <w:rFonts w:cs="Times New Roman"/>
          <w:lang w:val="en-US"/>
        </w:rPr>
        <w:t>(GafChromic, n.d.)</w:t>
      </w:r>
      <w:r w:rsidR="006241B6">
        <w:rPr>
          <w:lang w:val="en-US"/>
        </w:rPr>
        <w:fldChar w:fldCharType="end"/>
      </w:r>
      <w:r w:rsidR="009246F8">
        <w:rPr>
          <w:lang w:val="en-US"/>
        </w:rPr>
        <w:t xml:space="preserve">. </w:t>
      </w:r>
      <w:r w:rsidR="00FC41C9">
        <w:rPr>
          <w:lang w:val="en-US"/>
        </w:rPr>
        <w:t>The films have a dose range of 0.1 – 10 Gy</w:t>
      </w:r>
      <w:r w:rsidR="00B14033">
        <w:rPr>
          <w:lang w:val="en-US"/>
        </w:rPr>
        <w:t xml:space="preserve">. </w:t>
      </w:r>
      <w:r w:rsidR="00B73A8E">
        <w:rPr>
          <w:lang w:val="en-US"/>
        </w:rPr>
        <w:t>The</w:t>
      </w:r>
      <w:r w:rsidR="00B01311">
        <w:rPr>
          <w:lang w:val="en-US"/>
        </w:rPr>
        <w:t>ir</w:t>
      </w:r>
      <w:r w:rsidR="00B73A8E">
        <w:rPr>
          <w:lang w:val="en-US"/>
        </w:rPr>
        <w:t xml:space="preserve"> optical density is known to change </w:t>
      </w:r>
      <w:r w:rsidR="006F2CF0">
        <w:rPr>
          <w:lang w:val="en-US"/>
        </w:rPr>
        <w:t xml:space="preserve">from </w:t>
      </w:r>
      <w:r w:rsidR="003F09D3">
        <w:rPr>
          <w:lang w:val="en-US"/>
        </w:rPr>
        <w:t xml:space="preserve">exposure to UV light, </w:t>
      </w:r>
      <w:r w:rsidR="001440A9">
        <w:rPr>
          <w:lang w:val="en-US"/>
        </w:rPr>
        <w:t xml:space="preserve">temperature and </w:t>
      </w:r>
      <w:r w:rsidR="0069031B">
        <w:rPr>
          <w:lang w:val="en-US"/>
        </w:rPr>
        <w:t xml:space="preserve">humidity </w:t>
      </w:r>
      <w:r w:rsidR="00DA3A4F">
        <w:rPr>
          <w:lang w:val="en-US"/>
        </w:rPr>
        <w:fldChar w:fldCharType="begin"/>
      </w:r>
      <w:r w:rsidR="00D45459">
        <w:rPr>
          <w:lang w:val="en-US"/>
        </w:rPr>
        <w:instrText xml:space="preserve"> ADDIN ZOTERO_ITEM CSL_CITATION {"citationID":"NFuxBZ12","properties":{"formattedCitation":"(Girard et al., 2012; Park et al., 2012)","plainCitation":"(Girard et al., 2012; Park et al., 2012)","noteIndex":0},"citationItems":[{"id":379,"uris":["http://zotero.org/users/9228513/items/M9UJQEFD"],"itemData":{"id":379,"type":"article-journal","abstract":"The objectives of this study are to identify and quantify factors that influence radiochromic film dose response and to determine whether such films are suitable for reference dosimetry. The influence of several parameters that may introduce systematic dose errors when performing reference dose measurements were investigated. The effect of the film storage temperature was determined by comparing the performance of three lots of GAFCHROMIC EBT2 films stored at either or room temperature. The effect of high or low () relative humidity was also determined. Doses measured in optimal conditions with EBT and EBT2 films were then compared with an A12 ionization chamber measurement. Intensity-modulated radiation therapy quality controls using EBT2 films were also performed in reference dose. The results obtained using reference dose measurements were compared with those obtained using relative dose measurements. Storing the film at improves the stability of the film over time, but does not eliminate the noncatalytic film development, seen as a rise in optical density over time in the absence of radiation. Relative humidity variations ranging from 80% to 20% have a strong impact on the optical density and could introduce dose errors of up to 15% if the humidity were not controlled during the film storage period. During the scanning procedure, the film temperature influences the optical density that is measured. When controlling for these three parameters, the dose differences between EBT or EBT2 and the A12 chamber are found to be within (2σ level) over a dose range of 20–350 cGy. Our results also demonstrate the limitation of the Anisotropic Analytical Algorithm for dose calculation of highly modulated treatment plans. PACS numbers: 87.55.Qr; 87.56.Fc","container-title":"Journal of Applied Clinical Medical Physics","DOI":"10.1120/jacmp.v13i6.3994","ISSN":"1526-9914","issue":"6","language":"en","note":"_eprint: https://onlinelibrary.wiley.com/doi/pdf/10.1120/jacmp.v13i6.3994","page":"339-353","source":"Wiley Online Library","title":"Reference dosimetry using radiochromic film","volume":"13","author":[{"family":"Girard","given":"Frédéric"},{"family":"Bouchard","given":"Hugo"},{"family":"Lacroix","given":"Frédéric"}],"issued":{"date-parts":[["2012"]]}}},{"id":376,"uris":["http://zotero.org/users/9228513/items/NR7NSINS"],"itemData":{"id":376,"type":"article-journal","abstract":"Purpose: The authors aim was to investigate the effects of using transmission and reflection scanning modes, the film orientation during scanning, and ambient room light on a dosimetry system based on the GafchromicTM EBT2 film model. Methods: For calibration, the films were cut to 3 × 3 cm2 and irradiated from 20 to 700 cGy at the depth of maximum dose using 6 and 10 MV photon beams in a 10 × 10 cm2 field size. Absolute dose calibration of the linear accelerator was done according to the TRS398 protocol. An FG65-G ionization chamber was used to monitor the dose while irradiating the films in solid water. The film pieces were scanned with an EPSON Expression 1680 Pro flatbed scanner in transmission and reflection modes. Authors investigated the effect of orientation on films and examined the optical properties of EBT2 film using an ellipsometer and an ultraviolet (UV)/visible spectrometer to explain the dosimetric dependence of the film on orientation during the scanning process. To investigate the effect of ambient room light, films were preirradiated in 6 and 10 MV photon beams with intensity-modulated radiotherapy (IMRT) quality assurance (QA) plans, and then exposed to room light, either directly for 2 days in a workroom or for 2 months in a film box. Gamma index pass criteria of (3%, 3 mm) were used. Results: The dose response curves based on net optical density (NOD) indicated that the reflection scanning mode can provide a better dose sensitivity than the transmission scanning mode, whereas the standard deviation of the dose is greater in reflection mode than in transmission mode. When the film was rotated 90° from the portrait orientation, the average dose of the EBT2 film decreased by 11.5–19.6% in transmission mode and by 1.5–2.3% in reflection mode. Using an ellipsometer, variation of the refractive index of EBT2 film—the birefringence property—was found to be the largest between 45° (1.72 and 1.71) and 135° (1.8 and 1.77) for 300 and 800 cGy. Absorption spectra of EBT2 films measured with spectrometer were the function of film orientation. The readings in reflection scanning mode were more stable against room light than those in transmission scanning mode, although dose readings increased in both modes after the films were exposed to room light. Conclusions: The transmission scanning mode exhibited a strong dependence on film orientation during scanning and a change in optical density resulting from room light exposure, so a constant scanning orientation and minimal exposure to light can reduce uncertainty in the measured dose (23 ± 3%). The angular dependence was analyzed using Jones matrices and optical properties of EBT2 film were obtained using an ellipsometer and an UV/visible spectrometer. The reflection scanning mode has relatively good stability with respect to room light and film orientation on a scanner, although the large standard deviation of dose is a disadvantage in measurements of absolute dose. Reflection scanning mode can offer a potential advantage for film dosimetry in radiotherapy, although transmission scanning mode is still recommended for dosimetry as it provides better uncertainty results.","container-title":"Medical Physics","DOI":"10.1118/1.3700731","ISSN":"2473-4209","issue":"5","language":"en","note":"_eprint: https://onlinelibrary.wiley.com/doi/pdf/10.1118/1.3700731","page":"2524-2535","source":"Wiley Online Library","title":"Variations in dose distribution and optical properties of GafchromicTM EBT2 film according to scanning mode","volume":"39","author":[{"family":"Park","given":"Soah"},{"family":"Kang","given":"Sei-Kwon"},{"family":"Cheong","given":"Kwang-Ho"},{"family":"Hwang","given":"Taejin"},{"family":"Kim","given":"Haeyoung"},{"family":"Han","given":"Taejin"},{"family":"Lee","given":"Me-Yeon"},{"family":"Kim","given":"KyoungJu"},{"family":"Bae","given":"Hoonsik"},{"family":"Su Kim","given":"Hyeong"},{"family":"Han Kim","given":"Jung"},{"family":"Jae Oh","given":"Seung"},{"family":"Suh","given":"Jin-Suck"}],"issued":{"date-parts":[["2012"]]}}}],"schema":"https://github.com/citation-style-language/schema/raw/master/csl-citation.json"} </w:instrText>
      </w:r>
      <w:r w:rsidR="00DA3A4F">
        <w:rPr>
          <w:lang w:val="en-US"/>
        </w:rPr>
        <w:fldChar w:fldCharType="separate"/>
      </w:r>
      <w:r w:rsidR="00E850F3" w:rsidRPr="00E23DCA">
        <w:rPr>
          <w:rFonts w:cs="Times New Roman"/>
          <w:lang w:val="en-US"/>
        </w:rPr>
        <w:t>(Girard et al., 2012; Park et al., 2012)</w:t>
      </w:r>
      <w:r w:rsidR="00DA3A4F">
        <w:rPr>
          <w:lang w:val="en-US"/>
        </w:rPr>
        <w:fldChar w:fldCharType="end"/>
      </w:r>
      <w:r w:rsidR="00E850F3">
        <w:rPr>
          <w:lang w:val="en-US"/>
        </w:rPr>
        <w:t>, the films were therefore handled using gloves</w:t>
      </w:r>
      <w:r w:rsidR="008851A2">
        <w:rPr>
          <w:lang w:val="en-US"/>
        </w:rPr>
        <w:t xml:space="preserve"> i</w:t>
      </w:r>
      <w:r w:rsidR="00E23DCA">
        <w:rPr>
          <w:lang w:val="en-US"/>
        </w:rPr>
        <w:t>n a room with dark curtains</w:t>
      </w:r>
      <w:r w:rsidR="008851A2">
        <w:rPr>
          <w:lang w:val="en-US"/>
        </w:rPr>
        <w:t xml:space="preserve">, and stored in a </w:t>
      </w:r>
      <w:r w:rsidR="00A95D7A">
        <w:rPr>
          <w:lang w:val="en-US"/>
        </w:rPr>
        <w:t>room tempered dark drawer.</w:t>
      </w:r>
      <w:r w:rsidR="004F2FD7">
        <w:rPr>
          <w:lang w:val="en-US"/>
        </w:rPr>
        <w:t xml:space="preserve"> </w:t>
      </w:r>
      <w:r w:rsidR="00814190">
        <w:rPr>
          <w:lang w:val="en-US"/>
        </w:rPr>
        <w:t xml:space="preserve">Because of </w:t>
      </w:r>
      <w:r w:rsidR="00D01C5E">
        <w:rPr>
          <w:lang w:val="en-US"/>
        </w:rPr>
        <w:t>the external influences in film response, it was important to hav</w:t>
      </w:r>
      <w:r w:rsidR="008B152E">
        <w:rPr>
          <w:lang w:val="en-US"/>
        </w:rPr>
        <w:t xml:space="preserve">e a set of control films, that received zero dose. </w:t>
      </w:r>
      <w:r w:rsidR="00DB2866">
        <w:rPr>
          <w:lang w:val="en-US"/>
        </w:rPr>
        <w:fldChar w:fldCharType="begin"/>
      </w:r>
      <w:r w:rsidR="00DB2866" w:rsidRPr="00C752C1">
        <w:rPr>
          <w:lang w:val="en-US"/>
        </w:rPr>
        <w:instrText xml:space="preserve"> REF _Ref99732906 \h </w:instrText>
      </w:r>
      <w:r w:rsidR="00DB2866">
        <w:rPr>
          <w:lang w:val="en-US"/>
        </w:rPr>
      </w:r>
      <w:r w:rsidR="00DB2866">
        <w:rPr>
          <w:lang w:val="en-US"/>
        </w:rPr>
        <w:fldChar w:fldCharType="separate"/>
      </w:r>
    </w:p>
    <w:p w14:paraId="6807731C" w14:textId="7974BD4B" w:rsidR="003D6F96" w:rsidRDefault="00DB2866" w:rsidP="00C752C1">
      <w:pPr>
        <w:pStyle w:val="Heading4"/>
        <w:rPr>
          <w:lang w:val="en-US"/>
        </w:rPr>
      </w:pPr>
      <w:r>
        <w:rPr>
          <w:lang w:val="en-US"/>
        </w:rPr>
        <w:lastRenderedPageBreak/>
        <w:fldChar w:fldCharType="end"/>
      </w:r>
      <w:r w:rsidR="00C752C1">
        <w:rPr>
          <w:lang w:val="en-US"/>
        </w:rPr>
        <w:t>Film irradiation</w:t>
      </w:r>
    </w:p>
    <w:p w14:paraId="16A59B51" w14:textId="03996350" w:rsidR="00C752C1" w:rsidRPr="00C752C1" w:rsidRDefault="00C752C1" w:rsidP="00C752C1">
      <w:pPr>
        <w:rPr>
          <w:lang w:val="en-US"/>
        </w:rPr>
      </w:pPr>
      <w:r>
        <w:rPr>
          <w:lang w:val="en-US"/>
        </w:rPr>
        <w:t xml:space="preserve">As mentioned in </w:t>
      </w:r>
      <w:r>
        <w:rPr>
          <w:lang w:val="en-US"/>
        </w:rPr>
        <w:fldChar w:fldCharType="begin"/>
      </w:r>
      <w:r>
        <w:rPr>
          <w:lang w:val="en-US"/>
        </w:rPr>
        <w:instrText xml:space="preserve"> REF _Ref100567515 \r \h </w:instrText>
      </w:r>
      <w:r>
        <w:rPr>
          <w:lang w:val="en-US"/>
        </w:rPr>
      </w:r>
      <w:r>
        <w:rPr>
          <w:lang w:val="en-US"/>
        </w:rPr>
        <w:fldChar w:fldCharType="separate"/>
      </w:r>
      <w:r>
        <w:rPr>
          <w:lang w:val="en-US"/>
        </w:rPr>
        <w:t>1.5.3</w:t>
      </w:r>
      <w:r>
        <w:rPr>
          <w:lang w:val="en-US"/>
        </w:rPr>
        <w:fldChar w:fldCharType="end"/>
      </w:r>
      <w:r>
        <w:rPr>
          <w:lang w:val="en-US"/>
        </w:rPr>
        <w:t xml:space="preserve">, we </w:t>
      </w:r>
      <w:r w:rsidR="0046120F">
        <w:rPr>
          <w:lang w:val="en-US"/>
        </w:rPr>
        <w:t>needed to establish a calibration curve. Two calibrations were performed on two separate dates</w:t>
      </w:r>
      <w:r w:rsidR="00F70BEF">
        <w:rPr>
          <w:lang w:val="en-US"/>
        </w:rPr>
        <w:t>, one</w:t>
      </w:r>
      <w:r w:rsidR="0046120F">
        <w:rPr>
          <w:lang w:val="en-US"/>
        </w:rPr>
        <w:t xml:space="preserve"> for striped and</w:t>
      </w:r>
      <w:r w:rsidR="00F70BEF">
        <w:rPr>
          <w:lang w:val="en-US"/>
        </w:rPr>
        <w:t xml:space="preserve"> one for</w:t>
      </w:r>
      <w:r w:rsidR="0046120F">
        <w:rPr>
          <w:lang w:val="en-US"/>
        </w:rPr>
        <w:t xml:space="preserve"> dotte</w:t>
      </w:r>
      <w:r w:rsidR="00F70BEF">
        <w:rPr>
          <w:lang w:val="en-US"/>
        </w:rPr>
        <w:t>d</w:t>
      </w:r>
      <w:r w:rsidR="0046120F">
        <w:rPr>
          <w:lang w:val="en-US"/>
        </w:rPr>
        <w:t xml:space="preserve"> GRID configurations respec</w:t>
      </w:r>
      <w:r w:rsidR="00F70BEF">
        <w:rPr>
          <w:lang w:val="en-US"/>
        </w:rPr>
        <w:t xml:space="preserve">tively. The method was mostly the same for both, except for dotted GRID where no </w:t>
      </w:r>
      <w:r w:rsidR="006D4974">
        <w:rPr>
          <w:lang w:val="en-US"/>
        </w:rPr>
        <w:t>open</w:t>
      </w:r>
      <w:r w:rsidR="00F70BEF">
        <w:rPr>
          <w:lang w:val="en-US"/>
        </w:rPr>
        <w:t xml:space="preserve"> field irradiations </w:t>
      </w:r>
      <w:r w:rsidR="00276FFA">
        <w:rPr>
          <w:lang w:val="en-US"/>
        </w:rPr>
        <w:t>were performed, and the size of the calibration films were different. The films were cut using a regular A4 paper cutter, that was sanitized before use. The calibration films for striped GRI</w:t>
      </w:r>
      <w:r w:rsidR="008C598D">
        <w:rPr>
          <w:lang w:val="en-US"/>
        </w:rPr>
        <w:t>D</w:t>
      </w:r>
      <w:r w:rsidR="00276FFA">
        <w:rPr>
          <w:lang w:val="en-US"/>
        </w:rPr>
        <w:t xml:space="preserve"> were cut to a size of 4.3 x 4.1 </w:t>
      </w:r>
      <m:oMath>
        <m:r>
          <w:rPr>
            <w:rFonts w:ascii="Cambria Math" w:hAnsi="Cambria Math"/>
            <w:lang w:val="en-US"/>
          </w:rPr>
          <m:t>c</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276FFA">
        <w:rPr>
          <w:rFonts w:eastAsiaTheme="minorEastAsia"/>
          <w:lang w:val="en-US"/>
        </w:rPr>
        <w:t xml:space="preserve">. It has been shown that the scan response is sensitive to the direction of the film </w:t>
      </w:r>
      <w:r w:rsidR="00572586">
        <w:rPr>
          <w:rFonts w:eastAsiaTheme="minorEastAsia"/>
          <w:lang w:val="en-US"/>
        </w:rPr>
        <w:fldChar w:fldCharType="begin"/>
      </w:r>
      <w:r w:rsidR="00572586">
        <w:rPr>
          <w:rFonts w:eastAsiaTheme="minorEastAsia"/>
          <w:lang w:val="en-US"/>
        </w:rPr>
        <w:instrText xml:space="preserve"> ADDIN ZOTERO_ITEM CSL_CITATION {"citationID":"URbmLUAE","properties":{"formattedCitation":"(Borca et al., 2013)","plainCitation":"(Borca et al., 2013)","noteIndex":0},"citationItems":[{"id":392,"uris":["http://zotero.org/users/9228513/items/BIEXZSHY"],"itemData":{"id":392,"type":"article-journal","abstract":"Radiochromic film has become an important tool to verify dose distributions in highly conformal radiation therapy such as IMRT. Recently, a new generation of these films, EBT3, has become available. EBT3 has the same composition and thickness of the sensitive layer of the previous EBT2 films, but its symmetric layer configuration allows the user to eliminate side orientation dependence, which is reported for EBT2 films. The most important EBT3 characteristics have been investigated, such as response at high‐dose levels, sensitivity to scanner orientation and postirradiation coloration, energy and dose rate dependence, and orientation dependence with respect to film side. Additionally, different IMRT fields were measured with both EBT3 and EBT2 films and evaluated using gamma index analysis. The results obtained show that most of the characteristics of EBT3 film are similar to the EBT2 film, but the orientation dependence with respect to film side is completely eliminated in EBT3 films. The study confirms that EBT3 film can be used for clinical practice in the same way as the previous EBT2 film., PACS number: 87.56.Fc","container-title":"Journal of Applied Clinical Medical Physics","DOI":"10.1120/jacmp.v14i2.4111","ISSN":"1526-9914","issue":"2","journalAbbreviation":"J Appl Clin Med Phys","note":"PMID: 23470940\nPMCID: PMC5714357","page":"158-171","source":"PubMed Central","title":"Dosimetric characterization and use of GAFCHROMIC EBT3 film for IMRT dose verification","volume":"14","author":[{"family":"Borca","given":"Valeria Casanova"},{"family":"Pasquino","given":"Massimo"},{"family":"Russo","given":"Giuliana"},{"family":"Grosso","given":"Pierangelo"},{"family":"Cante","given":"Domenico"},{"family":"Sciacero","given":"Piera"},{"family":"Girelli","given":"Giuseppe"},{"family":"Porta","given":"Maria Rosa La"},{"family":"Tofani","given":"Santi"}],"issued":{"date-parts":[["2013",3,4]]}}}],"schema":"https://github.com/citation-style-language/schema/raw/master/csl-citation.json"} </w:instrText>
      </w:r>
      <w:r w:rsidR="00572586">
        <w:rPr>
          <w:rFonts w:eastAsiaTheme="minorEastAsia"/>
          <w:lang w:val="en-US"/>
        </w:rPr>
        <w:fldChar w:fldCharType="separate"/>
      </w:r>
      <w:r w:rsidR="00572586" w:rsidRPr="00572586">
        <w:rPr>
          <w:rFonts w:cs="Times New Roman"/>
          <w:lang w:val="en-US"/>
        </w:rPr>
        <w:t>(Borca et al., 2013)</w:t>
      </w:r>
      <w:r w:rsidR="00572586">
        <w:rPr>
          <w:rFonts w:eastAsiaTheme="minorEastAsia"/>
          <w:lang w:val="en-US"/>
        </w:rPr>
        <w:fldChar w:fldCharType="end"/>
      </w:r>
      <w:r w:rsidR="00572586">
        <w:rPr>
          <w:rFonts w:eastAsiaTheme="minorEastAsia"/>
          <w:lang w:val="en-US"/>
        </w:rPr>
        <w:t xml:space="preserve">. A cut is therefore made on the top right corner of the longest side. </w:t>
      </w:r>
      <w:r w:rsidR="006D4974">
        <w:rPr>
          <w:rFonts w:eastAsiaTheme="minorEastAsia"/>
          <w:lang w:val="en-US"/>
        </w:rPr>
        <w:t>The chosen size</w:t>
      </w:r>
      <w:r w:rsidR="00E623B2">
        <w:rPr>
          <w:rFonts w:eastAsiaTheme="minorEastAsia"/>
          <w:lang w:val="en-US"/>
        </w:rPr>
        <w:t xml:space="preserve"> made it hard to detect which side was the longest. </w:t>
      </w:r>
      <w:r w:rsidR="0081034C">
        <w:rPr>
          <w:rFonts w:eastAsiaTheme="minorEastAsia"/>
          <w:lang w:val="en-US"/>
        </w:rPr>
        <w:t>I</w:t>
      </w:r>
      <w:r w:rsidR="00E623B2">
        <w:rPr>
          <w:rFonts w:eastAsiaTheme="minorEastAsia"/>
          <w:lang w:val="en-US"/>
        </w:rPr>
        <w:t xml:space="preserve">f the film was </w:t>
      </w:r>
      <w:r w:rsidR="005D5EE7">
        <w:rPr>
          <w:rFonts w:eastAsiaTheme="minorEastAsia"/>
          <w:lang w:val="en-US"/>
        </w:rPr>
        <w:t xml:space="preserve">not handled properly and the film was flipped, </w:t>
      </w:r>
      <w:r w:rsidR="00E623B2">
        <w:rPr>
          <w:rFonts w:eastAsiaTheme="minorEastAsia"/>
          <w:lang w:val="en-US"/>
        </w:rPr>
        <w:t>one could not trust that the orientation was correct based on the cut</w:t>
      </w:r>
      <w:r w:rsidR="002F049B">
        <w:rPr>
          <w:rFonts w:eastAsiaTheme="minorEastAsia"/>
          <w:lang w:val="en-US"/>
        </w:rPr>
        <w:t xml:space="preserve">. The scenario is illustrated in </w:t>
      </w:r>
      <w:r w:rsidR="002F049B">
        <w:rPr>
          <w:rFonts w:eastAsiaTheme="minorEastAsia"/>
          <w:lang w:val="en-US"/>
        </w:rPr>
        <w:fldChar w:fldCharType="begin"/>
      </w:r>
      <w:r w:rsidR="002F049B">
        <w:rPr>
          <w:rFonts w:eastAsiaTheme="minorEastAsia"/>
          <w:lang w:val="en-US"/>
        </w:rPr>
        <w:instrText xml:space="preserve"> REF _Ref100567854 \h </w:instrText>
      </w:r>
      <w:r w:rsidR="002F049B">
        <w:rPr>
          <w:rFonts w:eastAsiaTheme="minorEastAsia"/>
          <w:lang w:val="en-US"/>
        </w:rPr>
      </w:r>
      <w:r w:rsidR="002F049B">
        <w:rPr>
          <w:rFonts w:eastAsiaTheme="minorEastAsia"/>
          <w:lang w:val="en-US"/>
        </w:rPr>
        <w:fldChar w:fldCharType="separate"/>
      </w:r>
      <w:r w:rsidR="002F049B" w:rsidRPr="00E02FF3">
        <w:rPr>
          <w:lang w:val="en-US"/>
        </w:rPr>
        <w:t xml:space="preserve">Figure </w:t>
      </w:r>
      <w:r w:rsidR="002F049B">
        <w:rPr>
          <w:noProof/>
          <w:lang w:val="en-US"/>
        </w:rPr>
        <w:t>2</w:t>
      </w:r>
      <w:r w:rsidR="002F049B">
        <w:rPr>
          <w:lang w:val="en-US"/>
        </w:rPr>
        <w:noBreakHyphen/>
      </w:r>
      <w:r w:rsidR="002F049B">
        <w:rPr>
          <w:noProof/>
          <w:lang w:val="en-US"/>
        </w:rPr>
        <w:t>4</w:t>
      </w:r>
      <w:r w:rsidR="002F049B">
        <w:rPr>
          <w:rFonts w:eastAsiaTheme="minorEastAsia"/>
          <w:lang w:val="en-US"/>
        </w:rPr>
        <w:fldChar w:fldCharType="end"/>
      </w:r>
      <w:r w:rsidR="002F049B">
        <w:rPr>
          <w:rFonts w:eastAsiaTheme="minorEastAsia"/>
          <w:lang w:val="en-US"/>
        </w:rPr>
        <w:t>.</w:t>
      </w:r>
      <w:r w:rsidR="00E623B2">
        <w:rPr>
          <w:rFonts w:eastAsiaTheme="minorEastAsia"/>
          <w:lang w:val="en-US"/>
        </w:rPr>
        <w:t xml:space="preserve"> </w:t>
      </w:r>
      <w:r w:rsidR="002F049B">
        <w:rPr>
          <w:rFonts w:eastAsiaTheme="minorEastAsia"/>
          <w:lang w:val="en-US"/>
        </w:rPr>
        <w:t>F</w:t>
      </w:r>
      <w:r w:rsidR="00E623B2">
        <w:rPr>
          <w:rFonts w:eastAsiaTheme="minorEastAsia"/>
          <w:lang w:val="en-US"/>
        </w:rPr>
        <w:t>or dotted GR</w:t>
      </w:r>
      <w:r w:rsidR="006D4974">
        <w:rPr>
          <w:rFonts w:eastAsiaTheme="minorEastAsia"/>
          <w:lang w:val="en-US"/>
        </w:rPr>
        <w:t>I</w:t>
      </w:r>
      <w:r w:rsidR="00E623B2">
        <w:rPr>
          <w:rFonts w:eastAsiaTheme="minorEastAsia"/>
          <w:lang w:val="en-US"/>
        </w:rPr>
        <w:t>D</w:t>
      </w:r>
      <w:r w:rsidR="005D5EE7">
        <w:rPr>
          <w:rFonts w:eastAsiaTheme="minorEastAsia"/>
          <w:lang w:val="en-US"/>
        </w:rPr>
        <w:t>,</w:t>
      </w:r>
      <w:r w:rsidR="00E623B2">
        <w:rPr>
          <w:rFonts w:eastAsiaTheme="minorEastAsia"/>
          <w:lang w:val="en-US"/>
        </w:rPr>
        <w:t xml:space="preserve"> we increased the difference between width and </w:t>
      </w:r>
      <w:r w:rsidR="00AE021E">
        <w:rPr>
          <w:rFonts w:eastAsiaTheme="minorEastAsia"/>
          <w:lang w:val="en-US"/>
        </w:rPr>
        <w:t xml:space="preserve">height. </w:t>
      </w:r>
      <w:r>
        <w:rPr>
          <w:rFonts w:eastAsiaTheme="minorEastAsia"/>
          <w:lang w:val="en-US"/>
        </w:rPr>
        <w:br/>
      </w:r>
      <w:r>
        <w:rPr>
          <w:lang w:val="en-US"/>
        </w:rPr>
        <w:t xml:space="preserve">The T25 cell flasks were cut horizontally, and one film was placed inside each flask. The films were then irradiated in </w:t>
      </w:r>
      <w:commentRangeStart w:id="136"/>
      <w:r>
        <w:rPr>
          <w:lang w:val="en-US"/>
        </w:rPr>
        <w:t>all positions simultaneously</w:t>
      </w:r>
      <w:commentRangeEnd w:id="136"/>
      <w:r>
        <w:rPr>
          <w:rStyle w:val="CommentReference"/>
        </w:rPr>
        <w:commentReference w:id="136"/>
      </w:r>
      <w:r>
        <w:rPr>
          <w:lang w:val="en-US"/>
        </w:rPr>
        <w:t xml:space="preserve">, twice per dose point. Thus, giving each dose point eight calibration films. </w:t>
      </w:r>
      <w:r>
        <w:rPr>
          <w:lang w:val="en-US"/>
        </w:rPr>
        <w:br/>
        <w:t>A thin slab of 2 mm nylon6 (polymer) was placed on top of the films to act as a buildup material. The material filters low energy electrons, ensuring CPE within the sensitive layer</w:t>
      </w:r>
      <w:r w:rsidR="00B14D8C">
        <w:rPr>
          <w:lang w:val="en-US"/>
        </w:rPr>
        <w:t xml:space="preserve">. </w:t>
      </w:r>
      <w:r w:rsidR="005444F1">
        <w:rPr>
          <w:lang w:val="en-US"/>
        </w:rPr>
        <w:t>Because the ionization chamber has a protective cap</w:t>
      </w:r>
      <w:r w:rsidR="0025133F">
        <w:rPr>
          <w:lang w:val="en-US"/>
        </w:rPr>
        <w:t>,</w:t>
      </w:r>
      <w:r w:rsidR="005444F1">
        <w:rPr>
          <w:lang w:val="en-US"/>
        </w:rPr>
        <w:t xml:space="preserve"> the nylon6 slab will increase the </w:t>
      </w:r>
      <w:r w:rsidR="0025133F">
        <w:rPr>
          <w:lang w:val="en-US"/>
        </w:rPr>
        <w:t>similarity between film-</w:t>
      </w:r>
      <w:r w:rsidR="009A23DF">
        <w:rPr>
          <w:lang w:val="en-US"/>
        </w:rPr>
        <w:t xml:space="preserve"> (see </w:t>
      </w:r>
      <w:r w:rsidR="009A23DF">
        <w:rPr>
          <w:lang w:val="en-US"/>
        </w:rPr>
        <w:fldChar w:fldCharType="begin"/>
      </w:r>
      <w:r w:rsidR="009A23DF">
        <w:rPr>
          <w:lang w:val="en-US"/>
        </w:rPr>
        <w:instrText xml:space="preserve"> REF _Ref100568100 \h </w:instrText>
      </w:r>
      <w:r w:rsidR="009A23DF">
        <w:rPr>
          <w:lang w:val="en-US"/>
        </w:rPr>
      </w:r>
      <w:r w:rsidR="009A23DF">
        <w:rPr>
          <w:lang w:val="en-US"/>
        </w:rPr>
        <w:fldChar w:fldCharType="separate"/>
      </w:r>
      <w:r w:rsidR="009A23DF" w:rsidRPr="003D6F96">
        <w:rPr>
          <w:lang w:val="en-US"/>
        </w:rPr>
        <w:t xml:space="preserve">Figure </w:t>
      </w:r>
      <w:r w:rsidR="009A23DF" w:rsidRPr="003D6F96">
        <w:rPr>
          <w:noProof/>
          <w:lang w:val="en-US"/>
        </w:rPr>
        <w:t>2</w:t>
      </w:r>
      <w:r w:rsidR="009A23DF" w:rsidRPr="003D6F96">
        <w:rPr>
          <w:lang w:val="en-US"/>
        </w:rPr>
        <w:noBreakHyphen/>
      </w:r>
      <w:r w:rsidR="009A23DF" w:rsidRPr="003D6F96">
        <w:rPr>
          <w:noProof/>
          <w:lang w:val="en-US"/>
        </w:rPr>
        <w:t>5</w:t>
      </w:r>
      <w:r w:rsidR="009A23DF">
        <w:rPr>
          <w:lang w:val="en-US"/>
        </w:rPr>
        <w:fldChar w:fldCharType="end"/>
      </w:r>
      <w:r w:rsidR="009A23DF">
        <w:rPr>
          <w:lang w:val="en-US"/>
        </w:rPr>
        <w:t>)</w:t>
      </w:r>
      <w:r w:rsidR="0025133F">
        <w:rPr>
          <w:lang w:val="en-US"/>
        </w:rPr>
        <w:t xml:space="preserve"> and ionization chamber</w:t>
      </w:r>
      <w:r w:rsidR="009A23DF">
        <w:rPr>
          <w:lang w:val="en-US"/>
        </w:rPr>
        <w:t xml:space="preserve"> (see </w:t>
      </w:r>
      <w:r w:rsidR="00312D13">
        <w:rPr>
          <w:lang w:val="en-US"/>
        </w:rPr>
        <w:fldChar w:fldCharType="begin"/>
      </w:r>
      <w:r w:rsidR="00312D13">
        <w:rPr>
          <w:lang w:val="en-US"/>
        </w:rPr>
        <w:instrText xml:space="preserve"> REF _Ref98932181 \h </w:instrText>
      </w:r>
      <w:r w:rsidR="00312D13">
        <w:rPr>
          <w:lang w:val="en-US"/>
        </w:rPr>
      </w:r>
      <w:r w:rsidR="00312D13">
        <w:rPr>
          <w:lang w:val="en-US"/>
        </w:rPr>
        <w:fldChar w:fldCharType="separate"/>
      </w:r>
      <w:r w:rsidR="00312D13" w:rsidRPr="00E54631">
        <w:rPr>
          <w:lang w:val="en-US"/>
        </w:rPr>
        <w:t xml:space="preserve">Figure </w:t>
      </w:r>
      <w:r w:rsidR="00312D13">
        <w:rPr>
          <w:noProof/>
          <w:lang w:val="en-US"/>
        </w:rPr>
        <w:t>2</w:t>
      </w:r>
      <w:r w:rsidR="00312D13">
        <w:rPr>
          <w:lang w:val="en-US"/>
        </w:rPr>
        <w:noBreakHyphen/>
      </w:r>
      <w:r w:rsidR="00312D13">
        <w:rPr>
          <w:noProof/>
          <w:lang w:val="en-US"/>
        </w:rPr>
        <w:t>2</w:t>
      </w:r>
      <w:r w:rsidR="00312D13">
        <w:rPr>
          <w:lang w:val="en-US"/>
        </w:rPr>
        <w:fldChar w:fldCharType="end"/>
      </w:r>
      <w:r w:rsidR="00312D13">
        <w:rPr>
          <w:lang w:val="en-US"/>
        </w:rPr>
        <w:t xml:space="preserve"> and </w:t>
      </w:r>
      <w:r w:rsidR="00312D13">
        <w:rPr>
          <w:lang w:val="en-US"/>
        </w:rPr>
        <w:fldChar w:fldCharType="begin"/>
      </w:r>
      <w:r w:rsidR="00312D13">
        <w:rPr>
          <w:lang w:val="en-US"/>
        </w:rPr>
        <w:instrText xml:space="preserve"> REF _Ref98932199 \h </w:instrText>
      </w:r>
      <w:r w:rsidR="00312D13">
        <w:rPr>
          <w:lang w:val="en-US"/>
        </w:rPr>
      </w:r>
      <w:r w:rsidR="00312D13">
        <w:rPr>
          <w:lang w:val="en-US"/>
        </w:rPr>
        <w:fldChar w:fldCharType="separate"/>
      </w:r>
      <w:r w:rsidR="00312D13" w:rsidRPr="00946D47">
        <w:rPr>
          <w:lang w:val="en-US"/>
        </w:rPr>
        <w:t xml:space="preserve">Figure </w:t>
      </w:r>
      <w:r w:rsidR="00312D13">
        <w:rPr>
          <w:noProof/>
          <w:lang w:val="en-US"/>
        </w:rPr>
        <w:t>2</w:t>
      </w:r>
      <w:r w:rsidR="00312D13">
        <w:rPr>
          <w:lang w:val="en-US"/>
        </w:rPr>
        <w:noBreakHyphen/>
      </w:r>
      <w:r w:rsidR="00312D13">
        <w:rPr>
          <w:noProof/>
          <w:lang w:val="en-US"/>
        </w:rPr>
        <w:t>3</w:t>
      </w:r>
      <w:r w:rsidR="00312D13">
        <w:rPr>
          <w:lang w:val="en-US"/>
        </w:rPr>
        <w:fldChar w:fldCharType="end"/>
      </w:r>
      <w:r w:rsidR="009A23DF">
        <w:rPr>
          <w:lang w:val="en-US"/>
        </w:rPr>
        <w:t>)</w:t>
      </w:r>
      <w:r w:rsidR="0025133F">
        <w:rPr>
          <w:lang w:val="en-US"/>
        </w:rPr>
        <w:t xml:space="preserve"> experimental setups. </w:t>
      </w:r>
      <w:r w:rsidR="007A727E">
        <w:rPr>
          <w:lang w:val="en-US"/>
        </w:rPr>
        <w:t xml:space="preserve">For calibration no GRID was used. The films were irradiated with the exposure times found in </w:t>
      </w:r>
      <w:r w:rsidR="007A727E">
        <w:rPr>
          <w:lang w:val="en-US"/>
        </w:rPr>
        <w:fldChar w:fldCharType="begin"/>
      </w:r>
      <w:r w:rsidR="007A727E">
        <w:rPr>
          <w:lang w:val="en-US"/>
        </w:rPr>
        <w:instrText xml:space="preserve"> REF _Ref99890610 \r \h </w:instrText>
      </w:r>
      <w:r w:rsidR="007A727E">
        <w:rPr>
          <w:lang w:val="en-US"/>
        </w:rPr>
      </w:r>
      <w:r w:rsidR="007A727E">
        <w:rPr>
          <w:lang w:val="en-US"/>
        </w:rPr>
        <w:fldChar w:fldCharType="separate"/>
      </w:r>
      <w:r w:rsidR="007A727E">
        <w:rPr>
          <w:lang w:val="en-US"/>
        </w:rPr>
        <w:t>2.1.1</w:t>
      </w:r>
      <w:r w:rsidR="007A727E">
        <w:rPr>
          <w:lang w:val="en-US"/>
        </w:rPr>
        <w:fldChar w:fldCharType="end"/>
      </w:r>
      <w:r w:rsidR="007A727E">
        <w:rPr>
          <w:lang w:val="en-US"/>
        </w:rPr>
        <w:t>. The ODs from these films were used to generate a calibration curve. We will come back to this in (ref here).</w:t>
      </w:r>
    </w:p>
    <w:p w14:paraId="75A9AA86" w14:textId="59F95866" w:rsidR="003D6F96" w:rsidRDefault="00BF2667" w:rsidP="00490F77">
      <w:pPr>
        <w:rPr>
          <w:lang w:val="en-US"/>
        </w:rPr>
      </w:pPr>
      <w:r>
        <w:rPr>
          <w:noProof/>
          <w:lang w:val="en-US"/>
        </w:rPr>
        <w:drawing>
          <wp:anchor distT="0" distB="0" distL="114300" distR="114300" simplePos="0" relativeHeight="251749376" behindDoc="1" locked="0" layoutInCell="1" allowOverlap="1" wp14:anchorId="3A071BE0" wp14:editId="71B64318">
            <wp:simplePos x="0" y="0"/>
            <wp:positionH relativeFrom="margin">
              <wp:posOffset>-328173</wp:posOffset>
            </wp:positionH>
            <wp:positionV relativeFrom="paragraph">
              <wp:posOffset>195688</wp:posOffset>
            </wp:positionV>
            <wp:extent cx="4486910" cy="3281680"/>
            <wp:effectExtent l="0" t="0" r="8890" b="0"/>
            <wp:wrapTight wrapText="bothSides">
              <wp:wrapPolygon edited="0">
                <wp:start x="0" y="0"/>
                <wp:lineTo x="0" y="21441"/>
                <wp:lineTo x="21551" y="21441"/>
                <wp:lineTo x="2155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42">
                      <a:extLst>
                        <a:ext uri="{28A0092B-C50C-407E-A947-70E740481C1C}">
                          <a14:useLocalDpi xmlns:a14="http://schemas.microsoft.com/office/drawing/2010/main" val="0"/>
                        </a:ext>
                      </a:extLst>
                    </a:blip>
                    <a:srcRect l="4349" t="12135" r="40970" b="16757"/>
                    <a:stretch/>
                  </pic:blipFill>
                  <pic:spPr bwMode="auto">
                    <a:xfrm>
                      <a:off x="0" y="0"/>
                      <a:ext cx="4486910" cy="328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54424F" w14:textId="6E0CD886" w:rsidR="003D6F96" w:rsidRDefault="003D6F96" w:rsidP="00490F77">
      <w:pPr>
        <w:rPr>
          <w:lang w:val="en-US"/>
        </w:rPr>
      </w:pPr>
    </w:p>
    <w:p w14:paraId="582F60E6" w14:textId="77777777" w:rsidR="003D6F96" w:rsidRDefault="003D6F96" w:rsidP="00490F77">
      <w:pPr>
        <w:rPr>
          <w:lang w:val="en-US"/>
        </w:rPr>
      </w:pPr>
    </w:p>
    <w:p w14:paraId="59C37196" w14:textId="0AFEB324" w:rsidR="003D6F96" w:rsidRDefault="003D6F96" w:rsidP="00490F77">
      <w:pPr>
        <w:rPr>
          <w:lang w:val="en-US"/>
        </w:rPr>
      </w:pPr>
    </w:p>
    <w:p w14:paraId="489B534F" w14:textId="46CB3D06" w:rsidR="003D6F96" w:rsidRDefault="003D6F96" w:rsidP="00490F77">
      <w:pPr>
        <w:rPr>
          <w:lang w:val="en-US"/>
        </w:rPr>
      </w:pPr>
    </w:p>
    <w:p w14:paraId="3AF2BE18" w14:textId="7DF0DB74" w:rsidR="003D6F96" w:rsidRDefault="00E63106" w:rsidP="00490F77">
      <w:pPr>
        <w:rPr>
          <w:lang w:val="en-US"/>
        </w:rPr>
      </w:pPr>
      <w:r>
        <w:rPr>
          <w:noProof/>
        </w:rPr>
        <mc:AlternateContent>
          <mc:Choice Requires="wps">
            <w:drawing>
              <wp:anchor distT="0" distB="0" distL="114300" distR="114300" simplePos="0" relativeHeight="251756544" behindDoc="1" locked="0" layoutInCell="1" allowOverlap="1" wp14:anchorId="49DDCBF7" wp14:editId="6A45400E">
                <wp:simplePos x="0" y="0"/>
                <wp:positionH relativeFrom="margin">
                  <wp:posOffset>3299653</wp:posOffset>
                </wp:positionH>
                <wp:positionV relativeFrom="paragraph">
                  <wp:posOffset>10574</wp:posOffset>
                </wp:positionV>
                <wp:extent cx="1391285" cy="904240"/>
                <wp:effectExtent l="0" t="0" r="0" b="0"/>
                <wp:wrapTight wrapText="bothSides">
                  <wp:wrapPolygon edited="0">
                    <wp:start x="0" y="0"/>
                    <wp:lineTo x="0" y="20933"/>
                    <wp:lineTo x="21294" y="20933"/>
                    <wp:lineTo x="2129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391285" cy="904240"/>
                        </a:xfrm>
                        <a:prstGeom prst="rect">
                          <a:avLst/>
                        </a:prstGeom>
                        <a:solidFill>
                          <a:prstClr val="white"/>
                        </a:solidFill>
                        <a:ln>
                          <a:noFill/>
                        </a:ln>
                      </wps:spPr>
                      <wps:txbx>
                        <w:txbxContent>
                          <w:p w14:paraId="612BFFB2" w14:textId="582B8A9F" w:rsidR="003D6F96" w:rsidRPr="00953EDA" w:rsidRDefault="003D6F96" w:rsidP="003D6F96">
                            <w:pPr>
                              <w:pStyle w:val="Caption"/>
                              <w:rPr>
                                <w:lang w:val="en-US"/>
                              </w:rPr>
                            </w:pPr>
                            <w:bookmarkStart w:id="137" w:name="_Ref100568100"/>
                            <w:r w:rsidRPr="003D6F96">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5</w:t>
                            </w:r>
                            <w:r w:rsidR="00882ED2">
                              <w:rPr>
                                <w:lang w:val="en-US"/>
                              </w:rPr>
                              <w:fldChar w:fldCharType="end"/>
                            </w:r>
                            <w:bookmarkEnd w:id="137"/>
                            <w:r w:rsidRPr="003D6F96">
                              <w:rPr>
                                <w:lang w:val="en-US"/>
                              </w:rPr>
                              <w:t xml:space="preserve">. </w:t>
                            </w:r>
                            <w:r w:rsidRPr="00953EDA">
                              <w:rPr>
                                <w:lang w:val="en-US"/>
                              </w:rPr>
                              <w:t>The experimental setup f</w:t>
                            </w:r>
                            <w:r>
                              <w:rPr>
                                <w:lang w:val="en-US"/>
                              </w:rPr>
                              <w:t xml:space="preserve">or GRID irradiation of gafchromic films. For calibration, no GRID was used.   </w:t>
                            </w:r>
                          </w:p>
                          <w:p w14:paraId="656C04F8" w14:textId="6FFD2CB9" w:rsidR="003D6F96" w:rsidRPr="000D637F" w:rsidRDefault="003D6F96" w:rsidP="003D6F96">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CBF7" id="Text Box 52" o:spid="_x0000_s1044" type="#_x0000_t202" style="position:absolute;margin-left:259.8pt;margin-top:.85pt;width:109.55pt;height:71.2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" stroked="f">
                <v:textbox inset="0,0,0,0">
                  <w:txbxContent>
                    <w:p w14:paraId="612BFFB2" w14:textId="582B8A9F" w:rsidR="003D6F96" w:rsidRPr="00953EDA" w:rsidRDefault="003D6F96" w:rsidP="003D6F96">
                      <w:pPr>
                        <w:pStyle w:val="Caption"/>
                        <w:rPr>
                          <w:lang w:val="en-US"/>
                        </w:rPr>
                      </w:pPr>
                      <w:bookmarkStart w:id="138" w:name="_Ref100568100"/>
                      <w:r w:rsidRPr="003D6F96">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5</w:t>
                      </w:r>
                      <w:r w:rsidR="00882ED2">
                        <w:rPr>
                          <w:lang w:val="en-US"/>
                        </w:rPr>
                        <w:fldChar w:fldCharType="end"/>
                      </w:r>
                      <w:bookmarkEnd w:id="138"/>
                      <w:r w:rsidRPr="003D6F96">
                        <w:rPr>
                          <w:lang w:val="en-US"/>
                        </w:rPr>
                        <w:t xml:space="preserve">. </w:t>
                      </w:r>
                      <w:r w:rsidRPr="00953EDA">
                        <w:rPr>
                          <w:lang w:val="en-US"/>
                        </w:rPr>
                        <w:t>The experimental setup f</w:t>
                      </w:r>
                      <w:r>
                        <w:rPr>
                          <w:lang w:val="en-US"/>
                        </w:rPr>
                        <w:t xml:space="preserve">or GRID irradiation of gafchromic films. For calibration, no GRID was used.   </w:t>
                      </w:r>
                    </w:p>
                    <w:p w14:paraId="656C04F8" w14:textId="6FFD2CB9" w:rsidR="003D6F96" w:rsidRPr="000D637F" w:rsidRDefault="003D6F96" w:rsidP="003D6F96">
                      <w:pPr>
                        <w:pStyle w:val="Caption"/>
                        <w:rPr>
                          <w:noProof/>
                          <w:sz w:val="24"/>
                        </w:rPr>
                      </w:pPr>
                    </w:p>
                  </w:txbxContent>
                </v:textbox>
                <w10:wrap type="tight" anchorx="margin"/>
              </v:shape>
            </w:pict>
          </mc:Fallback>
        </mc:AlternateContent>
      </w:r>
    </w:p>
    <w:p w14:paraId="22B3CE50" w14:textId="64D9A12E" w:rsidR="003D6F96" w:rsidRDefault="003D6F96" w:rsidP="00490F77">
      <w:pPr>
        <w:rPr>
          <w:lang w:val="en-US"/>
        </w:rPr>
      </w:pPr>
    </w:p>
    <w:p w14:paraId="4EF1DCFE" w14:textId="7A3CA99F" w:rsidR="003D6F96" w:rsidRDefault="003D6F96" w:rsidP="00490F77">
      <w:pPr>
        <w:rPr>
          <w:lang w:val="en-US"/>
        </w:rPr>
      </w:pPr>
    </w:p>
    <w:p w14:paraId="3AC066A8" w14:textId="613E0274" w:rsidR="003D6F96" w:rsidRDefault="003D6F96" w:rsidP="00490F77">
      <w:pPr>
        <w:rPr>
          <w:lang w:val="en-US"/>
        </w:rPr>
      </w:pPr>
    </w:p>
    <w:p w14:paraId="6185D499" w14:textId="741E8F44" w:rsidR="003D6F96" w:rsidRDefault="003D6F96" w:rsidP="00490F77">
      <w:pPr>
        <w:rPr>
          <w:lang w:val="en-US"/>
        </w:rPr>
      </w:pPr>
    </w:p>
    <w:p w14:paraId="554BB3BB" w14:textId="2478272F" w:rsidR="003D6F96" w:rsidRDefault="003D6F96" w:rsidP="00490F77">
      <w:pPr>
        <w:rPr>
          <w:lang w:val="en-US"/>
        </w:rPr>
      </w:pPr>
    </w:p>
    <w:p w14:paraId="1B40C0E7" w14:textId="38AA9574" w:rsidR="00BF2667" w:rsidRDefault="00BF2667" w:rsidP="00BE7487">
      <w:pPr>
        <w:rPr>
          <w:lang w:val="en-US"/>
        </w:rPr>
      </w:pPr>
    </w:p>
    <w:p w14:paraId="48104DF6" w14:textId="77777777" w:rsidR="007F76FE" w:rsidRDefault="007F76FE" w:rsidP="00BE7487">
      <w:pPr>
        <w:rPr>
          <w:lang w:val="en-US"/>
        </w:rPr>
      </w:pPr>
    </w:p>
    <w:p w14:paraId="465BEC19" w14:textId="12650227" w:rsidR="00E04118" w:rsidRDefault="00504CB2" w:rsidP="00BE7487">
      <w:pPr>
        <w:rPr>
          <w:lang w:val="en-US"/>
        </w:rPr>
      </w:pPr>
      <w:r>
        <w:rPr>
          <w:lang w:val="en-US"/>
        </w:rPr>
        <w:t>A new set of films w</w:t>
      </w:r>
      <w:r w:rsidR="00570014">
        <w:rPr>
          <w:lang w:val="en-US"/>
        </w:rPr>
        <w:t>ere</w:t>
      </w:r>
      <w:r w:rsidR="009347C6">
        <w:rPr>
          <w:lang w:val="en-US"/>
        </w:rPr>
        <w:t>,</w:t>
      </w:r>
      <w:r>
        <w:rPr>
          <w:lang w:val="en-US"/>
        </w:rPr>
        <w:t xml:space="preserve"> </w:t>
      </w:r>
      <w:r w:rsidR="009347C6">
        <w:rPr>
          <w:lang w:val="en-US"/>
        </w:rPr>
        <w:t xml:space="preserve">to our best efforts, cut to match the shape of the </w:t>
      </w:r>
      <w:r w:rsidR="002101EC">
        <w:rPr>
          <w:lang w:val="en-US"/>
        </w:rPr>
        <w:t xml:space="preserve">bottom of the </w:t>
      </w:r>
      <w:r w:rsidR="003E2AA4">
        <w:rPr>
          <w:lang w:val="en-US"/>
        </w:rPr>
        <w:t>cell</w:t>
      </w:r>
      <w:r w:rsidR="002101EC">
        <w:rPr>
          <w:lang w:val="en-US"/>
        </w:rPr>
        <w:t xml:space="preserve"> flasks.</w:t>
      </w:r>
      <w:r w:rsidR="00362818">
        <w:rPr>
          <w:lang w:val="en-US"/>
        </w:rPr>
        <w:t xml:space="preserve"> These will be called the measurement films</w:t>
      </w:r>
      <w:r w:rsidR="00620683">
        <w:rPr>
          <w:lang w:val="en-US"/>
        </w:rPr>
        <w:t>.</w:t>
      </w:r>
      <w:r w:rsidR="002101EC">
        <w:rPr>
          <w:lang w:val="en-US"/>
        </w:rPr>
        <w:t xml:space="preserve"> </w:t>
      </w:r>
      <w:r w:rsidR="008C4ECC">
        <w:rPr>
          <w:lang w:val="en-US"/>
        </w:rPr>
        <w:t>The films were given</w:t>
      </w:r>
      <w:r w:rsidR="004F1838">
        <w:rPr>
          <w:lang w:val="en-US"/>
        </w:rPr>
        <w:t xml:space="preserve"> nominally</w:t>
      </w:r>
      <w:r w:rsidR="008C4ECC">
        <w:rPr>
          <w:lang w:val="en-US"/>
        </w:rPr>
        <w:t xml:space="preserve"> 5 Gy</w:t>
      </w:r>
      <w:r w:rsidR="00702524">
        <w:rPr>
          <w:lang w:val="en-US"/>
        </w:rPr>
        <w:t xml:space="preserve">. </w:t>
      </w:r>
      <w:r w:rsidR="00896FFA">
        <w:rPr>
          <w:lang w:val="en-US"/>
        </w:rPr>
        <w:t xml:space="preserve">Then their response was mapped </w:t>
      </w:r>
      <w:r w:rsidR="004F1838">
        <w:rPr>
          <w:lang w:val="en-US"/>
        </w:rPr>
        <w:t xml:space="preserve">to the calibration curve. </w:t>
      </w:r>
      <w:r w:rsidR="00541A9E">
        <w:rPr>
          <w:lang w:val="en-US"/>
        </w:rPr>
        <w:t xml:space="preserve">We irradiated films </w:t>
      </w:r>
      <w:r w:rsidR="005731FC">
        <w:rPr>
          <w:lang w:val="en-US"/>
        </w:rPr>
        <w:t xml:space="preserve">using the same </w:t>
      </w:r>
      <w:r w:rsidR="001D0146">
        <w:rPr>
          <w:lang w:val="en-US"/>
        </w:rPr>
        <w:t xml:space="preserve">experimental setup shown in </w:t>
      </w:r>
      <w:r w:rsidR="001D0146">
        <w:rPr>
          <w:lang w:val="en-US"/>
        </w:rPr>
        <w:fldChar w:fldCharType="begin"/>
      </w:r>
      <w:r w:rsidR="001D0146">
        <w:rPr>
          <w:lang w:val="en-US"/>
        </w:rPr>
        <w:instrText xml:space="preserve"> REF _Ref99891988 \h </w:instrText>
      </w:r>
      <w:r w:rsidR="001D0146">
        <w:rPr>
          <w:lang w:val="en-US"/>
        </w:rPr>
      </w:r>
      <w:r w:rsidR="001D0146">
        <w:rPr>
          <w:lang w:val="en-US"/>
        </w:rPr>
        <w:fldChar w:fldCharType="separate"/>
      </w:r>
      <w:r w:rsidR="00106252">
        <w:rPr>
          <w:b/>
          <w:bCs/>
          <w:lang w:val="en-US"/>
        </w:rPr>
        <w:fldChar w:fldCharType="begin"/>
      </w:r>
      <w:r w:rsidR="00106252">
        <w:rPr>
          <w:lang w:val="en-US"/>
        </w:rPr>
        <w:instrText xml:space="preserve"> REF _Ref100568100 \h </w:instrText>
      </w:r>
      <w:r w:rsidR="00106252">
        <w:rPr>
          <w:b/>
          <w:bCs/>
          <w:lang w:val="en-US"/>
        </w:rPr>
      </w:r>
      <w:r w:rsidR="00106252">
        <w:rPr>
          <w:b/>
          <w:bCs/>
          <w:lang w:val="en-US"/>
        </w:rPr>
        <w:fldChar w:fldCharType="separate"/>
      </w:r>
      <w:r w:rsidR="00106252" w:rsidRPr="003D6F96">
        <w:rPr>
          <w:lang w:val="en-US"/>
        </w:rPr>
        <w:t xml:space="preserve">Figure </w:t>
      </w:r>
      <w:r w:rsidR="00106252" w:rsidRPr="003D6F96">
        <w:rPr>
          <w:noProof/>
          <w:lang w:val="en-US"/>
        </w:rPr>
        <w:t>2</w:t>
      </w:r>
      <w:r w:rsidR="00106252" w:rsidRPr="003D6F96">
        <w:rPr>
          <w:lang w:val="en-US"/>
        </w:rPr>
        <w:noBreakHyphen/>
      </w:r>
      <w:r w:rsidR="00106252" w:rsidRPr="003D6F96">
        <w:rPr>
          <w:noProof/>
          <w:lang w:val="en-US"/>
        </w:rPr>
        <w:t>5</w:t>
      </w:r>
      <w:r w:rsidR="00106252">
        <w:rPr>
          <w:b/>
          <w:bCs/>
          <w:lang w:val="en-US"/>
        </w:rPr>
        <w:fldChar w:fldCharType="end"/>
      </w:r>
      <w:r w:rsidR="000E19EF">
        <w:rPr>
          <w:b/>
          <w:bCs/>
          <w:lang w:val="en-US"/>
        </w:rPr>
        <w:t>.</w:t>
      </w:r>
      <w:r w:rsidR="001D0146">
        <w:rPr>
          <w:lang w:val="en-US"/>
        </w:rPr>
        <w:fldChar w:fldCharType="end"/>
      </w:r>
      <w:r w:rsidR="00230F2E">
        <w:rPr>
          <w:lang w:val="en-US"/>
        </w:rPr>
        <w:t xml:space="preserve">. </w:t>
      </w:r>
      <w:r w:rsidR="00E04118">
        <w:rPr>
          <w:lang w:val="en-US"/>
        </w:rPr>
        <w:t xml:space="preserve">Four films were irradiated simultaneously in all four positions. This was repeated four times </w:t>
      </w:r>
      <w:r w:rsidR="004F23E1">
        <w:rPr>
          <w:lang w:val="en-US"/>
        </w:rPr>
        <w:t>for OPEN field and GRID. Thus, result</w:t>
      </w:r>
      <w:r w:rsidR="00C16A1B">
        <w:rPr>
          <w:lang w:val="en-US"/>
        </w:rPr>
        <w:t>ing in 16 films per</w:t>
      </w:r>
      <w:r w:rsidR="00F415DE">
        <w:rPr>
          <w:lang w:val="en-US"/>
        </w:rPr>
        <w:t xml:space="preserve"> </w:t>
      </w:r>
      <w:r w:rsidR="00B008CE">
        <w:rPr>
          <w:lang w:val="en-US"/>
        </w:rPr>
        <w:t>configuration</w:t>
      </w:r>
      <w:r w:rsidR="00C16A1B">
        <w:rPr>
          <w:lang w:val="en-US"/>
        </w:rPr>
        <w:t xml:space="preserve">. </w:t>
      </w:r>
    </w:p>
    <w:p w14:paraId="24B37943" w14:textId="54713F77" w:rsidR="00BF2667" w:rsidRDefault="00934491" w:rsidP="00BE7487">
      <w:pPr>
        <w:rPr>
          <w:lang w:val="en-US"/>
        </w:rPr>
      </w:pPr>
      <w:r>
        <w:rPr>
          <w:lang w:val="en-US"/>
        </w:rPr>
        <w:t>Two</w:t>
      </w:r>
      <w:r w:rsidR="00710D46" w:rsidRPr="00526352">
        <w:rPr>
          <w:lang w:val="en-US"/>
        </w:rPr>
        <w:t xml:space="preserve"> in-house </w:t>
      </w:r>
      <w:r w:rsidR="00710D46">
        <w:rPr>
          <w:lang w:val="en-US"/>
        </w:rPr>
        <w:t>0.5 cm</w:t>
      </w:r>
      <w:r w:rsidR="00710D46" w:rsidRPr="00526352">
        <w:rPr>
          <w:lang w:val="en-US"/>
        </w:rPr>
        <w:t xml:space="preserve"> tungsten metal</w:t>
      </w:r>
      <w:r w:rsidR="004E052D">
        <w:rPr>
          <w:lang w:val="en-US"/>
        </w:rPr>
        <w:t xml:space="preserve"> </w:t>
      </w:r>
      <w:r w:rsidR="00710D46" w:rsidRPr="00526352">
        <w:rPr>
          <w:lang w:val="en-US"/>
        </w:rPr>
        <w:t>collimators</w:t>
      </w:r>
      <w:r w:rsidR="00B40C45">
        <w:rPr>
          <w:lang w:val="en-US"/>
        </w:rPr>
        <w:t xml:space="preserve"> of different </w:t>
      </w:r>
      <w:r w:rsidR="006C6B2E">
        <w:rPr>
          <w:lang w:val="en-US"/>
        </w:rPr>
        <w:t>grid</w:t>
      </w:r>
      <w:r w:rsidR="00B40C45">
        <w:rPr>
          <w:lang w:val="en-US"/>
        </w:rPr>
        <w:t xml:space="preserve"> patterns</w:t>
      </w:r>
      <w:r w:rsidR="00710D46" w:rsidRPr="00526352">
        <w:rPr>
          <w:lang w:val="en-US"/>
        </w:rPr>
        <w:t xml:space="preserve"> w</w:t>
      </w:r>
      <w:r w:rsidR="00710D46">
        <w:rPr>
          <w:lang w:val="en-US"/>
        </w:rPr>
        <w:t>ere</w:t>
      </w:r>
      <w:r w:rsidR="006730C0">
        <w:rPr>
          <w:lang w:val="en-US"/>
        </w:rPr>
        <w:t xml:space="preserve"> constructed</w:t>
      </w:r>
      <w:r w:rsidR="004E052D">
        <w:rPr>
          <w:lang w:val="en-US"/>
        </w:rPr>
        <w:t xml:space="preserve"> to be placed on top of the cell flask</w:t>
      </w:r>
      <w:r w:rsidR="008043DB">
        <w:rPr>
          <w:lang w:val="en-US"/>
        </w:rPr>
        <w:t xml:space="preserve">s </w:t>
      </w:r>
      <w:r w:rsidR="00C96779">
        <w:rPr>
          <w:lang w:val="en-US"/>
        </w:rPr>
        <w:t>laying in the cell flask</w:t>
      </w:r>
      <w:r w:rsidR="004E052D">
        <w:rPr>
          <w:lang w:val="en-US"/>
        </w:rPr>
        <w:t xml:space="preserve"> holder</w:t>
      </w:r>
      <w:r w:rsidR="00C96779">
        <w:rPr>
          <w:lang w:val="en-US"/>
        </w:rPr>
        <w:t xml:space="preserve"> </w:t>
      </w:r>
      <w:r w:rsidR="00710D46">
        <w:rPr>
          <w:lang w:val="en-US"/>
        </w:rPr>
        <w:t xml:space="preserve">(see </w:t>
      </w:r>
      <w:r w:rsidR="00710D46">
        <w:rPr>
          <w:lang w:val="en-US"/>
        </w:rPr>
        <w:fldChar w:fldCharType="begin"/>
      </w:r>
      <w:r w:rsidR="00710D46">
        <w:rPr>
          <w:lang w:val="en-US"/>
        </w:rPr>
        <w:instrText xml:space="preserve"> REF _Ref99729543 \h </w:instrText>
      </w:r>
      <w:r w:rsidR="00710D46">
        <w:rPr>
          <w:lang w:val="en-US"/>
        </w:rPr>
      </w:r>
      <w:r w:rsidR="00710D46">
        <w:rPr>
          <w:lang w:val="en-US"/>
        </w:rPr>
        <w:fldChar w:fldCharType="separate"/>
      </w:r>
      <w:r w:rsidR="000E19EF" w:rsidRPr="00337E02">
        <w:rPr>
          <w:lang w:val="en-US"/>
        </w:rPr>
        <w:t xml:space="preserve">Figure </w:t>
      </w:r>
      <w:r w:rsidR="000E19EF">
        <w:rPr>
          <w:noProof/>
          <w:lang w:val="en-US"/>
        </w:rPr>
        <w:t>2</w:t>
      </w:r>
      <w:r w:rsidR="000E19EF">
        <w:rPr>
          <w:lang w:val="en-US"/>
        </w:rPr>
        <w:noBreakHyphen/>
      </w:r>
      <w:r w:rsidR="000E19EF">
        <w:rPr>
          <w:noProof/>
          <w:lang w:val="en-US"/>
        </w:rPr>
        <w:t>6</w:t>
      </w:r>
      <w:r w:rsidR="00710D46">
        <w:rPr>
          <w:lang w:val="en-US"/>
        </w:rPr>
        <w:fldChar w:fldCharType="end"/>
      </w:r>
      <w:r w:rsidR="00710D46">
        <w:rPr>
          <w:lang w:val="en-US"/>
        </w:rPr>
        <w:t>)</w:t>
      </w:r>
      <w:r w:rsidR="00710D46" w:rsidRPr="00526352">
        <w:rPr>
          <w:lang w:val="en-US"/>
        </w:rPr>
        <w:t>.</w:t>
      </w:r>
      <w:r w:rsidR="00B40C45">
        <w:rPr>
          <w:lang w:val="en-US"/>
        </w:rPr>
        <w:t xml:space="preserve"> </w:t>
      </w:r>
      <w:r w:rsidR="003F413A">
        <w:rPr>
          <w:lang w:val="en-US"/>
        </w:rPr>
        <w:t xml:space="preserve">The GRID’s create </w:t>
      </w:r>
      <w:r w:rsidR="00B701C5">
        <w:rPr>
          <w:lang w:val="en-US"/>
        </w:rPr>
        <w:t>high and low dose areas, called peak and valley.</w:t>
      </w:r>
      <w:r w:rsidR="00710D46">
        <w:rPr>
          <w:lang w:val="en-US"/>
        </w:rPr>
        <w:t xml:space="preserve"> The high atomic number of tungsten (see </w:t>
      </w:r>
      <w:r w:rsidR="00710D46">
        <w:rPr>
          <w:lang w:val="en-US"/>
        </w:rPr>
        <w:fldChar w:fldCharType="begin"/>
      </w:r>
      <w:r w:rsidR="00710D46">
        <w:rPr>
          <w:lang w:val="en-US"/>
        </w:rPr>
        <w:instrText xml:space="preserve"> REF _Ref98516531 \r \h </w:instrText>
      </w:r>
      <w:r w:rsidR="00710D46">
        <w:rPr>
          <w:lang w:val="en-US"/>
        </w:rPr>
      </w:r>
      <w:r w:rsidR="00710D46">
        <w:rPr>
          <w:lang w:val="en-US"/>
        </w:rPr>
        <w:fldChar w:fldCharType="separate"/>
      </w:r>
      <w:r w:rsidR="000E19EF">
        <w:rPr>
          <w:lang w:val="en-US"/>
        </w:rPr>
        <w:t>1.2.1</w:t>
      </w:r>
      <w:r w:rsidR="00710D46">
        <w:rPr>
          <w:lang w:val="en-US"/>
        </w:rPr>
        <w:fldChar w:fldCharType="end"/>
      </w:r>
      <w:r w:rsidR="00710D46">
        <w:rPr>
          <w:lang w:val="en-US"/>
        </w:rPr>
        <w:t xml:space="preserve">) makes tungsten a great photon absorber. It is well known that collimating an X-ray beam results in increased scattering </w:t>
      </w:r>
      <w:r w:rsidR="00710D46">
        <w:rPr>
          <w:lang w:val="en-US"/>
        </w:rPr>
        <w:fldChar w:fldCharType="begin"/>
      </w:r>
      <w:r w:rsidR="00710D46">
        <w:rPr>
          <w:lang w:val="en-US"/>
        </w:rPr>
        <w:instrText xml:space="preserve"> ADDIN ZOTERO_ITEM CSL_CITATION {"citationID":"01j2M0s3","properties":{"formattedCitation":"(Philip Mayes et al., 2007)","plainCitation":"(Philip Mayes et al., 2007)","dontUpdate":true,"noteIndex":0},"citationItems":[{"id":225,"uris":["http://zotero.org/users/9228513/items/V3BIWKK9"],"itemData":{"id":225,"type":"book","ISBN":"978-0-7503-0860-1","publisher":"Taylor &amp; Francis group","title":"Handbook of Radiotherapy Physics","author":[{"literal":"Philip Mayes"},{"literal":"Alan Nahum"},{"literal":"Jean-Claude Rosenwald"}],"issued":{"date-parts":[["2007"]]}}}],"schema":"https://github.com/citation-style-language/schema/raw/master/csl-citation.json"} </w:instrText>
      </w:r>
      <w:r w:rsidR="00710D46">
        <w:rPr>
          <w:lang w:val="en-US"/>
        </w:rPr>
        <w:fldChar w:fldCharType="separate"/>
      </w:r>
      <w:r w:rsidR="00710D46" w:rsidRPr="00533321">
        <w:rPr>
          <w:rFonts w:cs="Times New Roman"/>
          <w:lang w:val="en-US"/>
        </w:rPr>
        <w:t>(Philip Mayes et al., 2007</w:t>
      </w:r>
      <w:r w:rsidR="00710D46">
        <w:rPr>
          <w:rFonts w:cs="Times New Roman"/>
          <w:lang w:val="en-US"/>
        </w:rPr>
        <w:t>, p.377</w:t>
      </w:r>
      <w:r w:rsidR="00710D46" w:rsidRPr="00533321">
        <w:rPr>
          <w:rFonts w:cs="Times New Roman"/>
          <w:lang w:val="en-US"/>
        </w:rPr>
        <w:t>)</w:t>
      </w:r>
      <w:r w:rsidR="00710D46">
        <w:rPr>
          <w:lang w:val="en-US"/>
        </w:rPr>
        <w:fldChar w:fldCharType="end"/>
      </w:r>
      <w:r w:rsidR="00710D46">
        <w:rPr>
          <w:lang w:val="en-US"/>
        </w:rPr>
        <w:t xml:space="preserve">. The high density of tungsten allows for a thinner design, thereby mediating the scattering within the openings of the GRID. </w:t>
      </w:r>
      <w:r w:rsidR="00362818">
        <w:rPr>
          <w:lang w:val="en-US"/>
        </w:rPr>
        <w:t xml:space="preserve">Because of poor cutting accuracy, the measurement films </w:t>
      </w:r>
      <w:r w:rsidR="002D415C">
        <w:rPr>
          <w:lang w:val="en-US"/>
        </w:rPr>
        <w:t>did not fit perfectly into the cell flask</w:t>
      </w:r>
      <w:r w:rsidR="00CE2798">
        <w:rPr>
          <w:lang w:val="en-US"/>
        </w:rPr>
        <w:t xml:space="preserve">, causing them to have small variations in how they lay inside the flask. </w:t>
      </w:r>
      <w:r w:rsidR="00A06B37">
        <w:rPr>
          <w:lang w:val="en-US"/>
        </w:rPr>
        <w:t>This resulted in slightly skewed response patterns after irradiations.</w:t>
      </w:r>
      <w:r w:rsidR="00710D46">
        <w:rPr>
          <w:lang w:val="en-US"/>
        </w:rPr>
        <w:t xml:space="preserve">  </w:t>
      </w:r>
    </w:p>
    <w:p w14:paraId="78F594D8" w14:textId="19BBFFD3" w:rsidR="00A405C2" w:rsidRDefault="00314C77" w:rsidP="00BE7487">
      <w:pPr>
        <w:rPr>
          <w:lang w:val="en-US"/>
        </w:rPr>
      </w:pPr>
      <w:r>
        <w:rPr>
          <w:noProof/>
          <w:lang w:val="en-US"/>
        </w:rPr>
        <w:drawing>
          <wp:inline distT="0" distB="0" distL="0" distR="0" wp14:anchorId="5C52113A" wp14:editId="4CCE212D">
            <wp:extent cx="5705061" cy="3001010"/>
            <wp:effectExtent l="0" t="0" r="0" b="889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pic:nvPicPr>
                  <pic:blipFill rotWithShape="1">
                    <a:blip r:embed="rId43">
                      <a:extLst>
                        <a:ext uri="{28A0092B-C50C-407E-A947-70E740481C1C}">
                          <a14:useLocalDpi xmlns:a14="http://schemas.microsoft.com/office/drawing/2010/main" val="0"/>
                        </a:ext>
                      </a:extLst>
                    </a:blip>
                    <a:srcRect l="669" t="5648" r="3310" b="4558"/>
                    <a:stretch/>
                  </pic:blipFill>
                  <pic:spPr bwMode="auto">
                    <a:xfrm>
                      <a:off x="0" y="0"/>
                      <a:ext cx="5707063" cy="3002063"/>
                    </a:xfrm>
                    <a:prstGeom prst="rect">
                      <a:avLst/>
                    </a:prstGeom>
                    <a:ln>
                      <a:noFill/>
                    </a:ln>
                    <a:extLst>
                      <a:ext uri="{53640926-AAD7-44D8-BBD7-CCE9431645EC}">
                        <a14:shadowObscured xmlns:a14="http://schemas.microsoft.com/office/drawing/2010/main"/>
                      </a:ext>
                    </a:extLst>
                  </pic:spPr>
                </pic:pic>
              </a:graphicData>
            </a:graphic>
          </wp:inline>
        </w:drawing>
      </w:r>
    </w:p>
    <w:p w14:paraId="2C864254" w14:textId="2269A0D3" w:rsidR="00F30304" w:rsidRDefault="00F30304" w:rsidP="00F30304">
      <w:pPr>
        <w:pStyle w:val="Caption"/>
        <w:rPr>
          <w:lang w:val="en-US"/>
        </w:rPr>
      </w:pPr>
      <w:bookmarkStart w:id="139" w:name="_Ref99729543"/>
      <w:r w:rsidRPr="00337E02">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6</w:t>
      </w:r>
      <w:r w:rsidR="00882ED2">
        <w:rPr>
          <w:lang w:val="en-US"/>
        </w:rPr>
        <w:fldChar w:fldCharType="end"/>
      </w:r>
      <w:bookmarkEnd w:id="139"/>
      <w:r w:rsidRPr="00337E02">
        <w:rPr>
          <w:lang w:val="en-US"/>
        </w:rPr>
        <w:t>. Illustration of how the</w:t>
      </w:r>
      <w:r>
        <w:rPr>
          <w:lang w:val="en-US"/>
        </w:rPr>
        <w:t xml:space="preserve"> Gafchromic films</w:t>
      </w:r>
      <w:r w:rsidRPr="00337E02">
        <w:rPr>
          <w:lang w:val="en-US"/>
        </w:rPr>
        <w:t xml:space="preserve"> </w:t>
      </w:r>
      <w:r>
        <w:rPr>
          <w:lang w:val="en-US"/>
        </w:rPr>
        <w:t>were positioned</w:t>
      </w:r>
      <w:r w:rsidRPr="00337E02">
        <w:rPr>
          <w:lang w:val="en-US"/>
        </w:rPr>
        <w:t xml:space="preserve"> underneath the different </w:t>
      </w:r>
      <w:r w:rsidR="00C30A8A">
        <w:rPr>
          <w:lang w:val="en-US"/>
        </w:rPr>
        <w:t>GRID</w:t>
      </w:r>
      <w:r w:rsidRPr="00337E02">
        <w:rPr>
          <w:lang w:val="en-US"/>
        </w:rPr>
        <w:t xml:space="preserve"> configurations.</w:t>
      </w:r>
      <w:r>
        <w:rPr>
          <w:lang w:val="en-US"/>
        </w:rPr>
        <w:t xml:space="preserve"> The films were of equal size in both </w:t>
      </w:r>
      <w:r w:rsidR="00C30A8A">
        <w:rPr>
          <w:lang w:val="en-US"/>
        </w:rPr>
        <w:t xml:space="preserve">GRID </w:t>
      </w:r>
      <w:r>
        <w:rPr>
          <w:lang w:val="en-US"/>
        </w:rPr>
        <w:t>configurations</w:t>
      </w:r>
      <w:r w:rsidR="009F16BE">
        <w:rPr>
          <w:lang w:val="en-US"/>
        </w:rPr>
        <w:t xml:space="preserve">, but the size has been modified to fit the </w:t>
      </w:r>
      <w:r w:rsidR="00722459">
        <w:rPr>
          <w:lang w:val="en-US"/>
        </w:rPr>
        <w:t>illustrations. The</w:t>
      </w:r>
      <w:r w:rsidR="00314C77">
        <w:rPr>
          <w:lang w:val="en-US"/>
        </w:rPr>
        <w:t xml:space="preserve"> blue lines indicate the outline of </w:t>
      </w:r>
      <w:r w:rsidR="00827D44">
        <w:rPr>
          <w:lang w:val="en-US"/>
        </w:rPr>
        <w:t xml:space="preserve">the cell flasks, and the background represents the cell flask holder. </w:t>
      </w:r>
      <w:r w:rsidR="009F16BE">
        <w:rPr>
          <w:lang w:val="en-US"/>
        </w:rPr>
        <w:t xml:space="preserve"> </w:t>
      </w:r>
      <w:r>
        <w:rPr>
          <w:lang w:val="en-US"/>
        </w:rPr>
        <w:t xml:space="preserve"> </w:t>
      </w:r>
    </w:p>
    <w:p w14:paraId="7B1030E7" w14:textId="77777777" w:rsidR="005A1A8C" w:rsidRDefault="005A1A8C" w:rsidP="00D85EEA">
      <w:pPr>
        <w:rPr>
          <w:lang w:val="en-US"/>
        </w:rPr>
      </w:pPr>
    </w:p>
    <w:p w14:paraId="5A435F5A" w14:textId="77777777" w:rsidR="00BF2667" w:rsidRPr="00D85EEA" w:rsidRDefault="00BF2667" w:rsidP="00D85EEA">
      <w:pPr>
        <w:rPr>
          <w:lang w:val="en-US"/>
        </w:rPr>
      </w:pPr>
    </w:p>
    <w:p w14:paraId="40AA1843" w14:textId="0E3539C2" w:rsidR="00A405C2" w:rsidRDefault="00977C36" w:rsidP="00977C36">
      <w:pPr>
        <w:pStyle w:val="Heading4"/>
        <w:rPr>
          <w:lang w:val="en-US"/>
        </w:rPr>
      </w:pPr>
      <w:bookmarkStart w:id="140" w:name="_Ref100051198"/>
      <w:r w:rsidRPr="00977C36">
        <w:rPr>
          <w:lang w:val="en-US"/>
        </w:rPr>
        <w:lastRenderedPageBreak/>
        <w:t>Scanning</w:t>
      </w:r>
      <w:bookmarkEnd w:id="140"/>
      <w:r w:rsidRPr="00977C36">
        <w:rPr>
          <w:lang w:val="en-US"/>
        </w:rPr>
        <w:t xml:space="preserve"> </w:t>
      </w:r>
    </w:p>
    <w:p w14:paraId="0817EFDF" w14:textId="77777777" w:rsidR="00BF6949" w:rsidRDefault="00BF6949" w:rsidP="00BF6949">
      <w:pPr>
        <w:rPr>
          <w:lang w:val="en-US"/>
        </w:rPr>
      </w:pPr>
      <w:r>
        <w:rPr>
          <w:lang w:val="en-US"/>
        </w:rPr>
        <w:t xml:space="preserve">To ensure a stable and saturated optical density of the films, we waited 48 hours after irradiation before scanning the films </w:t>
      </w:r>
      <w:r>
        <w:rPr>
          <w:lang w:val="en-US"/>
        </w:rPr>
        <w:fldChar w:fldCharType="begin"/>
      </w:r>
      <w:r>
        <w:rPr>
          <w:lang w:val="en-US"/>
        </w:rPr>
        <w:instrText xml:space="preserve"> ADDIN ZOTERO_ITEM CSL_CITATION {"citationID":"h1NVlecg","properties":{"formattedCitation":"(Devic et al., 2005)","plainCitation":"(Devic et al., 2005)","noteIndex":0},"citationItems":[{"id":373,"uris":["http://zotero.org/users/9228513/items/M4PFND5Y"],"itemData":{"id":373,"type":"article-journal","abstract":"In this study, a measurement protocol is presented that improves the precision of dose measurements using a flat-bed document scanner in conjunction with two new GafChromic® film models, HS and Prototype A EBT exposed to photon beams. We established two sources of uncertainties in dose measurements, governed by measurement and calibration curve fit parameters contributions. We have quantitatively assessed the influence of different steps in the protocol on the overall dose measurement uncertainty. Applying the protocol described in this paper on the Agfa Arcus II flat-bed document scanner, the overall one-sigma dose measurement uncertainty for an uniform field amounts to 2% or less for doses above around in the case of the EBT (Prototype A), and for doses above in the case of the HS model GafChromic® film using a region of interest in size.","container-title":"Medical Physics","DOI":"10.1118/1.1929253","ISSN":"2473-4209","issue":"7Part1","language":"en","note":"_eprint: https://onlinelibrary.wiley.com/doi/pdf/10.1118/1.1929253","page":"2245-2253","source":"Wiley Online Library","title":"Precise radiochromic film dosimetry using a flat-bed document scanner","volume":"32","author":[{"family":"Devic","given":"Slobodan"},{"family":"Seuntjens","given":"Jan"},{"family":"Sham","given":"Edwin"},{"family":"Podgorsak","given":"Ervin B."},{"family":"Schmidtlein","given":"C. Ross"},{"family":"Kirov","given":"Assen S."},{"family":"Soares","given":"Christopher G."}],"issued":{"date-parts":[["2005"]]}}}],"schema":"https://github.com/citation-style-language/schema/raw/master/csl-citation.json"} </w:instrText>
      </w:r>
      <w:r>
        <w:rPr>
          <w:lang w:val="en-US"/>
        </w:rPr>
        <w:fldChar w:fldCharType="separate"/>
      </w:r>
      <w:r w:rsidRPr="00AE5FA6">
        <w:rPr>
          <w:rFonts w:cs="Times New Roman"/>
          <w:lang w:val="en-US"/>
        </w:rPr>
        <w:t>(Devic et al., 2005)</w:t>
      </w:r>
      <w:r>
        <w:rPr>
          <w:lang w:val="en-US"/>
        </w:rPr>
        <w:fldChar w:fldCharType="end"/>
      </w:r>
      <w:r>
        <w:rPr>
          <w:lang w:val="en-US"/>
        </w:rPr>
        <w:t xml:space="preserve">. </w:t>
      </w:r>
    </w:p>
    <w:p w14:paraId="0D12A82D" w14:textId="10ACC631" w:rsidR="00BA5323" w:rsidRDefault="00BC522D" w:rsidP="00BE7487">
      <w:pPr>
        <w:rPr>
          <w:lang w:val="en-US"/>
        </w:rPr>
      </w:pPr>
      <w:r>
        <w:rPr>
          <w:lang w:val="en-US"/>
        </w:rPr>
        <w:t xml:space="preserve">An Epson Perfection V850 Pro flatbed scanner was used to </w:t>
      </w:r>
      <w:r w:rsidR="00F37207">
        <w:rPr>
          <w:lang w:val="en-US"/>
        </w:rPr>
        <w:t xml:space="preserve">digitize </w:t>
      </w:r>
      <w:r>
        <w:rPr>
          <w:lang w:val="en-US"/>
        </w:rPr>
        <w:t>the film</w:t>
      </w:r>
      <w:r w:rsidR="008A38F7">
        <w:rPr>
          <w:lang w:val="en-US"/>
        </w:rPr>
        <w:t>s’</w:t>
      </w:r>
      <w:r w:rsidR="002F0978">
        <w:rPr>
          <w:lang w:val="en-US"/>
        </w:rPr>
        <w:t xml:space="preserve"> radiation response</w:t>
      </w:r>
      <w:r w:rsidR="008A38F7">
        <w:rPr>
          <w:lang w:val="en-US"/>
        </w:rPr>
        <w:t>.</w:t>
      </w:r>
      <w:r w:rsidR="002F0978">
        <w:rPr>
          <w:lang w:val="en-US"/>
        </w:rPr>
        <w:t xml:space="preserve"> </w:t>
      </w:r>
      <w:r w:rsidR="00182233">
        <w:rPr>
          <w:lang w:val="en-US"/>
        </w:rPr>
        <w:t xml:space="preserve">The films were placed in a central area of the scanner </w:t>
      </w:r>
      <w:r w:rsidR="00DB7402">
        <w:rPr>
          <w:lang w:val="en-US"/>
        </w:rPr>
        <w:t xml:space="preserve">to minimize variations in </w:t>
      </w:r>
      <w:r w:rsidR="00030ECD">
        <w:rPr>
          <w:lang w:val="en-US"/>
        </w:rPr>
        <w:t xml:space="preserve">scan readings </w:t>
      </w:r>
      <w:r w:rsidR="0053561A">
        <w:rPr>
          <w:lang w:val="en-US"/>
        </w:rPr>
        <w:fldChar w:fldCharType="begin"/>
      </w:r>
      <w:r w:rsidR="0053561A">
        <w:rPr>
          <w:lang w:val="en-US"/>
        </w:rPr>
        <w:instrText xml:space="preserve"> ADDIN ZOTERO_ITEM CSL_CITATION {"citationID":"kGWmoLMY","properties":{"formattedCitation":"(Lewis &amp; Chan, 2015)","plainCitation":"(Lewis &amp; Chan, 2015)","noteIndex":0},"citationItems":[{"id":442,"uris":["http://zotero.org/users/9228513/items/ZBX7UVRN"],"itemData":{"id":442,"type":"article-journal","abstract":"Purpose:\nA known factor affecting the accuracy of radiochromic film dosimetry is the lateral response artifact (LRA) induced by nonuniform response of a flatbed scanner in the direction perpendicular to the scan direction. This work reports a practical solution to eliminate such artifacts for all forms of dose QA.\n\nMethods:\nEBT3 films from a single production lot (02181401) cut into rectangular 4 × 5 cm2 pieces, with the long dimension parallel to the long dimension of the original 20.3 × 25.4 cm2 sheets, were exposed at a depth of 5 cm on a Varian Trilogy at the center of a 20 × 20 cm2 open field at seven doses between 50 and 1600 cGy using 6 MV photons. These films together with an unexposed film from the same production lot were lined one next to the other on an Epson 10000XL or 11000XL scanner in portrait orientation with their long dimension parallel to the scan direction. Scanned images were then obtained with the line of films positioned at seven discrete lateral locations perpendicular to the scan direction. The process was repeated in landscape orientation and on three other Epson scanners. Data were also collected for three additional production lots of EBT3 film (11051302, 03031401, and 03171403). From measurements at the various lateral positions, the scanner response was determined as a function of the lateral position of the scanned film. For a given color channel X, the response at any lateral position L is related to the response at the center, C, of the scanner by Response(C, D, X) = AL,X + BL,X</w:instrText>
      </w:r>
      <w:r w:rsidR="0053561A">
        <w:rPr>
          <w:rFonts w:ascii="Cambria Math" w:hAnsi="Cambria Math" w:cs="Cambria Math"/>
          <w:lang w:val="en-US"/>
        </w:rPr>
        <w:instrText>⋅</w:instrText>
      </w:r>
      <w:r w:rsidR="0053561A">
        <w:rPr>
          <w:lang w:val="en-US"/>
        </w:rPr>
        <w:instrText>Response(L, D, X), where D is dose and the coefficients AL,X and BL,X are determined from the film measurements at the center of the scanner and six other discrete lateral positions. The values at intermediate lateral positions were obtained by linear interpolation. The coefficients were determined for the red, green, and blue color channels, preserving the ability to apply triple-channel dosimetry once corrections were applied to compensate for the lateral position response artifact. To validate this method, corrections were applied to several films that were exposed to 15 × 15cm2 open fields and large IMRT and VMAT fields and scanned at the extreme edges of the scan window in addition to the central location. Calibration and response data were used to generate dose maps and perform gamma analysis using single- or triple-channel dosimetry with FilmQAPro 2014 software.\n\nResults:\nThe authors’ study found that calibration curves at the different lateral positions could be correlated by a simple two-point rescaling using the response for unexposed film as well as the response of film exposed at high doses between 800 and 1600 cGy. The coefficients AL,X and BL,X for each color channel X were found to be independent of dose at each lateral location L. This made it possible to apply the relationship Response(C, D, X) = AL,X + BL,X</w:instrText>
      </w:r>
      <w:r w:rsidR="0053561A">
        <w:rPr>
          <w:rFonts w:ascii="Cambria Math" w:hAnsi="Cambria Math" w:cs="Cambria Math"/>
          <w:lang w:val="en-US"/>
        </w:rPr>
        <w:instrText>⋅</w:instrText>
      </w:r>
      <w:r w:rsidR="0053561A">
        <w:rPr>
          <w:lang w:val="en-US"/>
        </w:rPr>
        <w:instrText xml:space="preserve">Response(L, D, X), to the raw film responses, permitting correction of the response values at any lateral position to an equivalent response, as if that part of the film was located at the center of the scanner. This correction method was validated for several films exposed to open as well as large IMRT and VMAT fields.\n\nConclusions:\nThe work reported elaborates on the process using the correction procedures to eliminate the lateral response artifact and demonstrates improvements in the accuracy of radiochromic film dosimetry for the radiation therapy quality assurance applications.","container-title":"Medical Physics","DOI":"10.1118/1.4903758","ISSN":"0094-2405","issue":"1","journalAbbreviation":"Med Phys","note":"PMID: 25563282\nPMCID: PMC5148133","page":"416-429","source":"PubMed Central","title":"Correcting lateral response artifacts from flatbed scanners for radiochromic film dosimetry","volume":"42","author":[{"family":"Lewis","given":"David"},{"family":"Chan","given":"Maria F."}],"issued":{"date-parts":[["2015",1]]}}}],"schema":"https://github.com/citation-style-language/schema/raw/master/csl-citation.json"} </w:instrText>
      </w:r>
      <w:r w:rsidR="0053561A">
        <w:rPr>
          <w:lang w:val="en-US"/>
        </w:rPr>
        <w:fldChar w:fldCharType="separate"/>
      </w:r>
      <w:r w:rsidR="0053561A" w:rsidRPr="0053561A">
        <w:rPr>
          <w:rFonts w:cs="Times New Roman"/>
          <w:lang w:val="en-US"/>
        </w:rPr>
        <w:t>(Lewis &amp; Chan, 2015)</w:t>
      </w:r>
      <w:r w:rsidR="0053561A">
        <w:rPr>
          <w:lang w:val="en-US"/>
        </w:rPr>
        <w:fldChar w:fldCharType="end"/>
      </w:r>
      <w:r w:rsidR="0053561A">
        <w:rPr>
          <w:lang w:val="en-US"/>
        </w:rPr>
        <w:t xml:space="preserve">. </w:t>
      </w:r>
      <w:r w:rsidR="00D67575">
        <w:rPr>
          <w:lang w:val="en-US"/>
        </w:rPr>
        <w:t>Transmission mode was chose</w:t>
      </w:r>
      <w:r w:rsidR="00AC738E">
        <w:rPr>
          <w:lang w:val="en-US"/>
        </w:rPr>
        <w:t>n</w:t>
      </w:r>
      <w:r w:rsidR="00D67575">
        <w:rPr>
          <w:lang w:val="en-US"/>
        </w:rPr>
        <w:t xml:space="preserve">, as recommended by </w:t>
      </w:r>
      <w:r w:rsidR="00D67575">
        <w:rPr>
          <w:lang w:val="en-US"/>
        </w:rPr>
        <w:fldChar w:fldCharType="begin"/>
      </w:r>
      <w:r w:rsidR="00295EB7">
        <w:rPr>
          <w:lang w:val="en-US"/>
        </w:rPr>
        <w:instrText xml:space="preserve"> ADDIN ZOTERO_ITEM CSL_CITATION {"citationID":"gxY8tDsl","properties":{"formattedCitation":"(Aldelaijan &amp; Devic, 2018)","plainCitation":"(Aldelaijan &amp; Devic, 2018)","noteIndex":0},"citationItems":[{"id":480,"uris":["http://zotero.org/users/9228513/items/ZGP73L8D"],"itemData":{"id":480,"type":"article-journal","abstract":"Objective\nDifferent dose response functions of EBT3 model GafChromic™ film dosimetry system have been compared in terms of sensitivity as well as uncertainty vs. error analysis. We also made an assessment of the necessity of scanning film pieces before and after irradiation.\nMethods\nPieces of EBT3 film model were irradiated to different dose values in Solid Water (SW) phantom. Based on images scanned in both reflection and transmission mode before and after irradiation, twelve different response functions were calculated. For every response function, a reference radiochromic film dosimetry system was established by generating calibration curve and by performing the error vs. uncertainty analysis.\nResults\nResponse functions using pixel values from the green channel demonstrated the highest sensitivity in both transmission and reflection mode. All functions were successfully fitted with rational functional form, and provided an overall one-sigma uncertainty of better than 2% for doses above 2 Gy. Use of pre-scanned images to calculate response functions resulted in negligible improvement in dose measurement accuracy.\nConclusion\nAlthough reflection scanning mode provides higher sensitivity and could lead to a more widespread use of radiochromic film dosimetry, it has fairly limited dose range and slightly increased uncertainty when compared to transmission scan based response functions. Double-scanning technique, either in transmission or reflection mode, shows negligible improvement in dose accuracy as well as a negligible increase in dose uncertainty. Normalized pixel value of the images scanned in transmission mode shows linear response in a dose range of up to 11 Gy.","container-title":"Physica Medica","DOI":"10.1016/j.ejmp.2018.05.014","ISSN":"1120-1797","journalAbbreviation":"Physica Medica","language":"en","page":"112-118","source":"ScienceDirect","title":"Comparison of dose response functions for EBT3 model GafChromic™ film dosimetry system","volume":"49","author":[{"family":"Aldelaijan","given":"Saad"},{"family":"Devic","given":"Slobodan"}],"issued":{"date-parts":[["2018",5,1]]}}}],"schema":"https://github.com/citation-style-language/schema/raw/master/csl-citation.json"} </w:instrText>
      </w:r>
      <w:r w:rsidR="00D67575">
        <w:rPr>
          <w:lang w:val="en-US"/>
        </w:rPr>
        <w:fldChar w:fldCharType="separate"/>
      </w:r>
      <w:r w:rsidR="00295EB7" w:rsidRPr="004070E8">
        <w:rPr>
          <w:rFonts w:cs="Times New Roman"/>
          <w:lang w:val="en-US"/>
        </w:rPr>
        <w:t>(Aldelaijan &amp; Devic, 2018)</w:t>
      </w:r>
      <w:r w:rsidR="00D67575">
        <w:rPr>
          <w:lang w:val="en-US"/>
        </w:rPr>
        <w:fldChar w:fldCharType="end"/>
      </w:r>
      <w:r w:rsidR="00D67575">
        <w:rPr>
          <w:lang w:val="en-US"/>
        </w:rPr>
        <w:t xml:space="preserve">. </w:t>
      </w:r>
      <w:r w:rsidR="00FA7F4B">
        <w:rPr>
          <w:lang w:val="en-US"/>
        </w:rPr>
        <w:t xml:space="preserve">Using the Epson scan tool v.5.1 software we turned off all automatic image corrections and adjustments to only extract raw data. </w:t>
      </w:r>
      <w:r w:rsidR="00305091">
        <w:rPr>
          <w:lang w:val="en-US"/>
        </w:rPr>
        <w:t>Resolution of 300 dpi was chosen</w:t>
      </w:r>
      <w:r w:rsidR="00B22196">
        <w:rPr>
          <w:lang w:val="en-US"/>
        </w:rPr>
        <w:t xml:space="preserve"> to achieve high enough</w:t>
      </w:r>
      <w:r w:rsidR="001A2F41">
        <w:rPr>
          <w:lang w:val="en-US"/>
        </w:rPr>
        <w:t xml:space="preserve"> spa</w:t>
      </w:r>
      <w:r w:rsidR="00EF5C61">
        <w:rPr>
          <w:lang w:val="en-US"/>
        </w:rPr>
        <w:t>t</w:t>
      </w:r>
      <w:r w:rsidR="001A2F41">
        <w:rPr>
          <w:lang w:val="en-US"/>
        </w:rPr>
        <w:t>ial</w:t>
      </w:r>
      <w:r w:rsidR="00B22196">
        <w:rPr>
          <w:lang w:val="en-US"/>
        </w:rPr>
        <w:t xml:space="preserve"> resolution</w:t>
      </w:r>
      <w:r w:rsidR="00C02682">
        <w:rPr>
          <w:lang w:val="en-US"/>
        </w:rPr>
        <w:t xml:space="preserve"> </w:t>
      </w:r>
      <w:r w:rsidR="00296B48">
        <w:rPr>
          <w:lang w:val="en-US"/>
        </w:rPr>
        <w:t xml:space="preserve">while having a reasonable scanning time. A </w:t>
      </w:r>
      <w:r w:rsidR="00171DDE">
        <w:rPr>
          <w:lang w:val="en-US"/>
        </w:rPr>
        <w:t>16-bit</w:t>
      </w:r>
      <w:r w:rsidR="00296B48">
        <w:rPr>
          <w:lang w:val="en-US"/>
        </w:rPr>
        <w:t xml:space="preserve"> </w:t>
      </w:r>
      <w:r w:rsidR="003310FA">
        <w:rPr>
          <w:lang w:val="en-US"/>
        </w:rPr>
        <w:t xml:space="preserve">color </w:t>
      </w:r>
      <w:r w:rsidR="00171DDE">
        <w:rPr>
          <w:lang w:val="en-US"/>
        </w:rPr>
        <w:t xml:space="preserve">depth per channel (0 -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16</m:t>
            </m:r>
          </m:sup>
        </m:sSup>
      </m:oMath>
      <w:r w:rsidR="00171DDE">
        <w:rPr>
          <w:lang w:val="en-US"/>
        </w:rPr>
        <w:t>) RGB image was chosen</w:t>
      </w:r>
      <w:r w:rsidR="00FE2920">
        <w:rPr>
          <w:lang w:val="en-US"/>
        </w:rPr>
        <w:t xml:space="preserve"> for </w:t>
      </w:r>
      <w:r w:rsidR="001A2F41">
        <w:rPr>
          <w:lang w:val="en-US"/>
        </w:rPr>
        <w:t xml:space="preserve">satisfactory intensity resolution. </w:t>
      </w:r>
      <w:r w:rsidR="00840785">
        <w:rPr>
          <w:lang w:val="en-US"/>
        </w:rPr>
        <w:t xml:space="preserve">The scanner was </w:t>
      </w:r>
      <w:r w:rsidR="007A52F1">
        <w:rPr>
          <w:lang w:val="en-US"/>
        </w:rPr>
        <w:t>allowed time to warm up for 30 minutes, then 10 dummy scans was performed</w:t>
      </w:r>
      <w:r w:rsidR="00DE28DB">
        <w:rPr>
          <w:lang w:val="en-US"/>
        </w:rPr>
        <w:t xml:space="preserve"> to limit warm-up</w:t>
      </w:r>
      <w:r w:rsidR="00685790">
        <w:rPr>
          <w:lang w:val="en-US"/>
        </w:rPr>
        <w:t xml:space="preserve"> effects causing variations in response readings </w:t>
      </w:r>
      <w:r w:rsidR="00BF5252">
        <w:rPr>
          <w:lang w:val="en-US"/>
        </w:rPr>
        <w:fldChar w:fldCharType="begin"/>
      </w:r>
      <w:r w:rsidR="00BF5252">
        <w:rPr>
          <w:lang w:val="en-US"/>
        </w:rPr>
        <w:instrText xml:space="preserve"> ADDIN ZOTERO_ITEM CSL_CITATION {"citationID":"VjvNhDBO","properties":{"formattedCitation":"(Paelinck et al., 2006)","plainCitation":"(Paelinck et al., 2006)","noteIndex":0},"citationItems":[{"id":409,"uris":["http://zotero.org/users/9228513/items/9VVT9UJQ"],"itemData":{"id":409,"type":"article-journal","abstract":"The purpose of this study was to investigate the value of a commercially available flatbed scanner for film dosimetry with radiochromic film for external radiotherapy. The EPSON Pro 1680 Expression scanner was examined as a densitometer for two-dimensional film dosimetry with Gafchromic EBT film. An accurate and efficient scanning procedure was established. Possible drift and warm-up effects of the scanner were studied and the direct physical influence of the scanner light on the radiochromic film was assessed. Next, we investigated the scan field uniformity. Also, we examined if the accuracy of radiochromic film was improved by subtracting the optical density of the unirradiated blank film from the optical density of the irradiated film. To assess the accuracy of Gafchromic EBT film when the EPSON scanner was used as a densitometer, the depth dose of a 2 × 15 cm2 field and the in-plane and cross-plane profiles of a 15 × 15 cm2 field were measured and compared with diamond detector measurements. When taking consecutive scans, we found that the optical density taken from the first scan was about 1% higher than the optical density taken from subsequent scans. We attribute this to the warming up of the lamp of the scanner. Longer-term drift of the scanner was found to be absent. We found that the use of a correction matrix was necessary to correct for the non-uniform scanner response over the scan field. Subtracting the optical density of the unirradiated blank film from the irradiated film improves the precision of the Gafchromic EBT film. Depth dose and profile measurements with Gafchromic EBT film and the diamond detector are in agreement within 2.5%. The EPSON Pro 1680 Expression scanner is an excellent tool for accurate two-dimensional film dosimetry with Gafchromic EBT film provided that some precautions and corrections are taken into account.","container-title":"Physics in Medicine and Biology","DOI":"10.1088/0031-9155/52/1/015","ISSN":"0031-9155","issue":"1","journalAbbreviation":"Phys. Med. Biol.","language":"en","note":"publisher: IOP Publishing","page":"231–242","source":"Institute of Physics","title":"Precautions and strategies in using a commercial flatbed scanner for radiochromic film dosimetry","volume":"52","author":[{"family":"Paelinck","given":"L."},{"family":"Neve","given":"W. De"},{"family":"Wagter","given":"C. De"}],"issued":{"date-parts":[["2006",12]]}}}],"schema":"https://github.com/citation-style-language/schema/raw/master/csl-citation.json"} </w:instrText>
      </w:r>
      <w:r w:rsidR="00BF5252">
        <w:rPr>
          <w:lang w:val="en-US"/>
        </w:rPr>
        <w:fldChar w:fldCharType="separate"/>
      </w:r>
      <w:r w:rsidR="00BF5252" w:rsidRPr="00526D46">
        <w:rPr>
          <w:rFonts w:cs="Times New Roman"/>
          <w:lang w:val="en-US"/>
        </w:rPr>
        <w:t>(Paelinck et al., 2006)</w:t>
      </w:r>
      <w:r w:rsidR="00BF5252">
        <w:rPr>
          <w:lang w:val="en-US"/>
        </w:rPr>
        <w:fldChar w:fldCharType="end"/>
      </w:r>
      <w:r w:rsidR="00BF5252">
        <w:rPr>
          <w:lang w:val="en-US"/>
        </w:rPr>
        <w:t>.</w:t>
      </w:r>
      <w:r w:rsidR="00E83660">
        <w:rPr>
          <w:lang w:val="en-US"/>
        </w:rPr>
        <w:t xml:space="preserve"> </w:t>
      </w:r>
      <w:r w:rsidR="00BA5323">
        <w:rPr>
          <w:lang w:val="en-US"/>
        </w:rPr>
        <w:t>Four scans were done per film</w:t>
      </w:r>
      <w:r w:rsidR="005E61DA">
        <w:rPr>
          <w:lang w:val="en-US"/>
        </w:rPr>
        <w:t xml:space="preserve"> to </w:t>
      </w:r>
      <w:r w:rsidR="006D3C68">
        <w:rPr>
          <w:lang w:val="en-US"/>
        </w:rPr>
        <w:t xml:space="preserve">account for possible change in intensity readings </w:t>
      </w:r>
      <w:r w:rsidR="004E3F62">
        <w:rPr>
          <w:lang w:val="en-US"/>
        </w:rPr>
        <w:t>caused by the scanner</w:t>
      </w:r>
      <w:r w:rsidR="007D1F8C">
        <w:rPr>
          <w:lang w:val="en-US"/>
        </w:rPr>
        <w:t>. Then the</w:t>
      </w:r>
      <w:r w:rsidR="00B96699">
        <w:rPr>
          <w:lang w:val="en-US"/>
        </w:rPr>
        <w:t xml:space="preserve"> difference between the mean</w:t>
      </w:r>
      <w:r w:rsidR="007D1F8C">
        <w:rPr>
          <w:lang w:val="en-US"/>
        </w:rPr>
        <w:t xml:space="preserve"> </w:t>
      </w:r>
      <w:r w:rsidR="002C57D2">
        <w:rPr>
          <w:lang w:val="en-US"/>
        </w:rPr>
        <w:t>intensity values of the</w:t>
      </w:r>
      <w:r w:rsidR="00B96699">
        <w:rPr>
          <w:lang w:val="en-US"/>
        </w:rPr>
        <w:t xml:space="preserve"> four</w:t>
      </w:r>
      <w:r w:rsidR="002C57D2">
        <w:rPr>
          <w:lang w:val="en-US"/>
        </w:rPr>
        <w:t xml:space="preserve"> scans were tested using analysis of va</w:t>
      </w:r>
      <w:r w:rsidR="00906062">
        <w:rPr>
          <w:lang w:val="en-US"/>
        </w:rPr>
        <w:t>riance (ANOVA)</w:t>
      </w:r>
      <w:r w:rsidR="00BC1972">
        <w:rPr>
          <w:lang w:val="en-US"/>
        </w:rPr>
        <w:t xml:space="preserve">. The method performs an F-test </w:t>
      </w:r>
      <w:r w:rsidR="00B04A03">
        <w:rPr>
          <w:lang w:val="en-US"/>
        </w:rPr>
        <w:t xml:space="preserve">by </w:t>
      </w:r>
      <w:r w:rsidR="00410ACD">
        <w:rPr>
          <w:lang w:val="en-US"/>
        </w:rPr>
        <w:t>calculating the ratio</w:t>
      </w:r>
      <w:r w:rsidR="00B04A03">
        <w:rPr>
          <w:lang w:val="en-US"/>
        </w:rPr>
        <w:t xml:space="preserve"> </w:t>
      </w:r>
      <m:oMath>
        <m:r>
          <w:rPr>
            <w:rFonts w:ascii="Cambria Math" w:eastAsiaTheme="minorEastAsia" w:hAnsi="Cambria Math"/>
            <w:lang w:val="en-US"/>
          </w:rPr>
          <m:t xml:space="preserve">F= </m:t>
        </m:r>
        <m:f>
          <m:fPr>
            <m:ctrlPr>
              <w:rPr>
                <w:rFonts w:ascii="Cambria Math" w:hAnsi="Cambria Math"/>
                <w:i/>
                <w:lang w:val="en-US"/>
              </w:rPr>
            </m:ctrlPr>
          </m:fPr>
          <m:num>
            <m:r>
              <w:rPr>
                <w:rFonts w:ascii="Cambria Math" w:hAnsi="Cambria Math"/>
                <w:lang w:val="en-US"/>
              </w:rPr>
              <m:t>variance between samples</m:t>
            </m:r>
          </m:num>
          <m:den>
            <m:r>
              <w:rPr>
                <w:rFonts w:ascii="Cambria Math" w:hAnsi="Cambria Math"/>
                <w:lang w:val="en-US"/>
              </w:rPr>
              <m:t>variance within samples</m:t>
            </m:r>
          </m:den>
        </m:f>
        <m:r>
          <w:rPr>
            <w:rFonts w:ascii="Cambria Math" w:hAnsi="Cambria Math"/>
            <w:lang w:val="en-US"/>
          </w:rPr>
          <m:t xml:space="preserve"> ,</m:t>
        </m:r>
      </m:oMath>
      <w:r w:rsidR="00B04A03">
        <w:rPr>
          <w:rFonts w:eastAsiaTheme="minorEastAsia"/>
          <w:lang w:val="en-US"/>
        </w:rPr>
        <w:t xml:space="preserve"> and </w:t>
      </w:r>
      <w:r w:rsidR="00A816A1">
        <w:rPr>
          <w:rFonts w:eastAsiaTheme="minorEastAsia"/>
          <w:lang w:val="en-US"/>
        </w:rPr>
        <w:t xml:space="preserve">finding the probability (p-value) of </w:t>
      </w:r>
      <w:r w:rsidR="00461667">
        <w:rPr>
          <w:rFonts w:eastAsiaTheme="minorEastAsia"/>
          <w:lang w:val="en-US"/>
        </w:rPr>
        <w:t xml:space="preserve">the scans being </w:t>
      </w:r>
      <w:r w:rsidR="001212F7">
        <w:rPr>
          <w:rFonts w:eastAsiaTheme="minorEastAsia"/>
          <w:lang w:val="en-US"/>
        </w:rPr>
        <w:t>significantly different</w:t>
      </w:r>
      <w:r w:rsidR="00826366">
        <w:rPr>
          <w:rFonts w:eastAsiaTheme="minorEastAsia"/>
          <w:lang w:val="en-US"/>
        </w:rPr>
        <w:t xml:space="preserve"> </w:t>
      </w:r>
      <w:r w:rsidR="00AE46A3">
        <w:rPr>
          <w:lang w:val="en-US"/>
        </w:rPr>
        <w:fldChar w:fldCharType="begin"/>
      </w:r>
      <w:r w:rsidR="001936FB">
        <w:rPr>
          <w:lang w:val="en-US"/>
        </w:rPr>
        <w:instrText xml:space="preserve"> ADDIN ZOTERO_ITEM CSL_CITATION {"citationID":"4vIqRzSO","properties":{"formattedCitation":"(Ross &amp; Willson, 2017)","plainCitation":"(Ross &amp; Willson, 2017)","dontUpdate":true,"noteIndex":0},"citationItems":[{"id":494,"uris":["http://zotero.org/users/9228513/items/SMGMV6TC"],"itemData":{"id":494,"type":"chapter","abstract":"A one-way ANOVA (analysis of variance) compares the means of two or more groups for one dependent variable. A one-way ANOVA is required when the study includes more than two groups. (In other words, a t-test cannot be used.) As with t-tests, there is one independent variable and one dependent variable. Interval dependent variables for nominal groups are required. The assumption of normal distribution is not required.","container-title":"Basic and Advanced Statistical Tests: Writing Results Sections and Creating Tables and Figures","event-place":"Rotterdam","ISBN":"978-94-6351-086-8","language":"en","note":"DOI: 10.1007/978-94-6351-086-8_5","page":"21-24","publisher":"SensePublishers","publisher-place":"Rotterdam","source":"Springer Link","title":"One-Way Anova","URL":"https://doi.org/10.1007/978-94-6351-086-8_5","author":[{"family":"Ross","given":"Amanda"},{"family":"Willson","given":"Victor L."}],"editor":[{"family":"Ross","given":"Amanda"},{"family":"Willson","given":"Victor L."}],"accessed":{"date-parts":[["2022",4,19]]},"issued":{"date-parts":[["2017"]]}}}],"schema":"https://github.com/citation-style-language/schema/raw/master/csl-citation.json"} </w:instrText>
      </w:r>
      <w:r w:rsidR="00AE46A3">
        <w:rPr>
          <w:lang w:val="en-US"/>
        </w:rPr>
        <w:fldChar w:fldCharType="separate"/>
      </w:r>
      <w:r w:rsidR="00AE46A3" w:rsidRPr="00410ACD">
        <w:rPr>
          <w:rFonts w:cs="Times New Roman"/>
          <w:lang w:val="en-US"/>
        </w:rPr>
        <w:t>(Ross &amp; Willson, 2017</w:t>
      </w:r>
      <w:r w:rsidR="00826366">
        <w:rPr>
          <w:rFonts w:cs="Times New Roman"/>
          <w:lang w:val="en-US"/>
        </w:rPr>
        <w:t>, p. 21</w:t>
      </w:r>
      <w:r w:rsidR="00AE46A3" w:rsidRPr="00410ACD">
        <w:rPr>
          <w:rFonts w:cs="Times New Roman"/>
          <w:lang w:val="en-US"/>
        </w:rPr>
        <w:t>)</w:t>
      </w:r>
      <w:r w:rsidR="00AE46A3">
        <w:rPr>
          <w:lang w:val="en-US"/>
        </w:rPr>
        <w:fldChar w:fldCharType="end"/>
      </w:r>
      <w:r w:rsidR="00C14E10">
        <w:rPr>
          <w:lang w:val="en-US"/>
        </w:rPr>
        <w:t>. For a complete opaque film, light transmission should be zero. However, there will always be background noise</w:t>
      </w:r>
      <w:r w:rsidR="00722824">
        <w:rPr>
          <w:lang w:val="en-US"/>
        </w:rPr>
        <w:t xml:space="preserve">. We </w:t>
      </w:r>
      <w:r w:rsidR="004B2AEA">
        <w:rPr>
          <w:lang w:val="en-US"/>
        </w:rPr>
        <w:t xml:space="preserve">tried to mediate the background by scanning a black </w:t>
      </w:r>
      <w:r w:rsidR="001B24BD">
        <w:rPr>
          <w:lang w:val="en-US"/>
        </w:rPr>
        <w:t>film and</w:t>
      </w:r>
      <w:r w:rsidR="004B2AEA">
        <w:rPr>
          <w:lang w:val="en-US"/>
        </w:rPr>
        <w:t xml:space="preserve"> subtracted its </w:t>
      </w:r>
      <w:r w:rsidR="004B6A4B">
        <w:rPr>
          <w:lang w:val="en-US"/>
        </w:rPr>
        <w:t xml:space="preserve">OD from the irradiated films. </w:t>
      </w:r>
      <w:r w:rsidR="00E06AE3">
        <w:rPr>
          <w:lang w:val="en-US"/>
        </w:rPr>
        <w:t xml:space="preserve"> </w:t>
      </w:r>
    </w:p>
    <w:p w14:paraId="47D1E6FC" w14:textId="3A4BE811" w:rsidR="00F177E5" w:rsidRDefault="00E83660" w:rsidP="00BE7487">
      <w:pPr>
        <w:rPr>
          <w:lang w:val="en-US"/>
        </w:rPr>
      </w:pPr>
      <w:r>
        <w:rPr>
          <w:lang w:val="en-US"/>
        </w:rPr>
        <w:t xml:space="preserve">The images were saved as </w:t>
      </w:r>
      <w:r w:rsidR="00526D46">
        <w:rPr>
          <w:lang w:val="en-US"/>
        </w:rPr>
        <w:t>TIFF</w:t>
      </w:r>
      <w:r>
        <w:rPr>
          <w:lang w:val="en-US"/>
        </w:rPr>
        <w:t xml:space="preserve"> (</w:t>
      </w:r>
      <w:r w:rsidR="00526D46">
        <w:rPr>
          <w:lang w:val="en-US"/>
        </w:rPr>
        <w:t>Tag Image File Format</w:t>
      </w:r>
      <w:r>
        <w:rPr>
          <w:lang w:val="en-US"/>
        </w:rPr>
        <w:t>)</w:t>
      </w:r>
      <w:r w:rsidR="00D71B41">
        <w:rPr>
          <w:lang w:val="en-US"/>
        </w:rPr>
        <w:t xml:space="preserve"> </w:t>
      </w:r>
      <w:r w:rsidR="006F1214">
        <w:rPr>
          <w:lang w:val="en-US"/>
        </w:rPr>
        <w:t>without compression to retain as much information as possible from the images.</w:t>
      </w:r>
      <w:r w:rsidR="00517BFE">
        <w:rPr>
          <w:lang w:val="en-US"/>
        </w:rPr>
        <w:t xml:space="preserve"> </w:t>
      </w:r>
    </w:p>
    <w:p w14:paraId="2413462B" w14:textId="42BBEFE8" w:rsidR="00061F73" w:rsidRDefault="00061F73" w:rsidP="00061F73">
      <w:pPr>
        <w:pStyle w:val="Heading4"/>
        <w:rPr>
          <w:lang w:val="en-US"/>
        </w:rPr>
      </w:pPr>
      <w:bookmarkStart w:id="141" w:name="_Ref102036524"/>
      <w:r>
        <w:rPr>
          <w:lang w:val="en-US"/>
        </w:rPr>
        <w:t>Film calibration</w:t>
      </w:r>
      <w:bookmarkEnd w:id="141"/>
    </w:p>
    <w:p w14:paraId="1A52FD60" w14:textId="7EFDA4A6" w:rsidR="00496FEF" w:rsidRDefault="00012214" w:rsidP="000C7056">
      <w:pPr>
        <w:rPr>
          <w:lang w:val="en-US"/>
        </w:rPr>
      </w:pPr>
      <w:r>
        <w:rPr>
          <w:lang w:val="en-US"/>
        </w:rPr>
        <w:t xml:space="preserve">Calculating </w:t>
      </w:r>
      <w:r w:rsidR="00682A07">
        <w:rPr>
          <w:lang w:val="en-US"/>
        </w:rPr>
        <w:t xml:space="preserve">OD from the scanned images requires </w:t>
      </w:r>
      <w:r w:rsidR="00C16C8B">
        <w:rPr>
          <w:lang w:val="en-US"/>
        </w:rPr>
        <w:t>image processing</w:t>
      </w:r>
      <w:r w:rsidR="00952B9B">
        <w:rPr>
          <w:lang w:val="en-US"/>
        </w:rPr>
        <w:t xml:space="preserve"> using</w:t>
      </w:r>
      <w:r w:rsidR="007A6456">
        <w:rPr>
          <w:lang w:val="en-US"/>
        </w:rPr>
        <w:t xml:space="preserve"> </w:t>
      </w:r>
      <w:r w:rsidR="00427EDC">
        <w:rPr>
          <w:lang w:val="en-US"/>
        </w:rPr>
        <w:t>Python</w:t>
      </w:r>
      <w:r w:rsidR="009D3128">
        <w:rPr>
          <w:lang w:val="en-US"/>
        </w:rPr>
        <w:t xml:space="preserve"> </w:t>
      </w:r>
      <w:r w:rsidR="00DB75D4">
        <w:rPr>
          <w:lang w:val="en-US"/>
        </w:rPr>
        <w:fldChar w:fldCharType="begin"/>
      </w:r>
      <w:r w:rsidR="00DB75D4">
        <w:rPr>
          <w:lang w:val="en-US"/>
        </w:rPr>
        <w:instrText xml:space="preserve"> ADDIN ZOTERO_ITEM CSL_CITATION {"citationID":"lfzyjUmG","properties":{"formattedCitation":"(Guido van Rossum &amp; and the Python development team, 2020)","plainCitation":"(Guido van Rossum &amp; and the Python development team, 2020)","noteIndex":0},"citationItems":[{"id":492,"uris":["http://zotero.org/users/9228513/items/HT2UE9MM"],"itemData":{"id":492,"type":"book","abstract":"Python is an easy to learn, powerful programming language. It has efficient high-level data structures and a simple\nbut effective approach to object-oriented programming. Python’s elegant syntax and dynamic typing, together with\nits interpreted nature, make it an ideal language for scripting and rapid application development in many areas on\nmost platforms.\nThe Python interpreter and the extensive standard library are freely available in source or binary form for all major\nplatforms from the Python Web site, https://www.python.org/, and may be freely distributed. The same site also\ncontains distributions of and pointers to many free third party Python modules, programs and tools, and additional\ndocumentation.\nThe Python interpreter is easily extended with new functions and data types implemented in C or C++ (or other\nlanguages callable from C). Python is also suitable as an extension language for customizable applications.\nThis tutorial introduces the reader informally to the basic concepts and features of the Python language and system. It\nhelps to have a Python interpreter handy for hands-on experience, but all examples are self-contained, so the tutorial\ncan be read off-line as well.\nFor a description of standard objects and modules, see library-index. reference-index gives a more formal definition\nof the language. To write extensions in C or C++, read extending-index and c-api-index. There are also several books\ncovering Python in depth.\nThis tutorial does not attempt to be comprehensive and cover every single feature, or even every commonly used\nfeature. Instead, it introduces many of Python’s most noteworthy features, and will give you a good idea of the\nlanguage’s flavor and style. After reading it, you will be able to read and write Python modules and programs, and\nyou will be ready to learn more about the various Python library modules described in library-index.","title":"Python Tutorial Release 3.8.1 Guido van Rossum and the Python development team","author":[{"literal":"Guido van Rossum"},{"literal":"and the Python development team"}],"issued":{"date-parts":[["2020",1,12]]}}}],"schema":"https://github.com/citation-style-language/schema/raw/master/csl-citation.json"} </w:instrText>
      </w:r>
      <w:r w:rsidR="00DB75D4">
        <w:rPr>
          <w:lang w:val="en-US"/>
        </w:rPr>
        <w:fldChar w:fldCharType="separate"/>
      </w:r>
      <w:r w:rsidR="00DB75D4" w:rsidRPr="00220380">
        <w:rPr>
          <w:rFonts w:cs="Times New Roman"/>
          <w:lang w:val="en-US"/>
        </w:rPr>
        <w:t>(Guido van Rossum &amp; and the Python development team, 2020)</w:t>
      </w:r>
      <w:r w:rsidR="00DB75D4">
        <w:rPr>
          <w:lang w:val="en-US"/>
        </w:rPr>
        <w:fldChar w:fldCharType="end"/>
      </w:r>
      <w:r w:rsidR="00427EDC">
        <w:rPr>
          <w:lang w:val="en-US"/>
        </w:rPr>
        <w:t xml:space="preserve"> </w:t>
      </w:r>
      <w:r w:rsidR="009D3128">
        <w:rPr>
          <w:lang w:val="en-US"/>
        </w:rPr>
        <w:t>(v.</w:t>
      </w:r>
      <w:r w:rsidR="00427EDC">
        <w:rPr>
          <w:lang w:val="en-US"/>
        </w:rPr>
        <w:t>3.8</w:t>
      </w:r>
      <w:r w:rsidR="009D3128">
        <w:rPr>
          <w:lang w:val="en-US"/>
        </w:rPr>
        <w:t>)</w:t>
      </w:r>
      <w:r w:rsidR="00C16C8B">
        <w:rPr>
          <w:lang w:val="en-US"/>
        </w:rPr>
        <w:t xml:space="preserve"> </w:t>
      </w:r>
      <w:r w:rsidR="00952B9B">
        <w:rPr>
          <w:lang w:val="en-US"/>
        </w:rPr>
        <w:t xml:space="preserve">An overview of the methodological pipeline </w:t>
      </w:r>
      <w:r w:rsidR="007A6456">
        <w:rPr>
          <w:lang w:val="en-US"/>
        </w:rPr>
        <w:t xml:space="preserve">can be seen in </w:t>
      </w:r>
      <w:r w:rsidR="00D8676A">
        <w:rPr>
          <w:lang w:val="en-US"/>
        </w:rPr>
        <w:t>(ref here)</w:t>
      </w:r>
      <w:r w:rsidR="0021683B">
        <w:rPr>
          <w:lang w:val="en-US"/>
        </w:rPr>
        <w:t xml:space="preserve">. </w:t>
      </w:r>
      <w:r w:rsidR="002C4E8E">
        <w:rPr>
          <w:lang w:val="en-US"/>
        </w:rPr>
        <w:t xml:space="preserve">First the </w:t>
      </w:r>
      <w:r w:rsidR="00FA3820">
        <w:rPr>
          <w:lang w:val="en-US"/>
        </w:rPr>
        <w:t xml:space="preserve">raw data of the images were read and separated into </w:t>
      </w:r>
      <w:r w:rsidR="00D05434">
        <w:rPr>
          <w:lang w:val="en-US"/>
        </w:rPr>
        <w:t xml:space="preserve">a red, green, </w:t>
      </w:r>
      <w:r w:rsidR="004B34CA">
        <w:rPr>
          <w:lang w:val="en-US"/>
        </w:rPr>
        <w:t>blue,</w:t>
      </w:r>
      <w:r w:rsidR="00D05434">
        <w:rPr>
          <w:lang w:val="en-US"/>
        </w:rPr>
        <w:t xml:space="preserve"> and grey channel. </w:t>
      </w:r>
      <w:r w:rsidR="00C07B6E">
        <w:rPr>
          <w:lang w:val="en-US"/>
        </w:rPr>
        <w:t xml:space="preserve">Grey channel </w:t>
      </w:r>
      <w:r w:rsidR="004F33BA">
        <w:rPr>
          <w:lang w:val="en-US"/>
        </w:rPr>
        <w:t>conversion follows rec</w:t>
      </w:r>
      <w:r w:rsidR="00B8497A">
        <w:rPr>
          <w:lang w:val="en-US"/>
        </w:rPr>
        <w:t xml:space="preserve"> 601 </w:t>
      </w:r>
      <w:r w:rsidR="00B8497A">
        <w:rPr>
          <w:lang w:val="en-US"/>
        </w:rPr>
        <w:fldChar w:fldCharType="begin"/>
      </w:r>
      <w:r w:rsidR="00B8497A">
        <w:rPr>
          <w:lang w:val="en-US"/>
        </w:rPr>
        <w:instrText xml:space="preserve"> ADDIN ZOTERO_ITEM CSL_CITATION {"citationID":"EVD2Ggy6","properties":{"formattedCitation":"({\\i{}Recommendation ITU-R BT.601-7}, 2011)","plainCitation":"(Recommendation ITU-R BT.601-7, 2011)","noteIndex":0},"citationItems":[{"id":453,"uris":["http://zotero.org/users/9228513/items/A9IKFL2A"],"itemData":{"id":453,"type":"book","collection-title":"BT Series","language":"en","publisher":"International telecommunication Union","title":"Recommendation ITU-R BT.601-7","URL":"https://www.itu.int/dms_pubrec/itu-r/rec/bt/R-REC-BT.601-7-201103-I!!PDF-E.pdf","issued":{"date-parts":[["2011",3]]}}}],"schema":"https://github.com/citation-style-language/schema/raw/master/csl-citation.json"} </w:instrText>
      </w:r>
      <w:r w:rsidR="00B8497A">
        <w:rPr>
          <w:lang w:val="en-US"/>
        </w:rPr>
        <w:fldChar w:fldCharType="separate"/>
      </w:r>
      <w:r w:rsidR="00B8497A" w:rsidRPr="00496FEF">
        <w:rPr>
          <w:rFonts w:cs="Times New Roman"/>
          <w:szCs w:val="24"/>
          <w:lang w:val="en-US"/>
        </w:rPr>
        <w:t>(</w:t>
      </w:r>
      <w:r w:rsidR="00B8497A" w:rsidRPr="00496FEF">
        <w:rPr>
          <w:rFonts w:cs="Times New Roman"/>
          <w:i/>
          <w:iCs/>
          <w:szCs w:val="24"/>
          <w:lang w:val="en-US"/>
        </w:rPr>
        <w:t>Recommendation ITU-R BT.601-7</w:t>
      </w:r>
      <w:r w:rsidR="00B8497A" w:rsidRPr="00496FEF">
        <w:rPr>
          <w:rFonts w:cs="Times New Roman"/>
          <w:szCs w:val="24"/>
          <w:lang w:val="en-US"/>
        </w:rPr>
        <w:t>, 2011)</w:t>
      </w:r>
      <w:r w:rsidR="00B8497A">
        <w:rPr>
          <w:lang w:val="en-US"/>
        </w:rPr>
        <w:fldChar w:fldCharType="end"/>
      </w:r>
      <w:r w:rsidR="00496FEF">
        <w:rPr>
          <w:lang w:val="en-US"/>
        </w:rPr>
        <w:t xml:space="preserve"> using the formula </w:t>
      </w:r>
    </w:p>
    <w:p w14:paraId="7B6D2F53" w14:textId="5F745A15" w:rsidR="00496FEF" w:rsidRDefault="008C477A" w:rsidP="00496FEF">
      <w:pPr>
        <w:jc w:val="both"/>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=0.299⋅</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+0.587⋅</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m:t>
              </m:r>
            </m:sub>
          </m:sSub>
          <m:r>
            <w:rPr>
              <w:rFonts w:ascii="Cambria Math" w:hAnsi="Cambria Math"/>
              <w:lang w:val="en-US"/>
            </w:rPr>
            <m:t>+0.114⋅</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r>
            <w:rPr>
              <w:rFonts w:ascii="Cambria Math" w:eastAsiaTheme="minorEastAsia" w:hAnsi="Cambria Math"/>
              <w:lang w:val="en-US"/>
            </w:rPr>
            <m:t xml:space="preserve"> ,</m:t>
          </m:r>
        </m:oMath>
      </m:oMathPara>
    </w:p>
    <w:p w14:paraId="246EEB32" w14:textId="68CB2393" w:rsidR="00D85EEA" w:rsidRPr="00200D09" w:rsidRDefault="00BB4015" w:rsidP="000C7056">
      <w:pPr>
        <w:rPr>
          <w:rFonts w:eastAsiaTheme="minorEastAsia"/>
          <w:lang w:val="en-US"/>
        </w:rPr>
      </w:pPr>
      <w:r>
        <w:rPr>
          <w:lang w:val="en-US"/>
        </w:rPr>
        <w:t>w</w:t>
      </w:r>
      <w:r w:rsidR="00DF7EC0">
        <w:rPr>
          <w:lang w:val="en-US"/>
        </w:rPr>
        <w:t xml:space="preserve">here </w:t>
      </w:r>
      <m:oMath>
        <m:r>
          <w:rPr>
            <w:rFonts w:ascii="Cambria Math" w:hAnsi="Cambria Math"/>
            <w:lang w:val="en-US"/>
          </w:rPr>
          <m:t>I</m:t>
        </m:r>
      </m:oMath>
      <w:r w:rsidR="004E37B6">
        <w:rPr>
          <w:rFonts w:eastAsiaTheme="minorEastAsia"/>
          <w:lang w:val="en-US"/>
        </w:rPr>
        <w:t xml:space="preserve"> is intensity.</w:t>
      </w:r>
      <w:r w:rsidR="00A85286">
        <w:rPr>
          <w:rFonts w:eastAsiaTheme="minorEastAsia"/>
          <w:lang w:val="en-US"/>
        </w:rPr>
        <w:t xml:space="preserve"> </w:t>
      </w:r>
      <w:r w:rsidR="00FF7FB8">
        <w:rPr>
          <w:rFonts w:eastAsiaTheme="minorEastAsia"/>
          <w:lang w:val="en-US"/>
        </w:rPr>
        <w:t>For our 2D analysis</w:t>
      </w:r>
      <w:r w:rsidR="0047360F">
        <w:rPr>
          <w:rFonts w:eastAsiaTheme="minorEastAsia"/>
          <w:lang w:val="en-US"/>
        </w:rPr>
        <w:t xml:space="preserve"> </w:t>
      </w:r>
      <w:r w:rsidR="00DB1E3C">
        <w:rPr>
          <w:rFonts w:eastAsiaTheme="minorEastAsia"/>
          <w:lang w:val="en-US"/>
        </w:rPr>
        <w:t>we needed a mean dose map</w:t>
      </w:r>
      <w:r w:rsidR="00755E01">
        <w:rPr>
          <w:rFonts w:eastAsiaTheme="minorEastAsia"/>
          <w:lang w:val="en-US"/>
        </w:rPr>
        <w:t xml:space="preserve"> created by converting netOD of</w:t>
      </w:r>
      <w:r w:rsidR="00986444">
        <w:rPr>
          <w:rFonts w:eastAsiaTheme="minorEastAsia"/>
          <w:lang w:val="en-US"/>
        </w:rPr>
        <w:t xml:space="preserve"> the 16 irradiated dosimetry films</w:t>
      </w:r>
      <w:r w:rsidR="00A74C01">
        <w:rPr>
          <w:rFonts w:eastAsiaTheme="minorEastAsia"/>
          <w:lang w:val="en-US"/>
        </w:rPr>
        <w:t xml:space="preserve">. </w:t>
      </w:r>
      <w:r w:rsidR="00755E01">
        <w:rPr>
          <w:rFonts w:eastAsiaTheme="minorEastAsia"/>
          <w:lang w:val="en-US"/>
        </w:rPr>
        <w:t xml:space="preserve">However, it is crucial that the </w:t>
      </w:r>
      <w:r w:rsidR="008B231F">
        <w:rPr>
          <w:rFonts w:eastAsiaTheme="minorEastAsia"/>
          <w:lang w:val="en-US"/>
        </w:rPr>
        <w:t xml:space="preserve">GRID pattern would align in all films. </w:t>
      </w:r>
      <w:r w:rsidR="00A74C01">
        <w:rPr>
          <w:rFonts w:eastAsiaTheme="minorEastAsia"/>
          <w:lang w:val="en-US"/>
        </w:rPr>
        <w:t xml:space="preserve">Because of poor accuracy when </w:t>
      </w:r>
      <w:r w:rsidR="009D4C97">
        <w:rPr>
          <w:rFonts w:eastAsiaTheme="minorEastAsia"/>
          <w:lang w:val="en-US"/>
        </w:rPr>
        <w:t xml:space="preserve">cutting the measurement films, they were not </w:t>
      </w:r>
      <w:r w:rsidR="00B94856">
        <w:rPr>
          <w:rFonts w:eastAsiaTheme="minorEastAsia"/>
          <w:lang w:val="en-US"/>
        </w:rPr>
        <w:t>equally positioned within the cell flask. We therefore had to</w:t>
      </w:r>
      <w:r w:rsidR="00E9644A">
        <w:rPr>
          <w:rFonts w:eastAsiaTheme="minorEastAsia"/>
          <w:lang w:val="en-US"/>
        </w:rPr>
        <w:t xml:space="preserve"> spatially</w:t>
      </w:r>
      <w:r w:rsidR="00B94856">
        <w:rPr>
          <w:rFonts w:eastAsiaTheme="minorEastAsia"/>
          <w:lang w:val="en-US"/>
        </w:rPr>
        <w:t xml:space="preserve"> register the </w:t>
      </w:r>
      <w:r w:rsidR="00E9644A">
        <w:rPr>
          <w:rFonts w:eastAsiaTheme="minorEastAsia"/>
          <w:lang w:val="en-US"/>
        </w:rPr>
        <w:t>films</w:t>
      </w:r>
      <w:r w:rsidR="00B94856">
        <w:rPr>
          <w:rFonts w:eastAsiaTheme="minorEastAsia"/>
          <w:lang w:val="en-US"/>
        </w:rPr>
        <w:t xml:space="preserve">, </w:t>
      </w:r>
      <w:r w:rsidR="00D86383">
        <w:rPr>
          <w:rFonts w:eastAsiaTheme="minorEastAsia"/>
          <w:lang w:val="en-US"/>
        </w:rPr>
        <w:t>which is the process of geometrically align</w:t>
      </w:r>
      <w:r w:rsidR="00793B74">
        <w:rPr>
          <w:rFonts w:eastAsiaTheme="minorEastAsia"/>
          <w:lang w:val="en-US"/>
        </w:rPr>
        <w:t>ing two images</w:t>
      </w:r>
      <w:r w:rsidR="000C7056">
        <w:rPr>
          <w:rFonts w:eastAsiaTheme="minorEastAsia"/>
          <w:lang w:val="en-US"/>
        </w:rPr>
        <w:t>.</w:t>
      </w:r>
      <w:r w:rsidR="003664F2">
        <w:rPr>
          <w:rFonts w:eastAsiaTheme="minorEastAsia"/>
          <w:lang w:val="en-US"/>
        </w:rPr>
        <w:t xml:space="preserve"> The only </w:t>
      </w:r>
      <w:r w:rsidR="00481C6A">
        <w:rPr>
          <w:rFonts w:eastAsiaTheme="minorEastAsia"/>
          <w:lang w:val="en-US"/>
        </w:rPr>
        <w:t xml:space="preserve">possible displacements </w:t>
      </w:r>
      <w:r w:rsidR="007C679C">
        <w:rPr>
          <w:rFonts w:eastAsiaTheme="minorEastAsia"/>
          <w:lang w:val="en-US"/>
        </w:rPr>
        <w:t>were</w:t>
      </w:r>
      <w:r w:rsidR="00481C6A">
        <w:rPr>
          <w:rFonts w:eastAsiaTheme="minorEastAsia"/>
          <w:lang w:val="en-US"/>
        </w:rPr>
        <w:t xml:space="preserve"> rotational and </w:t>
      </w:r>
      <w:r w:rsidR="00200D09">
        <w:rPr>
          <w:rFonts w:eastAsiaTheme="minorEastAsia"/>
          <w:lang w:val="en-US"/>
        </w:rPr>
        <w:t>translational; hence a rigid body registration</w:t>
      </w:r>
      <w:r w:rsidR="004A4474">
        <w:rPr>
          <w:rFonts w:eastAsiaTheme="minorEastAsia"/>
          <w:lang w:val="en-US"/>
        </w:rPr>
        <w:t xml:space="preserve"> (</w:t>
      </w:r>
      <w:r w:rsidR="00E0712D">
        <w:rPr>
          <w:rFonts w:eastAsiaTheme="minorEastAsia"/>
          <w:lang w:val="en-US"/>
        </w:rPr>
        <w:t>preserving Euclidean distance</w:t>
      </w:r>
      <w:r w:rsidR="004A4474">
        <w:rPr>
          <w:rFonts w:eastAsiaTheme="minorEastAsia"/>
          <w:lang w:val="en-US"/>
        </w:rPr>
        <w:t>)</w:t>
      </w:r>
      <w:r w:rsidR="00200D09">
        <w:rPr>
          <w:rFonts w:eastAsiaTheme="minorEastAsia"/>
          <w:lang w:val="en-US"/>
        </w:rPr>
        <w:t xml:space="preserve"> was </w:t>
      </w:r>
      <w:r w:rsidR="00B1358E">
        <w:rPr>
          <w:rFonts w:eastAsiaTheme="minorEastAsia"/>
          <w:lang w:val="en-US"/>
        </w:rPr>
        <w:t>performed</w:t>
      </w:r>
      <w:r w:rsidR="007C679C">
        <w:rPr>
          <w:rFonts w:eastAsiaTheme="minorEastAsia"/>
          <w:lang w:val="en-US"/>
        </w:rPr>
        <w:t xml:space="preserve">. </w:t>
      </w:r>
      <w:r w:rsidR="00E0203A">
        <w:rPr>
          <w:rFonts w:eastAsiaTheme="minorEastAsia"/>
          <w:lang w:val="en-US"/>
        </w:rPr>
        <w:t xml:space="preserve">A python </w:t>
      </w:r>
      <w:r w:rsidR="00306700">
        <w:rPr>
          <w:rFonts w:eastAsiaTheme="minorEastAsia"/>
          <w:lang w:val="en-US"/>
        </w:rPr>
        <w:t>module</w:t>
      </w:r>
      <w:r w:rsidR="00E0203A">
        <w:rPr>
          <w:rFonts w:eastAsiaTheme="minorEastAsia"/>
          <w:lang w:val="en-US"/>
        </w:rPr>
        <w:t xml:space="preserve"> called </w:t>
      </w:r>
      <w:r w:rsidR="00F4239E">
        <w:rPr>
          <w:rFonts w:eastAsiaTheme="minorEastAsia"/>
          <w:i/>
          <w:iCs/>
          <w:lang w:val="en-US"/>
        </w:rPr>
        <w:t>pystackreg</w:t>
      </w:r>
      <w:r w:rsidR="00785517">
        <w:rPr>
          <w:rFonts w:eastAsiaTheme="minorEastAsia"/>
          <w:i/>
          <w:iCs/>
          <w:lang w:val="en-US"/>
        </w:rPr>
        <w:t xml:space="preserve"> (version 0.2.</w:t>
      </w:r>
      <w:r w:rsidR="001E112F">
        <w:rPr>
          <w:rFonts w:eastAsiaTheme="minorEastAsia"/>
          <w:i/>
          <w:iCs/>
          <w:lang w:val="en-US"/>
        </w:rPr>
        <w:t>5</w:t>
      </w:r>
      <w:r w:rsidR="00785517">
        <w:rPr>
          <w:rFonts w:eastAsiaTheme="minorEastAsia"/>
          <w:i/>
          <w:iCs/>
          <w:lang w:val="en-US"/>
        </w:rPr>
        <w:t xml:space="preserve">) </w:t>
      </w:r>
      <w:r w:rsidR="00785517">
        <w:rPr>
          <w:rFonts w:eastAsiaTheme="minorEastAsia"/>
          <w:lang w:val="en-US"/>
        </w:rPr>
        <w:t>was used</w:t>
      </w:r>
      <w:r w:rsidR="001E112F">
        <w:rPr>
          <w:rFonts w:eastAsiaTheme="minorEastAsia"/>
          <w:lang w:val="en-US"/>
        </w:rPr>
        <w:t xml:space="preserve">. The package </w:t>
      </w:r>
      <w:r w:rsidR="00534E25">
        <w:rPr>
          <w:rFonts w:eastAsiaTheme="minorEastAsia"/>
          <w:lang w:val="en-US"/>
        </w:rPr>
        <w:t>is a port of the imageJ</w:t>
      </w:r>
      <w:r w:rsidR="002F60AB">
        <w:rPr>
          <w:rFonts w:eastAsiaTheme="minorEastAsia"/>
          <w:lang w:val="en-US"/>
        </w:rPr>
        <w:t xml:space="preserve"> extension TurboReg/StackReg </w:t>
      </w:r>
      <w:r w:rsidR="007E3CE3">
        <w:rPr>
          <w:rFonts w:eastAsiaTheme="minorEastAsia"/>
          <w:lang w:val="en-US"/>
        </w:rPr>
        <w:t xml:space="preserve">written by </w:t>
      </w:r>
      <w:r w:rsidR="00F442F6">
        <w:rPr>
          <w:rFonts w:eastAsiaTheme="minorEastAsia"/>
          <w:lang w:val="en-US"/>
        </w:rPr>
        <w:fldChar w:fldCharType="begin"/>
      </w:r>
      <w:r w:rsidR="004F417F">
        <w:rPr>
          <w:rFonts w:eastAsiaTheme="minorEastAsia"/>
          <w:lang w:val="en-US"/>
        </w:rPr>
        <w:instrText xml:space="preserve"> ADDIN ZOTERO_ITEM CSL_CITATION {"citationID":"qruOq8YK","properties":{"formattedCitation":"(Thevenaz et al., 1998)","plainCitation":"(Thevenaz et al., 1998)","dontUpdate":true,"noteIndex":0},"citationItems":[{"id":454,"uris":["http://zotero.org/users/9228513/items/6XTFYF63"],"itemData":{"id":454,"type":"article-journal","abstract":"We present an automatic subpixel registration algorithm that minimizes the mean square intensity difference between a reference and a test data set, which can be either images (two-dimensional) or volumes (three-dimensional). It uses an explicit spline representation of the images in conjunction with spline processing, and is based on a coarse-to-fine iterative strategy (pyramid approach). The minimization is performed according to a new variation (ML*) of the Marquardt-Levenberg algorithm for nonlinear least-square optimization. The geometric deformation model is a global three-dimensional (3-D) affine transformation that can be optionally restricted to rigid-body motion (rotation and translation), combined with isometric scaling. It also includes an optional adjustment of image contrast differences. We obtain excellent results for the registration of intramodality positron emission tomography (PET) and functional magnetic resonance imaging (fMRI) data. We conclude that the multiresolution refinement strategy is more robust than a comparable single-stage method, being less likely to be trapped into a false local optimum. In addition, our improved version of the Marquardt-Levenberg algorithm is faster.","container-title":"IEEE Transactions on Image Processing","DOI":"10.1109/83.650848","ISSN":"1941-0042","issue":"1","note":"event: IEEE Transactions on Image Processing","page":"27-41","source":"IEEE Xplore","title":"A pyramid approach to subpixel registration based on intensity","volume":"7","author":[{"family":"Thevenaz","given":"P."},{"family":"Ruttimann","given":"U.E."},{"family":"Unser","given":"M."}],"issued":{"date-parts":[["1998",1]]}}}],"schema":"https://github.com/citation-style-language/schema/raw/master/csl-citation.json"} </w:instrText>
      </w:r>
      <w:r w:rsidR="00F442F6">
        <w:rPr>
          <w:rFonts w:eastAsiaTheme="minorEastAsia"/>
          <w:lang w:val="en-US"/>
        </w:rPr>
        <w:fldChar w:fldCharType="separate"/>
      </w:r>
      <w:r w:rsidR="00F442F6" w:rsidRPr="00B716EF">
        <w:rPr>
          <w:rFonts w:cs="Times New Roman"/>
          <w:lang w:val="en-US"/>
        </w:rPr>
        <w:t>Thevenaz et al.</w:t>
      </w:r>
      <w:r w:rsidR="00F442F6">
        <w:rPr>
          <w:rFonts w:eastAsiaTheme="minorEastAsia"/>
          <w:lang w:val="en-US"/>
        </w:rPr>
        <w:fldChar w:fldCharType="end"/>
      </w:r>
      <w:r w:rsidR="00A624F7">
        <w:rPr>
          <w:rFonts w:eastAsiaTheme="minorEastAsia"/>
          <w:lang w:val="en-US"/>
        </w:rPr>
        <w:t>.</w:t>
      </w:r>
      <w:r w:rsidR="00D80254">
        <w:rPr>
          <w:rFonts w:eastAsiaTheme="minorEastAsia"/>
          <w:lang w:val="en-US"/>
        </w:rPr>
        <w:t xml:space="preserve"> and is based on his </w:t>
      </w:r>
      <w:r w:rsidR="00D80254">
        <w:rPr>
          <w:rFonts w:eastAsiaTheme="minorEastAsia"/>
          <w:lang w:val="en-US"/>
        </w:rPr>
        <w:lastRenderedPageBreak/>
        <w:t>paper</w:t>
      </w:r>
      <w:r w:rsidR="009678A3">
        <w:rPr>
          <w:rFonts w:eastAsiaTheme="minorEastAsia"/>
          <w:lang w:val="en-US"/>
        </w:rPr>
        <w:t xml:space="preserve">: </w:t>
      </w:r>
      <w:r w:rsidR="009678A3">
        <w:rPr>
          <w:rFonts w:eastAsiaTheme="minorEastAsia"/>
          <w:lang w:val="en-US"/>
        </w:rPr>
        <w:br/>
      </w:r>
      <w:r w:rsidR="009678A3">
        <w:rPr>
          <w:rFonts w:eastAsiaTheme="minorEastAsia"/>
          <w:i/>
          <w:iCs/>
          <w:lang w:val="en-US"/>
        </w:rPr>
        <w:t>“A Pyramid Approach to Subpixel Registration Based on Intensity”</w:t>
      </w:r>
      <w:r w:rsidR="0092594A">
        <w:rPr>
          <w:rFonts w:eastAsiaTheme="minorEastAsia"/>
          <w:i/>
          <w:iCs/>
          <w:lang w:val="en-US"/>
        </w:rPr>
        <w:t>.</w:t>
      </w:r>
    </w:p>
    <w:p w14:paraId="6DCE6174" w14:textId="02D00DEF" w:rsidR="00234685" w:rsidRDefault="00560982" w:rsidP="00BE7487">
      <w:pPr>
        <w:rPr>
          <w:rFonts w:eastAsiaTheme="minorEastAsia"/>
          <w:lang w:val="en-US"/>
        </w:rPr>
      </w:pPr>
      <w:r>
        <w:rPr>
          <w:lang w:val="en-US"/>
        </w:rPr>
        <w:t>Turboreg</w:t>
      </w:r>
      <w:r w:rsidR="005F63B0">
        <w:rPr>
          <w:lang w:val="en-US"/>
        </w:rPr>
        <w:t xml:space="preserve"> </w:t>
      </w:r>
      <w:r w:rsidR="00997C0F">
        <w:rPr>
          <w:lang w:val="en-US"/>
        </w:rPr>
        <w:t>is</w:t>
      </w:r>
      <w:r w:rsidR="006C794A">
        <w:rPr>
          <w:lang w:val="en-US"/>
        </w:rPr>
        <w:t xml:space="preserve"> a</w:t>
      </w:r>
      <w:r w:rsidR="00C47C9A">
        <w:rPr>
          <w:lang w:val="en-US"/>
        </w:rPr>
        <w:t xml:space="preserve"> subpixel</w:t>
      </w:r>
      <w:r w:rsidR="006C794A">
        <w:rPr>
          <w:lang w:val="en-US"/>
        </w:rPr>
        <w:t xml:space="preserve"> registration algorithm that </w:t>
      </w:r>
      <w:r w:rsidR="00CE2183">
        <w:rPr>
          <w:lang w:val="en-US"/>
        </w:rPr>
        <w:t xml:space="preserve">aligns a source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oMath>
      <w:r w:rsidR="00CE2183">
        <w:rPr>
          <w:lang w:val="en-US"/>
        </w:rPr>
        <w:t xml:space="preserve"> to a reference</w:t>
      </w:r>
      <w:r w:rsidR="00192A4A">
        <w:rPr>
          <w:lang w:val="en-US"/>
        </w:rPr>
        <w:t xml:space="preserve"> image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oMath>
      <w:r w:rsidR="0060223D">
        <w:rPr>
          <w:rFonts w:eastAsiaTheme="minorEastAsia"/>
          <w:lang w:val="en-US"/>
        </w:rPr>
        <w:t>,</w:t>
      </w:r>
      <w:r w:rsidR="00952ABE">
        <w:rPr>
          <w:rFonts w:eastAsiaTheme="minorEastAsia"/>
          <w:lang w:val="en-US"/>
        </w:rPr>
        <w:t xml:space="preserve"> both with dimension M x N</w:t>
      </w:r>
      <w:r w:rsidR="00C47C9A">
        <w:rPr>
          <w:rFonts w:eastAsiaTheme="minorEastAsia"/>
          <w:lang w:val="en-US"/>
        </w:rPr>
        <w:t xml:space="preserve">. Subpixel means that the algorithm has an error </w:t>
      </w:r>
      <w:r w:rsidR="001248F2">
        <w:rPr>
          <w:rFonts w:eastAsiaTheme="minorEastAsia"/>
          <w:lang w:val="en-US"/>
        </w:rPr>
        <w:t xml:space="preserve">less than </w:t>
      </w:r>
      <m:oMath>
        <m:r>
          <w:rPr>
            <w:rFonts w:ascii="Cambria Math" w:eastAsiaTheme="minorEastAsia" w:hAnsi="Cambria Math"/>
            <w:lang w:val="en-US"/>
          </w:rPr>
          <m:t>± 1</m:t>
        </m:r>
      </m:oMath>
      <w:r w:rsidR="001248F2">
        <w:rPr>
          <w:rFonts w:eastAsiaTheme="minorEastAsia"/>
          <w:lang w:val="en-US"/>
        </w:rPr>
        <w:t xml:space="preserve"> pixel. </w:t>
      </w:r>
      <w:r w:rsidR="005868EE">
        <w:rPr>
          <w:rFonts w:eastAsiaTheme="minorEastAsia"/>
          <w:lang w:val="en-US"/>
        </w:rPr>
        <w:t xml:space="preserve">Turboreg uses </w:t>
      </w:r>
      <w:r w:rsidR="00140437">
        <w:rPr>
          <w:rFonts w:eastAsiaTheme="minorEastAsia"/>
          <w:lang w:val="en-US"/>
        </w:rPr>
        <w:t xml:space="preserve">the integrated </w:t>
      </w:r>
      <w:r w:rsidR="00FE08DE">
        <w:rPr>
          <w:rFonts w:eastAsiaTheme="minorEastAsia"/>
          <w:lang w:val="en-US"/>
        </w:rPr>
        <w:t xml:space="preserve">square difference of the intensity values as a cost function denoted by </w:t>
      </w:r>
      <m:oMath>
        <m:sSup>
          <m:sSupPr>
            <m:ctrlPr>
              <w:rPr>
                <w:rFonts w:ascii="Cambria Math" w:eastAsiaTheme="minorEastAsia" w:hAnsi="Cambria Math"/>
                <w:i/>
                <w:lang w:val="en-US"/>
              </w:rPr>
            </m:ctrlPr>
          </m:sSupPr>
          <m:e>
            <m:r>
              <w:rPr>
                <w:rFonts w:ascii="Cambria Math" w:eastAsiaTheme="minorEastAsia" w:hAnsi="Cambria Math"/>
                <w:lang w:val="en-US"/>
              </w:rPr>
              <m:t>ϵ</m:t>
            </m:r>
          </m:e>
          <m:sup>
            <m:r>
              <w:rPr>
                <w:rFonts w:ascii="Cambria Math" w:eastAsiaTheme="minorEastAsia" w:hAnsi="Cambria Math"/>
                <w:lang w:val="en-US"/>
              </w:rPr>
              <m:t>2</m:t>
            </m:r>
          </m:sup>
        </m:sSup>
      </m:oMath>
    </w:p>
    <w:p w14:paraId="47619E6C" w14:textId="3925C445" w:rsidR="00D673EE" w:rsidRDefault="008C477A" w:rsidP="00234685">
      <w:pPr>
        <w:jc w:val="center"/>
        <w:rPr>
          <w:lang w:val="en-US"/>
        </w:rPr>
      </w:pPr>
      <m:oMathPara>
        <m:oMath>
          <m:sSup>
            <m:sSupPr>
              <m:ctrlPr>
                <w:rPr>
                  <w:rFonts w:ascii="Cambria Math" w:hAnsi="Cambria Math"/>
                  <w:i/>
                  <w:lang w:val="en-US"/>
                </w:rPr>
              </m:ctrlPr>
            </m:sSupPr>
            <m:e>
              <m:r>
                <w:rPr>
                  <w:rFonts w:ascii="Cambria Math" w:hAnsi="Cambria Math"/>
                  <w:lang w:val="en-US"/>
                </w:rPr>
                <m:t>ϵ</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m:rPr>
                  <m:sty m:val="bi"/>
                </m:rP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r>
            <w:rPr>
              <w:rFonts w:ascii="Cambria Math" w:hAnsi="Cambria Math"/>
              <w:lang w:val="en-US"/>
            </w:rPr>
            <m:t xml:space="preserve"> dxdy =</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x,y</m:t>
                          </m:r>
                        </m:e>
                      </m:d>
                    </m:e>
                  </m:d>
                </m:e>
              </m:d>
            </m:e>
            <m:sup>
              <m:r>
                <w:rPr>
                  <w:rFonts w:ascii="Cambria Math" w:hAnsi="Cambria Math"/>
                  <w:lang w:val="en-US"/>
                </w:rPr>
                <m:t>2</m:t>
              </m:r>
            </m:sup>
          </m:sSup>
          <m:r>
            <w:rPr>
              <w:rFonts w:ascii="Cambria Math" w:hAnsi="Cambria Math"/>
              <w:lang w:val="en-US"/>
            </w:rPr>
            <m:t xml:space="preserve"> , </m:t>
          </m:r>
        </m:oMath>
      </m:oMathPara>
    </w:p>
    <w:p w14:paraId="759DBA10" w14:textId="061CAE8E" w:rsidR="00145097" w:rsidRDefault="00B94454" w:rsidP="00BE7487">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m:t>
            </m:r>
          </m:sub>
        </m:sSub>
      </m:oMath>
      <w:r>
        <w:rPr>
          <w:rFonts w:eastAsiaTheme="minorEastAsia"/>
          <w:lang w:val="en-US"/>
        </w:rPr>
        <w:t xml:space="preserve"> is a transformation of the source image (e.g., translation, rotation scaling etc.)</w:t>
      </w:r>
      <w:r w:rsidR="006E7FC4">
        <w:rPr>
          <w:rFonts w:eastAsiaTheme="minorEastAsia"/>
          <w:lang w:val="en-US"/>
        </w:rPr>
        <w:t xml:space="preserve"> parametrized by </w:t>
      </w:r>
      <m:oMath>
        <m:r>
          <m:rPr>
            <m:sty m:val="bi"/>
          </m:rPr>
          <w:rPr>
            <w:rFonts w:ascii="Cambria Math" w:eastAsiaTheme="minorEastAsia" w:hAnsi="Cambria Math"/>
            <w:lang w:val="en-US"/>
          </w:rPr>
          <m:t>P</m:t>
        </m:r>
      </m:oMath>
      <w:r w:rsidR="006E7FC4">
        <w:rPr>
          <w:rFonts w:eastAsiaTheme="minorEastAsia"/>
          <w:lang w:val="en-US"/>
        </w:rPr>
        <w:t xml:space="preserve">. </w:t>
      </w:r>
      <w:r w:rsidR="007C44FF">
        <w:rPr>
          <w:rFonts w:eastAsiaTheme="minorEastAsia"/>
          <w:lang w:val="en-US"/>
        </w:rPr>
        <w:t xml:space="preserve">The goal is finding a transformation that minimizes the intensity difference, by tuning the parameters in </w:t>
      </w:r>
      <m:oMath>
        <m:r>
          <m:rPr>
            <m:sty m:val="bi"/>
          </m:rPr>
          <w:rPr>
            <w:rFonts w:ascii="Cambria Math" w:eastAsiaTheme="minorEastAsia" w:hAnsi="Cambria Math"/>
            <w:lang w:val="en-US"/>
          </w:rPr>
          <m:t>P</m:t>
        </m:r>
      </m:oMath>
      <w:r w:rsidR="007C44FF">
        <w:rPr>
          <w:rFonts w:eastAsiaTheme="minorEastAsia"/>
          <w:lang w:val="en-US"/>
        </w:rPr>
        <w:t xml:space="preserve">. </w:t>
      </w:r>
    </w:p>
    <w:p w14:paraId="4671AB8D" w14:textId="185D2D16" w:rsidR="00145097" w:rsidRDefault="008C477A" w:rsidP="00BE7487">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ϵ</m:t>
                  </m:r>
                  <m:d>
                    <m:dPr>
                      <m:ctrlPr>
                        <w:rPr>
                          <w:rFonts w:ascii="Cambria Math" w:eastAsiaTheme="minorEastAsia" w:hAnsi="Cambria Math"/>
                          <w:i/>
                          <w:lang w:val="en-US"/>
                        </w:rPr>
                      </m:ctrlPr>
                    </m:dPr>
                    <m:e>
                      <m:r>
                        <m:rPr>
                          <m:sty m:val="bi"/>
                        </m:rPr>
                        <w:rPr>
                          <w:rFonts w:ascii="Cambria Math" w:eastAsiaTheme="minorEastAsia" w:hAnsi="Cambria Math"/>
                          <w:lang w:val="en-US"/>
                        </w:rPr>
                        <m:t>P</m:t>
                      </m:r>
                    </m:e>
                  </m:d>
                </m:e>
                <m:sup>
                  <m:r>
                    <w:rPr>
                      <w:rFonts w:ascii="Cambria Math" w:eastAsiaTheme="minorEastAsia" w:hAnsi="Cambria Math"/>
                      <w:lang w:val="en-US"/>
                    </w:rPr>
                    <m:t>2</m:t>
                  </m:r>
                </m:sup>
              </m:sSup>
            </m:num>
            <m:den>
              <m:r>
                <w:rPr>
                  <w:rFonts w:ascii="Cambria Math" w:eastAsiaTheme="minorEastAsia" w:hAnsi="Cambria Math"/>
                  <w:lang w:val="en-US"/>
                </w:rPr>
                <m:t>∂</m:t>
              </m:r>
              <m:r>
                <m:rPr>
                  <m:sty m:val="bi"/>
                </m:rPr>
                <w:rPr>
                  <w:rFonts w:ascii="Cambria Math" w:eastAsiaTheme="minorEastAsia" w:hAnsi="Cambria Math"/>
                  <w:lang w:val="en-US"/>
                </w:rPr>
                <m:t>P</m:t>
              </m:r>
            </m:den>
          </m:f>
          <m:r>
            <w:rPr>
              <w:rFonts w:ascii="Cambria Math" w:eastAsiaTheme="minorEastAsia" w:hAnsi="Cambria Math"/>
              <w:lang w:val="en-US"/>
            </w:rPr>
            <m:t>=0</m:t>
          </m:r>
        </m:oMath>
      </m:oMathPara>
    </w:p>
    <w:p w14:paraId="053E8096" w14:textId="207E4C0B" w:rsidR="00772F2A" w:rsidRPr="0018391D" w:rsidRDefault="00E338F1" w:rsidP="00BE7487">
      <w:pPr>
        <w:rPr>
          <w:lang w:val="en-US"/>
        </w:rPr>
      </w:pPr>
      <w:r>
        <w:rPr>
          <w:lang w:val="en-US"/>
        </w:rPr>
        <w:t>The algorithm u</w:t>
      </w:r>
      <w:r w:rsidR="00C56592">
        <w:rPr>
          <w:lang w:val="en-US"/>
        </w:rPr>
        <w:t xml:space="preserve">ses </w:t>
      </w:r>
      <w:r w:rsidR="0094427E">
        <w:rPr>
          <w:lang w:val="en-US"/>
        </w:rPr>
        <w:t xml:space="preserve">a modified LM (see </w:t>
      </w:r>
      <w:r w:rsidR="0094427E">
        <w:rPr>
          <w:lang w:val="en-US"/>
        </w:rPr>
        <w:fldChar w:fldCharType="begin"/>
      </w:r>
      <w:r w:rsidR="0094427E">
        <w:rPr>
          <w:lang w:val="en-US"/>
        </w:rPr>
        <w:instrText xml:space="preserve"> REF _Ref98754619 \r \h </w:instrText>
      </w:r>
      <w:r w:rsidR="0094427E">
        <w:rPr>
          <w:lang w:val="en-US"/>
        </w:rPr>
      </w:r>
      <w:r w:rsidR="0094427E">
        <w:rPr>
          <w:lang w:val="en-US"/>
        </w:rPr>
        <w:fldChar w:fldCharType="separate"/>
      </w:r>
      <w:r w:rsidR="000E19EF">
        <w:rPr>
          <w:lang w:val="en-US"/>
        </w:rPr>
        <w:t>1.6.1</w:t>
      </w:r>
      <w:r w:rsidR="0094427E">
        <w:rPr>
          <w:lang w:val="en-US"/>
        </w:rPr>
        <w:fldChar w:fldCharType="end"/>
      </w:r>
      <w:r>
        <w:rPr>
          <w:lang w:val="en-US"/>
        </w:rPr>
        <w:t xml:space="preserve"> for general LM</w:t>
      </w:r>
      <w:r w:rsidR="0094427E">
        <w:rPr>
          <w:lang w:val="en-US"/>
        </w:rPr>
        <w:t>)</w:t>
      </w:r>
      <w:r w:rsidR="00C56592">
        <w:rPr>
          <w:lang w:val="en-US"/>
        </w:rPr>
        <w:t xml:space="preserve"> to </w:t>
      </w:r>
      <w:r w:rsidR="001C6D66">
        <w:rPr>
          <w:lang w:val="en-US"/>
        </w:rPr>
        <w:t>find the optimal parameters.</w:t>
      </w:r>
      <w:r w:rsidR="00117BF9">
        <w:rPr>
          <w:lang w:val="en-US"/>
        </w:rPr>
        <w:t xml:space="preserve"> </w:t>
      </w:r>
      <w:r w:rsidR="0050287F">
        <w:rPr>
          <w:lang w:val="en-US"/>
        </w:rPr>
        <w:t xml:space="preserve">When </w:t>
      </w:r>
      <w:r w:rsidR="00F94A0A">
        <w:rPr>
          <w:lang w:val="en-US"/>
        </w:rPr>
        <w:t xml:space="preserve">a minimum is reached, or number of maximal iterations surpasses, it returns </w:t>
      </w:r>
      <w:r w:rsidR="00B230D1">
        <w:rPr>
          <w:lang w:val="en-US"/>
        </w:rPr>
        <w:t xml:space="preserve">a 3 x 3 transformation matrix. </w:t>
      </w:r>
      <w:r w:rsidR="00351360">
        <w:rPr>
          <w:lang w:val="en-US"/>
        </w:rPr>
        <w:t>To optimize the registration</w:t>
      </w:r>
      <w:r w:rsidR="00FE1243">
        <w:rPr>
          <w:lang w:val="en-US"/>
        </w:rPr>
        <w:t xml:space="preserve"> </w:t>
      </w:r>
      <w:r w:rsidR="00A36DC4">
        <w:rPr>
          <w:lang w:val="en-US"/>
        </w:rPr>
        <w:t>various</w:t>
      </w:r>
      <w:r w:rsidR="00FE1243">
        <w:rPr>
          <w:lang w:val="en-US"/>
        </w:rPr>
        <w:t xml:space="preserve"> degrees of preprocessing was necessary. </w:t>
      </w:r>
      <w:r w:rsidR="009C0650">
        <w:rPr>
          <w:i/>
          <w:iCs/>
          <w:lang w:val="en-US"/>
        </w:rPr>
        <w:t xml:space="preserve">Pystackreg </w:t>
      </w:r>
      <w:r w:rsidR="009C0650">
        <w:rPr>
          <w:lang w:val="en-US"/>
        </w:rPr>
        <w:t>tended to align the background of the image</w:t>
      </w:r>
      <w:r w:rsidR="0026778E">
        <w:rPr>
          <w:lang w:val="en-US"/>
        </w:rPr>
        <w:t xml:space="preserve">, rather than the object within. </w:t>
      </w:r>
      <w:r w:rsidR="00F81836">
        <w:rPr>
          <w:lang w:val="en-US"/>
        </w:rPr>
        <w:t>Therefore,</w:t>
      </w:r>
      <w:r w:rsidR="0026778E">
        <w:rPr>
          <w:lang w:val="en-US"/>
        </w:rPr>
        <w:t xml:space="preserve"> a small crop into the image was done.</w:t>
      </w:r>
      <w:r w:rsidR="00F81836">
        <w:rPr>
          <w:lang w:val="en-US"/>
        </w:rPr>
        <w:t xml:space="preserve"> When registering the measurement films, it was necessary to dull the intensity of the background as well as cropping the image.</w:t>
      </w:r>
      <w:r w:rsidR="0082700B">
        <w:rPr>
          <w:lang w:val="en-US"/>
        </w:rPr>
        <w:t xml:space="preserve"> </w:t>
      </w:r>
      <w:r w:rsidR="00D63206">
        <w:rPr>
          <w:lang w:val="en-US"/>
        </w:rPr>
        <w:br/>
      </w:r>
      <w:r w:rsidR="00D40139">
        <w:rPr>
          <w:lang w:val="en-US"/>
        </w:rPr>
        <w:br/>
      </w:r>
      <w:r w:rsidR="00666B6C">
        <w:rPr>
          <w:lang w:val="en-US"/>
        </w:rPr>
        <w:t xml:space="preserve">We chose to use </w:t>
      </w:r>
      <w:r w:rsidR="00E031D8">
        <w:rPr>
          <w:lang w:val="en-US"/>
        </w:rPr>
        <w:t>a</w:t>
      </w:r>
      <w:r w:rsidR="00C95D62">
        <w:rPr>
          <w:lang w:val="en-US"/>
        </w:rPr>
        <w:t xml:space="preserve"> package called </w:t>
      </w:r>
      <w:r w:rsidR="00C95D62">
        <w:rPr>
          <w:i/>
          <w:iCs/>
          <w:lang w:val="en-US"/>
        </w:rPr>
        <w:t>skimage.transform</w:t>
      </w:r>
      <w:r w:rsidR="00EF0AA8">
        <w:rPr>
          <w:i/>
          <w:iCs/>
          <w:lang w:val="en-US"/>
        </w:rPr>
        <w:t xml:space="preserve">, </w:t>
      </w:r>
      <w:r w:rsidR="00EF0AA8">
        <w:rPr>
          <w:lang w:val="en-US"/>
        </w:rPr>
        <w:t xml:space="preserve">which includes a function called </w:t>
      </w:r>
      <w:r w:rsidR="00EF0AA8">
        <w:rPr>
          <w:i/>
          <w:iCs/>
          <w:lang w:val="en-US"/>
        </w:rPr>
        <w:t>warp</w:t>
      </w:r>
      <w:r w:rsidR="00EF0AA8">
        <w:rPr>
          <w:lang w:val="en-US"/>
        </w:rPr>
        <w:t xml:space="preserve">. </w:t>
      </w:r>
      <w:r w:rsidR="009414F2">
        <w:rPr>
          <w:i/>
          <w:iCs/>
          <w:lang w:val="en-US"/>
        </w:rPr>
        <w:t xml:space="preserve">Warp </w:t>
      </w:r>
      <w:r w:rsidR="009414F2">
        <w:rPr>
          <w:lang w:val="en-US"/>
        </w:rPr>
        <w:t xml:space="preserve">both applies the transformation matrix on an </w:t>
      </w:r>
      <w:r w:rsidR="003E2C1F">
        <w:rPr>
          <w:lang w:val="en-US"/>
        </w:rPr>
        <w:t>image and</w:t>
      </w:r>
      <w:r w:rsidR="009414F2">
        <w:rPr>
          <w:lang w:val="en-US"/>
        </w:rPr>
        <w:t xml:space="preserve"> interpolates</w:t>
      </w:r>
      <w:r w:rsidR="0018391D">
        <w:rPr>
          <w:lang w:val="en-US"/>
        </w:rPr>
        <w:t>. Interpolation is necessary because</w:t>
      </w:r>
      <w:r w:rsidR="009414F2">
        <w:rPr>
          <w:lang w:val="en-US"/>
        </w:rPr>
        <w:t xml:space="preserve"> </w:t>
      </w:r>
      <w:r w:rsidR="0018391D">
        <w:rPr>
          <w:lang w:val="en-US"/>
        </w:rPr>
        <w:t>w</w:t>
      </w:r>
      <w:r w:rsidR="0093042F">
        <w:rPr>
          <w:lang w:val="en-US"/>
        </w:rPr>
        <w:t>hen a</w:t>
      </w:r>
      <w:r w:rsidR="007D055D">
        <w:rPr>
          <w:lang w:val="en-US"/>
        </w:rPr>
        <w:t>n image is transformed</w:t>
      </w:r>
      <w:r w:rsidR="0018391D">
        <w:rPr>
          <w:lang w:val="en-US"/>
        </w:rPr>
        <w:t>,</w:t>
      </w:r>
      <w:r w:rsidR="007D055D">
        <w:rPr>
          <w:lang w:val="en-US"/>
        </w:rPr>
        <w:t xml:space="preserve"> each pixel is mapped into a </w:t>
      </w:r>
      <w:r w:rsidR="005F4403">
        <w:rPr>
          <w:lang w:val="en-US"/>
        </w:rPr>
        <w:t>new coordinate</w:t>
      </w:r>
      <w:r w:rsidR="007D055D">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r>
          <w:rPr>
            <w:rFonts w:ascii="Cambria Math" w:hAnsi="Cambria Math"/>
            <w:lang w:val="en-US"/>
          </w:rPr>
          <m:t>→P'(</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oMath>
      <w:r w:rsidR="00CF13A4">
        <w:rPr>
          <w:rFonts w:eastAsiaTheme="minorEastAsia"/>
          <w:lang w:val="en-US"/>
        </w:rPr>
        <w:t xml:space="preserve"> </w:t>
      </w:r>
      <w:r w:rsidR="00960650">
        <w:rPr>
          <w:rFonts w:eastAsiaTheme="minorEastAsia"/>
          <w:lang w:val="en-US"/>
        </w:rPr>
        <w:fldChar w:fldCharType="begin"/>
      </w:r>
      <w:r w:rsidR="00960650">
        <w:rPr>
          <w:rFonts w:eastAsiaTheme="minorEastAsia"/>
          <w:lang w:val="en-US"/>
        </w:rPr>
        <w:instrText xml:space="preserve"> ADDIN ZOTERO_ITEM CSL_CITATION {"citationID":"GjENvln5","properties":{"formattedCitation":"(Ashburner &amp; Friston, 2007)","plainCitation":"(Ashburner &amp; Friston, 2007)","noteIndex":0},"citationItems":[{"id":474,"uris":["http://zotero.org/users/9228513/items/JZHEPRJ3"],"itemData":{"id":474,"type":"chapter","abstract":"Automatic methods for feature extraction, volumetry, and morphometric analysis in clinical neuroscience typically operate on images obtained with magnetic resonance (MR) imaging equipment. Although CT scans are less expensive to acquire and more widely available than MR scans, their application is currently limited to the visual assessment of brain integrity and the exclusion of co-pathologies. CT has rarely been used for tissue classification because the contrast between grey matter and white matter was considered insufficient. In this study, we propose an automatic method for segmenting grey matter (GM), white matter (WM), cerebrospinal fluid (CSF), and intracranial volume (ICV) from head CT images. A U-Net deep learning model was trained and validated on CT images with MRI-derived segmentation labels. We used data from 744 participants of the Gothenburg H70 Birth Cohort Studies for whom CT and T1-weighted MR images had been acquired on the same day. Our proposed model predicted brain tissue classes accurately from unseen CT images (Dice coefficients of 0.79, 0.82, 0.75, 0.93 and 0.98 for GM, WM, CSF, brain volume and ICV, respectively). To contextualize these results, we generated benchmarks based on established MR-based methods and intentional image degradation. Our findings demonstrate that CT-derived segmentations can be used to delineate and quantify brain tissues, opening new possibilities for the use of CT in clinical practice and research.\nMany smartphone users spend excessive amounts of time online and cannot control their behavior, and the addictive overuse of social-networking services has been shown to be associated with diminished executive control. Attentional control is a cognitive process crucial to exerting executive functions. The purpose of this study was to investigate functional connectivity (FC) characteristics of attention networks in problematic social-network users. We performed seed-based resting-state FC analyses for 29 males and 10 females with excessive social network use and 32 healthy males and 17 healthy females. The right intraparietal sulcus and frontal eye fields were considered seeds of the dorsal attention network (DAN), and the right temporoparietal junction and ventral frontal cortex were considered seeds of the ventral attention network (VAN). Clinical characteristics predictive of FC findings in problematic social network users were identified through hierarchical multiple regression analysis. In FC analysis with DAN seeds, FC between the right intraparietal sulcus and the right middle occipital gyrus was stronger in problematic social network users than in controls, and FC between the right frontal eye field and the right dorsolateral prefrontal cortex was weaker than that in controls. There was no significant difference between the groups in FC analysis with VAN seeds. Hierarchical regression analyses showed that usage times on social networking platforms significantly predicted the negative effects on the strength of FC between the intraparietal sulcus and the dorsolateral prefrontal cortex. These findings indicated that problematic social network use reflects changes in the neural circuits underlying attentional control. Weaking of prefrontal control for attention networks would have a significant impact on failure to control one’s time spent on social networks.\n3D scanning of objects has been widely used for many years in computer graphics and computer vision. There are a variety of solutions in this area, such as the motion or multiple sensors for scanning. In this study, we propose an approach that generates a scan with a natural motion of the user, through a fixed Kinect sensor whose usage is more practical and cost-effective than conventional 3D scanners. Local voxelized structure based on (LVS) is proposed for efficient 3D point cloud, captured by Kinect as low-quality. The approach allows the generation of full point cloud data in a wide range of indoor and short-range 3D objects. The developed system for object scanning is easy to set up, generating simple and impressive results. The 3D object standing on the turntable facing a single fixed Kinect sensor is rotated at specific angles (e.g. 90°) to obtain multiple point cloud scan data. Afterward, the center of gravity of each scanned point cloud data is shifted into (0,0,0) origin position for merging and aligning operations. So subsequent scans are obtained. The point cloud data obtained from the second and subsequent scans are transformed in the y-axis direction with respect to the center point (0,0,0), respectively. In some case, the axis-x and axis-z can be used for rotating too. The transformed point cloud data obtained from the different angles are aligned with respect to each other, shifted according to the determined merging key points. An algorithm that runs on the sections of point cloud for refinement operation is performed on a complete 3D point cloud data. Thus, the resulting scan has a 3D, clean and orderly structure free from the data crowd. Our approach has verified over a large number of users and different 3D objects and compared with a reference scan according to metric specifications.\nMyocardial perfusion can be quantified by myocardial contrast echocardiography (MCE) and is used for the diagnosis of coronary artery disease (CAD). However, existing MCE quantification software is highly operator dependent and has poor reproducibility and ease of usage. The aim of this study was to develop robust and easy-to-use software that can perform MCE quantification accurately, reproducibly and rapidly. The developed software has the following features: (i) semi-automatic segmentation of the myocardium; (ii) automatic rejection of MCE data with poor image quality; (iii) automatic computation of perfusion parameters such as myocardial blood flow (MBF). MCE sequences of 18 individuals (9 normal, 9 with CAD) undergoing vasodilator stress with dipyridamole were analysed quantitatively using the software. When evaluated against coronary angiography, the software achieved a sensitivity of 71% and a specificity of 91% for hyperemic MBF. With the automatic rejection algorithm, the sensitivity and specificity further improved to 77% and 94%, respectively. For MBF reproducibility, the percentage agreement is 85% (κ = 0.65) for inter-observer variability and 88% (κ = 0.72) for intra-observer variability. The intra-class correlation coefficients are 0.94 (inter-observer) and 0.96 (intra-observer). The time taken to analyse one MCE sequence using the software is about 3 min on a PC. The software has exhibited good diagnostic performance and reproducibility for CAD detection and is rapid and user-friendly.\nThis work investigates the role of magnetic field fluctuations as a confound in fMRI. In standard fMRI experiments with single-shot EPI acquisition at 3 Tesla the uniform and gradient components of the magnetic field were recorded with NMR field sensors. By principal component analysis it is found that differences of field evolution between the EPI readouts are explainable by few components relating to slow and within-shot field dynamics of hardware and physiological origin. The impact of fluctuating field components is studied by selective data correction and assessment of its influence on image fluctuation and SFNR.\nPhysiological field fluctuations, attributed to breathing, were found to be small relative to those of hardware origin. The dominant confounds were hardware-related and attributable to magnet drift and thermal changes. In raw image time series, field fluctuation caused significant SFNR loss, reflected by a 67% gain upon correction. Large part of this correction can be accomplished by traditional image realignment, which addresses slow and spatially uniform field changes. With realignment, explicit field correction increased the SFNR on the order of 6%.\nIn conclusion, field fluctuations are a relevant confound in fMRI and can be addressed effectively by retrospective data correction. Based on the physics involved it is anticipated that the advantage of full field correction increases with field strength, with non-Cartesian readouts, and upon phase-sensitive BOLD analysis.","container-title":"Statistical Parametric Mapping","event-place":"London","ISBN":"978-0-12-372560-8","language":"en","note":"DOI: 10.1016/B978-012372560-8/50004-8","page":"49-62","publisher":"Academic Press","publisher-place":"London","source":"ScienceDirect","title":"CHAPTER 4 - Rigid Body Registration","URL":"https://www.sciencedirect.com/science/article/pii/B9780123725608500048","author":[{"family":"Ashburner","given":"J."},{"family":"Friston","given":"K."}],"editor":[{"family":"Friston","given":"KARL"},{"family":"Ashburner","given":"JOHN"},{"family":"Kiebel","given":"STEFAN"},{"family":"Nichols","given":"THOMAS"},{"family":"Penny","given":"WILLIAM"}],"accessed":{"date-parts":[["2022",4,10]]},"issued":{"date-parts":[["2007",1,1]]}}}],"schema":"https://github.com/citation-style-language/schema/raw/master/csl-citation.json"} </w:instrText>
      </w:r>
      <w:r w:rsidR="00960650">
        <w:rPr>
          <w:rFonts w:eastAsiaTheme="minorEastAsia"/>
          <w:lang w:val="en-US"/>
        </w:rPr>
        <w:fldChar w:fldCharType="separate"/>
      </w:r>
      <w:r w:rsidR="00960650" w:rsidRPr="000E19EF">
        <w:rPr>
          <w:rFonts w:cs="Times New Roman"/>
          <w:lang w:val="en-US"/>
        </w:rPr>
        <w:t>(Ashburner &amp; Friston, 2007)</w:t>
      </w:r>
      <w:r w:rsidR="00960650">
        <w:rPr>
          <w:rFonts w:eastAsiaTheme="minorEastAsia"/>
          <w:lang w:val="en-US"/>
        </w:rPr>
        <w:fldChar w:fldCharType="end"/>
      </w:r>
      <w:r w:rsidR="00A918F7" w:rsidRPr="736079C9">
        <w:rPr>
          <w:rFonts w:eastAsiaTheme="minorEastAsia"/>
          <w:lang w:val="en-US"/>
        </w:rPr>
        <w:t xml:space="preserve">. </w:t>
      </w:r>
      <w:r w:rsidR="00A62A5E" w:rsidRPr="736079C9">
        <w:rPr>
          <w:rFonts w:eastAsiaTheme="minorEastAsia"/>
          <w:lang w:val="en-US"/>
        </w:rPr>
        <w:t xml:space="preserve">For instance, rotating an image is done by applying the rotational matrix </w:t>
      </w:r>
      <m:oMath>
        <m:r>
          <m:rPr>
            <m:sty m:val="bi"/>
          </m:rPr>
          <w:rPr>
            <w:rFonts w:ascii="Cambria Math" w:eastAsiaTheme="minorEastAsia" w:hAnsi="Cambria Math"/>
            <w:lang w:val="en-US"/>
          </w:rPr>
          <m:t>R</m:t>
        </m:r>
      </m:oMath>
      <w:r w:rsidR="00A62A5E" w:rsidRPr="736079C9">
        <w:rPr>
          <w:rFonts w:eastAsiaTheme="minorEastAsia"/>
          <w:b/>
          <w:bCs/>
          <w:lang w:val="en-US"/>
        </w:rPr>
        <w:t xml:space="preserve"> </w:t>
      </w:r>
      <w:r w:rsidR="00A62A5E" w:rsidRPr="736079C9">
        <w:rPr>
          <w:rFonts w:eastAsiaTheme="minorEastAsia"/>
          <w:lang w:val="en-US"/>
        </w:rPr>
        <w:t xml:space="preserve">on each </w:t>
      </w:r>
      <w:r w:rsidR="001B3419" w:rsidRPr="736079C9">
        <w:rPr>
          <w:rFonts w:eastAsiaTheme="minorEastAsia"/>
          <w:lang w:val="en-US"/>
        </w:rPr>
        <w:t xml:space="preserve">coordinate of the image </w:t>
      </w:r>
    </w:p>
    <w:p w14:paraId="53455610" w14:textId="769A0BA0" w:rsidR="006D2822" w:rsidRDefault="008C477A" w:rsidP="006D2822">
      <w:pPr>
        <w:rPr>
          <w:sz w:val="22"/>
        </w:rPr>
      </w:pPr>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x'</m:t>
                    </m:r>
                  </m:e>
                </m:mr>
                <m:mr>
                  <m:e>
                    <m:r>
                      <w:rPr>
                        <w:rFonts w:ascii="Cambria Math" w:hAnsi="Cambria Math"/>
                        <w:sz w:val="22"/>
                      </w:rPr>
                      <m:t>y'</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e>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mr>
                <m:mr>
                  <m:e>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θ</m:t>
                        </m:r>
                      </m:e>
                    </m:func>
                  </m:e>
                  <m:e>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θ</m:t>
                        </m:r>
                      </m:e>
                    </m:func>
                  </m:e>
                </m:mr>
              </m:m>
            </m:e>
          </m:d>
          <m:r>
            <w:rPr>
              <w:rFonts w:ascii="Cambria Math" w:eastAsiaTheme="minorEastAsia" w:hAnsi="Cambria Math"/>
              <w:sz w:val="22"/>
            </w:rPr>
            <m:t xml:space="preserve"> </m:t>
          </m:r>
          <m:d>
            <m:dPr>
              <m:begChr m:val="["/>
              <m:endChr m:val="]"/>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x</m:t>
                    </m:r>
                  </m:e>
                </m:mr>
                <m:mr>
                  <m:e>
                    <m:r>
                      <w:rPr>
                        <w:rFonts w:ascii="Cambria Math" w:eastAsiaTheme="minorEastAsia" w:hAnsi="Cambria Math"/>
                        <w:sz w:val="22"/>
                      </w:rPr>
                      <m:t>y</m:t>
                    </m:r>
                  </m:e>
                </m:mr>
              </m:m>
            </m:e>
          </m:d>
          <m:r>
            <w:rPr>
              <w:rFonts w:ascii="Cambria Math" w:eastAsiaTheme="minorEastAsia" w:hAnsi="Cambria Math"/>
              <w:sz w:val="22"/>
            </w:rPr>
            <m:t>.</m:t>
          </m:r>
        </m:oMath>
      </m:oMathPara>
    </w:p>
    <w:p w14:paraId="4E8883B1" w14:textId="06A524F1" w:rsidR="00C56592" w:rsidRDefault="00B36C38" w:rsidP="00BE7487">
      <w:pPr>
        <w:rPr>
          <w:lang w:val="en-US"/>
        </w:rPr>
      </w:pPr>
      <w:r>
        <w:rPr>
          <w:rFonts w:eastAsiaTheme="minorEastAsia"/>
          <w:lang w:val="en-US"/>
        </w:rPr>
        <w:t>It</w:t>
      </w:r>
      <w:r w:rsidR="0081511F">
        <w:rPr>
          <w:rFonts w:eastAsiaTheme="minorEastAsia"/>
          <w:lang w:val="en-US"/>
        </w:rPr>
        <w:t xml:space="preserve"> results in non-integer </w:t>
      </w:r>
      <w:r w:rsidR="00642308">
        <w:rPr>
          <w:rFonts w:eastAsiaTheme="minorEastAsia"/>
          <w:lang w:val="en-US"/>
        </w:rPr>
        <w:t>coordinates</w:t>
      </w:r>
      <w:r w:rsidR="00286443">
        <w:rPr>
          <w:rFonts w:eastAsiaTheme="minorEastAsia"/>
          <w:lang w:val="en-US"/>
        </w:rPr>
        <w:t xml:space="preserve"> with unknown intensity values. The easiest solution is to </w:t>
      </w:r>
      <w:r w:rsidR="002B73E4">
        <w:rPr>
          <w:rFonts w:eastAsiaTheme="minorEastAsia"/>
          <w:lang w:val="en-US"/>
        </w:rPr>
        <w:t>round the coordinates to nearest integer</w:t>
      </w:r>
      <w:r>
        <w:rPr>
          <w:rFonts w:eastAsiaTheme="minorEastAsia"/>
          <w:lang w:val="en-US"/>
        </w:rPr>
        <w:t xml:space="preserve"> and use the intensity values of these coordinates</w:t>
      </w:r>
      <w:r w:rsidR="00B273A1">
        <w:rPr>
          <w:rFonts w:eastAsiaTheme="minorEastAsia"/>
          <w:lang w:val="en-US"/>
        </w:rPr>
        <w:t xml:space="preserve"> (called nearest neighbor interpolation)</w:t>
      </w:r>
      <w:r>
        <w:rPr>
          <w:rFonts w:eastAsiaTheme="minorEastAsia"/>
          <w:lang w:val="en-US"/>
        </w:rPr>
        <w:t>.</w:t>
      </w:r>
      <w:r w:rsidR="00B273A1">
        <w:rPr>
          <w:rFonts w:eastAsiaTheme="minorEastAsia"/>
          <w:lang w:val="en-US"/>
        </w:rPr>
        <w:t xml:space="preserve"> However, a more accurate </w:t>
      </w:r>
      <w:r w:rsidR="00F1374A">
        <w:rPr>
          <w:rFonts w:eastAsiaTheme="minorEastAsia"/>
          <w:lang w:val="en-US"/>
        </w:rPr>
        <w:t>interpolation was used called bi-cubic interpolatio</w:t>
      </w:r>
      <w:r w:rsidR="00C627AD">
        <w:rPr>
          <w:rFonts w:eastAsiaTheme="minorEastAsia"/>
          <w:lang w:val="en-US"/>
        </w:rPr>
        <w:t xml:space="preserve">n. </w:t>
      </w:r>
      <w:r w:rsidR="007C47EB">
        <w:rPr>
          <w:rFonts w:eastAsiaTheme="minorEastAsia"/>
          <w:lang w:val="en-US"/>
        </w:rPr>
        <w:t>We will not go into detail, but the method looks at the 16 neighboring pixels</w:t>
      </w:r>
      <w:r w:rsidR="00D95C81">
        <w:rPr>
          <w:rFonts w:eastAsiaTheme="minorEastAsia"/>
          <w:lang w:val="en-US"/>
        </w:rPr>
        <w:t xml:space="preserve"> and estimates </w:t>
      </w:r>
      <w:r w:rsidR="00EC1D18">
        <w:rPr>
          <w:rFonts w:eastAsiaTheme="minorEastAsia"/>
          <w:lang w:val="en-US"/>
        </w:rPr>
        <w:t>the unknown pixel</w:t>
      </w:r>
      <w:r w:rsidR="00042CDC">
        <w:rPr>
          <w:rFonts w:eastAsiaTheme="minorEastAsia"/>
          <w:lang w:val="en-US"/>
        </w:rPr>
        <w:t>’s</w:t>
      </w:r>
      <w:r w:rsidR="00EC1D18">
        <w:rPr>
          <w:rFonts w:eastAsiaTheme="minorEastAsia"/>
          <w:lang w:val="en-US"/>
        </w:rPr>
        <w:t xml:space="preserve"> intensity</w:t>
      </w:r>
      <w:r w:rsidR="00D95C81">
        <w:rPr>
          <w:rFonts w:eastAsiaTheme="minorEastAsia"/>
          <w:lang w:val="en-US"/>
        </w:rPr>
        <w:t xml:space="preserve"> value from these</w:t>
      </w:r>
      <w:r w:rsidR="00E77522">
        <w:rPr>
          <w:rFonts w:eastAsiaTheme="minorEastAsia"/>
          <w:lang w:val="en-US"/>
        </w:rPr>
        <w:t xml:space="preserve"> </w:t>
      </w:r>
      <w:r w:rsidR="00393C79">
        <w:rPr>
          <w:rFonts w:eastAsiaTheme="minorEastAsia"/>
          <w:lang w:val="en-US"/>
        </w:rPr>
        <w:fldChar w:fldCharType="begin"/>
      </w:r>
      <w:r w:rsidR="00393C79">
        <w:rPr>
          <w:rFonts w:eastAsiaTheme="minorEastAsia"/>
          <w:lang w:val="en-US"/>
        </w:rPr>
        <w:instrText xml:space="preserve"> ADDIN ZOTERO_ITEM CSL_CITATION {"citationID":"Mj6BL9C3","properties":{"formattedCitation":"(Han, 2013)","plainCitation":"(Han, 2013)","noteIndex":0},"citationItems":[{"id":477,"uris":["http://zotero.org/users/9228513/items/H6NJJQF9"],"itemData":{"id":477,"type":"paper-conference","abstract":"Image magnification algorithms directly affect the quality of image magnification. In this paper, based on the image interpolation algorithm principle, features of the nearest neighbor interpolation, bilinear interpolation, bicubic interpolation and cubic B spline interpolation were analyzed. At the same time, their advantages and disadvantages were...","DOI":"10.2991/iccsee.2013.391","event":"Conference of the 2nd International Conference on Computer Science and Electronics Engineering (ICCSEE 2013)","ISBN":"978-90-78677-61-1","language":"en","note":"ISSN: 1951-6851","page":"1556-1559","publisher":"Atlantis Press","source":"www.atlantis-press.com","title":"Comparison of Commonly Used Image Interpolation Methods","URL":"https://www.atlantis-press.com/proceedings/iccsee-13/4822","author":[{"family":"Han","given":"Dianyuan"}],"accessed":{"date-parts":[["2022",4,10]]},"issued":{"date-parts":[["2013",3]]}}}],"schema":"https://github.com/citation-style-language/schema/raw/master/csl-citation.json"} </w:instrText>
      </w:r>
      <w:r w:rsidR="00393C79">
        <w:rPr>
          <w:rFonts w:eastAsiaTheme="minorEastAsia"/>
          <w:lang w:val="en-US"/>
        </w:rPr>
        <w:fldChar w:fldCharType="separate"/>
      </w:r>
      <w:r w:rsidR="00393C79" w:rsidRPr="004D48EF">
        <w:rPr>
          <w:rFonts w:cs="Times New Roman"/>
          <w:lang w:val="en-US"/>
        </w:rPr>
        <w:t>(Han, 2013)</w:t>
      </w:r>
      <w:r w:rsidR="00393C79">
        <w:rPr>
          <w:rFonts w:eastAsiaTheme="minorEastAsia"/>
          <w:lang w:val="en-US"/>
        </w:rPr>
        <w:fldChar w:fldCharType="end"/>
      </w:r>
      <w:r w:rsidR="004D48EF">
        <w:rPr>
          <w:rFonts w:eastAsiaTheme="minorEastAsia"/>
          <w:lang w:val="en-US"/>
        </w:rPr>
        <w:t xml:space="preserve">. </w:t>
      </w:r>
      <w:r w:rsidR="007C47EB">
        <w:rPr>
          <w:rFonts w:eastAsiaTheme="minorEastAsia"/>
          <w:lang w:val="en-US"/>
        </w:rPr>
        <w:t xml:space="preserve"> </w:t>
      </w:r>
      <w:r w:rsidR="00C627AD">
        <w:rPr>
          <w:rFonts w:eastAsiaTheme="minorEastAsia"/>
          <w:lang w:val="en-US"/>
        </w:rPr>
        <w:t xml:space="preserve"> </w:t>
      </w:r>
      <w:r>
        <w:rPr>
          <w:rFonts w:eastAsiaTheme="minorEastAsia"/>
          <w:lang w:val="en-US"/>
        </w:rPr>
        <w:t xml:space="preserve"> </w:t>
      </w:r>
    </w:p>
    <w:p w14:paraId="26F6D778" w14:textId="5B1EBC33" w:rsidR="00BA0630" w:rsidRDefault="000772C1" w:rsidP="00BE7487">
      <w:pPr>
        <w:rPr>
          <w:lang w:val="en-US"/>
        </w:rPr>
      </w:pPr>
      <w:r>
        <w:rPr>
          <w:lang w:val="en-US"/>
        </w:rPr>
        <w:t>In the cut area of the films a transparent white color appears</w:t>
      </w:r>
      <w:r w:rsidR="00F51AB9">
        <w:rPr>
          <w:lang w:val="en-US"/>
        </w:rPr>
        <w:t xml:space="preserve">. </w:t>
      </w:r>
      <w:r w:rsidR="00373BF6">
        <w:rPr>
          <w:lang w:val="en-US"/>
        </w:rPr>
        <w:t>These areas are undesirable, we therefore chose a</w:t>
      </w:r>
      <w:r w:rsidR="00182C9C">
        <w:rPr>
          <w:lang w:val="en-US"/>
        </w:rPr>
        <w:t xml:space="preserve"> Region of Interest</w:t>
      </w:r>
      <w:r w:rsidR="00373BF6">
        <w:rPr>
          <w:lang w:val="en-US"/>
        </w:rPr>
        <w:t xml:space="preserve"> </w:t>
      </w:r>
      <w:r w:rsidR="00182C9C">
        <w:rPr>
          <w:lang w:val="en-US"/>
        </w:rPr>
        <w:t>(</w:t>
      </w:r>
      <w:r w:rsidR="00373BF6">
        <w:rPr>
          <w:lang w:val="en-US"/>
        </w:rPr>
        <w:t>ROI</w:t>
      </w:r>
      <w:r w:rsidR="00182C9C">
        <w:rPr>
          <w:lang w:val="en-US"/>
        </w:rPr>
        <w:t>)</w:t>
      </w:r>
      <w:r w:rsidR="00373BF6">
        <w:rPr>
          <w:lang w:val="en-US"/>
        </w:rPr>
        <w:t xml:space="preserve"> </w:t>
      </w:r>
      <w:r w:rsidR="003F0D87">
        <w:rPr>
          <w:lang w:val="en-US"/>
        </w:rPr>
        <w:t xml:space="preserve">in a central area of the calibration film that balances the need for </w:t>
      </w:r>
      <w:r w:rsidR="00BC7505">
        <w:rPr>
          <w:lang w:val="en-US"/>
        </w:rPr>
        <w:t xml:space="preserve">sufficient </w:t>
      </w:r>
      <w:r w:rsidR="0001157E">
        <w:rPr>
          <w:lang w:val="en-US"/>
        </w:rPr>
        <w:t>datapoints and c</w:t>
      </w:r>
      <w:r w:rsidR="00D13435">
        <w:rPr>
          <w:lang w:val="en-US"/>
        </w:rPr>
        <w:t>apturing</w:t>
      </w:r>
      <w:r w:rsidR="0001157E">
        <w:rPr>
          <w:lang w:val="en-US"/>
        </w:rPr>
        <w:t xml:space="preserve"> </w:t>
      </w:r>
      <w:r w:rsidR="007A3584">
        <w:rPr>
          <w:lang w:val="en-US"/>
        </w:rPr>
        <w:t>the</w:t>
      </w:r>
      <w:r w:rsidR="0001157E">
        <w:rPr>
          <w:lang w:val="en-US"/>
        </w:rPr>
        <w:t xml:space="preserve"> variance </w:t>
      </w:r>
      <w:r w:rsidR="007A3584">
        <w:rPr>
          <w:lang w:val="en-US"/>
        </w:rPr>
        <w:t xml:space="preserve">of </w:t>
      </w:r>
      <w:r w:rsidR="0001157E">
        <w:rPr>
          <w:lang w:val="en-US"/>
        </w:rPr>
        <w:t>the radiation field</w:t>
      </w:r>
      <w:r w:rsidR="00CD462A">
        <w:rPr>
          <w:lang w:val="en-US"/>
        </w:rPr>
        <w:t xml:space="preserve">, while avoiding </w:t>
      </w:r>
      <w:r w:rsidR="00406D05">
        <w:rPr>
          <w:lang w:val="en-US"/>
        </w:rPr>
        <w:t>the edges of the film</w:t>
      </w:r>
      <w:r w:rsidR="00054969">
        <w:rPr>
          <w:lang w:val="en-US"/>
        </w:rPr>
        <w:t>. It has been shown that the size of the ROI affects the dosimetry</w:t>
      </w:r>
      <w:r w:rsidR="00F279E5">
        <w:rPr>
          <w:lang w:val="en-US"/>
        </w:rPr>
        <w:t xml:space="preserve">, and for </w:t>
      </w:r>
      <w:r w:rsidR="00F279E5">
        <w:rPr>
          <w:lang w:val="en-US"/>
        </w:rPr>
        <w:lastRenderedPageBreak/>
        <w:t>field sizes (</w:t>
      </w:r>
      <w:r w:rsidR="003A5C87">
        <w:rPr>
          <w:lang w:val="en-US"/>
        </w:rPr>
        <w:t xml:space="preserve">area of radiation field </w:t>
      </w:r>
      <w:r w:rsidR="009A03C7">
        <w:rPr>
          <w:lang w:val="en-US"/>
        </w:rPr>
        <w:t xml:space="preserve">at </w:t>
      </w:r>
      <w:r w:rsidR="003405D2">
        <w:rPr>
          <w:lang w:val="en-US"/>
        </w:rPr>
        <w:t>a specified SDD</w:t>
      </w:r>
      <w:r w:rsidR="00F279E5">
        <w:rPr>
          <w:lang w:val="en-US"/>
        </w:rPr>
        <w:t>)</w:t>
      </w:r>
      <w:r w:rsidR="003405D2">
        <w:rPr>
          <w:lang w:val="en-US"/>
        </w:rPr>
        <w:t xml:space="preserve"> larger than 10 x 10 m</w:t>
      </w:r>
      <w:r w:rsidR="0015334E">
        <w:rPr>
          <w:lang w:val="en-US"/>
        </w:rPr>
        <w:t>m</w:t>
      </w:r>
      <w:r w:rsidR="0015334E">
        <w:rPr>
          <w:vertAlign w:val="superscript"/>
          <w:lang w:val="en-US"/>
        </w:rPr>
        <w:t>2</w:t>
      </w:r>
      <w:r w:rsidR="00054969">
        <w:rPr>
          <w:lang w:val="en-US"/>
        </w:rPr>
        <w:t xml:space="preserve"> </w:t>
      </w:r>
      <w:r w:rsidR="0015334E">
        <w:rPr>
          <w:lang w:val="en-US"/>
        </w:rPr>
        <w:t>an ROI of 4 x 4 mm</w:t>
      </w:r>
      <w:r w:rsidR="0015334E">
        <w:rPr>
          <w:vertAlign w:val="superscript"/>
          <w:lang w:val="en-US"/>
        </w:rPr>
        <w:t>2</w:t>
      </w:r>
      <w:r w:rsidR="0015334E">
        <w:rPr>
          <w:lang w:val="en-US"/>
        </w:rPr>
        <w:t xml:space="preserve"> is recommended </w:t>
      </w:r>
      <w:r w:rsidR="007504A6">
        <w:rPr>
          <w:lang w:val="en-US"/>
        </w:rPr>
        <w:fldChar w:fldCharType="begin"/>
      </w:r>
      <w:r w:rsidR="007504A6">
        <w:rPr>
          <w:lang w:val="en-US"/>
        </w:rPr>
        <w:instrText xml:space="preserve"> ADDIN ZOTERO_ITEM CSL_CITATION {"citationID":"fnBg9Uvt","properties":{"formattedCitation":"(Gholizadeh Sendani et al., 2018)","plainCitation":"(Gholizadeh Sendani et al., 2018)","noteIndex":0},"citationItems":[{"id":482,"uris":["http://zotero.org/users/9228513/items/YYS5T489"],"itemData":{"id":482,"type":"article-journal","abstract":"PURPOSE: To evaluate dependence of measured dose on size and location of region of interest (ROI) in Gafchromic EBT3 film dosimetry.\nMETHODS: Gafchromic EBT3 films were irradiated perpendicularly using the 6MV beam from a linear accelerator at 10 cm depth (100 cm SSD) of a 30 × 30 × 20 cm3 solid water phantom for a range of field sizes of 6 × 6 to 100 × 100 mm2 . ImageJ software was used for reading pieces of film. The appropriate location of ROIs in scanned films was found by two methods. First, the ROI was visually placed at the center of image. Second, the profile of pixel value versus distance was plotted and the center of profile was used for drawing ROI. Each scanned film was read using both methods and for three ROI sizes (1, 2, and 4 mm). A plastic scintillator, Exradin W1, was used as the reference dosimeter.\nRESULTS: Comparing the three ROI sizes using both methods showed that there was less than 2% difference from reference in output factor measurements for field sizes larger or equal to 10 × 10 mm2 . The percentage differences were increased in field sizes smaller than 10 × 10 mm2 and for ROI size of 4 × 4 mm2 for both centered-ROI and profiled-ROI methods. The mean percentage differences from reference measurements, for field sizes of 100 × 100 to 20 × 20 mm2 , were smaller than 1% in both methods of ROI positioning. For field sizes of 15 × 15 and 10 × 10 mm2 , the smaller mean percentage differences were observed in profiled-ROI (4 × 4 mm2 ) and centered-ROI (4 × 4 mm2 ). For the field sizes of 8 × 8 and 6 × 6 mm2 , the profiled-ROI (2 × 2 mm2 ) had smallest mean percentage difference, which was 0.88%.\nCONCLUSION: The ROI size of 4 × 4 mm2 is appropriate for dose measurements in field sizes of 100 × 100 mm2 to 10 × 10 mm2 , regardless of the method of finding location of ROI. In field sizes smaller than 10 × 10 mm2 , finding location of the ROI by profile of pixel values increases the accuracy of measurement, and ROI size of 2 × 2 mm2 has the smallest difference from the reference dose measurements.","container-title":"Medical Physics","DOI":"10.1002/mp.12885","ISSN":"2473-4209","issue":"5","journalAbbreviation":"Med Phys","language":"eng","note":"PMID: 29577330","page":"2329-2336","source":"PubMed","title":"Technical Note: Impact of region of interest size and location in Gafchromic film dosimetry","title-short":"Technical Note","volume":"45","author":[{"family":"Gholizadeh Sendani","given":"Neda"},{"family":"Karimian","given":"Alireza"},{"family":"Ferreira","given":"Clara"},{"family":"Alaei","given":"Parham"}],"issued":{"date-parts":[["2018",5]]}}}],"schema":"https://github.com/citation-style-language/schema/raw/master/csl-citation.json"} </w:instrText>
      </w:r>
      <w:r w:rsidR="007504A6">
        <w:rPr>
          <w:lang w:val="en-US"/>
        </w:rPr>
        <w:fldChar w:fldCharType="separate"/>
      </w:r>
      <w:r w:rsidR="007504A6" w:rsidRPr="00754691">
        <w:rPr>
          <w:rFonts w:cs="Times New Roman"/>
          <w:lang w:val="en-US"/>
        </w:rPr>
        <w:t>(Gholizadeh Sendani et al., 2018)</w:t>
      </w:r>
      <w:r w:rsidR="007504A6">
        <w:rPr>
          <w:lang w:val="en-US"/>
        </w:rPr>
        <w:fldChar w:fldCharType="end"/>
      </w:r>
      <w:r w:rsidR="00754691">
        <w:rPr>
          <w:lang w:val="en-US"/>
        </w:rPr>
        <w:t xml:space="preserve">. </w:t>
      </w:r>
      <w:r w:rsidR="00CC3E63">
        <w:rPr>
          <w:lang w:val="en-US"/>
        </w:rPr>
        <w:t>To validate the choice of ROI we</w:t>
      </w:r>
      <w:r w:rsidR="003D5241">
        <w:rPr>
          <w:lang w:val="en-US"/>
        </w:rPr>
        <w:t xml:space="preserve"> tested 2 x 2 mm</w:t>
      </w:r>
      <w:r w:rsidR="003D5241">
        <w:rPr>
          <w:vertAlign w:val="superscript"/>
          <w:lang w:val="en-US"/>
        </w:rPr>
        <w:t>2</w:t>
      </w:r>
      <w:r w:rsidR="003D5241">
        <w:rPr>
          <w:lang w:val="en-US"/>
        </w:rPr>
        <w:t xml:space="preserve"> and 3 x 3 mm</w:t>
      </w:r>
      <w:r w:rsidR="003D5241">
        <w:rPr>
          <w:vertAlign w:val="superscript"/>
          <w:lang w:val="en-US"/>
        </w:rPr>
        <w:t>2</w:t>
      </w:r>
      <w:r w:rsidR="003D5241">
        <w:rPr>
          <w:lang w:val="en-US"/>
        </w:rPr>
        <w:t xml:space="preserve"> ROIs and compared </w:t>
      </w:r>
      <w:r w:rsidR="00CC3E63">
        <w:rPr>
          <w:lang w:val="en-US"/>
        </w:rPr>
        <w:t>the relative error in</w:t>
      </w:r>
      <w:r w:rsidR="000662A2">
        <w:rPr>
          <w:lang w:val="en-US"/>
        </w:rPr>
        <w:t xml:space="preserve"> dose for open field irradiation</w:t>
      </w:r>
      <w:r w:rsidR="00687472">
        <w:rPr>
          <w:lang w:val="en-US"/>
        </w:rPr>
        <w:t xml:space="preserve"> for the measurement films</w:t>
      </w:r>
      <w:r w:rsidR="009F7597">
        <w:rPr>
          <w:lang w:val="en-US"/>
        </w:rPr>
        <w:t xml:space="preserve"> </w:t>
      </w:r>
      <w:r w:rsidR="002715EF">
        <w:rPr>
          <w:lang w:val="en-US"/>
        </w:rPr>
        <w:t>using</w:t>
      </w:r>
      <w:r w:rsidR="009F7597">
        <w:rPr>
          <w:lang w:val="en-US"/>
        </w:rPr>
        <w:t xml:space="preserve"> the </w:t>
      </w:r>
      <w:r w:rsidR="002715EF">
        <w:rPr>
          <w:lang w:val="en-US"/>
        </w:rPr>
        <w:t>expression</w:t>
      </w:r>
      <w:r w:rsidR="009F7597">
        <w:rPr>
          <w:lang w:val="en-US"/>
        </w:rPr>
        <w:t xml:space="preserve"> </w:t>
      </w:r>
      <m:oMath>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observed-true</m:t>
                </m:r>
              </m:e>
            </m:d>
          </m:num>
          <m:den>
            <m:r>
              <w:rPr>
                <w:rFonts w:ascii="Cambria Math" w:hAnsi="Cambria Math"/>
                <w:lang w:val="en-US"/>
              </w:rPr>
              <m:t>true</m:t>
            </m:r>
          </m:den>
        </m:f>
      </m:oMath>
      <w:r w:rsidR="00D61978">
        <w:rPr>
          <w:lang w:val="en-US"/>
        </w:rPr>
        <w:t xml:space="preserve">, </w:t>
      </w:r>
      <w:commentRangeStart w:id="142"/>
      <w:r w:rsidR="00D61978">
        <w:rPr>
          <w:lang w:val="en-US"/>
        </w:rPr>
        <w:t>where the true value is 5 Gy</w:t>
      </w:r>
      <w:commentRangeEnd w:id="142"/>
      <w:r w:rsidR="008F642E">
        <w:rPr>
          <w:rStyle w:val="CommentReference"/>
        </w:rPr>
        <w:commentReference w:id="142"/>
      </w:r>
      <w:r w:rsidR="00D61978">
        <w:rPr>
          <w:lang w:val="en-US"/>
        </w:rPr>
        <w:t xml:space="preserve">. </w:t>
      </w:r>
      <w:r w:rsidR="00687472">
        <w:rPr>
          <w:lang w:val="en-US"/>
        </w:rPr>
        <w:t xml:space="preserve"> </w:t>
      </w:r>
    </w:p>
    <w:p w14:paraId="303815F9" w14:textId="30D36D9D" w:rsidR="00093FE9" w:rsidRDefault="001A3781" w:rsidP="00BE7487">
      <w:pPr>
        <w:rPr>
          <w:lang w:val="en-US"/>
        </w:rPr>
      </w:pPr>
      <w:r>
        <w:rPr>
          <w:lang w:val="en-US"/>
        </w:rPr>
        <w:t>Measuring the darkening of the film</w:t>
      </w:r>
      <w:r w:rsidR="00E702D2">
        <w:rPr>
          <w:lang w:val="en-US"/>
        </w:rPr>
        <w:t xml:space="preserve"> </w:t>
      </w:r>
      <w:r>
        <w:rPr>
          <w:lang w:val="en-US"/>
        </w:rPr>
        <w:t xml:space="preserve">we used </w:t>
      </w:r>
      <w:r w:rsidR="00E702D2">
        <w:rPr>
          <w:lang w:val="en-US"/>
        </w:rPr>
        <w:t xml:space="preserve">the net optical density netOD. </w:t>
      </w:r>
      <w:r w:rsidR="00D14AB6">
        <w:rPr>
          <w:lang w:val="en-US"/>
        </w:rPr>
        <w:t xml:space="preserve">It describes the change in </w:t>
      </w:r>
      <w:r w:rsidR="00102B67">
        <w:rPr>
          <w:lang w:val="en-US"/>
        </w:rPr>
        <w:t xml:space="preserve">opacity compared to unirradiated films using the formula </w:t>
      </w:r>
      <w:r w:rsidR="00D45459">
        <w:rPr>
          <w:lang w:val="en-US"/>
        </w:rPr>
        <w:fldChar w:fldCharType="begin"/>
      </w:r>
      <w:r w:rsidR="00D45459">
        <w:rPr>
          <w:lang w:val="en-US"/>
        </w:rPr>
        <w:instrText xml:space="preserve"> ADDIN ZOTERO_ITEM CSL_CITATION {"citationID":"TTWjVC3t","properties":{"formattedCitation":"(Devic et al., 2004)","plainCitation":"(Devic et al., 2004)","noteIndex":0},"citationItems":[{"id":486,"uris":["http://zotero.org/users/9228513/items/UIWSVHIY"],"itemData":{"id":486,"type":"article-journal","abstract":"Two recently introduced GafChromic film models, HS and XR-T, have been developed as more sensitive and uniform alternatives to GafChromic MD-55-2 film. The HS model has been specifically designed for measurement of absorbed dose in high-energy photon beams (above 1 MeV), while the XR-T model has been introduced for dose measurements of low energy (0.1 MeV) photons. The goal of this study is to compare the sensitometric curves and estimated dosimetric uncertainties associated with seven different GafChromic film dosimetry systems for the two new film models. The densitometers tested are: LKB Pharmacia UltroScan XL, Molecular Dynamics Personal Densitometer, Nuclear Associates Radiochromic Densitometer Model 37-443, Photoelectron Corporation CMR-604, Laser Pro 16, Vidar VXR-16, and AGFA Arcus II document scanner. Pieces of film were exposed to different doses in a dose range from 0.5 to 50 Gy using 6 MV photon beam. Functional forms for dose vs net optical density have been determined for each of the GafChromic film-dosimetry systems used in this comparison. Two sources of uncertainties in dose measurements, governed by the experimental measurement and calibration curve fit procedure, have been compared for the densitometers used. Among the densitometers tested, it is found that for the HS film type the uncertainty caused by the experimental measurement varies from 1% to 3% while the calibration fit uncertainty ranges from 2% to 4% for doses above 5 Gy. Corresponding uncertainties for XR-T film model are somewhat higher and range from 1% to 5% for experimental and from 2% to 7% for the fit uncertainty estimates. Notwithstanding the significant variations in sensitivity, the studied densitometers exhibit very similar precision for GafChromic film based dose measurements above 5 Gy.","container-title":"Medical Physics","DOI":"10.1118/1.1776691","ISSN":"0094-2405","issue":"9","journalAbbreviation":"Med Phys","language":"eng","note":"PMID: 15487718","page":"2392-2401","source":"PubMed","title":"Dosimetric properties of improved GafChromic films for seven different digitizers","volume":"31","author":[{"family":"Devic","given":"Slobodan"},{"family":"Seuntjens","given":"Jan"},{"family":"Hegyi","given":"Gyorgy"},{"family":"Podgorsak","given":"Ervin B."},{"family":"Soares","given":"Christopher G."},{"family":"Kirov","given":"Assen S."},{"family":"Ali","given":"Imad"},{"family":"Williamson","given":"Jeffrey F."},{"family":"Elizondo","given":"Angel"}],"issued":{"date-parts":[["2004",9]]}}}],"schema":"https://github.com/citation-style-language/schema/raw/master/csl-citation.json"} </w:instrText>
      </w:r>
      <w:r w:rsidR="00D45459">
        <w:rPr>
          <w:lang w:val="en-US"/>
        </w:rPr>
        <w:fldChar w:fldCharType="separate"/>
      </w:r>
      <w:r w:rsidR="00D45459" w:rsidRPr="00E52702">
        <w:rPr>
          <w:rFonts w:cs="Times New Roman"/>
          <w:lang w:val="en-US"/>
        </w:rPr>
        <w:t>(Devic et al., 2004)</w:t>
      </w:r>
      <w:r w:rsidR="00D45459">
        <w:rPr>
          <w:lang w:val="en-US"/>
        </w:rPr>
        <w:fldChar w:fldCharType="end"/>
      </w:r>
      <w:r w:rsidR="00102B67">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102B67" w:rsidRPr="00DE1D88" w14:paraId="0BA17D57" w14:textId="77777777" w:rsidTr="00E52702">
        <w:tc>
          <w:tcPr>
            <w:tcW w:w="8815" w:type="dxa"/>
          </w:tcPr>
          <w:p w14:paraId="3F943EF9" w14:textId="32FED0A9" w:rsidR="00102B67" w:rsidRPr="00754691" w:rsidRDefault="00102B67" w:rsidP="00AC7E21">
            <w:pPr>
              <w:rPr>
                <w:lang w:val="en-US"/>
              </w:rPr>
            </w:pPr>
            <m:oMathPara>
              <m:oMath>
                <m:r>
                  <w:rPr>
                    <w:rFonts w:ascii="Cambria Math" w:hAnsi="Cambria Math"/>
                  </w:rPr>
                  <m:t>netOD</m:t>
                </m:r>
                <m:r>
                  <w:rPr>
                    <w:rFonts w:ascii="Cambria Math" w:hAnsi="Cambria Math"/>
                    <w:lang w:val="en-US"/>
                  </w:rPr>
                  <m:t>=</m:t>
                </m:r>
                <m:r>
                  <m:rPr>
                    <m:sty m:val="p"/>
                  </m:rPr>
                  <w:rPr>
                    <w:rFonts w:ascii="Cambria Math" w:hAnsi="Cambria Math"/>
                  </w:rPr>
                  <m:t>Δ</m:t>
                </m:r>
                <m:r>
                  <w:rPr>
                    <w:rFonts w:ascii="Cambria Math" w:hAnsi="Cambria Math"/>
                  </w:rPr>
                  <m:t>OD</m:t>
                </m:r>
                <m:r>
                  <w:rPr>
                    <w:rFonts w:ascii="Cambria Math" w:hAnsi="Cambria Math"/>
                    <w:lang w:val="en-US"/>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lang w:val="en-US"/>
                          </w:rPr>
                          <m:t>log</m:t>
                        </m:r>
                      </m:e>
                      <m:sub>
                        <m:r>
                          <w:rPr>
                            <w:rFonts w:ascii="Cambria Math" w:hAnsi="Cambria Math"/>
                            <w:lang w:val="en-US"/>
                          </w:rPr>
                          <m:t>10</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ctrl</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rPr>
                                    </m:ctrlPr>
                                  </m:accPr>
                                  <m:e>
                                    <m:r>
                                      <w:rPr>
                                        <w:rFonts w:ascii="Cambria Math" w:hAnsi="Cambria Math"/>
                                      </w:rPr>
                                      <m:t>PV</m:t>
                                    </m:r>
                                    <m:ctrlPr>
                                      <w:rPr>
                                        <w:rFonts w:ascii="Cambria Math" w:hAnsi="Cambria Math"/>
                                        <w:i/>
                                        <w:lang w:val="en-US"/>
                                      </w:rPr>
                                    </m:ctrlPr>
                                  </m:e>
                                </m:acc>
                              </m:e>
                              <m:sub>
                                <m:r>
                                  <w:rPr>
                                    <w:rFonts w:ascii="Cambria Math" w:hAnsi="Cambria Math"/>
                                  </w:rPr>
                                  <m:t>bckg</m:t>
                                </m:r>
                              </m:sub>
                            </m:sSub>
                          </m:num>
                          <m:den>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irr</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PV</m:t>
                                    </m:r>
                                  </m:e>
                                </m:acc>
                                <m:ctrlPr>
                                  <w:rPr>
                                    <w:rFonts w:ascii="Cambria Math" w:hAnsi="Cambria Math"/>
                                    <w:i/>
                                    <w:lang w:val="en-US"/>
                                  </w:rPr>
                                </m:ctrlPr>
                              </m:e>
                              <m:sub>
                                <m:r>
                                  <w:rPr>
                                    <w:rFonts w:ascii="Cambria Math" w:hAnsi="Cambria Math"/>
                                  </w:rPr>
                                  <m:t>bckg</m:t>
                                </m:r>
                              </m:sub>
                            </m:sSub>
                          </m:den>
                        </m:f>
                      </m:e>
                    </m:d>
                    <m:r>
                      <w:rPr>
                        <w:rFonts w:ascii="Cambria Math" w:hAnsi="Cambria Math"/>
                        <w:lang w:val="en-US"/>
                      </w:rPr>
                      <m:t xml:space="preserve"> ,</m:t>
                    </m:r>
                  </m:e>
                </m:func>
              </m:oMath>
            </m:oMathPara>
          </w:p>
        </w:tc>
        <w:tc>
          <w:tcPr>
            <w:tcW w:w="536" w:type="dxa"/>
          </w:tcPr>
          <w:p w14:paraId="3540A25C" w14:textId="77777777" w:rsidR="00102B67" w:rsidRPr="00754691" w:rsidRDefault="00102B67" w:rsidP="00AC7E21">
            <w:pPr>
              <w:rPr>
                <w:lang w:val="en-US"/>
              </w:rPr>
            </w:pPr>
            <w:r>
              <w:fldChar w:fldCharType="begin"/>
            </w:r>
            <w:r w:rsidRPr="00754691">
              <w:rPr>
                <w:lang w:val="en-US"/>
              </w:rPr>
              <w:instrText xml:space="preserve"> STYLEREF 1 \s </w:instrText>
            </w:r>
            <w:r>
              <w:fldChar w:fldCharType="separate"/>
            </w:r>
            <w:r w:rsidRPr="00754691">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Pr="00754691">
              <w:rPr>
                <w:noProof/>
                <w:lang w:val="en-US"/>
              </w:rPr>
              <w:t>3</w:t>
            </w:r>
            <w:r>
              <w:fldChar w:fldCharType="end"/>
            </w:r>
          </w:p>
        </w:tc>
      </w:tr>
    </w:tbl>
    <w:p w14:paraId="54FE15F0" w14:textId="280AAB6A" w:rsidR="005C3455" w:rsidRPr="00373F00" w:rsidRDefault="00DF4F15" w:rsidP="00BE7487">
      <w:pPr>
        <w:rPr>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hAnsi="Cambria Math"/>
                    <w:i/>
                    <w:lang w:val="en-US"/>
                  </w:rPr>
                </m:ctrlPr>
              </m:accPr>
              <m:e>
                <m:r>
                  <w:rPr>
                    <w:rFonts w:ascii="Cambria Math" w:hAnsi="Cambria Math"/>
                    <w:lang w:val="en-US"/>
                  </w:rPr>
                  <m:t>PV</m:t>
                </m:r>
                <m:ctrlPr>
                  <w:rPr>
                    <w:rFonts w:ascii="Cambria Math" w:eastAsiaTheme="minorEastAsia" w:hAnsi="Cambria Math"/>
                    <w:i/>
                    <w:lang w:val="en-US"/>
                  </w:rPr>
                </m:ctrlPr>
              </m:e>
            </m:acc>
          </m:e>
          <m:sub>
            <m:r>
              <w:rPr>
                <w:rFonts w:ascii="Cambria Math" w:eastAsiaTheme="minorEastAsia" w:hAnsi="Cambria Math"/>
                <w:lang w:val="en-US"/>
              </w:rPr>
              <m:t>ctrl</m:t>
            </m:r>
          </m:sub>
        </m:sSub>
      </m:oMath>
      <w:r>
        <w:rPr>
          <w:rFonts w:eastAsiaTheme="minorEastAsia"/>
          <w:lang w:val="en-US"/>
        </w:rPr>
        <w:t xml:space="preserve"> </w:t>
      </w:r>
      <w:r w:rsidR="00A407FE">
        <w:rPr>
          <w:rFonts w:eastAsiaTheme="minorEastAsia"/>
          <w:lang w:val="en-US"/>
        </w:rPr>
        <w:t xml:space="preserve"> and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oMath>
      <w:r w:rsidR="00A407FE">
        <w:rPr>
          <w:rFonts w:eastAsiaTheme="minorEastAsia"/>
          <w:lang w:val="en-US"/>
        </w:rPr>
        <w:t xml:space="preserve"> was</w:t>
      </w:r>
      <w:r>
        <w:rPr>
          <w:rFonts w:eastAsiaTheme="minorEastAsia"/>
          <w:lang w:val="en-US"/>
        </w:rPr>
        <w:t xml:space="preserve"> </w:t>
      </w:r>
      <w:r w:rsidR="00A407FE">
        <w:rPr>
          <w:rFonts w:eastAsiaTheme="minorEastAsia"/>
          <w:lang w:val="en-US"/>
        </w:rPr>
        <w:t xml:space="preserve">found by finding the mean pixel value within </w:t>
      </w:r>
      <w:r w:rsidR="00F445C9">
        <w:rPr>
          <w:rFonts w:eastAsiaTheme="minorEastAsia"/>
          <w:lang w:val="en-US"/>
        </w:rPr>
        <w:t xml:space="preserve">the ROI of each control and background image, then </w:t>
      </w:r>
      <w:r w:rsidR="00D15C4E">
        <w:rPr>
          <w:rFonts w:eastAsiaTheme="minorEastAsia"/>
          <w:lang w:val="en-US"/>
        </w:rPr>
        <w:t xml:space="preserve">finding a weighted average </w:t>
      </w:r>
      <w:r w:rsidR="003D4BEB">
        <w:rPr>
          <w:rFonts w:eastAsiaTheme="minorEastAsia"/>
          <w:lang w:val="en-US"/>
        </w:rPr>
        <w:t>of the</w:t>
      </w:r>
      <w:r w:rsidR="00215FC1">
        <w:rPr>
          <w:rFonts w:eastAsiaTheme="minorEastAsia"/>
          <w:lang w:val="en-US"/>
        </w:rPr>
        <w:t>se</w:t>
      </w:r>
      <w:r w:rsidR="003D4BEB">
        <w:rPr>
          <w:rFonts w:eastAsiaTheme="minorEastAsia"/>
          <w:lang w:val="en-US"/>
        </w:rPr>
        <w:t xml:space="preserve"> means.</w:t>
      </w:r>
      <w:r w:rsidR="00AF2135">
        <w:rPr>
          <w:rFonts w:eastAsiaTheme="minorEastAsia"/>
          <w:lang w:val="en-US"/>
        </w:rPr>
        <w:t xml:space="preserve"> The weights </w:t>
      </w:r>
      <w:r w:rsidR="00F53458">
        <w:rPr>
          <w:rFonts w:eastAsiaTheme="minorEastAsia"/>
          <w:lang w:val="en-US"/>
        </w:rPr>
        <w:t xml:space="preserve">are based on </w:t>
      </w:r>
      <w:r w:rsidR="00E4037B">
        <w:rPr>
          <w:rFonts w:eastAsiaTheme="minorEastAsia"/>
          <w:lang w:val="en-US"/>
        </w:rPr>
        <w:t>the standard deviation</w:t>
      </w:r>
      <w:r w:rsidR="00364052">
        <w:rPr>
          <w:rFonts w:eastAsiaTheme="minorEastAsia"/>
          <w:lang w:val="en-US"/>
        </w:rPr>
        <w:t>s</w:t>
      </w:r>
      <w:r w:rsidR="00E4037B">
        <w:rPr>
          <w:rFonts w:eastAsiaTheme="minorEastAsia"/>
          <w:lang w:val="en-US"/>
        </w:rPr>
        <w:t xml:space="preserve"> of each mean following the relationship</w:t>
      </w:r>
      <w:r w:rsidR="000E3D7B">
        <w:rPr>
          <w:rFonts w:eastAsiaTheme="minorEastAsia"/>
          <w:lang w:val="en-US"/>
        </w:rPr>
        <w:t xml:space="preserve"> </w:t>
      </w:r>
      <w:r w:rsidR="000E3D7B">
        <w:rPr>
          <w:rFonts w:eastAsiaTheme="minorEastAsia"/>
          <w:lang w:val="en-US"/>
        </w:rPr>
        <w:fldChar w:fldCharType="begin"/>
      </w:r>
      <w:r w:rsidR="000E3D7B">
        <w:rPr>
          <w:rFonts w:eastAsiaTheme="minorEastAsia"/>
          <w:lang w:val="en-US"/>
        </w:rPr>
        <w:instrText xml:space="preserve"> ADDIN ZOTERO_ITEM CSL_CITATION {"citationID":"vD9UPuLZ","properties":{"formattedCitation":"(Devic et al., 2016)","plainCitation":"(Devic et al., 2016)","noteIndex":0},"citationItems":[{"id":138,"uris":["http://zotero.org/users/9228513/items/R5A7N52W"],"itemData":{"id":138,"type":"article-journal","abstract":"For decades, film was used as a powerful two-dimensional (2D) dosimetry tool for radiotherapy treatment verification and quality assurance. Unlike the old silver-halide based radiographic films, radiochromic films change its color upon irradiation without the need for chemical development. Radiation dose deposited within a sensitive layer of the radiochromic film initiates polymerization of the active component, the degree of which depends on the amount of energy deposited. Response of the film to radiation is commonly expressed in terms of optical density change, which can be easily measured by any photometric device. However, a number of factors may have an impact on the signal detected by the measuring device. This review summarizes technical aspects associated with the establishment of reference radiochromic film dosimetry and its subsequent use for either clinical or research applications.","container-title":"Physica Medica","DOI":"10.1016/j.ejmp.2016.02.008","ISSN":"1120-1797","issue":"4","journalAbbreviation":"Physica Medica","language":"en","page":"541-556","source":"ScienceDirect","title":"Reference radiochromic film dosimetry: Review of technical aspects","title-short":"Reference radiochromic film dosimetry","volume":"32","author":[{"family":"Devic","given":"Slobodan"},{"family":"Tomic","given":"Nada"},{"family":"Lewis","given":"David"}],"issued":{"date-parts":[["2016",4,1]]}}}],"schema":"https://github.com/citation-style-language/schema/raw/master/csl-citation.json"} </w:instrText>
      </w:r>
      <w:r w:rsidR="000E3D7B">
        <w:rPr>
          <w:rFonts w:eastAsiaTheme="minorEastAsia"/>
          <w:lang w:val="en-US"/>
        </w:rPr>
        <w:fldChar w:fldCharType="separate"/>
      </w:r>
      <w:r w:rsidR="000E3D7B" w:rsidRPr="00A42956">
        <w:rPr>
          <w:rFonts w:cs="Times New Roman"/>
          <w:lang w:val="en-US"/>
        </w:rPr>
        <w:t>(Devic et al., 2016)</w:t>
      </w:r>
      <w:r w:rsidR="000E3D7B">
        <w:rPr>
          <w:rFonts w:eastAsiaTheme="minorEastAsia"/>
          <w:lang w:val="en-US"/>
        </w:rPr>
        <w:fldChar w:fldCharType="end"/>
      </w:r>
      <w:r w:rsidR="00E4037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r>
          <w:rPr>
            <w:rFonts w:ascii="Cambria Math" w:eastAsiaTheme="minorEastAsia" w:hAnsi="Cambria Math"/>
            <w:lang w:val="en-US"/>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1/σ</m:t>
                </m:r>
              </m:e>
              <m:sub>
                <m:r>
                  <w:rPr>
                    <w:rFonts w:ascii="Cambria Math" w:eastAsiaTheme="minorEastAsia" w:hAnsi="Cambria Math"/>
                    <w:lang w:val="en-US"/>
                  </w:rPr>
                  <m:t>PV</m:t>
                </m:r>
              </m:sub>
              <m:sup>
                <m:r>
                  <w:rPr>
                    <w:rFonts w:ascii="Cambria Math" w:eastAsiaTheme="minorEastAsia" w:hAnsi="Cambria Math"/>
                    <w:lang w:val="en-US"/>
                  </w:rPr>
                  <m:t>2</m:t>
                </m:r>
              </m:sup>
            </m:sSubSup>
          </m:num>
          <m:den>
            <m:nary>
              <m:naryPr>
                <m:chr m:val="∑"/>
                <m:limLoc m:val="subSup"/>
                <m:ctrlPr>
                  <w:rPr>
                    <w:rFonts w:ascii="Cambria Math" w:eastAsiaTheme="minorEastAsia" w:hAnsi="Cambria Math"/>
                    <w:i/>
                    <w:lang w:val="en-US"/>
                  </w:rPr>
                </m:ctrlPr>
              </m:naryPr>
              <m:sub>
                <m:r>
                  <w:rPr>
                    <w:rFonts w:ascii="Cambria Math" w:eastAsiaTheme="minorEastAsia" w:hAnsi="Cambria Math"/>
                    <w:lang w:val="en-US"/>
                  </w:rPr>
                  <m:t xml:space="preserve">i=1 </m:t>
                </m:r>
              </m:sub>
              <m:sup>
                <m:r>
                  <w:rPr>
                    <w:rFonts w:ascii="Cambria Math" w:eastAsiaTheme="minorEastAsia" w:hAnsi="Cambria Math"/>
                    <w:lang w:val="en-US"/>
                  </w:rPr>
                  <m:t>n</m:t>
                </m:r>
              </m:sup>
              <m:e>
                <m:r>
                  <w:rPr>
                    <w:rFonts w:ascii="Cambria Math" w:eastAsiaTheme="minorEastAsia" w:hAnsi="Cambria Math"/>
                    <w:lang w:val="en-US"/>
                  </w:rPr>
                  <m:t>1/</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PV</m:t>
                    </m:r>
                  </m:sub>
                  <m:sup>
                    <m:r>
                      <w:rPr>
                        <w:rFonts w:ascii="Cambria Math" w:eastAsiaTheme="minorEastAsia" w:hAnsi="Cambria Math"/>
                        <w:lang w:val="en-US"/>
                      </w:rPr>
                      <m:t>2</m:t>
                    </m:r>
                  </m:sup>
                </m:sSubSup>
              </m:e>
            </m:nary>
          </m:den>
        </m:f>
        <m:r>
          <w:rPr>
            <w:rFonts w:ascii="Cambria Math" w:eastAsiaTheme="minorEastAsia" w:hAnsi="Cambria Math"/>
            <w:lang w:val="en-US"/>
          </w:rPr>
          <m:t xml:space="preserve"> </m:t>
        </m:r>
      </m:oMath>
      <w:r w:rsidR="00364052">
        <w:rPr>
          <w:rFonts w:eastAsiaTheme="minorEastAsia"/>
          <w:lang w:val="en-US"/>
        </w:rPr>
        <w:t>.</w:t>
      </w:r>
      <w:r w:rsidR="00E16977">
        <w:rPr>
          <w:rFonts w:eastAsiaTheme="minorEastAsia"/>
          <w:lang w:val="en-US"/>
        </w:rPr>
        <w:t xml:space="preserve">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E16977">
        <w:rPr>
          <w:rFonts w:eastAsiaTheme="minorEastAsia"/>
          <w:lang w:val="en-US"/>
        </w:rPr>
        <w:t xml:space="preserve"> is the mean pixel </w:t>
      </w:r>
      <w:r w:rsidR="000270CE">
        <w:rPr>
          <w:rFonts w:eastAsiaTheme="minorEastAsia"/>
          <w:lang w:val="en-US"/>
        </w:rPr>
        <w:t xml:space="preserve">value of the ROIs of all </w:t>
      </w:r>
      <w:r w:rsidR="0010383F">
        <w:rPr>
          <w:rFonts w:eastAsiaTheme="minorEastAsia"/>
          <w:lang w:val="en-US"/>
        </w:rPr>
        <w:t>irradiated films</w:t>
      </w:r>
      <w:r w:rsidR="007F7F15">
        <w:rPr>
          <w:rFonts w:eastAsiaTheme="minorEastAsia"/>
          <w:lang w:val="en-US"/>
        </w:rPr>
        <w:t xml:space="preserve">, a weighted average was not found for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irr</m:t>
            </m:r>
          </m:sub>
        </m:sSub>
      </m:oMath>
      <w:r w:rsidR="007F7F15">
        <w:rPr>
          <w:rFonts w:eastAsiaTheme="minorEastAsia"/>
          <w:lang w:val="en-US"/>
        </w:rPr>
        <w:t xml:space="preserve">, because </w:t>
      </w:r>
      <w:r w:rsidR="002C2803">
        <w:rPr>
          <w:rFonts w:eastAsiaTheme="minorEastAsia"/>
          <w:lang w:val="en-US"/>
        </w:rPr>
        <w:t>we wanted each dosepoint to have 8 accom</w:t>
      </w:r>
      <w:r w:rsidR="00A5547D">
        <w:rPr>
          <w:rFonts w:eastAsiaTheme="minorEastAsia"/>
          <w:lang w:val="en-US"/>
        </w:rPr>
        <w:t>panying films for increased a</w:t>
      </w:r>
      <w:commentRangeStart w:id="143"/>
      <w:r w:rsidR="00A5547D">
        <w:rPr>
          <w:rFonts w:eastAsiaTheme="minorEastAsia"/>
          <w:lang w:val="en-US"/>
        </w:rPr>
        <w:t>ccuracy</w:t>
      </w:r>
      <w:commentRangeEnd w:id="143"/>
      <w:r w:rsidR="000D22E4">
        <w:rPr>
          <w:rStyle w:val="CommentReference"/>
        </w:rPr>
        <w:commentReference w:id="143"/>
      </w:r>
      <w:r w:rsidR="00A5547D">
        <w:rPr>
          <w:rFonts w:eastAsiaTheme="minorEastAsia"/>
          <w:lang w:val="en-US"/>
        </w:rPr>
        <w:t xml:space="preserve"> when </w:t>
      </w:r>
      <w:r w:rsidR="00521368">
        <w:rPr>
          <w:rFonts w:eastAsiaTheme="minorEastAsia"/>
          <w:lang w:val="en-US"/>
        </w:rPr>
        <w:t>fitting the calibration curve</w:t>
      </w:r>
      <w:r w:rsidR="0010383F">
        <w:rPr>
          <w:rFonts w:eastAsiaTheme="minorEastAsia"/>
          <w:lang w:val="en-US"/>
        </w:rPr>
        <w:t xml:space="preserve">. </w:t>
      </w:r>
      <w:r w:rsidR="00284F6A">
        <w:rPr>
          <w:lang w:val="en-US"/>
        </w:rPr>
        <w:t xml:space="preserve">Using equation </w:t>
      </w:r>
      <w:r w:rsidR="00284F6A">
        <w:rPr>
          <w:lang w:val="en-US"/>
        </w:rPr>
        <w:fldChar w:fldCharType="begin"/>
      </w:r>
      <w:r w:rsidR="00284F6A">
        <w:rPr>
          <w:lang w:val="en-US"/>
        </w:rPr>
        <w:instrText xml:space="preserve"> REF _Ref100759194 \h </w:instrText>
      </w:r>
      <w:r w:rsidR="00284F6A">
        <w:rPr>
          <w:lang w:val="en-US"/>
        </w:rPr>
      </w:r>
      <w:r w:rsidR="00284F6A">
        <w:rPr>
          <w:lang w:val="en-US"/>
        </w:rPr>
        <w:fldChar w:fldCharType="separate"/>
      </w:r>
      <w:r w:rsidR="00284F6A" w:rsidRPr="00754691">
        <w:rPr>
          <w:noProof/>
          <w:lang w:val="en-US"/>
        </w:rPr>
        <w:t>2</w:t>
      </w:r>
      <w:r w:rsidR="00284F6A" w:rsidRPr="00754691">
        <w:rPr>
          <w:lang w:val="en-US"/>
        </w:rPr>
        <w:noBreakHyphen/>
      </w:r>
      <w:r w:rsidR="00284F6A" w:rsidRPr="00754691">
        <w:rPr>
          <w:noProof/>
          <w:lang w:val="en-US"/>
        </w:rPr>
        <w:t>2</w:t>
      </w:r>
      <w:r w:rsidR="00284F6A">
        <w:rPr>
          <w:lang w:val="en-US"/>
        </w:rPr>
        <w:fldChar w:fldCharType="end"/>
      </w:r>
      <w:r w:rsidR="00284F6A">
        <w:rPr>
          <w:lang w:val="en-US"/>
        </w:rPr>
        <w:t xml:space="preserve"> </w:t>
      </w:r>
      <w:r w:rsidR="00EB2AEC">
        <w:rPr>
          <w:lang w:val="en-US"/>
        </w:rPr>
        <w:t xml:space="preserve">we estimate the </w:t>
      </w:r>
      <w:r w:rsidR="00E46371">
        <w:rPr>
          <w:lang w:val="en-US"/>
        </w:rPr>
        <w:t xml:space="preserve">error in </w:t>
      </w:r>
      <m:oMath>
        <m:r>
          <w:rPr>
            <w:rFonts w:ascii="Cambria Math" w:hAnsi="Cambria Math"/>
            <w:lang w:val="en-US"/>
          </w:rPr>
          <m:t>netOD</m:t>
        </m:r>
      </m:oMath>
      <w:r w:rsidR="00546762">
        <w:rPr>
          <w:rFonts w:eastAsiaTheme="minorEastAsia"/>
          <w:lang w:val="en-US"/>
        </w:rPr>
        <w:t xml:space="preserve"> as</w:t>
      </w:r>
    </w:p>
    <w:tbl>
      <w:tblPr>
        <w:tblStyle w:val="TableGrid"/>
        <w:tblW w:w="10602" w:type="dxa"/>
        <w:tblInd w:w="-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91"/>
        <w:gridCol w:w="711"/>
      </w:tblGrid>
      <w:tr w:rsidR="00E315F0" w:rsidRPr="00754691" w14:paraId="4D6305AC" w14:textId="77777777" w:rsidTr="001248B3">
        <w:tc>
          <w:tcPr>
            <w:tcW w:w="9891" w:type="dxa"/>
          </w:tcPr>
          <w:p w14:paraId="0B30FADF" w14:textId="50CE16BA" w:rsidR="00E315F0" w:rsidRPr="00623234" w:rsidRDefault="008C477A" w:rsidP="003477DB">
            <w:pPr>
              <w:rPr>
                <w:sz w:val="22"/>
                <w:lang w:val="en-US"/>
              </w:rPr>
            </w:pPr>
            <m:oMathPara>
              <m:oMath>
                <m:sSub>
                  <m:sSubPr>
                    <m:ctrlPr>
                      <w:rPr>
                        <w:rFonts w:ascii="Cambria Math" w:hAnsi="Cambria Math"/>
                        <w:i/>
                        <w:sz w:val="22"/>
                        <w:lang w:val="en-US"/>
                      </w:rPr>
                    </m:ctrlPr>
                  </m:sSubPr>
                  <m:e>
                    <m:r>
                      <w:rPr>
                        <w:rFonts w:ascii="Cambria Math" w:hAnsi="Cambria Math"/>
                        <w:sz w:val="22"/>
                        <w:lang w:val="en-US"/>
                      </w:rPr>
                      <m:t>σ</m:t>
                    </m:r>
                  </m:e>
                  <m:sub>
                    <m:r>
                      <w:rPr>
                        <w:rFonts w:ascii="Cambria Math" w:hAnsi="Cambria Math"/>
                        <w:sz w:val="22"/>
                        <w:lang w:val="en-US"/>
                      </w:rPr>
                      <m:t>netOD</m:t>
                    </m:r>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ctrl</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bckg</m:t>
                                </m:r>
                              </m:sub>
                            </m:sSub>
                          </m:den>
                        </m:f>
                      </m:e>
                      <m:sup>
                        <m:r>
                          <w:rPr>
                            <w:rFonts w:ascii="Cambria Math" w:eastAsiaTheme="minorEastAsia" w:hAnsi="Cambria Math"/>
                            <w:sz w:val="22"/>
                            <w:lang w:val="en-US"/>
                          </w:rPr>
                          <m:t>2</m:t>
                        </m:r>
                      </m:sup>
                    </m:sSup>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bckg</m:t>
                        </m:r>
                      </m:sub>
                    </m:sSub>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m:rPr>
                                <m:sty m:val="p"/>
                              </m:rPr>
                              <w:rPr>
                                <w:rFonts w:ascii="Cambria Math" w:eastAsiaTheme="minorEastAsia" w:hAnsi="Cambria Math"/>
                                <w:sz w:val="22"/>
                                <w:lang w:val="en-US"/>
                              </w:rPr>
                              <m:t>Δ</m:t>
                            </m:r>
                            <m:r>
                              <w:rPr>
                                <w:rFonts w:ascii="Cambria Math" w:eastAsiaTheme="minorEastAsia" w:hAnsi="Cambria Math"/>
                                <w:sz w:val="22"/>
                                <w:lang w:val="en-US"/>
                              </w:rPr>
                              <m:t>OD</m:t>
                            </m:r>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PV</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ctrl </m:t>
                        </m:r>
                      </m:sub>
                    </m:sSub>
                  </m:e>
                </m:rad>
                <m:r>
                  <m:rPr>
                    <m:sty m:val="p"/>
                  </m:rPr>
                  <w:rPr>
                    <w:rFonts w:ascii="Cambria Math" w:hAnsi="Cambria Math"/>
                    <w:sz w:val="22"/>
                    <w:lang w:val="en-US"/>
                  </w:rPr>
                  <w:br/>
                </m:r>
              </m:oMath>
              <m:oMath>
                <m:r>
                  <w:rPr>
                    <w:rFonts w:ascii="Cambria Math" w:eastAsiaTheme="minorEastAsia" w:hAnsi="Cambria Math"/>
                    <w:sz w:val="22"/>
                    <w:lang w:val="en-US"/>
                  </w:rPr>
                  <m:t>=</m:t>
                </m:r>
                <m:f>
                  <m:fPr>
                    <m:ctrlPr>
                      <w:rPr>
                        <w:rFonts w:ascii="Cambria Math" w:eastAsiaTheme="minorEastAsia" w:hAnsi="Cambria Math"/>
                        <w:i/>
                        <w:sz w:val="22"/>
                        <w:lang w:val="en-US"/>
                      </w:rPr>
                    </m:ctrlPr>
                  </m:fPr>
                  <m:num>
                    <m:r>
                      <w:rPr>
                        <w:rFonts w:ascii="Cambria Math" w:eastAsiaTheme="minorEastAsia" w:hAnsi="Cambria Math"/>
                        <w:sz w:val="22"/>
                        <w:lang w:val="en-US"/>
                      </w:rPr>
                      <m:t>1</m:t>
                    </m:r>
                  </m:num>
                  <m:den>
                    <m:r>
                      <w:rPr>
                        <w:rFonts w:ascii="Cambria Math" w:eastAsiaTheme="minorEastAsia" w:hAnsi="Cambria Math"/>
                        <w:sz w:val="22"/>
                        <w:lang w:val="en-US"/>
                      </w:rPr>
                      <m:t>ln10</m:t>
                    </m:r>
                  </m:den>
                </m:f>
                <m:rad>
                  <m:radPr>
                    <m:degHide m:val="1"/>
                    <m:ctrlPr>
                      <w:rPr>
                        <w:rFonts w:ascii="Cambria Math" w:eastAsiaTheme="minorEastAsia" w:hAnsi="Cambria Math"/>
                        <w:i/>
                        <w:sz w:val="22"/>
                        <w:lang w:val="en-US"/>
                      </w:rPr>
                    </m:ctrlPr>
                  </m:radPr>
                  <m:deg/>
                  <m:e>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sub>
                                </m:sSub>
                              </m:num>
                              <m:den>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σ</m:t>
                                    </m:r>
                                  </m:e>
                                  <m:sub>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sub>
                                </m:sSub>
                              </m:num>
                              <m:den>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den>
                            </m:f>
                          </m:e>
                        </m:d>
                      </m:e>
                      <m:sup>
                        <m:r>
                          <w:rPr>
                            <w:rFonts w:ascii="Cambria Math" w:eastAsiaTheme="minorEastAsia" w:hAnsi="Cambria Math"/>
                            <w:sz w:val="22"/>
                            <w:lang w:val="en-US"/>
                          </w:rPr>
                          <m:t>2</m:t>
                        </m:r>
                      </m:sup>
                    </m:s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ctrlPr>
                                  <w:rPr>
                                    <w:rFonts w:ascii="Cambria Math" w:eastAsiaTheme="minorEastAsia" w:hAnsi="Cambria Math"/>
                                    <w:i/>
                                    <w:sz w:val="22"/>
                                    <w:lang w:val="en-US"/>
                                  </w:rPr>
                                </m:ctrlPr>
                              </m:fPr>
                              <m:num>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num>
                              <m:den>
                                <m:d>
                                  <m:dPr>
                                    <m:ctrlPr>
                                      <w:rPr>
                                        <w:rFonts w:ascii="Cambria Math" w:eastAsiaTheme="minorEastAsia" w:hAnsi="Cambria Math"/>
                                        <w:i/>
                                        <w:sz w:val="22"/>
                                        <w:lang w:val="en-US"/>
                                      </w:rPr>
                                    </m:ctrlPr>
                                  </m:dPr>
                                  <m:e>
                                    <m:r>
                                      <w:rPr>
                                        <w:rFonts w:ascii="Cambria Math" w:eastAsiaTheme="minorEastAsia" w:hAnsi="Cambria Math"/>
                                        <w:sz w:val="22"/>
                                        <w:lang w:val="en-US"/>
                                      </w:rPr>
                                      <m:t>P</m:t>
                                    </m:r>
                                    <m:sSub>
                                      <m:sSubPr>
                                        <m:ctrlPr>
                                          <w:rPr>
                                            <w:rFonts w:ascii="Cambria Math" w:eastAsiaTheme="minorEastAsia" w:hAnsi="Cambria Math"/>
                                            <w:i/>
                                            <w:sz w:val="22"/>
                                            <w:lang w:val="en-US"/>
                                          </w:rPr>
                                        </m:ctrlPr>
                                      </m:sSubPr>
                                      <m:e>
                                        <m:r>
                                          <w:rPr>
                                            <w:rFonts w:ascii="Cambria Math" w:eastAsiaTheme="minorEastAsia" w:hAnsi="Cambria Math"/>
                                            <w:sz w:val="22"/>
                                            <w:lang w:val="en-US"/>
                                          </w:rPr>
                                          <m:t>V</m:t>
                                        </m:r>
                                      </m:e>
                                      <m:sub>
                                        <m:r>
                                          <w:rPr>
                                            <w:rFonts w:ascii="Cambria Math" w:eastAsiaTheme="minorEastAsia" w:hAnsi="Cambria Math"/>
                                            <w:sz w:val="22"/>
                                            <w:lang w:val="en-US"/>
                                          </w:rPr>
                                          <m:t>irr</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
                                  <m:dPr>
                                    <m:ctrlPr>
                                      <w:rPr>
                                        <w:rFonts w:ascii="Cambria Math" w:eastAsiaTheme="minorEastAsia" w:hAnsi="Cambria Math"/>
                                        <w:i/>
                                        <w:sz w:val="22"/>
                                        <w:lang w:val="en-US"/>
                                      </w:rPr>
                                    </m:ctrlPr>
                                  </m:dPr>
                                  <m:e>
                                    <m:sSub>
                                      <m:sSubPr>
                                        <m:ctrlPr>
                                          <w:rPr>
                                            <w:rFonts w:ascii="Cambria Math" w:hAnsi="Cambria Math"/>
                                            <w:i/>
                                            <w:sz w:val="22"/>
                                          </w:rPr>
                                        </m:ctrlPr>
                                      </m:sSubPr>
                                      <m:e>
                                        <m:acc>
                                          <m:accPr>
                                            <m:chr m:val="̅"/>
                                            <m:ctrlPr>
                                              <w:rPr>
                                                <w:rFonts w:ascii="Cambria Math" w:hAnsi="Cambria Math"/>
                                                <w:i/>
                                                <w:sz w:val="22"/>
                                              </w:rPr>
                                            </m:ctrlPr>
                                          </m:accPr>
                                          <m:e>
                                            <m:r>
                                              <w:rPr>
                                                <w:rFonts w:ascii="Cambria Math" w:hAnsi="Cambria Math"/>
                                                <w:sz w:val="22"/>
                                              </w:rPr>
                                              <m:t>PV</m:t>
                                            </m:r>
                                            <m:ctrlPr>
                                              <w:rPr>
                                                <w:rFonts w:ascii="Cambria Math" w:hAnsi="Cambria Math"/>
                                                <w:i/>
                                                <w:sz w:val="22"/>
                                                <w:lang w:val="en-US"/>
                                              </w:rPr>
                                            </m:ctrlPr>
                                          </m:e>
                                        </m:acc>
                                      </m:e>
                                      <m:sub>
                                        <m:r>
                                          <w:rPr>
                                            <w:rFonts w:ascii="Cambria Math" w:hAnsi="Cambria Math"/>
                                            <w:sz w:val="22"/>
                                          </w:rPr>
                                          <m:t>ctrl</m:t>
                                        </m:r>
                                      </m:sub>
                                    </m:sSub>
                                    <m:r>
                                      <w:rPr>
                                        <w:rFonts w:ascii="Cambria Math" w:eastAsiaTheme="minorEastAsia" w:hAnsi="Cambria Math"/>
                                        <w:sz w:val="22"/>
                                        <w:lang w:val="en-US"/>
                                      </w:rPr>
                                      <m:t>-</m:t>
                                    </m:r>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e>
                                </m:d>
                              </m:den>
                            </m:f>
                          </m:e>
                        </m:d>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sSub>
                          <m:sSubPr>
                            <m:ctrlPr>
                              <w:rPr>
                                <w:rFonts w:ascii="Cambria Math" w:hAnsi="Cambria Math"/>
                                <w:i/>
                                <w:sz w:val="22"/>
                              </w:rPr>
                            </m:ctrlPr>
                          </m:sSubPr>
                          <m:e>
                            <m:acc>
                              <m:accPr>
                                <m:chr m:val="̅"/>
                                <m:ctrlPr>
                                  <w:rPr>
                                    <w:rFonts w:ascii="Cambria Math" w:hAnsi="Cambria Math"/>
                                    <w:i/>
                                    <w:sz w:val="22"/>
                                    <w:lang w:val="en-US"/>
                                  </w:rPr>
                                </m:ctrlPr>
                              </m:accPr>
                              <m:e>
                                <m:r>
                                  <w:rPr>
                                    <w:rFonts w:ascii="Cambria Math" w:hAnsi="Cambria Math"/>
                                    <w:sz w:val="22"/>
                                    <w:lang w:val="en-US"/>
                                  </w:rPr>
                                  <m:t>PV</m:t>
                                </m:r>
                              </m:e>
                            </m:acc>
                            <m:ctrlPr>
                              <w:rPr>
                                <w:rFonts w:ascii="Cambria Math" w:hAnsi="Cambria Math"/>
                                <w:i/>
                                <w:sz w:val="22"/>
                                <w:lang w:val="en-US"/>
                              </w:rPr>
                            </m:ctrlPr>
                          </m:e>
                          <m:sub>
                            <m:r>
                              <w:rPr>
                                <w:rFonts w:ascii="Cambria Math" w:hAnsi="Cambria Math"/>
                                <w:sz w:val="22"/>
                              </w:rPr>
                              <m:t>bckg</m:t>
                            </m:r>
                          </m:sub>
                        </m:sSub>
                      </m:sub>
                      <m:sup>
                        <m:r>
                          <w:rPr>
                            <w:rFonts w:ascii="Cambria Math" w:eastAsiaTheme="minorEastAsia" w:hAnsi="Cambria Math"/>
                            <w:sz w:val="22"/>
                            <w:lang w:val="en-US"/>
                          </w:rPr>
                          <m:t>2</m:t>
                        </m:r>
                      </m:sup>
                    </m:sSubSup>
                    <m:r>
                      <w:rPr>
                        <w:rFonts w:ascii="Cambria Math" w:eastAsiaTheme="minorEastAsia" w:hAnsi="Cambria Math"/>
                        <w:sz w:val="22"/>
                        <w:lang w:val="en-US"/>
                      </w:rPr>
                      <m:t xml:space="preserve"> </m:t>
                    </m:r>
                  </m:e>
                </m:rad>
                <m:r>
                  <w:rPr>
                    <w:rFonts w:ascii="Cambria Math" w:eastAsiaTheme="minorEastAsia" w:hAnsi="Cambria Math"/>
                    <w:sz w:val="22"/>
                    <w:lang w:val="en-US"/>
                  </w:rPr>
                  <m:t xml:space="preserve"> </m:t>
                </m:r>
              </m:oMath>
            </m:oMathPara>
          </w:p>
        </w:tc>
        <w:tc>
          <w:tcPr>
            <w:tcW w:w="711" w:type="dxa"/>
          </w:tcPr>
          <w:p w14:paraId="7114FE0C" w14:textId="2A888B9D" w:rsidR="00E315F0" w:rsidRPr="00754691" w:rsidRDefault="00E315F0" w:rsidP="003477DB">
            <w:pPr>
              <w:rPr>
                <w:lang w:val="en-US"/>
              </w:rPr>
            </w:pPr>
            <w:r>
              <w:fldChar w:fldCharType="begin"/>
            </w:r>
            <w:r w:rsidRPr="00754691">
              <w:rPr>
                <w:lang w:val="en-US"/>
              </w:rPr>
              <w:instrText xml:space="preserve"> STYLEREF 1 \s </w:instrText>
            </w:r>
            <w:r>
              <w:fldChar w:fldCharType="separate"/>
            </w:r>
            <w:r w:rsidRPr="00754691">
              <w:rPr>
                <w:noProof/>
                <w:lang w:val="en-US"/>
              </w:rPr>
              <w:t>2</w:t>
            </w:r>
            <w:r>
              <w:fldChar w:fldCharType="end"/>
            </w:r>
            <w:r w:rsidRPr="00754691">
              <w:rPr>
                <w:lang w:val="en-US"/>
              </w:rPr>
              <w:noBreakHyphen/>
            </w:r>
            <w:r>
              <w:fldChar w:fldCharType="begin"/>
            </w:r>
            <w:r w:rsidRPr="00754691">
              <w:rPr>
                <w:lang w:val="en-US"/>
              </w:rPr>
              <w:instrText xml:space="preserve"> SEQ Equation \* ARABIC \s 1 </w:instrText>
            </w:r>
            <w:r>
              <w:fldChar w:fldCharType="separate"/>
            </w:r>
            <w:r w:rsidRPr="00754691">
              <w:rPr>
                <w:noProof/>
                <w:lang w:val="en-US"/>
              </w:rPr>
              <w:t>4</w:t>
            </w:r>
            <w:r>
              <w:fldChar w:fldCharType="end"/>
            </w:r>
          </w:p>
        </w:tc>
      </w:tr>
    </w:tbl>
    <w:p w14:paraId="067E9C52" w14:textId="3B1824FA" w:rsidR="00546762" w:rsidRDefault="00A0141F" w:rsidP="00ED7362">
      <w:pPr>
        <w:rPr>
          <w:rFonts w:eastAsiaTheme="minorEastAsia"/>
          <w:lang w:val="en-US"/>
        </w:rPr>
      </w:pPr>
      <w:r>
        <w:rPr>
          <w:lang w:val="en-US"/>
        </w:rPr>
        <w:t>W</w:t>
      </w:r>
      <w:r w:rsidR="00794690">
        <w:rPr>
          <w:lang w:val="en-US"/>
        </w:rPr>
        <w:t>e</w:t>
      </w:r>
      <w:r w:rsidR="00546762">
        <w:rPr>
          <w:lang w:val="en-US"/>
        </w:rPr>
        <w:t xml:space="preserve"> found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sidR="005467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sidR="00546762">
        <w:rPr>
          <w:rFonts w:eastAsiaTheme="minorEastAsia"/>
          <w:lang w:val="en-US"/>
        </w:rPr>
        <w:t xml:space="preserve"> using th</w:t>
      </w:r>
      <w:commentRangeStart w:id="144"/>
      <w:r w:rsidR="00546762">
        <w:rPr>
          <w:rFonts w:eastAsiaTheme="minorEastAsia"/>
          <w:lang w:val="en-US"/>
        </w:rPr>
        <w:t>e standard deviation of</w:t>
      </w:r>
      <w:r w:rsidR="00AD1CE0">
        <w:rPr>
          <w:rFonts w:eastAsiaTheme="minorEastAsia"/>
          <w:lang w:val="en-US"/>
        </w:rPr>
        <w:t xml:space="preserve"> a sampl</w:t>
      </w:r>
      <w:commentRangeEnd w:id="144"/>
      <w:r w:rsidR="001E4F8F">
        <w:rPr>
          <w:rStyle w:val="CommentReference"/>
        </w:rPr>
        <w:commentReference w:id="144"/>
      </w:r>
      <w:r w:rsidR="00AD1CE0">
        <w:rPr>
          <w:rFonts w:eastAsiaTheme="minorEastAsia"/>
          <w:lang w:val="en-US"/>
        </w:rPr>
        <w:t>e mean</w:t>
      </w:r>
      <w:r w:rsidR="002428E9">
        <w:rPr>
          <w:rFonts w:eastAsiaTheme="minorEastAsia"/>
          <w:lang w:val="en-US"/>
        </w:rPr>
        <w:t xml:space="preserve"> </w:t>
      </w:r>
      <w:r w:rsidR="001513CA">
        <w:rPr>
          <w:rFonts w:eastAsiaTheme="minorEastAsia"/>
          <w:lang w:val="en-US"/>
        </w:rPr>
        <w:t>scatter</w:t>
      </w:r>
      <w:r w:rsidR="00AD1CE0">
        <w:rPr>
          <w:rFonts w:eastAsiaTheme="minorEastAsia"/>
          <w:lang w:val="en-US"/>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AD1CE0">
        <w:rPr>
          <w:rFonts w:eastAsiaTheme="minorEastAsia"/>
          <w:lang w:val="en-US"/>
        </w:rPr>
        <w:t xml:space="preserve"> </w:t>
      </w:r>
      <w:r w:rsidR="00546762">
        <w:rPr>
          <w:rFonts w:eastAsiaTheme="minorEastAsia"/>
          <w:lang w:val="en-US"/>
        </w:rPr>
        <w:t xml:space="preserve"> </w:t>
      </w:r>
    </w:p>
    <w:p w14:paraId="66687E34" w14:textId="4225EC49" w:rsidR="00546762" w:rsidRPr="0083791E" w:rsidRDefault="008C477A" w:rsidP="00C40A33">
      <w:pPr>
        <w:jc w:val="both"/>
        <w:rPr>
          <w:lang w:val="en-US"/>
        </w:rPr>
      </w:pPr>
      <m:oMathPara>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ctrlPr>
                        <w:rPr>
                          <w:rFonts w:ascii="Cambria Math" w:hAnsi="Cambria Math"/>
                          <w:i/>
                          <w:lang w:val="en-US"/>
                        </w:rPr>
                      </m:ctrlPr>
                    </m:e>
                  </m:acc>
                </m:e>
                <m:sub>
                  <m:r>
                    <w:rPr>
                      <w:rFonts w:ascii="Cambria Math" w:hAnsi="Cambria Math"/>
                      <w:lang w:val="en-US"/>
                    </w:rPr>
                    <m:t>ctrl</m:t>
                  </m:r>
                </m:sub>
              </m:sSub>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ctrl</m:t>
                      </m:r>
                    </m:sub>
                  </m:sSub>
                </m:sub>
              </m:sSub>
            </m:num>
            <m:den>
              <m:rad>
                <m:radPr>
                  <m:degHide m:val="1"/>
                  <m:ctrlPr>
                    <w:rPr>
                      <w:rFonts w:ascii="Cambria Math" w:hAnsi="Cambria Math"/>
                      <w:i/>
                      <w:lang w:val="en-US"/>
                    </w:rPr>
                  </m:ctrlPr>
                </m:radPr>
                <m:deg/>
                <m:e>
                  <m:r>
                    <w:rPr>
                      <w:rFonts w:ascii="Cambria Math" w:hAnsi="Cambria Math"/>
                      <w:lang w:val="en-US"/>
                    </w:rPr>
                    <m:t>n</m:t>
                  </m:r>
                </m:e>
              </m:rad>
            </m:den>
          </m:f>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PV</m:t>
                      </m:r>
                    </m:e>
                  </m:acc>
                </m:e>
                <m:sub>
                  <m:r>
                    <w:rPr>
                      <w:rFonts w:ascii="Cambria Math" w:hAnsi="Cambria Math"/>
                      <w:lang w:val="en-US"/>
                    </w:rPr>
                    <m:t>bckg</m:t>
                  </m:r>
                </m:sub>
              </m:sSub>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bckg</m:t>
                      </m:r>
                    </m:sub>
                  </m:sSub>
                </m:sub>
              </m:sSub>
            </m:num>
            <m:den>
              <m:rad>
                <m:radPr>
                  <m:degHide m:val="1"/>
                  <m:ctrlPr>
                    <w:rPr>
                      <w:rFonts w:ascii="Cambria Math" w:hAnsi="Cambria Math"/>
                      <w:i/>
                      <w:lang w:val="en-US"/>
                    </w:rPr>
                  </m:ctrlPr>
                </m:radPr>
                <m:deg/>
                <m:e>
                  <m:r>
                    <w:rPr>
                      <w:rFonts w:ascii="Cambria Math" w:hAnsi="Cambria Math"/>
                      <w:lang w:val="en-US"/>
                    </w:rPr>
                    <m:t>m</m:t>
                  </m:r>
                </m:e>
              </m:rad>
            </m:den>
          </m:f>
          <m:r>
            <w:rPr>
              <w:rFonts w:ascii="Cambria Math" w:hAnsi="Cambria Math"/>
              <w:lang w:val="en-US"/>
            </w:rPr>
            <m:t xml:space="preserve">  ,</m:t>
          </m:r>
        </m:oMath>
      </m:oMathPara>
    </w:p>
    <w:p w14:paraId="7BE566BF" w14:textId="0A149885" w:rsidR="008A4F87" w:rsidRPr="008A4F87" w:rsidRDefault="008A4F87" w:rsidP="00ED7362">
      <w:pPr>
        <w:rPr>
          <w:lang w:val="en-US"/>
        </w:rPr>
      </w:pPr>
      <w:r>
        <w:rPr>
          <w:lang w:val="en-US"/>
        </w:rPr>
        <w:t>w</w:t>
      </w:r>
      <w:r w:rsidRPr="008A4F87">
        <w:rPr>
          <w:lang w:val="en-US"/>
        </w:rPr>
        <w:t>here</w:t>
      </w:r>
      <w:r>
        <w:rPr>
          <w:lang w:val="en-US"/>
        </w:rPr>
        <w:t xml:space="preserve"> </w:t>
      </w:r>
      <m:oMath>
        <m:r>
          <w:rPr>
            <w:rFonts w:ascii="Cambria Math" w:hAnsi="Cambria Math"/>
            <w:lang w:val="en-US"/>
          </w:rPr>
          <m:t>n</m:t>
        </m:r>
      </m:oMath>
      <w:r w:rsidR="008B0996">
        <w:rPr>
          <w:rFonts w:eastAsiaTheme="minorEastAsia"/>
          <w:lang w:val="en-US"/>
        </w:rPr>
        <w:t xml:space="preserve"> and m</w:t>
      </w:r>
      <w:r>
        <w:rPr>
          <w:rFonts w:eastAsiaTheme="minorEastAsia"/>
          <w:lang w:val="en-US"/>
        </w:rPr>
        <w:t xml:space="preserve"> was the number of </w:t>
      </w:r>
      <w:r w:rsidR="008C47CC">
        <w:rPr>
          <w:rFonts w:eastAsiaTheme="minorEastAsia"/>
          <w:lang w:val="en-US"/>
        </w:rPr>
        <w:t xml:space="preserve">control and background films. </w:t>
      </w:r>
      <m:oMath>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PV</m:t>
                </m:r>
              </m:sub>
            </m:sSub>
          </m:e>
          <m:sub>
            <m:r>
              <w:rPr>
                <w:rFonts w:ascii="Cambria Math" w:eastAsiaTheme="minorEastAsia" w:hAnsi="Cambria Math"/>
                <w:lang w:val="en-US"/>
              </w:rPr>
              <m:t>ctrl</m:t>
            </m:r>
          </m:sub>
        </m:sSub>
      </m:oMath>
      <w:r w:rsidR="00ED7362">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bckg</m:t>
                </m:r>
              </m:sub>
            </m:sSub>
          </m:sub>
        </m:sSub>
      </m:oMath>
      <w:r w:rsidR="00ED7362">
        <w:rPr>
          <w:rFonts w:eastAsiaTheme="minorEastAsia"/>
          <w:lang w:val="en-US"/>
        </w:rPr>
        <w:t xml:space="preserve"> represents the standard deviation in the </w:t>
      </w:r>
      <w:r w:rsidR="001D52A3">
        <w:rPr>
          <w:rFonts w:eastAsiaTheme="minorEastAsia"/>
          <w:lang w:val="en-US"/>
        </w:rPr>
        <w:t xml:space="preserve">pixel value mean within each image’s ROI. </w:t>
      </w:r>
      <w:r w:rsidR="00192C18">
        <w:rPr>
          <w:rFonts w:eastAsiaTheme="minorEastAsia"/>
          <w:lang w:val="en-US"/>
        </w:rPr>
        <w:t xml:space="preserve"> </w:t>
      </w:r>
      <w:r>
        <w:rPr>
          <w:lang w:val="en-US"/>
        </w:rPr>
        <w:t xml:space="preserve"> </w:t>
      </w:r>
    </w:p>
    <w:p w14:paraId="1AC3E6C1" w14:textId="232F8150" w:rsidR="00900485" w:rsidRDefault="000D2704" w:rsidP="00900485">
      <w:pPr>
        <w:keepNext/>
        <w:jc w:val="both"/>
      </w:pPr>
      <w:r>
        <w:rPr>
          <w:noProof/>
        </w:rPr>
        <w:lastRenderedPageBreak/>
        <w:drawing>
          <wp:inline distT="0" distB="0" distL="0" distR="0" wp14:anchorId="7080AC08" wp14:editId="0B8543F8">
            <wp:extent cx="3887304" cy="2068171"/>
            <wp:effectExtent l="0" t="0" r="0" b="88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44" cstate="print">
                      <a:extLst>
                        <a:ext uri="{28A0092B-C50C-407E-A947-70E740481C1C}">
                          <a14:useLocalDpi xmlns:a14="http://schemas.microsoft.com/office/drawing/2010/main" val="0"/>
                        </a:ext>
                      </a:extLst>
                    </a:blip>
                    <a:srcRect t="29200" r="25145"/>
                    <a:stretch/>
                  </pic:blipFill>
                  <pic:spPr bwMode="auto">
                    <a:xfrm>
                      <a:off x="0" y="0"/>
                      <a:ext cx="3894430" cy="2071962"/>
                    </a:xfrm>
                    <a:prstGeom prst="rect">
                      <a:avLst/>
                    </a:prstGeom>
                    <a:ln>
                      <a:noFill/>
                    </a:ln>
                    <a:extLst>
                      <a:ext uri="{53640926-AAD7-44D8-BBD7-CCE9431645EC}">
                        <a14:shadowObscured xmlns:a14="http://schemas.microsoft.com/office/drawing/2010/main"/>
                      </a:ext>
                    </a:extLst>
                  </pic:spPr>
                </pic:pic>
              </a:graphicData>
            </a:graphic>
          </wp:inline>
        </w:drawing>
      </w:r>
    </w:p>
    <w:p w14:paraId="53BB1723" w14:textId="7EE966FE" w:rsidR="00A0141F" w:rsidRDefault="00900485" w:rsidP="00900485">
      <w:pPr>
        <w:pStyle w:val="Caption"/>
        <w:jc w:val="both"/>
        <w:rPr>
          <w:rFonts w:eastAsiaTheme="minorEastAsia"/>
          <w:b/>
          <w:bCs/>
          <w:lang w:val="en-US"/>
        </w:rPr>
      </w:pPr>
      <w:r w:rsidRPr="00DB3FFC">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7</w:t>
      </w:r>
      <w:r w:rsidR="00882ED2">
        <w:rPr>
          <w:lang w:val="en-US"/>
        </w:rPr>
        <w:fldChar w:fldCharType="end"/>
      </w:r>
      <w:r w:rsidRPr="00DB3FFC">
        <w:rPr>
          <w:lang w:val="en-US"/>
        </w:rPr>
        <w:t xml:space="preserve">. Illustration </w:t>
      </w:r>
      <w:r w:rsidR="00DB3FFC">
        <w:rPr>
          <w:lang w:val="en-US"/>
        </w:rPr>
        <w:t xml:space="preserve">explaining the notation behind calculating </w:t>
      </w:r>
      <w:r w:rsidR="00FA72E1">
        <w:rPr>
          <w:lang w:val="en-US"/>
        </w:rPr>
        <w:t xml:space="preserve">weighted average pixel values </w:t>
      </w:r>
      <m:oMath>
        <m:acc>
          <m:accPr>
            <m:chr m:val="̅"/>
            <m:ctrlPr>
              <w:rPr>
                <w:rFonts w:ascii="Cambria Math" w:hAnsi="Cambria Math"/>
                <w:lang w:val="en-US"/>
              </w:rPr>
            </m:ctrlPr>
          </m:accPr>
          <m:e>
            <m:r>
              <w:rPr>
                <w:rFonts w:ascii="Cambria Math" w:hAnsi="Cambria Math"/>
                <w:lang w:val="en-US"/>
              </w:rPr>
              <m:t>PV</m:t>
            </m:r>
            <m:ctrlPr>
              <w:rPr>
                <w:rFonts w:ascii="Cambria Math" w:hAnsi="Cambria Math"/>
                <w:b/>
                <w:bCs/>
                <w:lang w:val="en-US"/>
              </w:rPr>
            </m:ctrlPr>
          </m:e>
        </m:acc>
      </m:oMath>
      <w:r w:rsidR="00FA72E1">
        <w:rPr>
          <w:rFonts w:eastAsiaTheme="minorEastAsia"/>
          <w:b/>
          <w:bCs/>
          <w:lang w:val="en-US"/>
        </w:rPr>
        <w:t>.</w:t>
      </w:r>
      <w:r w:rsidR="00F21868">
        <w:rPr>
          <w:rFonts w:eastAsiaTheme="minorEastAsia"/>
          <w:b/>
          <w:bCs/>
          <w:lang w:val="en-US"/>
        </w:rPr>
        <w:t xml:space="preserve"> </w:t>
      </w:r>
      <w:r w:rsidR="00F21868">
        <w:rPr>
          <w:rFonts w:eastAsiaTheme="minorEastAsia"/>
          <w:lang w:val="en-US"/>
        </w:rPr>
        <w:t xml:space="preserve">Both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sidR="00B65B35">
        <w:rPr>
          <w:rFonts w:eastAsiaTheme="minorEastAsia"/>
          <w:lang w:val="en-US"/>
        </w:rPr>
        <w:t xml:space="preserve"> and </w:t>
      </w:r>
      <m:oMath>
        <m:r>
          <w:rPr>
            <w:rFonts w:ascii="Cambria Math" w:eastAsiaTheme="minorEastAsia" w:hAnsi="Cambria Math"/>
            <w:lang w:val="en-US"/>
          </w:rPr>
          <m:t>P</m:t>
        </m:r>
        <m:sSub>
          <m:sSubPr>
            <m:ctrlPr>
              <w:rPr>
                <w:rFonts w:ascii="Cambria Math" w:eastAsiaTheme="minorEastAsia" w:hAnsi="Cambria Math"/>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sidR="00B65B35">
        <w:rPr>
          <w:rFonts w:eastAsiaTheme="minorEastAsia"/>
          <w:lang w:val="en-US"/>
        </w:rPr>
        <w:t xml:space="preserve"> are mean pixel values within the </w:t>
      </w:r>
      <w:r w:rsidR="00F91F9B">
        <w:rPr>
          <w:rFonts w:eastAsiaTheme="minorEastAsia"/>
          <w:lang w:val="en-US"/>
        </w:rPr>
        <w:t>4 x 4 mm</w:t>
      </w:r>
      <w:r w:rsidR="00F91F9B">
        <w:rPr>
          <w:rFonts w:eastAsiaTheme="minorEastAsia"/>
          <w:vertAlign w:val="superscript"/>
          <w:lang w:val="en-US"/>
        </w:rPr>
        <w:t>2</w:t>
      </w:r>
      <w:r w:rsidR="00F91F9B">
        <w:rPr>
          <w:rFonts w:eastAsiaTheme="minorEastAsia"/>
          <w:lang w:val="en-US"/>
        </w:rPr>
        <w:t>.</w:t>
      </w:r>
      <w:r w:rsidR="00336F8E">
        <w:rPr>
          <w:rFonts w:eastAsiaTheme="minorEastAsia"/>
          <w:lang w:val="en-US"/>
        </w:rPr>
        <w:t xml:space="preserve"> </w:t>
      </w:r>
      <w:r w:rsidR="00F21868">
        <w:rPr>
          <w:rFonts w:eastAsiaTheme="minorEastAsia"/>
          <w:b/>
          <w:bCs/>
          <w:lang w:val="en-US"/>
        </w:rPr>
        <w:t xml:space="preserve"> </w:t>
      </w:r>
    </w:p>
    <w:p w14:paraId="5CA09E02" w14:textId="1D232F30" w:rsidR="00474F1F" w:rsidRPr="00AF7A5F" w:rsidRDefault="00B145CE" w:rsidP="00AF7A5F">
      <w:pPr>
        <w:rPr>
          <w:lang w:val="en-US"/>
        </w:rPr>
      </w:pPr>
      <w:r>
        <w:rPr>
          <w:b/>
          <w:bCs/>
          <w:noProof/>
          <w:lang w:val="en-US"/>
        </w:rPr>
        <w:drawing>
          <wp:anchor distT="0" distB="0" distL="114300" distR="114300" simplePos="0" relativeHeight="251760640" behindDoc="1" locked="0" layoutInCell="1" allowOverlap="1" wp14:anchorId="10D05DD6" wp14:editId="2DCB1C66">
            <wp:simplePos x="0" y="0"/>
            <wp:positionH relativeFrom="column">
              <wp:posOffset>3317890</wp:posOffset>
            </wp:positionH>
            <wp:positionV relativeFrom="paragraph">
              <wp:posOffset>2317254</wp:posOffset>
            </wp:positionV>
            <wp:extent cx="2906395" cy="2995930"/>
            <wp:effectExtent l="0" t="0" r="8255" b="0"/>
            <wp:wrapTopAndBottom/>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rotWithShape="1">
                    <a:blip r:embed="rId45" cstate="print">
                      <a:extLst>
                        <a:ext uri="{28A0092B-C50C-407E-A947-70E740481C1C}">
                          <a14:useLocalDpi xmlns:a14="http://schemas.microsoft.com/office/drawing/2010/main" val="0"/>
                        </a:ext>
                      </a:extLst>
                    </a:blip>
                    <a:srcRect l="2453" t="3774" r="49002" b="4181"/>
                    <a:stretch/>
                  </pic:blipFill>
                  <pic:spPr bwMode="auto">
                    <a:xfrm>
                      <a:off x="0" y="0"/>
                      <a:ext cx="2906395"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16BD">
        <w:rPr>
          <w:lang w:val="en-US"/>
        </w:rPr>
        <w:t xml:space="preserve">When plotting netOD against dose it </w:t>
      </w:r>
      <w:r w:rsidR="00F742C1">
        <w:rPr>
          <w:lang w:val="en-US"/>
        </w:rPr>
        <w:t>became</w:t>
      </w:r>
      <w:r w:rsidR="003016BD">
        <w:rPr>
          <w:lang w:val="en-US"/>
        </w:rPr>
        <w:t xml:space="preserve"> </w:t>
      </w:r>
      <w:r w:rsidR="00D04120">
        <w:rPr>
          <w:lang w:val="en-US"/>
        </w:rPr>
        <w:t>apparent</w:t>
      </w:r>
      <w:r w:rsidR="003016BD">
        <w:rPr>
          <w:lang w:val="en-US"/>
        </w:rPr>
        <w:t xml:space="preserve"> that </w:t>
      </w:r>
      <w:r w:rsidR="00C808A6">
        <w:rPr>
          <w:lang w:val="en-US"/>
        </w:rPr>
        <w:t>we had a split response from the films</w:t>
      </w:r>
      <w:r w:rsidR="00C52969">
        <w:rPr>
          <w:lang w:val="en-US"/>
        </w:rPr>
        <w:t>, which can be seen in</w:t>
      </w:r>
      <w:r w:rsidR="001314EF">
        <w:rPr>
          <w:lang w:val="en-US"/>
        </w:rPr>
        <w:t xml:space="preserve"> </w:t>
      </w:r>
      <w:r w:rsidR="001314EF">
        <w:rPr>
          <w:lang w:val="en-US"/>
        </w:rPr>
        <w:fldChar w:fldCharType="begin"/>
      </w:r>
      <w:r w:rsidR="001314EF">
        <w:rPr>
          <w:lang w:val="en-US"/>
        </w:rPr>
        <w:instrText xml:space="preserve"> REF _Ref101012245 \h </w:instrText>
      </w:r>
      <w:r w:rsidR="001314EF">
        <w:rPr>
          <w:lang w:val="en-US"/>
        </w:rPr>
      </w:r>
      <w:r w:rsidR="001314EF">
        <w:rPr>
          <w:lang w:val="en-US"/>
        </w:rPr>
        <w:fldChar w:fldCharType="separate"/>
      </w:r>
      <w:r w:rsidR="00FE5117">
        <w:rPr>
          <w:b/>
          <w:bCs/>
          <w:lang w:val="en-US"/>
        </w:rPr>
        <w:fldChar w:fldCharType="begin"/>
      </w:r>
      <w:r w:rsidR="00FE5117">
        <w:rPr>
          <w:lang w:val="en-US"/>
        </w:rPr>
        <w:instrText xml:space="preserve"> REF _Ref101012390 \h </w:instrText>
      </w:r>
      <w:r w:rsidR="00FE5117">
        <w:rPr>
          <w:b/>
          <w:bCs/>
          <w:lang w:val="en-US"/>
        </w:rPr>
      </w:r>
      <w:r w:rsidR="00FE5117">
        <w:rPr>
          <w:b/>
          <w:bCs/>
          <w:lang w:val="en-US"/>
        </w:rPr>
        <w:fldChar w:fldCharType="separate"/>
      </w:r>
      <w:r w:rsidR="00FE5117" w:rsidRPr="00FE5117">
        <w:rPr>
          <w:lang w:val="en-US"/>
        </w:rPr>
        <w:t xml:space="preserve">Figure </w:t>
      </w:r>
      <w:r w:rsidR="00FE5117" w:rsidRPr="00FE5117">
        <w:rPr>
          <w:noProof/>
          <w:lang w:val="en-US"/>
        </w:rPr>
        <w:t>2</w:t>
      </w:r>
      <w:r w:rsidR="00FE5117" w:rsidRPr="00FE5117">
        <w:rPr>
          <w:lang w:val="en-US"/>
        </w:rPr>
        <w:noBreakHyphen/>
      </w:r>
      <w:r w:rsidR="00FE5117" w:rsidRPr="00FE5117">
        <w:rPr>
          <w:noProof/>
          <w:lang w:val="en-US"/>
        </w:rPr>
        <w:t>9</w:t>
      </w:r>
      <w:r w:rsidR="00FE5117">
        <w:rPr>
          <w:b/>
          <w:bCs/>
          <w:lang w:val="en-US"/>
        </w:rPr>
        <w:fldChar w:fldCharType="end"/>
      </w:r>
      <w:r w:rsidR="00FE5117">
        <w:rPr>
          <w:b/>
          <w:bCs/>
          <w:lang w:val="en-US"/>
        </w:rPr>
        <w:t>.</w:t>
      </w:r>
      <w:r w:rsidR="001314EF">
        <w:rPr>
          <w:lang w:val="en-US"/>
        </w:rPr>
        <w:fldChar w:fldCharType="end"/>
      </w:r>
      <w:r w:rsidR="00876F23">
        <w:rPr>
          <w:lang w:val="en-US"/>
        </w:rPr>
        <w:t xml:space="preserve"> </w:t>
      </w:r>
      <w:r w:rsidR="00BF1108">
        <w:rPr>
          <w:lang w:val="en-US"/>
        </w:rPr>
        <w:t xml:space="preserve">The calibration films for </w:t>
      </w:r>
      <w:r w:rsidR="00D54DE3">
        <w:rPr>
          <w:lang w:val="en-US"/>
        </w:rPr>
        <w:t>dotted GRID</w:t>
      </w:r>
      <w:r w:rsidR="0072131F">
        <w:rPr>
          <w:lang w:val="en-US"/>
        </w:rPr>
        <w:t xml:space="preserve"> did not have a clear s</w:t>
      </w:r>
      <w:r w:rsidR="00EA1131">
        <w:rPr>
          <w:lang w:val="en-US"/>
        </w:rPr>
        <w:t>plit response</w:t>
      </w:r>
      <w:r w:rsidR="00EC1A00">
        <w:rPr>
          <w:lang w:val="en-US"/>
        </w:rPr>
        <w:t xml:space="preserve">, </w:t>
      </w:r>
      <w:r w:rsidR="00437517">
        <w:rPr>
          <w:lang w:val="en-US"/>
        </w:rPr>
        <w:t>which complicated the fitting process</w:t>
      </w:r>
      <w:r w:rsidR="00EC1A00">
        <w:rPr>
          <w:lang w:val="en-US"/>
        </w:rPr>
        <w:t xml:space="preserve"> (explained </w:t>
      </w:r>
      <w:r w:rsidR="007907DF">
        <w:rPr>
          <w:lang w:val="en-US"/>
        </w:rPr>
        <w:t>further down</w:t>
      </w:r>
      <w:r w:rsidR="00EC1A00">
        <w:rPr>
          <w:lang w:val="en-US"/>
        </w:rPr>
        <w:t>).</w:t>
      </w:r>
      <w:r w:rsidR="00437517">
        <w:rPr>
          <w:lang w:val="en-US"/>
        </w:rPr>
        <w:t xml:space="preserve"> </w:t>
      </w:r>
      <w:r w:rsidR="00D04120">
        <w:rPr>
          <w:lang w:val="en-US"/>
        </w:rPr>
        <w:t>But for striped GRID w</w:t>
      </w:r>
      <w:r w:rsidR="002B0526">
        <w:rPr>
          <w:lang w:val="en-US"/>
        </w:rPr>
        <w:t>e separate</w:t>
      </w:r>
      <w:r w:rsidR="00017BD0">
        <w:rPr>
          <w:lang w:val="en-US"/>
        </w:rPr>
        <w:t>d</w:t>
      </w:r>
      <w:r w:rsidR="002B0526">
        <w:rPr>
          <w:lang w:val="en-US"/>
        </w:rPr>
        <w:t xml:space="preserve"> the </w:t>
      </w:r>
      <w:r w:rsidR="0069645D">
        <w:rPr>
          <w:lang w:val="en-US"/>
        </w:rPr>
        <w:t xml:space="preserve">datapoints into low and high response </w:t>
      </w:r>
      <w:r w:rsidR="006B2720">
        <w:rPr>
          <w:lang w:val="en-US"/>
        </w:rPr>
        <w:t>u</w:t>
      </w:r>
      <w:r w:rsidR="0069645D">
        <w:rPr>
          <w:lang w:val="en-US"/>
        </w:rPr>
        <w:t>sing Kernel Density Estimation (KDE)</w:t>
      </w:r>
      <w:r w:rsidR="005C0A97">
        <w:rPr>
          <w:lang w:val="en-US"/>
        </w:rPr>
        <w:t xml:space="preserve">. </w:t>
      </w:r>
      <w:r w:rsidR="004C13B3">
        <w:rPr>
          <w:lang w:val="en-US"/>
        </w:rPr>
        <w:t xml:space="preserve">KDE </w:t>
      </w:r>
      <w:r w:rsidR="007D53D7">
        <w:rPr>
          <w:lang w:val="en-US"/>
        </w:rPr>
        <w:t>estimates the probability density function</w:t>
      </w:r>
      <w:r w:rsidR="001F616F">
        <w:rPr>
          <w:lang w:val="en-US"/>
        </w:rPr>
        <w:t xml:space="preserve"> (PDF)</w:t>
      </w:r>
      <w:r w:rsidR="007D53D7">
        <w:rPr>
          <w:lang w:val="en-US"/>
        </w:rPr>
        <w:t xml:space="preserve"> </w:t>
      </w:r>
      <w:r w:rsidR="0026416D">
        <w:rPr>
          <w:lang w:val="en-US"/>
        </w:rPr>
        <w:t xml:space="preserve">of </w:t>
      </w:r>
      <w:r w:rsidR="00F2738C">
        <w:rPr>
          <w:lang w:val="en-US"/>
        </w:rPr>
        <w:t>the data</w:t>
      </w:r>
      <w:r w:rsidR="00042336">
        <w:rPr>
          <w:lang w:val="en-US"/>
        </w:rPr>
        <w:t xml:space="preserve"> </w:t>
      </w:r>
      <w:r w:rsidR="00042336">
        <w:rPr>
          <w:lang w:val="en-US"/>
        </w:rPr>
        <w:fldChar w:fldCharType="begin"/>
      </w:r>
      <w:r w:rsidR="00AE46A3">
        <w:rPr>
          <w:lang w:val="en-US"/>
        </w:rPr>
        <w:instrText xml:space="preserve"> ADDIN ZOTERO_ITEM CSL_CITATION {"citationID":"JRxvP5Q8","properties":{"formattedCitation":"(Silverman, 1998)","plainCitation":"(Silverman, 1998)","dontUpdate":true,"noteIndex":0},"citationItems":[{"id":489,"uris":["http://zotero.org/users/9228513/items/LE45WYUD"],"itemData":{"id":489,"type":"book","call-number":"QA276.8 .S555 1998","collection-number":"26","collection-title":"Monographs on statistics and applied probability","event-place":"Boca Raton","ISBN":"978-0-412-24620-3","number-of-pages":"175","publisher":"Chapman &amp; Hall/CRC","publisher-place":"Boca Raton","source":"Library of Congress ISBN","title":"Density estimation for statistics and data analysis","author":[{"family":"Silverman","given":"B. W."}],"issued":{"date-parts":[["1998"]]}}}],"schema":"https://github.com/citation-style-language/schema/raw/master/csl-citation.json"} </w:instrText>
      </w:r>
      <w:r w:rsidR="00042336">
        <w:rPr>
          <w:lang w:val="en-US"/>
        </w:rPr>
        <w:fldChar w:fldCharType="separate"/>
      </w:r>
      <w:r w:rsidR="00F5566E" w:rsidRPr="00F5566E">
        <w:rPr>
          <w:rFonts w:cs="Times New Roman"/>
          <w:lang w:val="en-US"/>
        </w:rPr>
        <w:t>(Silverman, 1998</w:t>
      </w:r>
      <w:r w:rsidR="0045486C">
        <w:rPr>
          <w:rFonts w:cs="Times New Roman"/>
          <w:lang w:val="en-US"/>
        </w:rPr>
        <w:t>, p.1</w:t>
      </w:r>
      <w:r w:rsidR="00F5566E" w:rsidRPr="00F5566E">
        <w:rPr>
          <w:rFonts w:cs="Times New Roman"/>
          <w:lang w:val="en-US"/>
        </w:rPr>
        <w:t>)</w:t>
      </w:r>
      <w:r w:rsidR="00042336">
        <w:rPr>
          <w:lang w:val="en-US"/>
        </w:rPr>
        <w:fldChar w:fldCharType="end"/>
      </w:r>
      <w:r w:rsidR="00F2738C">
        <w:rPr>
          <w:lang w:val="en-US"/>
        </w:rPr>
        <w:t>.</w:t>
      </w:r>
      <w:r w:rsidR="0045486C">
        <w:rPr>
          <w:lang w:val="en-US"/>
        </w:rPr>
        <w:t xml:space="preserve"> The method </w:t>
      </w:r>
      <w:r w:rsidR="00A60937">
        <w:rPr>
          <w:lang w:val="en-US"/>
        </w:rPr>
        <w:t>sorts the data in increasing order</w:t>
      </w:r>
      <w:r w:rsidR="00706017">
        <w:rPr>
          <w:lang w:val="en-US"/>
        </w:rPr>
        <w:t xml:space="preserve">, before centering a kernel </w:t>
      </w:r>
      <w:r w:rsidR="00473177">
        <w:rPr>
          <w:lang w:val="en-US"/>
        </w:rPr>
        <w:t>over all the datapoints.</w:t>
      </w:r>
      <w:r w:rsidR="006D774A">
        <w:rPr>
          <w:lang w:val="en-US"/>
        </w:rPr>
        <w:t xml:space="preserve"> </w:t>
      </w:r>
      <w:r w:rsidR="00FB266F">
        <w:rPr>
          <w:lang w:val="en-US"/>
        </w:rPr>
        <w:t>The</w:t>
      </w:r>
      <w:r w:rsidR="001F616F">
        <w:rPr>
          <w:lang w:val="en-US"/>
        </w:rPr>
        <w:t xml:space="preserve"> kernel is a known PD</w:t>
      </w:r>
      <w:r w:rsidR="00D8665A">
        <w:rPr>
          <w:lang w:val="en-US"/>
        </w:rPr>
        <w:t xml:space="preserve">F with a specified </w:t>
      </w:r>
      <w:r w:rsidR="00920E99">
        <w:rPr>
          <w:lang w:val="en-US"/>
        </w:rPr>
        <w:t>smoothing parameter called bandwidth</w:t>
      </w:r>
      <w:r w:rsidR="001A19EB">
        <w:rPr>
          <w:lang w:val="en-US"/>
        </w:rPr>
        <w:t>.</w:t>
      </w:r>
      <w:r w:rsidR="00FB266F">
        <w:rPr>
          <w:lang w:val="en-US"/>
        </w:rPr>
        <w:t xml:space="preserve"> </w:t>
      </w:r>
      <w:r w:rsidR="001A19EB">
        <w:rPr>
          <w:lang w:val="en-US"/>
        </w:rPr>
        <w:t>F</w:t>
      </w:r>
      <w:r w:rsidR="00FB266F">
        <w:rPr>
          <w:lang w:val="en-US"/>
        </w:rPr>
        <w:t xml:space="preserve">or our netOD data </w:t>
      </w:r>
      <w:r w:rsidR="00B13861">
        <w:rPr>
          <w:lang w:val="en-US"/>
        </w:rPr>
        <w:t>we used a Gaussian kernel, where the</w:t>
      </w:r>
      <w:r w:rsidR="00897041">
        <w:rPr>
          <w:lang w:val="en-US"/>
        </w:rPr>
        <w:t xml:space="preserve"> bandwidth</w:t>
      </w:r>
      <w:r w:rsidR="00B13861">
        <w:rPr>
          <w:lang w:val="en-US"/>
        </w:rPr>
        <w:t xml:space="preserve"> </w:t>
      </w:r>
      <w:r w:rsidR="001A19EB">
        <w:rPr>
          <w:lang w:val="en-US"/>
        </w:rPr>
        <w:t xml:space="preserve">acts as the standard deviation in the Gaussian PDF. </w:t>
      </w:r>
      <w:r w:rsidR="00B13861">
        <w:rPr>
          <w:lang w:val="en-US"/>
        </w:rPr>
        <w:t xml:space="preserve"> </w:t>
      </w:r>
      <w:r w:rsidR="00C611EC">
        <w:rPr>
          <w:lang w:val="en-US"/>
        </w:rPr>
        <w:t xml:space="preserve">The kernels are summed </w:t>
      </w:r>
      <w:r w:rsidR="00FE5117">
        <w:rPr>
          <w:lang w:val="en-US"/>
        </w:rPr>
        <w:t>together,</w:t>
      </w:r>
      <w:r w:rsidR="009672FA">
        <w:rPr>
          <w:lang w:val="en-US"/>
        </w:rPr>
        <w:t xml:space="preserve"> </w:t>
      </w:r>
      <w:r w:rsidR="00B72FD7">
        <w:rPr>
          <w:lang w:val="en-US"/>
        </w:rPr>
        <w:t xml:space="preserve">and the sum increases if many kernels </w:t>
      </w:r>
      <w:r w:rsidR="006D774A">
        <w:rPr>
          <w:lang w:val="en-US"/>
        </w:rPr>
        <w:t xml:space="preserve">are within each other’s bandwidths, as seen in </w:t>
      </w:r>
      <w:r w:rsidR="00FE5117">
        <w:rPr>
          <w:lang w:val="en-US"/>
        </w:rPr>
        <w:fldChar w:fldCharType="begin"/>
      </w:r>
      <w:r w:rsidR="00FE5117">
        <w:rPr>
          <w:lang w:val="en-US"/>
        </w:rPr>
        <w:instrText xml:space="preserve"> REF _Ref101012397 \h </w:instrText>
      </w:r>
      <w:r w:rsidR="00FE5117">
        <w:rPr>
          <w:lang w:val="en-US"/>
        </w:rPr>
      </w:r>
      <w:r w:rsidR="00FE5117">
        <w:rPr>
          <w:lang w:val="en-US"/>
        </w:rPr>
        <w:fldChar w:fldCharType="separate"/>
      </w:r>
      <w:r w:rsidR="00FE5117" w:rsidRPr="00FE5117">
        <w:rPr>
          <w:lang w:val="en-US"/>
        </w:rPr>
        <w:t xml:space="preserve">Figure </w:t>
      </w:r>
      <w:r w:rsidR="00FE5117" w:rsidRPr="00FE5117">
        <w:rPr>
          <w:noProof/>
          <w:lang w:val="en-US"/>
        </w:rPr>
        <w:t>2</w:t>
      </w:r>
      <w:r w:rsidR="00FE5117" w:rsidRPr="00FE5117">
        <w:rPr>
          <w:lang w:val="en-US"/>
        </w:rPr>
        <w:noBreakHyphen/>
      </w:r>
      <w:r w:rsidR="00FE5117" w:rsidRPr="00FE5117">
        <w:rPr>
          <w:noProof/>
          <w:lang w:val="en-US"/>
        </w:rPr>
        <w:t>8</w:t>
      </w:r>
      <w:r w:rsidR="00FE5117">
        <w:rPr>
          <w:lang w:val="en-US"/>
        </w:rPr>
        <w:fldChar w:fldCharType="end"/>
      </w:r>
      <w:r w:rsidR="00FE5117">
        <w:rPr>
          <w:lang w:val="en-US"/>
        </w:rPr>
        <w:t>.</w:t>
      </w:r>
      <w:r w:rsidR="00474F1F">
        <w:rPr>
          <w:lang w:val="en-US"/>
        </w:rPr>
        <w:t xml:space="preserve"> </w:t>
      </w:r>
      <w:r w:rsidR="00306700">
        <w:rPr>
          <w:lang w:val="en-US"/>
        </w:rPr>
        <w:t xml:space="preserve">We used a python package called </w:t>
      </w:r>
      <w:r w:rsidR="00306700" w:rsidRPr="00A71AA6">
        <w:rPr>
          <w:i/>
          <w:iCs/>
          <w:lang w:val="en-US"/>
        </w:rPr>
        <w:t>sklearn</w:t>
      </w:r>
      <w:r w:rsidRPr="00A71AA6">
        <w:rPr>
          <w:i/>
          <w:iCs/>
          <w:lang w:val="en-US"/>
        </w:rPr>
        <w:t>.neighbors</w:t>
      </w:r>
      <w:r>
        <w:rPr>
          <w:lang w:val="en-US"/>
        </w:rPr>
        <w:t xml:space="preserve"> with the module </w:t>
      </w:r>
      <w:r w:rsidRPr="00A71AA6">
        <w:rPr>
          <w:i/>
          <w:iCs/>
          <w:lang w:val="en-US"/>
        </w:rPr>
        <w:t>KernelDensity</w:t>
      </w:r>
      <w:r>
        <w:rPr>
          <w:lang w:val="en-US"/>
        </w:rPr>
        <w:t xml:space="preserve"> to separate the netOD data points into two groups: low and high response. </w:t>
      </w:r>
      <w:r w:rsidR="00306700">
        <w:rPr>
          <w:lang w:val="en-US"/>
        </w:rPr>
        <w:t xml:space="preserve"> </w:t>
      </w:r>
      <w:r w:rsidR="00B63030">
        <w:rPr>
          <w:lang w:val="en-US"/>
        </w:rPr>
        <w:t xml:space="preserve">                                                                                                                 </w:t>
      </w:r>
    </w:p>
    <w:p w14:paraId="019D930B" w14:textId="75A2727A" w:rsidR="001314EF" w:rsidRDefault="005F3702" w:rsidP="00474F1F">
      <w:pPr>
        <w:keepNext/>
        <w:jc w:val="both"/>
        <w:rPr>
          <w:lang w:val="en-US"/>
        </w:rPr>
      </w:pPr>
      <w:r>
        <w:rPr>
          <w:noProof/>
        </w:rPr>
        <w:lastRenderedPageBreak/>
        <mc:AlternateContent>
          <mc:Choice Requires="wps">
            <w:drawing>
              <wp:anchor distT="0" distB="0" distL="114300" distR="114300" simplePos="0" relativeHeight="251764736" behindDoc="1" locked="0" layoutInCell="1" allowOverlap="1" wp14:anchorId="6C63887F" wp14:editId="608225E3">
                <wp:simplePos x="0" y="0"/>
                <wp:positionH relativeFrom="column">
                  <wp:posOffset>3356471</wp:posOffset>
                </wp:positionH>
                <wp:positionV relativeFrom="paragraph">
                  <wp:posOffset>3196203</wp:posOffset>
                </wp:positionV>
                <wp:extent cx="290639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5C84FABD" w14:textId="512638E8" w:rsidR="000B07D9" w:rsidRPr="00FE5117" w:rsidRDefault="000B07D9" w:rsidP="000B07D9">
                            <w:pPr>
                              <w:pStyle w:val="Caption"/>
                              <w:rPr>
                                <w:b/>
                                <w:bCs/>
                                <w:noProof/>
                                <w:sz w:val="24"/>
                                <w:lang w:val="en-US"/>
                              </w:rPr>
                            </w:pPr>
                            <w:bookmarkStart w:id="145" w:name="_Ref101012397"/>
                            <w:r w:rsidRPr="00FE511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8</w:t>
                            </w:r>
                            <w:r w:rsidR="00882ED2">
                              <w:rPr>
                                <w:lang w:val="en-US"/>
                              </w:rPr>
                              <w:fldChar w:fldCharType="end"/>
                            </w:r>
                            <w:bookmarkEnd w:id="145"/>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887F" id="Text Box 63" o:spid="_x0000_s1045" type="#_x0000_t202" style="position:absolute;left:0;text-align:left;margin-left:264.3pt;margin-top:251.65pt;width:228.8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3GwIAAEAEAAAOAAAAZHJzL2Uyb0RvYy54bWysU8Fu2zAMvQ/YPwi6L05SNFiN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" stroked="f">
                <v:textbox style="mso-fit-shape-to-text:t" inset="0,0,0,0">
                  <w:txbxContent>
                    <w:p w14:paraId="5C84FABD" w14:textId="512638E8" w:rsidR="000B07D9" w:rsidRPr="00FE5117" w:rsidRDefault="000B07D9" w:rsidP="000B07D9">
                      <w:pPr>
                        <w:pStyle w:val="Caption"/>
                        <w:rPr>
                          <w:b/>
                          <w:bCs/>
                          <w:noProof/>
                          <w:sz w:val="24"/>
                          <w:lang w:val="en-US"/>
                        </w:rPr>
                      </w:pPr>
                      <w:bookmarkStart w:id="146" w:name="_Ref101012397"/>
                      <w:r w:rsidRPr="00FE511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8</w:t>
                      </w:r>
                      <w:r w:rsidR="00882ED2">
                        <w:rPr>
                          <w:lang w:val="en-US"/>
                        </w:rPr>
                        <w:fldChar w:fldCharType="end"/>
                      </w:r>
                      <w:bookmarkEnd w:id="146"/>
                      <w:r w:rsidR="00900595" w:rsidRPr="00FE5117">
                        <w:rPr>
                          <w:lang w:val="en-US"/>
                        </w:rPr>
                        <w:t xml:space="preserve">. </w:t>
                      </w:r>
                      <w:r w:rsidR="00900595" w:rsidRPr="00BD63D2">
                        <w:rPr>
                          <w:lang w:val="en-US"/>
                        </w:rPr>
                        <w:t xml:space="preserve">KDE schematic. </w:t>
                      </w:r>
                      <w:r w:rsidR="00900595">
                        <w:rPr>
                          <w:lang w:val="en-US"/>
                        </w:rPr>
                        <w:t>Kernels are drawn over each datapoint and summed together. When more datapoints are clustered together, the kernel sum increases to form the shape seen in the image.</w:t>
                      </w:r>
                      <w:r w:rsidR="00900595" w:rsidRPr="00FE5117">
                        <w:rPr>
                          <w:lang w:val="en-US"/>
                        </w:rPr>
                        <w:t xml:space="preserve"> </w:t>
                      </w:r>
                    </w:p>
                  </w:txbxContent>
                </v:textbox>
                <w10:wrap type="tight"/>
              </v:shape>
            </w:pict>
          </mc:Fallback>
        </mc:AlternateContent>
      </w:r>
      <w:r w:rsidR="000B07D9">
        <w:rPr>
          <w:noProof/>
        </w:rPr>
        <mc:AlternateContent>
          <mc:Choice Requires="wps">
            <w:drawing>
              <wp:anchor distT="0" distB="0" distL="114300" distR="114300" simplePos="0" relativeHeight="251762688" behindDoc="1" locked="0" layoutInCell="1" allowOverlap="1" wp14:anchorId="7E1F79E9" wp14:editId="7189A844">
                <wp:simplePos x="0" y="0"/>
                <wp:positionH relativeFrom="column">
                  <wp:posOffset>0</wp:posOffset>
                </wp:positionH>
                <wp:positionV relativeFrom="paragraph">
                  <wp:posOffset>2497455</wp:posOffset>
                </wp:positionV>
                <wp:extent cx="332613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326130" cy="635"/>
                        </a:xfrm>
                        <a:prstGeom prst="rect">
                          <a:avLst/>
                        </a:prstGeom>
                        <a:solidFill>
                          <a:prstClr val="white"/>
                        </a:solidFill>
                        <a:ln>
                          <a:noFill/>
                        </a:ln>
                      </wps:spPr>
                      <wps:txbx>
                        <w:txbxContent>
                          <w:p w14:paraId="22ABC028" w14:textId="14BFD9A5" w:rsidR="000B07D9" w:rsidRPr="00573A1B" w:rsidRDefault="000B07D9" w:rsidP="000B07D9">
                            <w:pPr>
                              <w:pStyle w:val="Caption"/>
                              <w:rPr>
                                <w:b/>
                                <w:bCs/>
                                <w:noProof/>
                                <w:sz w:val="24"/>
                              </w:rPr>
                            </w:pPr>
                            <w:bookmarkStart w:id="147" w:name="_Ref101012390"/>
                            <w:r w:rsidRPr="00FE511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9</w:t>
                            </w:r>
                            <w:r w:rsidR="00882ED2">
                              <w:rPr>
                                <w:lang w:val="en-US"/>
                              </w:rPr>
                              <w:fldChar w:fldCharType="end"/>
                            </w:r>
                            <w:bookmarkEnd w:id="147"/>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F79E9" id="Text Box 62" o:spid="_x0000_s1046" type="#_x0000_t202" style="position:absolute;left:0;text-align:left;margin-left:0;margin-top:196.65pt;width:261.9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fc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" stroked="f">
                <v:textbox style="mso-fit-shape-to-text:t" inset="0,0,0,0">
                  <w:txbxContent>
                    <w:p w14:paraId="22ABC028" w14:textId="14BFD9A5" w:rsidR="000B07D9" w:rsidRPr="00573A1B" w:rsidRDefault="000B07D9" w:rsidP="000B07D9">
                      <w:pPr>
                        <w:pStyle w:val="Caption"/>
                        <w:rPr>
                          <w:b/>
                          <w:bCs/>
                          <w:noProof/>
                          <w:sz w:val="24"/>
                        </w:rPr>
                      </w:pPr>
                      <w:bookmarkStart w:id="148" w:name="_Ref101012390"/>
                      <w:r w:rsidRPr="00FE5117">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9</w:t>
                      </w:r>
                      <w:r w:rsidR="00882ED2">
                        <w:rPr>
                          <w:lang w:val="en-US"/>
                        </w:rPr>
                        <w:fldChar w:fldCharType="end"/>
                      </w:r>
                      <w:bookmarkEnd w:id="148"/>
                      <w:r w:rsidRPr="00FE5117">
                        <w:rPr>
                          <w:lang w:val="en-US"/>
                        </w:rPr>
                        <w:t xml:space="preserve">. </w:t>
                      </w:r>
                      <w:r w:rsidRPr="00A94836">
                        <w:rPr>
                          <w:lang w:val="en-US"/>
                        </w:rPr>
                        <w:t>Illustration of the s</w:t>
                      </w:r>
                      <w:r>
                        <w:rPr>
                          <w:lang w:val="en-US"/>
                        </w:rPr>
                        <w:t xml:space="preserve">plit response in netOD. This was apparent in all color channels. </w:t>
                      </w:r>
                      <w:r>
                        <w:rPr>
                          <w:lang w:val="en-US"/>
                        </w:rPr>
                        <w:br/>
                      </w:r>
                    </w:p>
                  </w:txbxContent>
                </v:textbox>
                <w10:wrap type="tight"/>
              </v:shape>
            </w:pict>
          </mc:Fallback>
        </mc:AlternateContent>
      </w:r>
      <w:r w:rsidR="007012BE">
        <w:rPr>
          <w:b/>
          <w:bCs/>
          <w:noProof/>
          <w:lang w:val="en-US"/>
        </w:rPr>
        <w:drawing>
          <wp:anchor distT="0" distB="0" distL="114300" distR="114300" simplePos="0" relativeHeight="251757568" behindDoc="1" locked="0" layoutInCell="1" allowOverlap="1" wp14:anchorId="5146E71F" wp14:editId="6482294D">
            <wp:simplePos x="0" y="0"/>
            <wp:positionH relativeFrom="column">
              <wp:posOffset>0</wp:posOffset>
            </wp:positionH>
            <wp:positionV relativeFrom="paragraph">
              <wp:posOffset>1905</wp:posOffset>
            </wp:positionV>
            <wp:extent cx="3326130" cy="2439670"/>
            <wp:effectExtent l="0" t="0" r="7620" b="0"/>
            <wp:wrapTopAndBottom/>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rotWithShape="1">
                    <a:blip r:embed="rId46" cstate="print">
                      <a:extLst>
                        <a:ext uri="{28A0092B-C50C-407E-A947-70E740481C1C}">
                          <a14:useLocalDpi xmlns:a14="http://schemas.microsoft.com/office/drawing/2010/main" val="0"/>
                        </a:ext>
                      </a:extLst>
                    </a:blip>
                    <a:srcRect l="4386" t="7531" r="29246" b="5925"/>
                    <a:stretch/>
                  </pic:blipFill>
                  <pic:spPr bwMode="auto">
                    <a:xfrm>
                      <a:off x="0" y="0"/>
                      <a:ext cx="3326130" cy="2439670"/>
                    </a:xfrm>
                    <a:prstGeom prst="rect">
                      <a:avLst/>
                    </a:prstGeom>
                    <a:ln>
                      <a:noFill/>
                    </a:ln>
                    <a:extLst>
                      <a:ext uri="{53640926-AAD7-44D8-BBD7-CCE9431645EC}">
                        <a14:shadowObscured xmlns:a14="http://schemas.microsoft.com/office/drawing/2010/main"/>
                      </a:ext>
                    </a:extLst>
                  </pic:spPr>
                </pic:pic>
              </a:graphicData>
            </a:graphic>
          </wp:anchor>
        </w:drawing>
      </w:r>
      <w:bookmarkStart w:id="149" w:name="_Ref100933322"/>
    </w:p>
    <w:bookmarkEnd w:id="149"/>
    <w:p w14:paraId="16BC5AEE" w14:textId="5B0C0187" w:rsidR="00A0141F" w:rsidRDefault="00A0141F" w:rsidP="00C40A33">
      <w:pPr>
        <w:jc w:val="both"/>
        <w:rPr>
          <w:b/>
          <w:bCs/>
          <w:lang w:val="en-US"/>
        </w:rPr>
      </w:pPr>
    </w:p>
    <w:p w14:paraId="6EE71E42" w14:textId="77777777" w:rsidR="005F3702" w:rsidRDefault="005F3702" w:rsidP="000F43F1">
      <w:pPr>
        <w:rPr>
          <w:lang w:val="en-US"/>
        </w:rPr>
      </w:pPr>
    </w:p>
    <w:p w14:paraId="3AE79933" w14:textId="29FD5307" w:rsidR="00A0141F" w:rsidRDefault="000F43F1" w:rsidP="000F43F1">
      <w:pPr>
        <w:rPr>
          <w:rFonts w:eastAsiaTheme="minorEastAsia"/>
          <w:lang w:val="en-US"/>
        </w:rPr>
      </w:pPr>
      <w:r>
        <w:rPr>
          <w:lang w:val="en-US"/>
        </w:rPr>
        <w:t xml:space="preserve">After separating the datapoints into high and low response, we could fit the data to </w:t>
      </w:r>
      <w:r w:rsidR="00490D0D">
        <w:rPr>
          <w:lang w:val="en-US"/>
        </w:rPr>
        <w:t>a</w:t>
      </w:r>
      <w:r w:rsidR="009B0B51">
        <w:rPr>
          <w:lang w:val="en-US"/>
        </w:rPr>
        <w:t xml:space="preserve"> model explaining </w:t>
      </w:r>
      <w:r w:rsidR="006162D8">
        <w:rPr>
          <w:lang w:val="en-US"/>
        </w:rPr>
        <w:t>the relationship between dose given and netOD measured</w:t>
      </w:r>
      <w:r w:rsidR="009B0B51">
        <w:rPr>
          <w:lang w:val="en-US"/>
        </w:rPr>
        <w:t xml:space="preserve"> </w:t>
      </w:r>
      <m:oMath>
        <m:r>
          <w:rPr>
            <w:rFonts w:ascii="Cambria Math" w:hAnsi="Cambria Math"/>
            <w:lang w:val="en-US"/>
          </w:rPr>
          <m:t>D(netOD)</m:t>
        </m:r>
      </m:oMath>
      <w:r w:rsidR="006162D8">
        <w:rPr>
          <w:rFonts w:eastAsiaTheme="minorEastAsia"/>
          <w:lang w:val="en-US"/>
        </w:rPr>
        <w:t>.</w:t>
      </w:r>
      <w:r w:rsidR="00490D0D">
        <w:rPr>
          <w:rFonts w:eastAsiaTheme="minorEastAsia"/>
          <w:lang w:val="en-US"/>
        </w:rPr>
        <w:t xml:space="preserve"> </w:t>
      </w:r>
      <w:r w:rsidR="00490D0D">
        <w:rPr>
          <w:rFonts w:eastAsiaTheme="minorEastAsia"/>
          <w:lang w:val="en-US"/>
        </w:rPr>
        <w:fldChar w:fldCharType="begin"/>
      </w:r>
      <w:r w:rsidR="00AE46A3">
        <w:rPr>
          <w:rFonts w:eastAsiaTheme="minorEastAsia"/>
          <w:lang w:val="en-US"/>
        </w:rPr>
        <w:instrText xml:space="preserve"> ADDIN ZOTERO_ITEM CSL_CITATION {"citationID":"DrQ7fN96","properties":{"formattedCitation":"(Bj\\uc0\\u248{}rg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490D0D">
        <w:rPr>
          <w:rFonts w:eastAsiaTheme="minorEastAsia"/>
          <w:lang w:val="en-US"/>
        </w:rPr>
        <w:fldChar w:fldCharType="separate"/>
      </w:r>
      <w:r w:rsidR="00490D0D" w:rsidRPr="00490D0D">
        <w:rPr>
          <w:rFonts w:cs="Times New Roman"/>
          <w:szCs w:val="24"/>
          <w:lang w:val="en-US"/>
        </w:rPr>
        <w:t>Bjørg Vårli Håland</w:t>
      </w:r>
      <w:r w:rsidR="00490D0D">
        <w:rPr>
          <w:rFonts w:eastAsiaTheme="minorEastAsia"/>
          <w:lang w:val="en-US"/>
        </w:rPr>
        <w:fldChar w:fldCharType="end"/>
      </w:r>
      <w:r w:rsidR="002903C2">
        <w:rPr>
          <w:rFonts w:eastAsiaTheme="minorEastAsia"/>
          <w:lang w:val="en-US"/>
        </w:rPr>
        <w:t xml:space="preserve"> evaluated models </w:t>
      </w:r>
      <w:r w:rsidR="005A70A7">
        <w:rPr>
          <w:rFonts w:eastAsiaTheme="minorEastAsia"/>
          <w:lang w:val="en-US"/>
        </w:rPr>
        <w:t>using corrected Akaike Information criteria (AIC</w:t>
      </w:r>
      <w:r w:rsidR="005A70A7">
        <w:rPr>
          <w:rFonts w:eastAsiaTheme="minorEastAsia"/>
          <w:vertAlign w:val="subscript"/>
          <w:lang w:val="en-US"/>
        </w:rPr>
        <w:t>c</w:t>
      </w:r>
      <w:r w:rsidR="005A70A7">
        <w:rPr>
          <w:rFonts w:eastAsiaTheme="minorEastAsia"/>
          <w:lang w:val="en-US"/>
        </w:rPr>
        <w:t>)</w:t>
      </w:r>
      <w:r w:rsidR="00181CE4">
        <w:rPr>
          <w:rFonts w:eastAsiaTheme="minorEastAsia"/>
          <w:lang w:val="en-US"/>
        </w:rPr>
        <w:t>. We will come back to the concept of AIC</w:t>
      </w:r>
      <w:r w:rsidR="00181CE4">
        <w:rPr>
          <w:rFonts w:eastAsiaTheme="minorEastAsia"/>
          <w:vertAlign w:val="subscript"/>
          <w:lang w:val="en-US"/>
        </w:rPr>
        <w:t>c</w:t>
      </w:r>
      <w:r w:rsidR="00181CE4">
        <w:rPr>
          <w:rFonts w:eastAsiaTheme="minorEastAsia"/>
          <w:lang w:val="en-US"/>
        </w:rPr>
        <w:t xml:space="preserve"> in (ref here), but </w:t>
      </w:r>
      <w:r w:rsidR="00B45C62">
        <w:rPr>
          <w:rFonts w:eastAsiaTheme="minorEastAsia"/>
          <w:lang w:val="en-US"/>
        </w:rPr>
        <w:t xml:space="preserve">we will not perform the same analysis. However, an evaluation of the model </w:t>
      </w:r>
      <w:r w:rsidR="004E3045">
        <w:rPr>
          <w:rFonts w:eastAsiaTheme="minorEastAsia"/>
          <w:lang w:val="en-US"/>
        </w:rPr>
        <w:t>was</w:t>
      </w:r>
      <w:r w:rsidR="00B45C62">
        <w:rPr>
          <w:rFonts w:eastAsiaTheme="minorEastAsia"/>
          <w:lang w:val="en-US"/>
        </w:rPr>
        <w:t xml:space="preserve"> done using </w:t>
      </w:r>
      <w:r w:rsidR="00C634D1">
        <w:rPr>
          <w:rFonts w:eastAsiaTheme="minorEastAsia"/>
          <w:lang w:val="en-US"/>
        </w:rPr>
        <w:t>the relative error in</w:t>
      </w:r>
      <w:r w:rsidR="004E3045">
        <w:rPr>
          <w:rFonts w:eastAsiaTheme="minorEastAsia"/>
          <w:lang w:val="en-US"/>
        </w:rPr>
        <w:t xml:space="preserve"> </w:t>
      </w:r>
      <w:r w:rsidR="00F1739D">
        <w:rPr>
          <w:rFonts w:eastAsiaTheme="minorEastAsia"/>
          <w:lang w:val="en-US"/>
        </w:rPr>
        <w:t>OPEN</w:t>
      </w:r>
      <w:r w:rsidR="004E3045">
        <w:rPr>
          <w:rFonts w:eastAsiaTheme="minorEastAsia"/>
          <w:lang w:val="en-US"/>
        </w:rPr>
        <w:t xml:space="preserve"> field dosimetry</w:t>
      </w:r>
      <w:r w:rsidR="005C219A">
        <w:rPr>
          <w:rFonts w:eastAsiaTheme="minorEastAsia"/>
          <w:lang w:val="en-US"/>
        </w:rPr>
        <w:t xml:space="preserve">. </w:t>
      </w:r>
      <w:r w:rsidR="0084723F">
        <w:rPr>
          <w:rFonts w:eastAsiaTheme="minorEastAsia"/>
          <w:lang w:val="en-US"/>
        </w:rPr>
        <w:t xml:space="preserve">We did not worry </w:t>
      </w:r>
      <w:r w:rsidR="00B81160">
        <w:rPr>
          <w:rFonts w:eastAsiaTheme="minorEastAsia"/>
          <w:lang w:val="en-US"/>
        </w:rPr>
        <w:t>too</w:t>
      </w:r>
      <w:r w:rsidR="0084723F">
        <w:rPr>
          <w:rFonts w:eastAsiaTheme="minorEastAsia"/>
          <w:lang w:val="en-US"/>
        </w:rPr>
        <w:t xml:space="preserve"> much about overfitting</w:t>
      </w:r>
      <w:r w:rsidR="007B03B1">
        <w:rPr>
          <w:rFonts w:eastAsiaTheme="minorEastAsia"/>
          <w:lang w:val="en-US"/>
        </w:rPr>
        <w:t xml:space="preserve"> because the</w:t>
      </w:r>
      <w:r w:rsidR="00F1739D">
        <w:rPr>
          <w:rFonts w:eastAsiaTheme="minorEastAsia"/>
          <w:lang w:val="en-US"/>
        </w:rPr>
        <w:t xml:space="preserve"> OPEN field</w:t>
      </w:r>
      <w:r w:rsidR="007B03B1">
        <w:rPr>
          <w:rFonts w:eastAsiaTheme="minorEastAsia"/>
          <w:lang w:val="en-US"/>
        </w:rPr>
        <w:t xml:space="preserve"> measurement films would act as </w:t>
      </w:r>
      <w:r w:rsidR="00E44B72">
        <w:rPr>
          <w:rFonts w:eastAsiaTheme="minorEastAsia"/>
          <w:lang w:val="en-US"/>
        </w:rPr>
        <w:t xml:space="preserve">validation data. </w:t>
      </w:r>
      <w:r w:rsidR="006C7022">
        <w:rPr>
          <w:rFonts w:eastAsiaTheme="minorEastAsia"/>
          <w:lang w:val="en-US"/>
        </w:rPr>
        <w:t xml:space="preserve">If the </w:t>
      </w:r>
      <w:r w:rsidR="00AE0A0F">
        <w:rPr>
          <w:rFonts w:eastAsiaTheme="minorEastAsia"/>
          <w:lang w:val="en-US"/>
        </w:rPr>
        <w:t>response of these films were</w:t>
      </w:r>
      <w:r w:rsidR="006C7022">
        <w:rPr>
          <w:rFonts w:eastAsiaTheme="minorEastAsia"/>
          <w:lang w:val="en-US"/>
        </w:rPr>
        <w:t xml:space="preserve"> </w:t>
      </w:r>
      <w:r w:rsidR="00F1739D">
        <w:rPr>
          <w:rFonts w:eastAsiaTheme="minorEastAsia"/>
          <w:lang w:val="en-US"/>
        </w:rPr>
        <w:t>far from the nominal dose of 5 Gy</w:t>
      </w:r>
      <w:r w:rsidR="009176B2">
        <w:rPr>
          <w:rFonts w:eastAsiaTheme="minorEastAsia"/>
          <w:lang w:val="en-US"/>
        </w:rPr>
        <w:t xml:space="preserve">, we knew something </w:t>
      </w:r>
      <w:r w:rsidR="00AE0A0F">
        <w:rPr>
          <w:rFonts w:eastAsiaTheme="minorEastAsia"/>
          <w:lang w:val="en-US"/>
        </w:rPr>
        <w:t>was wrong.</w:t>
      </w:r>
      <w:r w:rsidR="00F1739D">
        <w:rPr>
          <w:rFonts w:eastAsiaTheme="minorEastAsia"/>
          <w:lang w:val="en-US"/>
        </w:rPr>
        <w:t xml:space="preserve"> </w:t>
      </w:r>
      <w:r w:rsidR="000F2BAB">
        <w:rPr>
          <w:rFonts w:eastAsiaTheme="minorEastAsia"/>
          <w:lang w:val="en-US"/>
        </w:rPr>
        <w:t>We chose the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D84165" w14:paraId="0369698A" w14:textId="77777777" w:rsidTr="00D84165">
        <w:tc>
          <w:tcPr>
            <w:tcW w:w="8815" w:type="dxa"/>
          </w:tcPr>
          <w:p w14:paraId="78BAE623" w14:textId="096EC56A" w:rsidR="00D84165" w:rsidRDefault="00D84165" w:rsidP="003477DB">
            <m:oMathPara>
              <m:oMath>
                <m:r>
                  <w:rPr>
                    <w:rFonts w:ascii="Cambria Math" w:hAnsi="Cambria Math"/>
                    <w:lang w:val="en-US"/>
                  </w:rPr>
                  <m:t>D=a⋅netOD+b⋅netO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n</m:t>
                    </m:r>
                  </m:sup>
                </m:sSup>
                <m:r>
                  <w:rPr>
                    <w:rFonts w:ascii="Cambria Math" w:hAnsi="Cambria Math"/>
                    <w:lang w:val="en-US"/>
                  </w:rPr>
                  <m:t xml:space="preserve"> ,</m:t>
                </m:r>
              </m:oMath>
            </m:oMathPara>
          </w:p>
        </w:tc>
        <w:bookmarkStart w:id="150" w:name="_Ref101268144"/>
        <w:tc>
          <w:tcPr>
            <w:tcW w:w="535" w:type="dxa"/>
          </w:tcPr>
          <w:p w14:paraId="351BB7DD" w14:textId="3CEBEE8F" w:rsidR="00D84165" w:rsidRDefault="00D84165" w:rsidP="003477DB">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5</w:t>
            </w:r>
            <w:r>
              <w:fldChar w:fldCharType="end"/>
            </w:r>
            <w:bookmarkEnd w:id="150"/>
          </w:p>
        </w:tc>
      </w:tr>
    </w:tbl>
    <w:p w14:paraId="1AEC248B" w14:textId="6074C16E" w:rsidR="00BF4C81" w:rsidRDefault="00D83011" w:rsidP="001D77C6">
      <w:pPr>
        <w:rPr>
          <w:rFonts w:eastAsiaTheme="minorEastAsia"/>
          <w:lang w:val="en-US"/>
        </w:rPr>
      </w:pPr>
      <w:r>
        <w:rPr>
          <w:lang w:val="en-US"/>
        </w:rPr>
        <w:t xml:space="preserve">where </w:t>
      </w:r>
      <m:oMath>
        <m:r>
          <w:rPr>
            <w:rFonts w:ascii="Cambria Math" w:hAnsi="Cambria Math"/>
            <w:lang w:val="en-US"/>
          </w:rPr>
          <m:t xml:space="preserve">a, b, </m:t>
        </m:r>
      </m:oMath>
      <w:r>
        <w:rPr>
          <w:rFonts w:eastAsiaTheme="minorEastAsia"/>
          <w:lang w:val="en-US"/>
        </w:rPr>
        <w:t xml:space="preserve">and </w:t>
      </w:r>
      <m:oMath>
        <m:r>
          <w:rPr>
            <w:rFonts w:ascii="Cambria Math" w:eastAsiaTheme="minorEastAsia" w:hAnsi="Cambria Math"/>
            <w:lang w:val="en-US"/>
          </w:rPr>
          <m:t>n</m:t>
        </m:r>
      </m:oMath>
      <w:r>
        <w:rPr>
          <w:rFonts w:eastAsiaTheme="minorEastAsia"/>
          <w:lang w:val="en-US"/>
        </w:rPr>
        <w:t xml:space="preserve"> </w:t>
      </w:r>
      <w:r w:rsidR="001D77C6">
        <w:rPr>
          <w:rFonts w:eastAsiaTheme="minorEastAsia"/>
          <w:lang w:val="en-US"/>
        </w:rPr>
        <w:t>are unknown parameters.</w:t>
      </w:r>
      <w:r w:rsidR="00005D7B">
        <w:rPr>
          <w:rFonts w:eastAsiaTheme="minorEastAsia"/>
          <w:lang w:val="en-US"/>
        </w:rPr>
        <w:t xml:space="preserve"> </w:t>
      </w:r>
      <w:r w:rsidR="00D12053">
        <w:rPr>
          <w:rFonts w:eastAsiaTheme="minorEastAsia"/>
          <w:lang w:val="en-US"/>
        </w:rPr>
        <w:t>The</w:t>
      </w:r>
      <w:r w:rsidR="00A71AA6">
        <w:rPr>
          <w:rFonts w:eastAsiaTheme="minorEastAsia"/>
          <w:lang w:val="en-US"/>
        </w:rPr>
        <w:t xml:space="preserve"> python package </w:t>
      </w:r>
      <w:r w:rsidR="00A71AA6" w:rsidRPr="00A71AA6">
        <w:rPr>
          <w:rFonts w:eastAsiaTheme="minorEastAsia"/>
          <w:i/>
          <w:iCs/>
          <w:lang w:val="en-US"/>
        </w:rPr>
        <w:t>scipy.optimize</w:t>
      </w:r>
      <w:r w:rsidR="00A71AA6">
        <w:rPr>
          <w:rFonts w:eastAsiaTheme="minorEastAsia"/>
          <w:lang w:val="en-US"/>
        </w:rPr>
        <w:t xml:space="preserve"> with the module </w:t>
      </w:r>
      <m:oMath>
        <m:r>
          <w:rPr>
            <w:rFonts w:ascii="Cambria Math" w:eastAsiaTheme="minorEastAsia" w:hAnsi="Cambria Math"/>
            <w:lang w:val="en-US"/>
          </w:rPr>
          <m:t>least_squares</m:t>
        </m:r>
      </m:oMath>
      <w:r w:rsidR="00A71AA6">
        <w:rPr>
          <w:rFonts w:eastAsiaTheme="minorEastAsia"/>
          <w:lang w:val="en-US"/>
        </w:rPr>
        <w:t xml:space="preserve"> </w:t>
      </w:r>
      <w:r w:rsidR="00FB2AE5">
        <w:rPr>
          <w:rFonts w:eastAsiaTheme="minorEastAsia"/>
          <w:lang w:val="en-US"/>
        </w:rPr>
        <w:t xml:space="preserve">estimates the parameters using the LM method. It also returns necessary </w:t>
      </w:r>
      <w:r w:rsidR="00916788">
        <w:rPr>
          <w:rFonts w:eastAsiaTheme="minorEastAsia"/>
          <w:lang w:val="en-US"/>
        </w:rPr>
        <w:t>goodness of fit values to evaluate the model</w:t>
      </w:r>
      <w:r w:rsidR="007576C8">
        <w:rPr>
          <w:rFonts w:eastAsiaTheme="minorEastAsia"/>
          <w:lang w:val="en-US"/>
        </w:rPr>
        <w:t xml:space="preserve">. </w:t>
      </w:r>
      <w:r w:rsidR="000A7401">
        <w:rPr>
          <w:rFonts w:eastAsiaTheme="minorEastAsia"/>
          <w:lang w:val="en-US"/>
        </w:rPr>
        <w:t>Extracting the uncertainty of the estimated parameters is not trivial</w:t>
      </w:r>
      <w:r w:rsidR="00D35EC1">
        <w:rPr>
          <w:rFonts w:eastAsiaTheme="minorEastAsia"/>
          <w:lang w:val="en-US"/>
        </w:rPr>
        <w:t>, as it is not returned by the function. However, the</w:t>
      </w:r>
      <w:r w:rsidR="00E53CCB">
        <w:rPr>
          <w:rFonts w:eastAsiaTheme="minorEastAsia"/>
          <w:lang w:val="en-US"/>
        </w:rPr>
        <w:t xml:space="preserve"> function returns the</w:t>
      </w:r>
      <w:r w:rsidR="000B7B7D">
        <w:rPr>
          <w:rFonts w:eastAsiaTheme="minorEastAsia"/>
          <w:lang w:val="en-US"/>
        </w:rPr>
        <w:t xml:space="preserve"> </w:t>
      </w:r>
      <w:r w:rsidR="0003080B">
        <w:rPr>
          <w:rFonts w:eastAsiaTheme="minorEastAsia"/>
          <w:lang w:val="en-US"/>
        </w:rPr>
        <w:t>J</w:t>
      </w:r>
      <w:r w:rsidR="00D35EC1">
        <w:rPr>
          <w:rFonts w:eastAsiaTheme="minorEastAsia"/>
          <w:lang w:val="en-US"/>
        </w:rPr>
        <w:t xml:space="preserve">acobian (see </w:t>
      </w:r>
      <w:r w:rsidR="0003080B">
        <w:rPr>
          <w:rFonts w:eastAsiaTheme="minorEastAsia"/>
          <w:lang w:val="en-US"/>
        </w:rPr>
        <w:fldChar w:fldCharType="begin"/>
      </w:r>
      <w:r w:rsidR="0003080B">
        <w:rPr>
          <w:rFonts w:eastAsiaTheme="minorEastAsia"/>
          <w:lang w:val="en-US"/>
        </w:rPr>
        <w:instrText xml:space="preserve"> REF _Ref98754619 \r \h </w:instrText>
      </w:r>
      <w:r w:rsidR="0003080B">
        <w:rPr>
          <w:rFonts w:eastAsiaTheme="minorEastAsia"/>
          <w:lang w:val="en-US"/>
        </w:rPr>
      </w:r>
      <w:r w:rsidR="0003080B">
        <w:rPr>
          <w:rFonts w:eastAsiaTheme="minorEastAsia"/>
          <w:lang w:val="en-US"/>
        </w:rPr>
        <w:fldChar w:fldCharType="separate"/>
      </w:r>
      <w:r w:rsidR="0003080B">
        <w:rPr>
          <w:rFonts w:eastAsiaTheme="minorEastAsia"/>
          <w:lang w:val="en-US"/>
        </w:rPr>
        <w:t>1.6.1</w:t>
      </w:r>
      <w:r w:rsidR="0003080B">
        <w:rPr>
          <w:rFonts w:eastAsiaTheme="minorEastAsia"/>
          <w:lang w:val="en-US"/>
        </w:rPr>
        <w:fldChar w:fldCharType="end"/>
      </w:r>
      <w:r w:rsidR="00D35EC1">
        <w:rPr>
          <w:rFonts w:eastAsiaTheme="minorEastAsia"/>
          <w:lang w:val="en-US"/>
        </w:rPr>
        <w:t>)</w:t>
      </w:r>
      <w:r w:rsidR="00E53CCB">
        <w:rPr>
          <w:rFonts w:eastAsiaTheme="minorEastAsia"/>
          <w:lang w:val="en-US"/>
        </w:rPr>
        <w:t>, which can be used to find the variances of each parameter</w:t>
      </w:r>
      <w:r w:rsidR="00EE2B6F">
        <w:rPr>
          <w:rFonts w:eastAsiaTheme="minorEastAsia"/>
          <w:lang w:val="en-US"/>
        </w:rPr>
        <w:t xml:space="preserve">. </w:t>
      </w:r>
      <w:r w:rsidR="003B3BB4">
        <w:rPr>
          <w:rFonts w:eastAsiaTheme="minorEastAsia"/>
          <w:lang w:val="en-US"/>
        </w:rPr>
        <w:t xml:space="preserve">Using the relationship </w:t>
      </w:r>
      <w:r w:rsidR="00C03573">
        <w:rPr>
          <w:rFonts w:eastAsiaTheme="minorEastAsia"/>
          <w:lang w:val="en-US"/>
        </w:rPr>
        <w:fldChar w:fldCharType="begin"/>
      </w:r>
      <w:r w:rsidR="00AE46A3">
        <w:rPr>
          <w:rFonts w:eastAsiaTheme="minorEastAsia"/>
          <w:lang w:val="en-US"/>
        </w:rPr>
        <w:instrText xml:space="preserve"> ADDIN ZOTERO_ITEM CSL_CITATION {"citationID":"dXvxUXIl","properties":{"formattedCitation":"(Niclas B\\uc0\\u246{}rlin, 2007)","plainCitation":"(Niclas Börlin, 2007)","dontUpdate":true,"noteIndex":0},"citationItems":[{"id":491,"uris":["http://zotero.org/users/9228513/items/6PEMZZTA"],"itemData":{"id":491,"type":"speech","language":"en","title":"Nonlinear Optimization Least Squares Problems — The Gauss-Newton method","author":[{"literal":"Niclas Börlin"}],"accessed":{"date-parts":[["2022",4,18]]},"issued":{"date-parts":[["2007",11,22]]}}}],"schema":"https://github.com/citation-style-language/schema/raw/master/csl-citation.json"} </w:instrText>
      </w:r>
      <w:r w:rsidR="00C03573">
        <w:rPr>
          <w:rFonts w:eastAsiaTheme="minorEastAsia"/>
          <w:lang w:val="en-US"/>
        </w:rPr>
        <w:fldChar w:fldCharType="separate"/>
      </w:r>
      <w:r w:rsidR="00C03573" w:rsidRPr="00190B73">
        <w:rPr>
          <w:rFonts w:cs="Times New Roman"/>
          <w:szCs w:val="24"/>
          <w:lang w:val="en-US"/>
        </w:rPr>
        <w:t>(Niclas Börlin, 2007</w:t>
      </w:r>
      <w:r w:rsidR="0045609F" w:rsidRPr="00190B73">
        <w:rPr>
          <w:rFonts w:cs="Times New Roman"/>
          <w:szCs w:val="24"/>
          <w:lang w:val="en-US"/>
        </w:rPr>
        <w:t>, slide 12</w:t>
      </w:r>
      <w:r w:rsidR="00C03573" w:rsidRPr="00190B73">
        <w:rPr>
          <w:rFonts w:cs="Times New Roman"/>
          <w:szCs w:val="24"/>
          <w:lang w:val="en-US"/>
        </w:rPr>
        <w:t>)</w:t>
      </w:r>
      <w:r w:rsidR="00C03573">
        <w:rPr>
          <w:rFonts w:eastAsiaTheme="minorEastAsia"/>
          <w:lang w:val="en-US"/>
        </w:rPr>
        <w:fldChar w:fldCharType="end"/>
      </w:r>
      <w:r w:rsidR="0003080B">
        <w:rPr>
          <w:rFonts w:eastAsiaTheme="minorEastAsia"/>
          <w:lang w:val="en-US"/>
        </w:rPr>
        <w:t xml:space="preserve"> </w:t>
      </w:r>
    </w:p>
    <w:p w14:paraId="4062683F" w14:textId="2E21AB2A" w:rsidR="003B3BB4" w:rsidRPr="00A96854" w:rsidRDefault="00564F1A" w:rsidP="001D77C6">
      <w:pPr>
        <w:rPr>
          <w:rFonts w:eastAsiaTheme="minorEastAsia"/>
          <w:lang w:val="en-US"/>
        </w:rPr>
      </w:pPr>
      <m:oMathPara>
        <m:oMath>
          <m:r>
            <m:rPr>
              <m:sty m:val="p"/>
            </m:rPr>
            <w:rPr>
              <w:rFonts w:ascii="Cambria Math" w:eastAsiaTheme="minorEastAsia" w:hAnsi="Cambria Math"/>
              <w:lang w:val="en-US"/>
            </w:rPr>
            <m:t>Σ</m:t>
          </m:r>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r>
            <w:rPr>
              <w:rFonts w:ascii="Cambria Math" w:eastAsiaTheme="minorEastAsia" w:hAnsi="Cambria Math"/>
              <w:lang w:val="en-US"/>
            </w:rPr>
            <m:t xml:space="preserve"> ,</m:t>
          </m:r>
        </m:oMath>
      </m:oMathPara>
    </w:p>
    <w:p w14:paraId="250903CA" w14:textId="32A6E41B" w:rsidR="001E7FA1" w:rsidRDefault="00A96854" w:rsidP="001D77C6">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Σ</m:t>
        </m:r>
      </m:oMath>
      <w:r>
        <w:rPr>
          <w:rFonts w:eastAsiaTheme="minorEastAsia"/>
          <w:lang w:val="en-US"/>
        </w:rPr>
        <w:t xml:space="preserve"> is the covariance matrix</w:t>
      </w:r>
      <w:r w:rsidR="00190B73">
        <w:rPr>
          <w:rFonts w:eastAsiaTheme="minorEastAsia"/>
          <w:lang w:val="en-US"/>
        </w:rPr>
        <w:t xml:space="preserve">, </w:t>
      </w:r>
      <w:r w:rsidR="00252EF6">
        <w:rPr>
          <w:rFonts w:eastAsiaTheme="minorEastAsia"/>
          <w:lang w:val="en-US"/>
        </w:rPr>
        <w:t xml:space="preserve">a p x p matrix </w:t>
      </w:r>
      <w:r w:rsidR="001E7FA1">
        <w:rPr>
          <w:rFonts w:eastAsiaTheme="minorEastAsia"/>
          <w:lang w:val="en-US"/>
        </w:rPr>
        <w:t>explaining how the parameters</w:t>
      </w:r>
      <w:r w:rsidR="00C30A7E">
        <w:rPr>
          <w:rFonts w:eastAsiaTheme="minorEastAsia"/>
          <w:lang w:val="en-US"/>
        </w:rPr>
        <w:t xml:space="preserve"> </w:t>
      </w:r>
      <m:oMath>
        <m:r>
          <m:rPr>
            <m:sty m:val="bi"/>
          </m:rPr>
          <w:rPr>
            <w:rFonts w:ascii="Cambria Math" w:eastAsiaTheme="minorEastAsia" w:hAnsi="Cambria Math"/>
            <w:lang w:val="en-US"/>
          </w:rPr>
          <m:t>p</m:t>
        </m:r>
      </m:oMath>
      <w:r w:rsidR="0054770D">
        <w:rPr>
          <w:rFonts w:eastAsiaTheme="minorEastAsia"/>
          <w:b/>
          <w:bCs/>
          <w:lang w:val="en-US"/>
        </w:rPr>
        <w:t xml:space="preserve"> </w:t>
      </w:r>
      <w:r w:rsidR="001E7FA1">
        <w:rPr>
          <w:rFonts w:eastAsiaTheme="minorEastAsia"/>
          <w:lang w:val="en-US"/>
        </w:rPr>
        <w:t xml:space="preserve">vary following the expression </w:t>
      </w:r>
    </w:p>
    <w:p w14:paraId="0868D227" w14:textId="485BF944" w:rsidR="00A96854" w:rsidRDefault="001E7FA1" w:rsidP="00292B9A">
      <w:pPr>
        <w:jc w:val="center"/>
        <w:rPr>
          <w:rFonts w:eastAsiaTheme="minorEastAsia"/>
          <w:lang w:val="en-US"/>
        </w:rPr>
      </w:pPr>
      <m:oMathPara>
        <m:oMath>
          <m:r>
            <w:rPr>
              <w:rFonts w:ascii="Cambria Math" w:eastAsiaTheme="minorEastAsia" w:hAnsi="Cambria Math"/>
              <w:lang w:val="en-US"/>
            </w:rPr>
            <w:lastRenderedPageBreak/>
            <m:t xml:space="preserve">Cov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y</m:t>
                  </m:r>
                </m:sub>
              </m:sSub>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n-1</m:t>
              </m:r>
            </m:den>
          </m:f>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m:t>
                      </m:r>
                    </m:e>
                  </m:acc>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m:t>
              </m:r>
            </m:e>
          </m:nary>
        </m:oMath>
      </m:oMathPara>
    </w:p>
    <w:p w14:paraId="73970D25" w14:textId="5F0FF982" w:rsidR="00AD76C1" w:rsidRDefault="00F14D47" w:rsidP="00722160">
      <w:pPr>
        <w:rPr>
          <w:rFonts w:eastAsiaTheme="minorEastAsia"/>
          <w:lang w:val="en-US"/>
        </w:rPr>
      </w:pPr>
      <w:r>
        <w:rPr>
          <w:rFonts w:eastAsiaTheme="minorEastAsia"/>
          <w:lang w:val="en-US"/>
        </w:rPr>
        <w:t xml:space="preserve">The diagonal elements of this matrix </w:t>
      </w:r>
      <w:r w:rsidR="003E3F2D">
        <w:rPr>
          <w:rFonts w:eastAsiaTheme="minorEastAsia"/>
          <w:lang w:val="en-US"/>
        </w:rPr>
        <w:t>are</w:t>
      </w:r>
      <w:r>
        <w:rPr>
          <w:rFonts w:eastAsiaTheme="minorEastAsia"/>
          <w:lang w:val="en-US"/>
        </w:rPr>
        <w:t xml:space="preserve"> </w:t>
      </w:r>
      <m:oMath>
        <m:r>
          <w:rPr>
            <w:rFonts w:ascii="Cambria Math" w:eastAsiaTheme="minorEastAsia" w:hAnsi="Cambria Math"/>
            <w:lang w:val="en-US"/>
          </w:rPr>
          <m:t>Cov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m:t>
        </m:r>
      </m:oMath>
      <w:r w:rsidR="003E3F2D">
        <w:rPr>
          <w:rFonts w:eastAsiaTheme="minorEastAsia"/>
          <w:lang w:val="en-US"/>
        </w:rPr>
        <w:t>, which</w:t>
      </w:r>
      <w:r w:rsidR="00722160">
        <w:rPr>
          <w:rFonts w:eastAsiaTheme="minorEastAsia"/>
          <w:lang w:val="en-US"/>
        </w:rPr>
        <w:t xml:space="preserve"> reduces</w:t>
      </w:r>
      <w:r w:rsidR="00A7334E">
        <w:rPr>
          <w:rFonts w:eastAsiaTheme="minorEastAsia"/>
          <w:lang w:val="en-US"/>
        </w:rPr>
        <w:t xml:space="preserve"> to</w:t>
      </w:r>
      <w:r w:rsidR="00722160">
        <w:rPr>
          <w:rFonts w:eastAsiaTheme="minorEastAsia"/>
          <w:lang w:val="en-US"/>
        </w:rPr>
        <w:t xml:space="preserve"> </w:t>
      </w:r>
      <m:oMath>
        <m:r>
          <w:rPr>
            <w:rFonts w:ascii="Cambria Math" w:eastAsiaTheme="minorEastAsia" w:hAnsi="Cambria Math"/>
            <w:lang w:val="en-US"/>
          </w:rPr>
          <m:t xml:space="preserve">Var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e>
        </m:d>
      </m:oMath>
      <w:r w:rsidR="00902B8E">
        <w:rPr>
          <w:rFonts w:eastAsiaTheme="minorEastAsia"/>
          <w:lang w:val="en-US"/>
        </w:rPr>
        <w:t>.</w:t>
      </w:r>
      <w:r w:rsidR="001B0501">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-1</m:t>
            </m:r>
          </m:sup>
        </m:sSup>
      </m:oMath>
      <w:r w:rsidR="001B0501">
        <w:rPr>
          <w:rFonts w:eastAsiaTheme="minorEastAsia"/>
          <w:lang w:val="en-US"/>
        </w:rPr>
        <w:t xml:space="preserve"> is the inverted hessian matrix</w:t>
      </w:r>
      <w:r w:rsidR="00C413C9">
        <w:rPr>
          <w:rFonts w:eastAsiaTheme="minorEastAsia"/>
          <w:lang w:val="en-US"/>
        </w:rPr>
        <w:t xml:space="preserve">. From </w:t>
      </w:r>
      <w:r w:rsidR="00C413C9">
        <w:rPr>
          <w:rFonts w:eastAsiaTheme="minorEastAsia"/>
          <w:lang w:val="en-US"/>
        </w:rPr>
        <w:fldChar w:fldCharType="begin"/>
      </w:r>
      <w:r w:rsidR="00C413C9">
        <w:rPr>
          <w:rFonts w:eastAsiaTheme="minorEastAsia"/>
          <w:lang w:val="en-US"/>
        </w:rPr>
        <w:instrText xml:space="preserve"> REF _Ref98754619 \r \h </w:instrText>
      </w:r>
      <w:r w:rsidR="00C413C9">
        <w:rPr>
          <w:rFonts w:eastAsiaTheme="minorEastAsia"/>
          <w:lang w:val="en-US"/>
        </w:rPr>
      </w:r>
      <w:r w:rsidR="00C413C9">
        <w:rPr>
          <w:rFonts w:eastAsiaTheme="minorEastAsia"/>
          <w:lang w:val="en-US"/>
        </w:rPr>
        <w:fldChar w:fldCharType="separate"/>
      </w:r>
      <w:r w:rsidR="00C413C9">
        <w:rPr>
          <w:rFonts w:eastAsiaTheme="minorEastAsia"/>
          <w:lang w:val="en-US"/>
        </w:rPr>
        <w:t>1.6.1</w:t>
      </w:r>
      <w:r w:rsidR="00C413C9">
        <w:rPr>
          <w:rFonts w:eastAsiaTheme="minorEastAsia"/>
          <w:lang w:val="en-US"/>
        </w:rPr>
        <w:fldChar w:fldCharType="end"/>
      </w:r>
      <w:r w:rsidR="00C413C9">
        <w:rPr>
          <w:rFonts w:eastAsiaTheme="minorEastAsia"/>
          <w:lang w:val="en-US"/>
        </w:rPr>
        <w:t xml:space="preserve"> we saw that </w:t>
      </w:r>
      <w:r w:rsidR="00EA180B">
        <w:rPr>
          <w:rFonts w:eastAsiaTheme="minorEastAsia"/>
          <w:lang w:val="en-US"/>
        </w:rPr>
        <w:t xml:space="preserve">the hessian matrix could be approximated to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J</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J</m:t>
        </m:r>
      </m:oMath>
      <w:r w:rsidR="00C607E4">
        <w:rPr>
          <w:rFonts w:eastAsiaTheme="minorEastAsia"/>
          <w:lang w:val="en-US"/>
        </w:rPr>
        <w:t xml:space="preserve">, without the weights </w:t>
      </w:r>
      <m:oMath>
        <m:r>
          <m:rPr>
            <m:sty m:val="bi"/>
          </m:rPr>
          <w:rPr>
            <w:rFonts w:ascii="Cambria Math" w:eastAsiaTheme="minorEastAsia" w:hAnsi="Cambria Math"/>
            <w:lang w:val="en-US"/>
          </w:rPr>
          <m:t>W</m:t>
        </m:r>
      </m:oMath>
      <w:r w:rsidR="00C607E4">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oMath>
      <w:r w:rsidR="00C41F60">
        <w:rPr>
          <w:rFonts w:eastAsiaTheme="minorEastAsia"/>
          <w:lang w:val="en-US"/>
        </w:rPr>
        <w:t xml:space="preserve"> is the standard deviation of the residuals. </w:t>
      </w:r>
      <w:r w:rsidR="003103F4">
        <w:rPr>
          <w:rFonts w:eastAsiaTheme="minorEastAsia"/>
          <w:lang w:val="en-US"/>
        </w:rPr>
        <w:t xml:space="preserve">Combining </w:t>
      </w:r>
      <w:r w:rsidR="00515E79">
        <w:rPr>
          <w:rFonts w:eastAsiaTheme="minorEastAsia"/>
          <w:lang w:val="en-US"/>
        </w:rPr>
        <w:t xml:space="preserve">these </w:t>
      </w:r>
      <w:r w:rsidR="006C48A7">
        <w:rPr>
          <w:rFonts w:eastAsiaTheme="minorEastAsia"/>
          <w:lang w:val="en-US"/>
        </w:rPr>
        <w:t>elements,</w:t>
      </w:r>
      <w:r w:rsidR="00515E79">
        <w:rPr>
          <w:rFonts w:eastAsiaTheme="minorEastAsia"/>
          <w:lang w:val="en-US"/>
        </w:rPr>
        <w:t xml:space="preserve"> we found the variances of each estimated parameter. </w:t>
      </w:r>
      <w:r w:rsidR="001B0501">
        <w:rPr>
          <w:rFonts w:eastAsiaTheme="minorEastAsia"/>
          <w:lang w:val="en-US"/>
        </w:rPr>
        <w:t xml:space="preserve"> </w:t>
      </w:r>
      <w:r w:rsidR="009F6A03">
        <w:rPr>
          <w:rFonts w:eastAsiaTheme="minorEastAsia"/>
          <w:lang w:val="en-US"/>
        </w:rPr>
        <w:t xml:space="preserve">We can also find confidence intervals from the covariance matrix. </w:t>
      </w:r>
      <w:r w:rsidR="00174BE7">
        <w:rPr>
          <w:rFonts w:eastAsiaTheme="minorEastAsia"/>
          <w:lang w:val="en-US"/>
        </w:rPr>
        <w:t xml:space="preserve">A confidence interval for e.g., 95% confidence claims that </w:t>
      </w:r>
      <w:r w:rsidR="00BF3FDC">
        <w:rPr>
          <w:rFonts w:eastAsiaTheme="minorEastAsia"/>
          <w:lang w:val="en-US"/>
        </w:rPr>
        <w:t xml:space="preserve">the true population mean will </w:t>
      </w:r>
      <w:r w:rsidR="004A1BC7">
        <w:rPr>
          <w:rFonts w:eastAsiaTheme="minorEastAsia"/>
          <w:lang w:val="en-US"/>
        </w:rPr>
        <w:t xml:space="preserve">be within the limits of the confidence interval 95% of the times </w:t>
      </w:r>
      <w:r w:rsidR="002805BF">
        <w:rPr>
          <w:rFonts w:eastAsiaTheme="minorEastAsia"/>
          <w:lang w:val="en-US"/>
        </w:rPr>
        <w:t xml:space="preserve">a sample mean is measured. </w:t>
      </w:r>
      <w:r w:rsidR="005D591D">
        <w:rPr>
          <w:rFonts w:eastAsiaTheme="minorEastAsia"/>
          <w:lang w:val="en-US"/>
        </w:rPr>
        <w:t xml:space="preserve">For a general mean value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5D591D">
        <w:rPr>
          <w:rFonts w:eastAsiaTheme="minorEastAsia"/>
          <w:lang w:val="en-US"/>
        </w:rPr>
        <w:t xml:space="preserve">, the confidence interval is found </w:t>
      </w:r>
      <w:r w:rsidR="00AD76C1">
        <w:rPr>
          <w:rFonts w:eastAsiaTheme="minorEastAsia"/>
          <w:lang w:val="en-US"/>
        </w:rPr>
        <w:t xml:space="preserve">using the formula </w:t>
      </w:r>
    </w:p>
    <w:p w14:paraId="0288B4FE" w14:textId="77777777" w:rsidR="00C722BE" w:rsidRDefault="008C477A" w:rsidP="00AD76C1">
      <w:pPr>
        <w:jc w:val="cente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 xml:space="preserve">X </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f>
            <m:fPr>
              <m:ctrlPr>
                <w:rPr>
                  <w:rFonts w:ascii="Cambria Math" w:eastAsiaTheme="minorEastAsia" w:hAnsi="Cambria Math"/>
                  <w:i/>
                  <w:lang w:val="en-US"/>
                </w:rPr>
              </m:ctrlPr>
            </m:fPr>
            <m:num>
              <m:r>
                <w:rPr>
                  <w:rFonts w:ascii="Cambria Math" w:eastAsiaTheme="minorEastAsia" w:hAnsi="Cambria Math"/>
                  <w:lang w:val="en-US"/>
                </w:rPr>
                <m:t>σ</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den>
          </m:f>
          <m:r>
            <w:rPr>
              <w:rFonts w:ascii="Cambria Math" w:eastAsiaTheme="minorEastAsia" w:hAnsi="Cambria Math"/>
              <w:lang w:val="en-US"/>
            </w:rPr>
            <m:t xml:space="preserve"> ,</m:t>
          </m:r>
        </m:oMath>
      </m:oMathPara>
    </w:p>
    <w:p w14:paraId="1FB7E094" w14:textId="1AA48358" w:rsidR="008532A6" w:rsidRDefault="00270286" w:rsidP="00C722BE">
      <w:pPr>
        <w:rPr>
          <w:rFonts w:eastAsiaTheme="minorEastAsia"/>
          <w:lang w:val="en-US"/>
        </w:rPr>
      </w:pPr>
      <w:r>
        <w:rPr>
          <w:rFonts w:eastAsiaTheme="minorEastAsia"/>
          <w:lang w:val="en-US"/>
        </w:rPr>
        <w:t xml:space="preserve">if the t distribution has a mean of </w:t>
      </w:r>
      <m:oMath>
        <m:r>
          <w:rPr>
            <w:rFonts w:ascii="Cambria Math" w:eastAsiaTheme="minorEastAsia" w:hAnsi="Cambria Math"/>
            <w:lang w:val="en-US"/>
          </w:rPr>
          <m:t>μ</m:t>
        </m:r>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crit</m:t>
            </m:r>
          </m:sub>
        </m:sSub>
      </m:oMath>
      <w:r>
        <w:rPr>
          <w:rFonts w:eastAsiaTheme="minorEastAsia"/>
          <w:lang w:val="en-US"/>
        </w:rPr>
        <w:t xml:space="preserve"> is the number of standard deviations out from </w:t>
      </w:r>
      <m:oMath>
        <m:r>
          <w:rPr>
            <w:rFonts w:ascii="Cambria Math" w:eastAsiaTheme="minorEastAsia" w:hAnsi="Cambria Math"/>
            <w:lang w:val="en-US"/>
          </w:rPr>
          <m:t>μ</m:t>
        </m:r>
      </m:oMath>
      <w:r w:rsidR="00B85D31">
        <w:rPr>
          <w:rFonts w:eastAsiaTheme="minorEastAsia"/>
          <w:lang w:val="en-US"/>
        </w:rPr>
        <w:t xml:space="preserve"> in both directions that </w:t>
      </w:r>
      <w:r w:rsidR="00334965">
        <w:rPr>
          <w:rFonts w:eastAsiaTheme="minorEastAsia"/>
          <w:lang w:val="en-US"/>
        </w:rPr>
        <w:t xml:space="preserve">encapsulates </w:t>
      </w:r>
      <w:r w:rsidR="002D1E15">
        <w:rPr>
          <w:rFonts w:eastAsiaTheme="minorEastAsia"/>
          <w:lang w:val="en-US"/>
        </w:rPr>
        <w:t xml:space="preserve">the allowed variations of </w:t>
      </w:r>
      <m:oMath>
        <m:r>
          <w:rPr>
            <w:rFonts w:ascii="Cambria Math" w:eastAsiaTheme="minorEastAsia" w:hAnsi="Cambria Math"/>
            <w:lang w:val="en-US"/>
          </w:rPr>
          <m:t>μ</m:t>
        </m:r>
      </m:oMath>
      <w:r w:rsidR="002D1E15">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sidR="00DC6DBF">
        <w:rPr>
          <w:rFonts w:eastAsiaTheme="minorEastAsia"/>
          <w:lang w:val="en-US"/>
        </w:rPr>
        <w:t xml:space="preserve"> is the standard deviation of the mean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009D7F38">
        <w:rPr>
          <w:rFonts w:eastAsiaTheme="minorEastAsia"/>
          <w:lang w:val="en-US"/>
        </w:rPr>
        <w:t xml:space="preserve">. </w:t>
      </w:r>
      <w:r w:rsidR="00DC6DBF">
        <w:rPr>
          <w:rFonts w:eastAsiaTheme="minorEastAsia"/>
          <w:lang w:val="en-US"/>
        </w:rPr>
        <w:t xml:space="preserve"> </w:t>
      </w:r>
      <w:r w:rsidR="005E0EB6">
        <w:rPr>
          <w:rFonts w:eastAsiaTheme="minorEastAsia"/>
          <w:lang w:val="en-US"/>
        </w:rPr>
        <w:t xml:space="preserve">In the general case of fitting a function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sidR="00E670C1">
        <w:rPr>
          <w:rFonts w:eastAsiaTheme="minorEastAsia"/>
          <w:lang w:val="en-US"/>
        </w:rPr>
        <w:t xml:space="preserve"> with LM</w:t>
      </w:r>
      <w:r w:rsidR="00B919EA">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σ</m:t>
            </m:r>
          </m:e>
          <m:sub>
            <m:acc>
              <m:accPr>
                <m:chr m:val="̅"/>
                <m:ctrlPr>
                  <w:rPr>
                    <w:rFonts w:ascii="Cambria Math" w:eastAsiaTheme="minorEastAsia" w:hAnsi="Cambria Math"/>
                    <w:i/>
                    <w:lang w:val="en-US"/>
                  </w:rPr>
                </m:ctrlPr>
              </m:accPr>
              <m:e>
                <m:r>
                  <w:rPr>
                    <w:rFonts w:ascii="Cambria Math" w:eastAsiaTheme="minorEastAsia" w:hAnsi="Cambria Math"/>
                    <w:lang w:val="en-US"/>
                  </w:rPr>
                  <m:t>X</m:t>
                </m:r>
              </m:e>
            </m:acc>
          </m:sub>
        </m:sSub>
      </m:oMath>
      <w:r w:rsidR="00B919EA">
        <w:rPr>
          <w:rFonts w:eastAsiaTheme="minorEastAsia"/>
          <w:lang w:val="en-US"/>
        </w:rPr>
        <w:t xml:space="preserve"> was found with the delta method. </w:t>
      </w:r>
      <w:r w:rsidR="00C722BE">
        <w:rPr>
          <w:rFonts w:eastAsiaTheme="minorEastAsia"/>
          <w:lang w:val="en-US"/>
        </w:rPr>
        <w:t xml:space="preserve"> </w:t>
      </w:r>
      <w:r w:rsidR="00C03A57">
        <w:rPr>
          <w:rFonts w:eastAsiaTheme="minorEastAsia"/>
          <w:lang w:val="en-US"/>
        </w:rPr>
        <w:t xml:space="preserve">Differentiating </w:t>
      </w:r>
      <m:oMath>
        <m:r>
          <w:rPr>
            <w:rFonts w:ascii="Cambria Math" w:eastAsiaTheme="minorEastAsia" w:hAnsi="Cambria Math"/>
            <w:lang w:val="en-US"/>
          </w:rPr>
          <m:t>G(</m:t>
        </m:r>
        <m:r>
          <m:rPr>
            <m:sty m:val="bi"/>
          </m:rPr>
          <w:rPr>
            <w:rFonts w:ascii="Cambria Math" w:eastAsiaTheme="minorEastAsia" w:hAnsi="Cambria Math"/>
            <w:lang w:val="en-US"/>
          </w:rPr>
          <m:t>x</m:t>
        </m:r>
        <m:r>
          <w:rPr>
            <w:rFonts w:ascii="Cambria Math" w:eastAsiaTheme="minorEastAsia" w:hAnsi="Cambria Math"/>
            <w:lang w:val="en-US"/>
          </w:rPr>
          <m:t>)</m:t>
        </m:r>
      </m:oMath>
      <w:r w:rsidR="00A379FB">
        <w:rPr>
          <w:rFonts w:eastAsiaTheme="minorEastAsia"/>
          <w:lang w:val="en-US"/>
        </w:rPr>
        <w:t xml:space="preserve"> w.r.t. all the parameters </w:t>
      </w:r>
      <w:r w:rsidR="004A1BC7">
        <w:rPr>
          <w:rFonts w:eastAsiaTheme="minorEastAsia"/>
          <w:lang w:val="en-US"/>
        </w:rPr>
        <w:t xml:space="preserve"> </w:t>
      </w:r>
      <m:oMath>
        <m:r>
          <m:rPr>
            <m:sty m:val="bi"/>
          </m:rPr>
          <w:rPr>
            <w:rFonts w:ascii="Cambria Math" w:eastAsiaTheme="minorEastAsia" w:hAnsi="Cambria Math"/>
            <w:lang w:val="en-US"/>
          </w:rPr>
          <m:t>p</m:t>
        </m:r>
      </m:oMath>
      <w:r w:rsidR="00E809D3">
        <w:rPr>
          <w:rFonts w:eastAsiaTheme="minorEastAsia"/>
          <w:b/>
          <w:bCs/>
          <w:lang w:val="en-US"/>
        </w:rPr>
        <w:t xml:space="preserve"> </w:t>
      </w:r>
      <w:r w:rsidR="00E809D3">
        <w:rPr>
          <w:rFonts w:eastAsiaTheme="minorEastAsia"/>
          <w:lang w:val="en-US"/>
        </w:rPr>
        <w:t xml:space="preserve">and multiplying with </w:t>
      </w:r>
      <m:oMath>
        <m:r>
          <m:rPr>
            <m:sty m:val="p"/>
          </m:rPr>
          <w:rPr>
            <w:rFonts w:ascii="Cambria Math" w:eastAsiaTheme="minorEastAsia" w:hAnsi="Cambria Math"/>
            <w:lang w:val="en-US"/>
          </w:rPr>
          <m:t>Σ</m:t>
        </m:r>
      </m:oMath>
      <w:r w:rsidR="00E809D3">
        <w:rPr>
          <w:rFonts w:eastAsiaTheme="minorEastAsia"/>
          <w:lang w:val="en-US"/>
        </w:rPr>
        <w:t xml:space="preserve"> </w:t>
      </w:r>
      <w:r w:rsidR="008532A6">
        <w:rPr>
          <w:rFonts w:eastAsiaTheme="minorEastAsia"/>
          <w:lang w:val="en-US"/>
        </w:rPr>
        <w:t>on both sides</w:t>
      </w:r>
      <w:r w:rsidR="00925737">
        <w:rPr>
          <w:rFonts w:eastAsiaTheme="minorEastAsia"/>
          <w:lang w:val="en-US"/>
        </w:rPr>
        <w:t xml:space="preserve"> gives the </w:t>
      </w:r>
      <w:r w:rsidR="00BE2925">
        <w:rPr>
          <w:rFonts w:eastAsiaTheme="minorEastAsia"/>
          <w:lang w:val="en-US"/>
        </w:rPr>
        <w:t xml:space="preserve">variance of </w:t>
      </w:r>
      <m:oMath>
        <m:r>
          <w:rPr>
            <w:rFonts w:ascii="Cambria Math" w:eastAsiaTheme="minorEastAsia" w:hAnsi="Cambria Math"/>
            <w:lang w:val="en-US"/>
          </w:rPr>
          <m:t>G(</m:t>
        </m:r>
        <m:r>
          <m:rPr>
            <m:sty m:val="bi"/>
          </m:rPr>
          <w:rPr>
            <w:rFonts w:ascii="Cambria Math" w:eastAsiaTheme="minorEastAsia" w:hAnsi="Cambria Math"/>
            <w:lang w:val="en-US"/>
          </w:rPr>
          <m:t>x)</m:t>
        </m:r>
      </m:oMath>
      <w:r w:rsidR="00BE2925">
        <w:rPr>
          <w:rFonts w:eastAsiaTheme="minorEastAsia"/>
          <w:b/>
          <w:bCs/>
          <w:lang w:val="en-US"/>
        </w:rPr>
        <w:t xml:space="preserve"> </w:t>
      </w:r>
      <w:r w:rsidR="00BE2925">
        <w:rPr>
          <w:rFonts w:eastAsiaTheme="minorEastAsia"/>
          <w:lang w:val="en-US"/>
        </w:rPr>
        <w:t xml:space="preserve">for all </w:t>
      </w:r>
      <m:oMath>
        <m:r>
          <m:rPr>
            <m:sty m:val="bi"/>
          </m:rPr>
          <w:rPr>
            <w:rFonts w:ascii="Cambria Math" w:eastAsiaTheme="minorEastAsia" w:hAnsi="Cambria Math"/>
            <w:lang w:val="en-US"/>
          </w:rPr>
          <m:t>x</m:t>
        </m:r>
      </m:oMath>
      <w:r w:rsidR="001936FB">
        <w:rPr>
          <w:rFonts w:eastAsiaTheme="minorEastAsia"/>
          <w:lang w:val="en-US"/>
        </w:rPr>
        <w:t xml:space="preserve"> </w:t>
      </w:r>
      <w:r w:rsidR="001936FB">
        <w:rPr>
          <w:rFonts w:eastAsiaTheme="minorEastAsia"/>
          <w:lang w:val="en-US"/>
        </w:rPr>
        <w:fldChar w:fldCharType="begin"/>
      </w:r>
      <w:r w:rsidR="001936FB">
        <w:rPr>
          <w:rFonts w:eastAsiaTheme="minorEastAsia"/>
          <w:lang w:val="en-US"/>
        </w:rPr>
        <w:instrText xml:space="preserve"> ADDIN ZOTERO_ITEM CSL_CITATION {"citationID":"ZdsO2hiS","properties":{"formattedCitation":"(Thomas S. Robinson, 2020)","plainCitation":"(Thomas S. Robinson, 2020)","noteIndex":0},"citationItems":[{"id":499,"uris":["http://zotero.org/users/9228513/items/G3WJ2QUW"],"itemData":{"id":499,"type":"chapter","container-title":"10 Fundamental Theorems for Econometrics","title":"Chapter 7 Delta Method","URL":"https://bookdown.org/ts_robinson1994/10_fundamental_theorems_for_econometrics/dm.html","author":[{"literal":"Thomas S. Robinson"}],"accessed":{"date-parts":[["2022",4,23]]},"issued":{"date-parts":[["2020",9,30]]}}}],"schema":"https://github.com/citation-style-language/schema/raw/master/csl-citation.json"} </w:instrText>
      </w:r>
      <w:r w:rsidR="001936FB">
        <w:rPr>
          <w:rFonts w:eastAsiaTheme="minorEastAsia"/>
          <w:lang w:val="en-US"/>
        </w:rPr>
        <w:fldChar w:fldCharType="separate"/>
      </w:r>
      <w:r w:rsidR="001936FB" w:rsidRPr="001936FB">
        <w:rPr>
          <w:rFonts w:cs="Times New Roman"/>
          <w:lang w:val="en-US"/>
        </w:rPr>
        <w:t>(Thomas S. Robinson, 2020)</w:t>
      </w:r>
      <w:r w:rsidR="001936FB">
        <w:rPr>
          <w:rFonts w:eastAsiaTheme="minorEastAsia"/>
          <w:lang w:val="en-US"/>
        </w:rPr>
        <w:fldChar w:fldCharType="end"/>
      </w:r>
    </w:p>
    <w:p w14:paraId="25B945E7" w14:textId="4CFF9322" w:rsidR="00AD76C1" w:rsidRDefault="00BF4768" w:rsidP="00C722BE">
      <w:pPr>
        <w:rPr>
          <w:rFonts w:eastAsiaTheme="minorEastAsia"/>
          <w:lang w:val="en-US"/>
        </w:rPr>
      </w:pPr>
      <m:oMathPara>
        <m:oMath>
          <m:r>
            <w:rPr>
              <w:rFonts w:ascii="Cambria Math" w:eastAsiaTheme="minorEastAsia" w:hAnsi="Cambria Math"/>
              <w:lang w:val="en-US"/>
            </w:rPr>
            <m:t>Var</m:t>
          </m:r>
          <m:d>
            <m:dPr>
              <m:ctrlPr>
                <w:rPr>
                  <w:rFonts w:ascii="Cambria Math" w:eastAsiaTheme="minorEastAsia" w:hAnsi="Cambria Math"/>
                  <w:i/>
                  <w:lang w:val="en-US"/>
                </w:rPr>
              </m:ctrlPr>
            </m:dPr>
            <m:e>
              <m:r>
                <w:rPr>
                  <w:rFonts w:ascii="Cambria Math" w:eastAsiaTheme="minorEastAsia" w:hAnsi="Cambria Math"/>
                  <w:lang w:val="en-US"/>
                </w:rPr>
                <m:t>G</m:t>
              </m:r>
              <m:d>
                <m:dPr>
                  <m:ctrlPr>
                    <w:rPr>
                      <w:rFonts w:ascii="Cambria Math" w:eastAsiaTheme="minorEastAsia" w:hAnsi="Cambria Math"/>
                      <w:i/>
                      <w:lang w:val="en-US"/>
                    </w:rPr>
                  </m:ctrlPr>
                </m:dPr>
                <m:e>
                  <m:r>
                    <m:rPr>
                      <m:sty m:val="bi"/>
                    </m:rPr>
                    <w:rPr>
                      <w:rFonts w:ascii="Cambria Math" w:eastAsiaTheme="minorEastAsia" w:hAnsi="Cambria Math"/>
                      <w:lang w:val="en-US"/>
                    </w:rPr>
                    <m:t>x</m:t>
                  </m:r>
                </m:e>
              </m:d>
            </m:e>
          </m:d>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m:rPr>
              <m:sty m:val="p"/>
            </m:rPr>
            <w:rPr>
              <w:rFonts w:ascii="Cambria Math" w:eastAsiaTheme="minorEastAsia" w:hAnsi="Cambria Math"/>
              <w:lang w:val="en-US"/>
            </w:rPr>
            <m:t xml:space="preserve">Σ </m:t>
          </m:r>
          <m:sSup>
            <m:sSupPr>
              <m:ctrlPr>
                <w:rPr>
                  <w:rFonts w:ascii="Cambria Math" w:eastAsiaTheme="minorEastAsia" w:hAnsi="Cambria Math"/>
                  <w:i/>
                  <w:lang w:val="en-US"/>
                </w:rPr>
              </m:ctrlPr>
            </m:sSupPr>
            <m:e>
              <m:r>
                <w:rPr>
                  <w:rFonts w:ascii="Cambria Math" w:eastAsiaTheme="minorEastAsia" w:hAnsi="Cambria Math"/>
                  <w:lang w:val="en-US"/>
                </w:rPr>
                <m:t>G</m:t>
              </m:r>
              <m:ctrlPr>
                <w:rPr>
                  <w:rFonts w:ascii="Cambria Math" w:eastAsiaTheme="minorEastAsia" w:hAnsi="Cambria Math"/>
                  <w:lang w:val="en-US"/>
                </w:rPr>
              </m:ctrlPr>
            </m:e>
            <m:sup>
              <m:r>
                <w:rPr>
                  <w:rFonts w:ascii="Cambria Math" w:eastAsiaTheme="minorEastAsia" w:hAnsi="Cambria Math"/>
                  <w:lang w:val="en-US"/>
                </w:rPr>
                <m:t>'</m:t>
              </m:r>
            </m:sup>
          </m:sSup>
          <m:d>
            <m:dPr>
              <m:ctrlPr>
                <w:rPr>
                  <w:rFonts w:ascii="Cambria Math" w:eastAsiaTheme="minorEastAsia" w:hAnsi="Cambria Math"/>
                  <w:i/>
                  <w:lang w:val="en-US"/>
                </w:rPr>
              </m:ctrlPr>
            </m:dPr>
            <m:e>
              <m:r>
                <m:rPr>
                  <m:sty m:val="bi"/>
                </m:rPr>
                <w:rPr>
                  <w:rFonts w:ascii="Cambria Math" w:eastAsiaTheme="minorEastAsia" w:hAnsi="Cambria Math"/>
                  <w:lang w:val="en-US"/>
                </w:rPr>
                <m:t>x</m:t>
              </m:r>
            </m:e>
          </m:d>
          <m:r>
            <w:rPr>
              <w:rFonts w:ascii="Cambria Math" w:eastAsiaTheme="minorEastAsia" w:hAnsi="Cambria Math"/>
              <w:lang w:val="en-US"/>
            </w:rPr>
            <m:t xml:space="preserve"> ,</m:t>
          </m:r>
          <m:r>
            <m:rPr>
              <m:sty m:val="p"/>
            </m:rPr>
            <w:rPr>
              <w:rFonts w:eastAsiaTheme="minorEastAsia"/>
              <w:lang w:val="en-US"/>
            </w:rPr>
            <w:br/>
          </m:r>
        </m:oMath>
      </m:oMathPara>
      <w:r w:rsidR="00D46096">
        <w:rPr>
          <w:rFonts w:eastAsiaTheme="minorEastAsia"/>
          <w:lang w:val="en-US"/>
        </w:rPr>
        <w:t>squaring this expression and dividing by</w:t>
      </w:r>
      <w:r w:rsidR="00C14E92">
        <w:rPr>
          <w:rFonts w:eastAsiaTheme="minorEastAsia"/>
          <w:lang w:val="en-US"/>
        </w:rPr>
        <w:t xml:space="preserve"> the square root of</w:t>
      </w:r>
      <w:r w:rsidR="00D46096">
        <w:rPr>
          <w:rFonts w:eastAsiaTheme="minorEastAsia"/>
          <w:lang w:val="en-US"/>
        </w:rPr>
        <w:t xml:space="preserve"> number of </w:t>
      </w:r>
      <w:r w:rsidR="003940D9">
        <w:rPr>
          <w:rFonts w:eastAsiaTheme="minorEastAsia"/>
          <w:lang w:val="en-US"/>
        </w:rPr>
        <w:t xml:space="preserve">observed values n. </w:t>
      </w:r>
    </w:p>
    <w:p w14:paraId="17C35094" w14:textId="21250EE6" w:rsidR="001314EF" w:rsidRPr="00AB556A" w:rsidRDefault="006C48A7" w:rsidP="00AD76C1">
      <w:pPr>
        <w:rPr>
          <w:rFonts w:eastAsiaTheme="minorEastAsia"/>
          <w:lang w:val="en-US"/>
        </w:rPr>
      </w:pPr>
      <w:r>
        <w:rPr>
          <w:rFonts w:eastAsiaTheme="minorEastAsia"/>
          <w:lang w:val="en-US"/>
        </w:rPr>
        <w:t xml:space="preserve">The LM method demands </w:t>
      </w:r>
      <w:r w:rsidR="005E0935">
        <w:rPr>
          <w:rFonts w:eastAsiaTheme="minorEastAsia"/>
          <w:lang w:val="en-US"/>
        </w:rPr>
        <w:t>an initial guess of parameters</w:t>
      </w:r>
      <w:r w:rsidR="00AF0508">
        <w:rPr>
          <w:rFonts w:eastAsiaTheme="minorEastAsia"/>
          <w:lang w:val="en-US"/>
        </w:rPr>
        <w:t xml:space="preserve">. </w:t>
      </w:r>
      <w:r w:rsidR="003A6F5A">
        <w:rPr>
          <w:rFonts w:eastAsiaTheme="minorEastAsia"/>
          <w:lang w:val="en-US"/>
        </w:rPr>
        <w:t>We evaluated the robustness of the algorithm by i</w:t>
      </w:r>
      <w:r w:rsidR="00A92235">
        <w:rPr>
          <w:rFonts w:eastAsiaTheme="minorEastAsia"/>
          <w:lang w:val="en-US"/>
        </w:rPr>
        <w:t xml:space="preserve">nitializing randomly, then recording the output parameters to observe if the algorithm converged to the same </w:t>
      </w:r>
      <w:r w:rsidR="00894A2C">
        <w:rPr>
          <w:rFonts w:eastAsiaTheme="minorEastAsia"/>
          <w:lang w:val="en-US"/>
        </w:rPr>
        <w:t>parameters</w:t>
      </w:r>
      <w:r w:rsidR="00A92235">
        <w:rPr>
          <w:rFonts w:eastAsiaTheme="minorEastAsia"/>
          <w:lang w:val="en-US"/>
        </w:rPr>
        <w:t xml:space="preserve"> every time.</w:t>
      </w:r>
    </w:p>
    <w:p w14:paraId="43512CF1" w14:textId="721861AF" w:rsidR="00094106" w:rsidRDefault="00592BD4" w:rsidP="000A1CC3">
      <w:pPr>
        <w:rPr>
          <w:lang w:val="en-US"/>
        </w:rPr>
      </w:pPr>
      <w:r>
        <w:rPr>
          <w:lang w:val="en-US"/>
        </w:rPr>
        <w:t xml:space="preserve">After establishing the relationship between dose and netOD, </w:t>
      </w:r>
      <w:r w:rsidR="00F36C3C">
        <w:rPr>
          <w:lang w:val="en-US"/>
        </w:rPr>
        <w:t>we could perform netOD calculations on the measurement films</w:t>
      </w:r>
      <w:r w:rsidR="0028169E">
        <w:rPr>
          <w:lang w:val="en-US"/>
        </w:rPr>
        <w:t xml:space="preserve">. </w:t>
      </w:r>
      <w:r w:rsidR="00F36C3C">
        <w:rPr>
          <w:lang w:val="en-US"/>
        </w:rPr>
        <w:t xml:space="preserve">The pixel values </w:t>
      </w:r>
      <w:r w:rsidR="00544195">
        <w:rPr>
          <w:lang w:val="en-US"/>
        </w:rPr>
        <w:t>of</w:t>
      </w:r>
      <w:r w:rsidR="00F36C3C">
        <w:rPr>
          <w:lang w:val="en-US"/>
        </w:rPr>
        <w:t xml:space="preserve"> the </w:t>
      </w:r>
      <w:r w:rsidR="00866A12">
        <w:rPr>
          <w:lang w:val="en-US"/>
        </w:rPr>
        <w:t>films were</w:t>
      </w:r>
      <w:r w:rsidR="003A622D">
        <w:rPr>
          <w:lang w:val="en-US"/>
        </w:rPr>
        <w:t xml:space="preserve"> first converted to netOD.</w:t>
      </w:r>
      <w:r w:rsidR="0033605B">
        <w:rPr>
          <w:lang w:val="en-US"/>
        </w:rPr>
        <w:t xml:space="preserve"> Then these pixel values were converted to dose using equation </w:t>
      </w:r>
      <w:r w:rsidR="00B36DF0">
        <w:rPr>
          <w:lang w:val="en-US"/>
        </w:rPr>
        <w:fldChar w:fldCharType="begin"/>
      </w:r>
      <w:r w:rsidR="00B36DF0">
        <w:rPr>
          <w:lang w:val="en-US"/>
        </w:rPr>
        <w:instrText xml:space="preserve"> REF _Ref101268144 \h </w:instrText>
      </w:r>
      <w:r w:rsidR="00B36DF0">
        <w:rPr>
          <w:lang w:val="en-US"/>
        </w:rPr>
      </w:r>
      <w:r w:rsidR="00B36DF0">
        <w:rPr>
          <w:lang w:val="en-US"/>
        </w:rPr>
        <w:fldChar w:fldCharType="separate"/>
      </w:r>
      <w:r w:rsidR="00B36DF0" w:rsidRPr="00B36DF0">
        <w:rPr>
          <w:noProof/>
          <w:lang w:val="en-US"/>
        </w:rPr>
        <w:t>2</w:t>
      </w:r>
      <w:r w:rsidR="00B36DF0" w:rsidRPr="00B36DF0">
        <w:rPr>
          <w:lang w:val="en-US"/>
        </w:rPr>
        <w:noBreakHyphen/>
      </w:r>
      <w:r w:rsidR="00B36DF0" w:rsidRPr="00B36DF0">
        <w:rPr>
          <w:noProof/>
          <w:lang w:val="en-US"/>
        </w:rPr>
        <w:t>5</w:t>
      </w:r>
      <w:r w:rsidR="00B36DF0">
        <w:rPr>
          <w:lang w:val="en-US"/>
        </w:rPr>
        <w:fldChar w:fldCharType="end"/>
      </w:r>
      <w:r w:rsidR="00B36DF0">
        <w:rPr>
          <w:lang w:val="en-US"/>
        </w:rPr>
        <w:t>.</w:t>
      </w:r>
      <w:r w:rsidR="003A622D">
        <w:rPr>
          <w:lang w:val="en-US"/>
        </w:rPr>
        <w:t xml:space="preserve"> No ROIs were used because we wanted </w:t>
      </w:r>
      <w:r w:rsidR="00647481">
        <w:rPr>
          <w:lang w:val="en-US"/>
        </w:rPr>
        <w:t xml:space="preserve">each pixel in the image to </w:t>
      </w:r>
      <w:r w:rsidR="00C30EC9">
        <w:rPr>
          <w:lang w:val="en-US"/>
        </w:rPr>
        <w:t>correspond to a dose measurement. Then it was possible to determine peak and valley doses in the GRID irradiated films</w:t>
      </w:r>
      <w:r w:rsidR="00544195">
        <w:rPr>
          <w:lang w:val="en-US"/>
        </w:rPr>
        <w:t>.</w:t>
      </w:r>
      <w:r w:rsidR="00ED1330">
        <w:rPr>
          <w:lang w:val="en-US"/>
        </w:rPr>
        <w:t xml:space="preserve"> For survival analysis, a mean dose map was found </w:t>
      </w:r>
      <w:r w:rsidR="00EB0D4C">
        <w:rPr>
          <w:lang w:val="en-US"/>
        </w:rPr>
        <w:t>using all</w:t>
      </w:r>
      <w:r w:rsidR="00ED1330">
        <w:rPr>
          <w:lang w:val="en-US"/>
        </w:rPr>
        <w:t xml:space="preserve"> 16 films</w:t>
      </w:r>
      <w:r w:rsidR="006F3760">
        <w:rPr>
          <w:lang w:val="en-US"/>
        </w:rPr>
        <w:t>.</w:t>
      </w:r>
      <w:r w:rsidR="00544195">
        <w:rPr>
          <w:lang w:val="en-US"/>
        </w:rPr>
        <w:t xml:space="preserve"> </w:t>
      </w:r>
      <w:r w:rsidR="006F3760">
        <w:rPr>
          <w:lang w:val="en-US"/>
        </w:rPr>
        <w:t xml:space="preserve">Uncertainty in dose measurements were calculated using error propagation of </w:t>
      </w:r>
      <w:r w:rsidR="005112CC">
        <w:rPr>
          <w:lang w:val="en-US"/>
        </w:rPr>
        <w:t xml:space="preserve">the fitted function in </w:t>
      </w:r>
      <w:r w:rsidR="006F3760">
        <w:rPr>
          <w:lang w:val="en-US"/>
        </w:rPr>
        <w:t xml:space="preserve">equation </w:t>
      </w:r>
      <w:r w:rsidR="006F3760">
        <w:rPr>
          <w:lang w:val="en-US"/>
        </w:rPr>
        <w:fldChar w:fldCharType="begin"/>
      </w:r>
      <w:r w:rsidR="006F3760">
        <w:rPr>
          <w:lang w:val="en-US"/>
        </w:rPr>
        <w:instrText xml:space="preserve"> REF _Ref101268144 \h </w:instrText>
      </w:r>
      <w:r w:rsidR="006F3760">
        <w:rPr>
          <w:lang w:val="en-US"/>
        </w:rPr>
      </w:r>
      <w:r w:rsidR="006F3760">
        <w:rPr>
          <w:lang w:val="en-US"/>
        </w:rPr>
        <w:fldChar w:fldCharType="separate"/>
      </w:r>
      <w:r w:rsidR="006F3760" w:rsidRPr="009433CE">
        <w:rPr>
          <w:noProof/>
          <w:lang w:val="en-US"/>
        </w:rPr>
        <w:t>2</w:t>
      </w:r>
      <w:r w:rsidR="006F3760" w:rsidRPr="009433CE">
        <w:rPr>
          <w:lang w:val="en-US"/>
        </w:rPr>
        <w:noBreakHyphen/>
      </w:r>
      <w:r w:rsidR="006F3760" w:rsidRPr="009433CE">
        <w:rPr>
          <w:noProof/>
          <w:lang w:val="en-US"/>
        </w:rPr>
        <w:t>5</w:t>
      </w:r>
      <w:r w:rsidR="006F3760">
        <w:rPr>
          <w:lang w:val="en-US"/>
        </w:rPr>
        <w:fldChar w:fldCharType="end"/>
      </w:r>
      <w:r w:rsidR="006F3760">
        <w:rPr>
          <w:lang w:val="en-US"/>
        </w:rPr>
        <w:t>.</w:t>
      </w:r>
      <w:r w:rsidR="00296C70">
        <w:rPr>
          <w:lang w:val="en-US"/>
        </w:rPr>
        <w:t xml:space="preserve"> </w:t>
      </w:r>
    </w:p>
    <w:p w14:paraId="5B6864C7" w14:textId="4199A6DA" w:rsidR="00094106" w:rsidRDefault="008C477A" w:rsidP="000A1CC3">
      <w:pPr>
        <w:rPr>
          <w:rFonts w:eastAsiaTheme="minorEastAsia"/>
          <w:lang w:val="en-US"/>
        </w:rPr>
      </w:pPr>
      <m:oMathPara>
        <m:oMath>
          <m:sSub>
            <m:sSubPr>
              <m:ctrlPr>
                <w:rPr>
                  <w:rFonts w:ascii="Cambria Math" w:hAnsi="Cambria Math"/>
                  <w:i/>
                  <w:sz w:val="22"/>
                  <w:lang w:val="en-US"/>
                </w:rPr>
              </m:ctrlPr>
            </m:sSubPr>
            <m:e>
              <m:r>
                <w:rPr>
                  <w:rFonts w:ascii="Cambria Math" w:hAnsi="Cambria Math"/>
                  <w:sz w:val="22"/>
                  <w:lang w:val="en-US"/>
                </w:rPr>
                <m:t>σ</m:t>
              </m:r>
            </m:e>
            <m:sub>
              <m:sSub>
                <m:sSubPr>
                  <m:ctrlPr>
                    <w:rPr>
                      <w:rFonts w:ascii="Cambria Math" w:hAnsi="Cambria Math"/>
                      <w:i/>
                      <w:sz w:val="22"/>
                      <w:lang w:val="en-US"/>
                    </w:rPr>
                  </m:ctrlPr>
                </m:sSubPr>
                <m:e>
                  <m:r>
                    <w:rPr>
                      <w:rFonts w:ascii="Cambria Math" w:hAnsi="Cambria Math"/>
                      <w:sz w:val="22"/>
                      <w:lang w:val="en-US"/>
                    </w:rPr>
                    <m:t>D</m:t>
                  </m:r>
                </m:e>
                <m:sub>
                  <m:r>
                    <w:rPr>
                      <w:rFonts w:ascii="Cambria Math" w:hAnsi="Cambria Math"/>
                      <w:sz w:val="22"/>
                      <w:lang w:val="en-US"/>
                    </w:rPr>
                    <m:t>fit</m:t>
                  </m:r>
                </m:sub>
              </m:sSub>
            </m:sub>
          </m:sSub>
          <m:r>
            <w:rPr>
              <w:rFonts w:ascii="Cambria Math" w:hAnsi="Cambria Math"/>
              <w:sz w:val="22"/>
              <w:lang w:val="en-US"/>
            </w:rPr>
            <m:t>=</m:t>
          </m:r>
          <m:rad>
            <m:radPr>
              <m:degHide m:val="1"/>
              <m:ctrlPr>
                <w:rPr>
                  <w:rFonts w:ascii="Cambria Math" w:hAnsi="Cambria Math"/>
                  <w:i/>
                  <w:sz w:val="22"/>
                  <w:lang w:val="en-US"/>
                </w:rPr>
              </m:ctrlPr>
            </m:radPr>
            <m:deg/>
            <m:e>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∂a</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
                <m:sSubPr>
                  <m:ctrlPr>
                    <w:rPr>
                      <w:rFonts w:ascii="Cambria Math" w:eastAsiaTheme="minorEastAsia" w:hAnsi="Cambria Math"/>
                      <w:i/>
                      <w:sz w:val="22"/>
                      <w:lang w:val="en-US"/>
                    </w:rPr>
                  </m:ctrlPr>
                </m:sSubPr>
                <m:e>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a</m:t>
                      </m:r>
                    </m:sub>
                    <m:sup>
                      <m:r>
                        <w:rPr>
                          <w:rFonts w:ascii="Cambria Math" w:eastAsiaTheme="minorEastAsia" w:hAnsi="Cambria Math"/>
                          <w:sz w:val="22"/>
                          <w:lang w:val="en-US"/>
                        </w:rPr>
                        <m:t>2</m:t>
                      </m:r>
                    </m:sup>
                  </m:sSubSup>
                </m:e>
                <m:sub>
                  <m:r>
                    <w:rPr>
                      <w:rFonts w:ascii="Cambria Math" w:eastAsiaTheme="minorEastAsia" w:hAnsi="Cambria Math"/>
                      <w:sz w:val="22"/>
                      <w:lang w:val="en-US"/>
                    </w:rPr>
                    <m:t xml:space="preserve"> </m:t>
                  </m:r>
                </m:sub>
              </m:sSub>
              <m:r>
                <w:rPr>
                  <w:rFonts w:ascii="Cambria Math" w:eastAsiaTheme="minorEastAsia" w:hAnsi="Cambria Math"/>
                  <w:sz w:val="22"/>
                  <w:lang w:val="en-US"/>
                </w:rPr>
                <m:t xml:space="preserve">+ </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∂b</m:t>
                      </m:r>
                    </m:den>
                  </m:f>
                </m:e>
                <m:sup>
                  <m:r>
                    <w:rPr>
                      <w:rFonts w:ascii="Cambria Math" w:eastAsiaTheme="minorEastAsia" w:hAnsi="Cambria Math"/>
                      <w:sz w:val="22"/>
                      <w:lang w:val="en-US"/>
                    </w:rPr>
                    <m:t>2</m:t>
                  </m:r>
                </m:sup>
              </m:sSup>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b</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hAnsi="Cambria Math"/>
                          <w:sz w:val="22"/>
                          <w:lang w:val="en-US"/>
                        </w:rPr>
                        <m:t>∂</m:t>
                      </m:r>
                      <m:r>
                        <w:rPr>
                          <w:rFonts w:ascii="Cambria Math" w:eastAsiaTheme="minorEastAsia" w:hAnsi="Cambria Math"/>
                          <w:sz w:val="22"/>
                          <w:lang w:val="en-US"/>
                        </w:rPr>
                        <m:t>D</m:t>
                      </m:r>
                    </m:num>
                    <m:den>
                      <m:r>
                        <w:rPr>
                          <w:rFonts w:ascii="Cambria Math" w:eastAsiaTheme="minorEastAsia" w:hAnsi="Cambria Math"/>
                          <w:sz w:val="22"/>
                          <w:lang w:val="en-US"/>
                        </w:rPr>
                        <m:t>∂netOD</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netOD</m:t>
                  </m:r>
                </m:sub>
                <m:sup>
                  <m:r>
                    <w:rPr>
                      <w:rFonts w:ascii="Cambria Math" w:eastAsiaTheme="minorEastAsia" w:hAnsi="Cambria Math"/>
                      <w:sz w:val="22"/>
                      <w:lang w:val="en-US"/>
                    </w:rPr>
                    <m:t>2</m:t>
                  </m:r>
                </m:sup>
              </m:sSubSup>
              <m:r>
                <w:rPr>
                  <w:rFonts w:ascii="Cambria Math" w:eastAsiaTheme="minorEastAsia" w:hAnsi="Cambria Math"/>
                  <w:sz w:val="22"/>
                  <w:lang w:val="en-US"/>
                </w:rPr>
                <m:t>+</m:t>
              </m:r>
              <m:sSup>
                <m:sSupPr>
                  <m:ctrlPr>
                    <w:rPr>
                      <w:rFonts w:ascii="Cambria Math" w:eastAsiaTheme="minorEastAsia" w:hAnsi="Cambria Math"/>
                      <w:i/>
                      <w:sz w:val="22"/>
                      <w:lang w:val="en-US"/>
                    </w:rPr>
                  </m:ctrlPr>
                </m:sSupPr>
                <m:e>
                  <m:f>
                    <m:fPr>
                      <m:ctrlPr>
                        <w:rPr>
                          <w:rFonts w:ascii="Cambria Math" w:eastAsiaTheme="minorEastAsia" w:hAnsi="Cambria Math"/>
                          <w:i/>
                          <w:sz w:val="22"/>
                          <w:lang w:val="en-US"/>
                        </w:rPr>
                      </m:ctrlPr>
                    </m:fPr>
                    <m:num>
                      <m:r>
                        <w:rPr>
                          <w:rFonts w:ascii="Cambria Math" w:eastAsiaTheme="minorEastAsia" w:hAnsi="Cambria Math"/>
                          <w:sz w:val="22"/>
                          <w:lang w:val="en-US"/>
                        </w:rPr>
                        <m:t>∂D</m:t>
                      </m:r>
                    </m:num>
                    <m:den>
                      <m:r>
                        <w:rPr>
                          <w:rFonts w:ascii="Cambria Math" w:eastAsiaTheme="minorEastAsia" w:hAnsi="Cambria Math"/>
                          <w:sz w:val="22"/>
                          <w:lang w:val="en-US"/>
                        </w:rPr>
                        <m:t>∂n</m:t>
                      </m:r>
                    </m:den>
                  </m:f>
                </m:e>
                <m:sup>
                  <m:r>
                    <w:rPr>
                      <w:rFonts w:ascii="Cambria Math" w:eastAsiaTheme="minorEastAsia" w:hAnsi="Cambria Math"/>
                      <w:sz w:val="22"/>
                      <w:lang w:val="en-US"/>
                    </w:rPr>
                    <m:t>2</m:t>
                  </m:r>
                </m:sup>
              </m:sSup>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σ</m:t>
                  </m:r>
                </m:e>
                <m:sub>
                  <m:r>
                    <w:rPr>
                      <w:rFonts w:ascii="Cambria Math" w:eastAsiaTheme="minorEastAsia" w:hAnsi="Cambria Math"/>
                      <w:sz w:val="22"/>
                      <w:lang w:val="en-US"/>
                    </w:rPr>
                    <m:t>n</m:t>
                  </m:r>
                </m:sub>
                <m:sup>
                  <m:r>
                    <w:rPr>
                      <w:rFonts w:ascii="Cambria Math" w:eastAsiaTheme="minorEastAsia" w:hAnsi="Cambria Math"/>
                      <w:sz w:val="22"/>
                      <w:lang w:val="en-US"/>
                    </w:rPr>
                    <m:t>2</m:t>
                  </m:r>
                </m:sup>
              </m:sSubSup>
            </m:e>
          </m:rad>
          <m:r>
            <m:rPr>
              <m:sty m:val="p"/>
            </m:rPr>
            <w:rPr>
              <w:rFonts w:ascii="Cambria Math" w:hAnsi="Cambria Math"/>
              <w:sz w:val="22"/>
              <w:lang w:val="en-US"/>
            </w:rPr>
            <w:br/>
          </m:r>
        </m:oMath>
        <m:oMath>
          <m:r>
            <m:rPr>
              <m:sty m:val="p"/>
            </m:rPr>
            <w:rPr>
              <w:rFonts w:ascii="Cambria Math" w:hAnsi="Cambria Math"/>
              <w:sz w:val="22"/>
              <w:lang w:val="en-US"/>
            </w:rPr>
            <m:t xml:space="preserve">      =</m:t>
          </m:r>
          <m:rad>
            <m:radPr>
              <m:degHide m:val="1"/>
              <m:ctrlPr>
                <w:rPr>
                  <w:rFonts w:ascii="Cambria Math" w:hAnsi="Cambria Math"/>
                  <w:sz w:val="22"/>
                  <w:lang w:val="en-US"/>
                </w:rPr>
              </m:ctrlPr>
            </m:radPr>
            <m:deg>
              <m:ctrlPr>
                <w:rPr>
                  <w:rFonts w:ascii="Cambria Math" w:hAnsi="Cambria Math"/>
                  <w:i/>
                  <w:sz w:val="22"/>
                  <w:lang w:val="en-US"/>
                </w:rPr>
              </m:ctrlPr>
            </m:deg>
            <m:e>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a</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b</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a+bn⋅netO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n-1</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netOD</m:t>
                  </m:r>
                </m:sub>
                <m:sup>
                  <m:r>
                    <w:rPr>
                      <w:rFonts w:ascii="Cambria Math" w:hAnsi="Cambria Math"/>
                      <w:sz w:val="22"/>
                      <w:lang w:val="en-US"/>
                    </w:rPr>
                    <m:t>2</m:t>
                  </m:r>
                </m:sup>
              </m:sSub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b</m:t>
                      </m:r>
                      <m:func>
                        <m:funcPr>
                          <m:ctrlPr>
                            <w:rPr>
                              <w:rFonts w:ascii="Cambria Math" w:hAnsi="Cambria Math"/>
                              <w:i/>
                              <w:sz w:val="22"/>
                              <w:lang w:val="en-US"/>
                            </w:rPr>
                          </m:ctrlPr>
                        </m:funcPr>
                        <m:fName>
                          <m:r>
                            <m:rPr>
                              <m:sty m:val="p"/>
                            </m:rPr>
                            <w:rPr>
                              <w:rFonts w:ascii="Cambria Math" w:hAnsi="Cambria Math"/>
                              <w:sz w:val="22"/>
                              <w:lang w:val="en-US"/>
                            </w:rPr>
                            <m:t>ln</m:t>
                          </m:r>
                        </m:fName>
                        <m:e>
                          <m:r>
                            <w:rPr>
                              <w:rFonts w:ascii="Cambria Math" w:hAnsi="Cambria Math"/>
                              <w:sz w:val="22"/>
                              <w:lang w:val="en-US"/>
                            </w:rPr>
                            <m:t>netOD</m:t>
                          </m:r>
                        </m:e>
                      </m:func>
                      <m:r>
                        <w:rPr>
                          <w:rFonts w:ascii="Cambria Math" w:hAnsi="Cambria Math"/>
                          <w:sz w:val="22"/>
                          <w:lang w:val="en-US"/>
                        </w:rPr>
                        <m:t>⋅netO</m:t>
                      </m:r>
                      <m:sSup>
                        <m:sSupPr>
                          <m:ctrlPr>
                            <w:rPr>
                              <w:rFonts w:ascii="Cambria Math" w:hAnsi="Cambria Math"/>
                              <w:i/>
                              <w:sz w:val="22"/>
                              <w:lang w:val="en-US"/>
                            </w:rPr>
                          </m:ctrlPr>
                        </m:sSupPr>
                        <m:e>
                          <m:r>
                            <w:rPr>
                              <w:rFonts w:ascii="Cambria Math" w:hAnsi="Cambria Math"/>
                              <w:sz w:val="22"/>
                              <w:lang w:val="en-US"/>
                            </w:rPr>
                            <m:t>D</m:t>
                          </m:r>
                        </m:e>
                        <m:sup>
                          <m:r>
                            <w:rPr>
                              <w:rFonts w:ascii="Cambria Math" w:hAnsi="Cambria Math"/>
                              <w:sz w:val="22"/>
                              <w:lang w:val="en-US"/>
                            </w:rPr>
                            <m:t>n</m:t>
                          </m:r>
                        </m:sup>
                      </m:sSup>
                    </m:e>
                  </m:d>
                </m:e>
                <m:sup>
                  <m:r>
                    <w:rPr>
                      <w:rFonts w:ascii="Cambria Math" w:hAnsi="Cambria Math"/>
                      <w:sz w:val="22"/>
                      <w:lang w:val="en-US"/>
                    </w:rPr>
                    <m:t>2</m:t>
                  </m:r>
                </m:sup>
              </m:sSup>
              <m:sSubSup>
                <m:sSubSupPr>
                  <m:ctrlPr>
                    <w:rPr>
                      <w:rFonts w:ascii="Cambria Math" w:hAnsi="Cambria Math"/>
                      <w:i/>
                      <w:sz w:val="22"/>
                      <w:lang w:val="en-US"/>
                    </w:rPr>
                  </m:ctrlPr>
                </m:sSubSupPr>
                <m:e>
                  <m:r>
                    <w:rPr>
                      <w:rFonts w:ascii="Cambria Math" w:hAnsi="Cambria Math"/>
                      <w:sz w:val="22"/>
                      <w:lang w:val="en-US"/>
                    </w:rPr>
                    <m:t>σ</m:t>
                  </m:r>
                </m:e>
                <m:sub>
                  <m:r>
                    <w:rPr>
                      <w:rFonts w:ascii="Cambria Math" w:hAnsi="Cambria Math"/>
                      <w:sz w:val="22"/>
                      <w:lang w:val="en-US"/>
                    </w:rPr>
                    <m:t>n</m:t>
                  </m:r>
                </m:sub>
                <m:sup>
                  <m:r>
                    <w:rPr>
                      <w:rFonts w:ascii="Cambria Math" w:hAnsi="Cambria Math"/>
                      <w:sz w:val="22"/>
                      <w:lang w:val="en-US"/>
                    </w:rPr>
                    <m:t>2</m:t>
                  </m:r>
                </m:sup>
              </m:sSubSup>
            </m:e>
          </m:rad>
          <m:r>
            <m:rPr>
              <m:sty m:val="p"/>
            </m:rPr>
            <w:rPr>
              <w:rFonts w:ascii="Cambria Math" w:hAnsi="Cambria Math"/>
              <w:sz w:val="22"/>
              <w:lang w:val="en-US"/>
            </w:rPr>
            <w:br/>
          </m:r>
        </m:oMath>
      </m:oMathPara>
      <w:r w:rsidR="005772A3" w:rsidRPr="005772A3">
        <w:rPr>
          <w:lang w:val="en-US"/>
        </w:rPr>
        <w:t xml:space="preserve">For </w:t>
      </w:r>
      <w:r w:rsidR="005772A3">
        <w:rPr>
          <w:lang w:val="en-US"/>
        </w:rPr>
        <w:t xml:space="preserve">a total uncertainty of </w:t>
      </w:r>
      <w:r w:rsidR="00A80ACF">
        <w:rPr>
          <w:lang w:val="en-US"/>
        </w:rPr>
        <w:t xml:space="preserve">each pixel in the mean dose map, we combined </w:t>
      </w:r>
      <m:oMath>
        <m:sSub>
          <m:sSubPr>
            <m:ctrlPr>
              <w:rPr>
                <w:rFonts w:ascii="Cambria Math" w:hAnsi="Cambria Math"/>
                <w:i/>
                <w:lang w:val="en-US"/>
              </w:rPr>
            </m:ctrlPr>
          </m:sSub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m:t>
                </m:r>
              </m:sub>
            </m:sSub>
          </m:sub>
        </m:sSub>
      </m:oMath>
      <w:r w:rsidR="00A80ACF">
        <w:rPr>
          <w:rFonts w:eastAsiaTheme="minorEastAsia"/>
          <w:lang w:val="en-US"/>
        </w:rPr>
        <w:t xml:space="preserve"> from the </w:t>
      </w:r>
      <w:r w:rsidR="00D81644">
        <w:rPr>
          <w:rFonts w:eastAsiaTheme="minorEastAsia"/>
          <w:lang w:val="en-US"/>
        </w:rPr>
        <w:t>LM fitting with the standard deviation of the mean</w:t>
      </w:r>
      <w:r w:rsidR="00D81644" w:rsidRPr="00EE0795">
        <w:rPr>
          <w:rFonts w:eastAsiaTheme="minorEastAsia"/>
          <w:sz w:val="28"/>
          <w:szCs w:val="24"/>
          <w:lang w:val="en-US"/>
        </w:rPr>
        <w:t xml:space="preserve"> </w:t>
      </w:r>
      <m:oMath>
        <m:sSub>
          <m:sSubPr>
            <m:ctrlPr>
              <w:rPr>
                <w:rFonts w:ascii="Cambria Math" w:eastAsiaTheme="minorEastAsia" w:hAnsi="Cambria Math"/>
                <w:i/>
                <w:sz w:val="28"/>
                <w:szCs w:val="24"/>
                <w:lang w:val="en-US"/>
              </w:rPr>
            </m:ctrlPr>
          </m:sSubPr>
          <m:e>
            <m:r>
              <w:rPr>
                <w:rFonts w:ascii="Cambria Math" w:eastAsiaTheme="minorEastAsia" w:hAnsi="Cambria Math"/>
                <w:sz w:val="28"/>
                <w:szCs w:val="24"/>
                <w:lang w:val="en-US"/>
              </w:rPr>
              <m:t>σ</m:t>
            </m:r>
          </m:e>
          <m:sub>
            <m:acc>
              <m:accPr>
                <m:chr m:val="̅"/>
                <m:ctrlPr>
                  <w:rPr>
                    <w:rFonts w:ascii="Cambria Math" w:eastAsiaTheme="minorEastAsia" w:hAnsi="Cambria Math"/>
                    <w:i/>
                    <w:sz w:val="28"/>
                    <w:szCs w:val="24"/>
                    <w:lang w:val="en-US"/>
                  </w:rPr>
                </m:ctrlPr>
              </m:accPr>
              <m:e>
                <m:r>
                  <w:rPr>
                    <w:rFonts w:ascii="Cambria Math" w:eastAsiaTheme="minorEastAsia" w:hAnsi="Cambria Math"/>
                    <w:sz w:val="28"/>
                    <w:szCs w:val="24"/>
                    <w:lang w:val="en-US"/>
                  </w:rPr>
                  <m:t>D</m:t>
                </m:r>
              </m:e>
            </m:acc>
          </m:sub>
        </m:sSub>
      </m:oMath>
      <w:r w:rsidR="00003EAD">
        <w:rPr>
          <w:rFonts w:eastAsiaTheme="minorEastAsia"/>
          <w:lang w:val="en-US"/>
        </w:rPr>
        <w:t xml:space="preserve"> </w:t>
      </w:r>
    </w:p>
    <w:p w14:paraId="26A5C9B3" w14:textId="4C68114B" w:rsidR="00003EAD" w:rsidRPr="005772A3" w:rsidRDefault="008C477A" w:rsidP="000A1CC3">
      <w:pPr>
        <w:rPr>
          <w:lang w:val="en-US"/>
        </w:rPr>
      </w:pPr>
      <m:oMathPara>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D</m:t>
                  </m:r>
                </m:sub>
              </m:sSub>
            </m:e>
            <m:sub>
              <m:r>
                <w:rPr>
                  <w:rFonts w:ascii="Cambria Math" w:hAnsi="Cambria Math"/>
                  <w:lang w:val="en-US"/>
                </w:rPr>
                <m:t>tot</m:t>
              </m:r>
            </m:sub>
          </m:sSub>
          <m:r>
            <w:rPr>
              <w:rFonts w:ascii="Cambria Math" w:hAnsi="Cambria Math"/>
              <w:lang w:val="en-US"/>
            </w:rPr>
            <m:t>=</m:t>
          </m:r>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fit</m:t>
                      </m:r>
                    </m:sub>
                  </m:sSub>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D</m:t>
                      </m:r>
                    </m:e>
                  </m:acc>
                </m:sub>
                <m:sup>
                  <m:r>
                    <w:rPr>
                      <w:rFonts w:ascii="Cambria Math" w:hAnsi="Cambria Math"/>
                      <w:lang w:val="en-US"/>
                    </w:rPr>
                    <m:t>2</m:t>
                  </m:r>
                </m:sup>
              </m:sSubSup>
              <m:r>
                <w:rPr>
                  <w:rFonts w:ascii="Cambria Math" w:hAnsi="Cambria Math"/>
                  <w:lang w:val="en-US"/>
                </w:rPr>
                <m:t xml:space="preserve"> </m:t>
              </m:r>
            </m:e>
          </m:rad>
        </m:oMath>
      </m:oMathPara>
    </w:p>
    <w:p w14:paraId="4C672D3E" w14:textId="370A0F23" w:rsidR="00A37B38" w:rsidRDefault="00FB3E50" w:rsidP="000A1CC3">
      <w:pPr>
        <w:rPr>
          <w:lang w:val="en-US"/>
        </w:rPr>
      </w:pPr>
      <w:r>
        <w:rPr>
          <w:lang w:val="en-US"/>
        </w:rPr>
        <w:t xml:space="preserve">Dose profiles were made by </w:t>
      </w:r>
      <w:r w:rsidR="006871F5">
        <w:rPr>
          <w:lang w:val="en-US"/>
        </w:rPr>
        <w:t>calculating the mean dose in each pixel row</w:t>
      </w:r>
      <w:r w:rsidR="00720A1C">
        <w:rPr>
          <w:lang w:val="en-US"/>
        </w:rPr>
        <w:t xml:space="preserve"> within </w:t>
      </w:r>
      <w:r w:rsidR="00057952">
        <w:rPr>
          <w:lang w:val="en-US"/>
        </w:rPr>
        <w:t xml:space="preserve">a </w:t>
      </w:r>
      <w:r w:rsidR="00995116">
        <w:rPr>
          <w:lang w:val="en-US"/>
        </w:rPr>
        <w:t>limit</w:t>
      </w:r>
      <w:r w:rsidR="00813970">
        <w:rPr>
          <w:lang w:val="en-US"/>
        </w:rPr>
        <w:t>ed area</w:t>
      </w:r>
      <w:r w:rsidR="006871F5">
        <w:rPr>
          <w:lang w:val="en-US"/>
        </w:rPr>
        <w:t xml:space="preserve">. </w:t>
      </w:r>
      <w:r w:rsidR="00995116">
        <w:rPr>
          <w:lang w:val="en-US"/>
        </w:rPr>
        <w:t xml:space="preserve">The upper and lower limit was chosen to </w:t>
      </w:r>
      <w:r w:rsidR="00CD4874">
        <w:rPr>
          <w:lang w:val="en-US"/>
        </w:rPr>
        <w:t xml:space="preserve">remove variations in the mean caused by areas where the GRID pattern was not of equal length. In </w:t>
      </w:r>
      <w:r w:rsidR="00CD4874">
        <w:rPr>
          <w:lang w:val="en-US"/>
        </w:rPr>
        <w:fldChar w:fldCharType="begin"/>
      </w:r>
      <w:r w:rsidR="00CD4874">
        <w:rPr>
          <w:lang w:val="en-US"/>
        </w:rPr>
        <w:instrText xml:space="preserve"> REF _Ref94698801 \h </w:instrText>
      </w:r>
      <w:r w:rsidR="00CD4874">
        <w:rPr>
          <w:lang w:val="en-US"/>
        </w:rPr>
      </w:r>
      <w:r w:rsidR="00CD4874">
        <w:rPr>
          <w:lang w:val="en-US"/>
        </w:rPr>
        <w:fldChar w:fldCharType="separate"/>
      </w:r>
      <w:r w:rsidR="00CD4874" w:rsidRPr="00B72C5F">
        <w:rPr>
          <w:lang w:val="en-US"/>
        </w:rPr>
        <w:t xml:space="preserve">Figure </w:t>
      </w:r>
      <w:r w:rsidR="00CD4874">
        <w:rPr>
          <w:noProof/>
          <w:lang w:val="en-US"/>
        </w:rPr>
        <w:t>1</w:t>
      </w:r>
      <w:r w:rsidR="00CD4874">
        <w:rPr>
          <w:lang w:val="en-US"/>
        </w:rPr>
        <w:noBreakHyphen/>
      </w:r>
      <w:r w:rsidR="00CD4874">
        <w:rPr>
          <w:noProof/>
          <w:lang w:val="en-US"/>
        </w:rPr>
        <w:t>10</w:t>
      </w:r>
      <w:r w:rsidR="00CD4874">
        <w:rPr>
          <w:lang w:val="en-US"/>
        </w:rPr>
        <w:fldChar w:fldCharType="end"/>
      </w:r>
      <w:r w:rsidR="00CD4874">
        <w:rPr>
          <w:lang w:val="en-US"/>
        </w:rPr>
        <w:t xml:space="preserve"> we see a narrowing of the cell flask at the bottom, causing a decrease in mean dose </w:t>
      </w:r>
      <w:r w:rsidR="007270BA">
        <w:rPr>
          <w:lang w:val="en-US"/>
        </w:rPr>
        <w:t>for the rows located here.</w:t>
      </w:r>
      <w:r w:rsidR="00874A6E">
        <w:rPr>
          <w:lang w:val="en-US"/>
        </w:rPr>
        <w:t xml:space="preserve"> </w:t>
      </w:r>
      <w:r w:rsidR="00965D26">
        <w:rPr>
          <w:lang w:val="en-US"/>
        </w:rPr>
        <w:br/>
      </w:r>
      <w:r w:rsidR="00BA7AFC">
        <w:rPr>
          <w:lang w:val="en-US"/>
        </w:rPr>
        <w:t>As mentioned, t</w:t>
      </w:r>
      <w:r w:rsidR="00EA1131">
        <w:rPr>
          <w:lang w:val="en-US"/>
        </w:rPr>
        <w:t xml:space="preserve">he lack of high and low response in the calibration films for dotted GRID </w:t>
      </w:r>
      <w:r w:rsidR="004D53D6">
        <w:rPr>
          <w:lang w:val="en-US"/>
        </w:rPr>
        <w:t xml:space="preserve">complicated the fitting of equation </w:t>
      </w:r>
      <w:r w:rsidR="004D53D6">
        <w:rPr>
          <w:lang w:val="en-US"/>
        </w:rPr>
        <w:fldChar w:fldCharType="begin"/>
      </w:r>
      <w:r w:rsidR="004D53D6">
        <w:rPr>
          <w:lang w:val="en-US"/>
        </w:rPr>
        <w:instrText xml:space="preserve"> REF _Ref101268144 \h </w:instrText>
      </w:r>
      <w:r w:rsidR="004D53D6">
        <w:rPr>
          <w:lang w:val="en-US"/>
        </w:rPr>
      </w:r>
      <w:r w:rsidR="004D53D6">
        <w:rPr>
          <w:lang w:val="en-US"/>
        </w:rPr>
        <w:fldChar w:fldCharType="separate"/>
      </w:r>
      <w:r w:rsidR="004D53D6" w:rsidRPr="004D53D6">
        <w:rPr>
          <w:noProof/>
          <w:lang w:val="en-US"/>
        </w:rPr>
        <w:t>2</w:t>
      </w:r>
      <w:r w:rsidR="004D53D6" w:rsidRPr="004D53D6">
        <w:rPr>
          <w:lang w:val="en-US"/>
        </w:rPr>
        <w:noBreakHyphen/>
      </w:r>
      <w:r w:rsidR="004D53D6" w:rsidRPr="004D53D6">
        <w:rPr>
          <w:noProof/>
          <w:lang w:val="en-US"/>
        </w:rPr>
        <w:t>5</w:t>
      </w:r>
      <w:r w:rsidR="004D53D6">
        <w:rPr>
          <w:lang w:val="en-US"/>
        </w:rPr>
        <w:fldChar w:fldCharType="end"/>
      </w:r>
      <w:r w:rsidR="004D53D6">
        <w:rPr>
          <w:lang w:val="en-US"/>
        </w:rPr>
        <w:t xml:space="preserve">. When plotting the netOD response of both sets of calibration films, </w:t>
      </w:r>
      <w:r w:rsidR="006E0F3F">
        <w:rPr>
          <w:lang w:val="en-US"/>
        </w:rPr>
        <w:t>we saw that some films exhibited only low or high response</w:t>
      </w:r>
      <w:r w:rsidR="00280923">
        <w:rPr>
          <w:lang w:val="en-US"/>
        </w:rPr>
        <w:t xml:space="preserve"> (see </w:t>
      </w:r>
      <w:r w:rsidR="00280923">
        <w:rPr>
          <w:lang w:val="en-US"/>
        </w:rPr>
        <w:fldChar w:fldCharType="begin"/>
      </w:r>
      <w:r w:rsidR="00280923">
        <w:rPr>
          <w:lang w:val="en-US"/>
        </w:rPr>
        <w:instrText xml:space="preserve"> REF _Ref101959202 \h </w:instrText>
      </w:r>
      <w:r w:rsidR="00280923">
        <w:rPr>
          <w:lang w:val="en-US"/>
        </w:rPr>
      </w:r>
      <w:r w:rsidR="00280923">
        <w:rPr>
          <w:lang w:val="en-US"/>
        </w:rPr>
        <w:fldChar w:fldCharType="separate"/>
      </w:r>
      <w:r w:rsidR="00280923" w:rsidRPr="00B10753">
        <w:rPr>
          <w:lang w:val="en-US"/>
        </w:rPr>
        <w:t xml:space="preserve">Figure </w:t>
      </w:r>
      <w:r w:rsidR="00280923" w:rsidRPr="00B10753">
        <w:rPr>
          <w:noProof/>
          <w:lang w:val="en-US"/>
        </w:rPr>
        <w:t>2</w:t>
      </w:r>
      <w:r w:rsidR="00280923" w:rsidRPr="00B10753">
        <w:rPr>
          <w:lang w:val="en-US"/>
        </w:rPr>
        <w:noBreakHyphen/>
      </w:r>
      <w:r w:rsidR="00280923" w:rsidRPr="00B10753">
        <w:rPr>
          <w:noProof/>
          <w:lang w:val="en-US"/>
        </w:rPr>
        <w:t>11</w:t>
      </w:r>
      <w:r w:rsidR="00280923">
        <w:rPr>
          <w:lang w:val="en-US"/>
        </w:rPr>
        <w:fldChar w:fldCharType="end"/>
      </w:r>
      <w:r w:rsidR="00280923">
        <w:rPr>
          <w:lang w:val="en-US"/>
        </w:rPr>
        <w:t>)</w:t>
      </w:r>
      <w:r w:rsidR="00C5655F">
        <w:rPr>
          <w:lang w:val="en-US"/>
        </w:rPr>
        <w:t xml:space="preserve">. </w:t>
      </w:r>
      <w:r w:rsidR="004973A4">
        <w:rPr>
          <w:lang w:val="en-US"/>
        </w:rPr>
        <w:t>With</w:t>
      </w:r>
      <w:r w:rsidR="00025CD3">
        <w:rPr>
          <w:lang w:val="en-US"/>
        </w:rPr>
        <w:t xml:space="preserve"> the assumption that </w:t>
      </w:r>
      <w:r w:rsidR="009778FC">
        <w:rPr>
          <w:lang w:val="en-US"/>
        </w:rPr>
        <w:t>the</w:t>
      </w:r>
      <w:r w:rsidR="001D378B">
        <w:rPr>
          <w:lang w:val="en-US"/>
        </w:rPr>
        <w:t xml:space="preserve"> existing</w:t>
      </w:r>
      <w:r w:rsidR="00814E69">
        <w:rPr>
          <w:lang w:val="en-US"/>
        </w:rPr>
        <w:t xml:space="preserve"> high or low responses</w:t>
      </w:r>
      <w:r w:rsidR="004973A4">
        <w:rPr>
          <w:lang w:val="en-US"/>
        </w:rPr>
        <w:t>,</w:t>
      </w:r>
      <w:r w:rsidR="00814E69">
        <w:rPr>
          <w:lang w:val="en-US"/>
        </w:rPr>
        <w:t xml:space="preserve"> are close enough to the recorded high and low </w:t>
      </w:r>
      <w:r w:rsidR="00942FA9">
        <w:rPr>
          <w:lang w:val="en-US"/>
        </w:rPr>
        <w:t>response films</w:t>
      </w:r>
      <w:r w:rsidR="004B3AEC">
        <w:rPr>
          <w:lang w:val="en-US"/>
        </w:rPr>
        <w:t xml:space="preserve"> from the </w:t>
      </w:r>
      <w:r w:rsidR="00AB1243">
        <w:rPr>
          <w:lang w:val="en-US"/>
        </w:rPr>
        <w:t>previous calibration</w:t>
      </w:r>
      <w:r w:rsidR="00942FA9">
        <w:rPr>
          <w:lang w:val="en-US"/>
        </w:rPr>
        <w:t xml:space="preserve">, we use the fitting parameters from the first calibration. </w:t>
      </w:r>
      <w:r w:rsidR="00AD27A4">
        <w:rPr>
          <w:lang w:val="en-US"/>
        </w:rPr>
        <w:t xml:space="preserve">Converting pixels to mm in a 300 dpi or a 1200 dpi image was done by finding the pixels per mm conversion factor.  Assuming a </w:t>
      </w:r>
      <w:r w:rsidR="00B066D0">
        <w:rPr>
          <w:lang w:val="en-US"/>
        </w:rPr>
        <w:t>one-to-one</w:t>
      </w:r>
      <w:r w:rsidR="00AD27A4">
        <w:rPr>
          <w:lang w:val="en-US"/>
        </w:rPr>
        <w:t xml:space="preserve"> relationship between dots and pixels we have </w:t>
      </w:r>
      <w:r w:rsidR="00B066D0">
        <w:rPr>
          <w:lang w:val="en-US"/>
        </w:rPr>
        <w:t xml:space="preserve">25.4 mm per inch, resulting in </w:t>
      </w:r>
    </w:p>
    <w:p w14:paraId="5BE789F7" w14:textId="04BD3957" w:rsidR="00B066D0" w:rsidRDefault="008C477A" w:rsidP="000A1CC3">
      <w:pPr>
        <w:rPr>
          <w:lang w:val="en-US"/>
        </w:rPr>
      </w:pPr>
      <m:oMathPara>
        <m:oMath>
          <m:f>
            <m:fPr>
              <m:ctrlPr>
                <w:rPr>
                  <w:rFonts w:ascii="Cambria Math" w:hAnsi="Cambria Math"/>
                  <w:i/>
                  <w:lang w:val="en-US"/>
                </w:rPr>
              </m:ctrlPr>
            </m:fPr>
            <m:num>
              <m:r>
                <w:rPr>
                  <w:rFonts w:ascii="Cambria Math" w:hAnsi="Cambria Math"/>
                  <w:lang w:val="en-US"/>
                </w:rPr>
                <m:t>300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 xml:space="preserve">≈11.8 pixels/mm   ,   </m:t>
          </m:r>
          <m:f>
            <m:fPr>
              <m:ctrlPr>
                <w:rPr>
                  <w:rFonts w:ascii="Cambria Math" w:hAnsi="Cambria Math"/>
                  <w:i/>
                  <w:lang w:val="en-US"/>
                </w:rPr>
              </m:ctrlPr>
            </m:fPr>
            <m:num>
              <m:r>
                <w:rPr>
                  <w:rFonts w:ascii="Cambria Math" w:hAnsi="Cambria Math"/>
                  <w:lang w:val="en-US"/>
                </w:rPr>
                <m:t>1200</m:t>
              </m:r>
              <m:f>
                <m:fPr>
                  <m:ctrlPr>
                    <w:rPr>
                      <w:rFonts w:ascii="Cambria Math" w:hAnsi="Cambria Math"/>
                      <w:i/>
                      <w:lang w:val="en-US"/>
                    </w:rPr>
                  </m:ctrlPr>
                </m:fPr>
                <m:num>
                  <m:r>
                    <w:rPr>
                      <w:rFonts w:ascii="Cambria Math" w:hAnsi="Cambria Math"/>
                      <w:lang w:val="en-US"/>
                    </w:rPr>
                    <m:t>dots</m:t>
                  </m:r>
                </m:num>
                <m:den>
                  <m:r>
                    <w:rPr>
                      <w:rFonts w:ascii="Cambria Math" w:hAnsi="Cambria Math"/>
                      <w:lang w:val="en-US"/>
                    </w:rPr>
                    <m:t>inch</m:t>
                  </m:r>
                </m:den>
              </m:f>
            </m:num>
            <m:den>
              <m:r>
                <w:rPr>
                  <w:rFonts w:ascii="Cambria Math" w:hAnsi="Cambria Math"/>
                  <w:lang w:val="en-US"/>
                </w:rPr>
                <m:t>25.4</m:t>
              </m:r>
              <m:f>
                <m:fPr>
                  <m:ctrlPr>
                    <w:rPr>
                      <w:rFonts w:ascii="Cambria Math" w:hAnsi="Cambria Math"/>
                      <w:i/>
                      <w:lang w:val="en-US"/>
                    </w:rPr>
                  </m:ctrlPr>
                </m:fPr>
                <m:num>
                  <m:r>
                    <w:rPr>
                      <w:rFonts w:ascii="Cambria Math" w:hAnsi="Cambria Math"/>
                      <w:lang w:val="en-US"/>
                    </w:rPr>
                    <m:t>mm</m:t>
                  </m:r>
                </m:num>
                <m:den>
                  <m:r>
                    <w:rPr>
                      <w:rFonts w:ascii="Cambria Math" w:hAnsi="Cambria Math"/>
                      <w:lang w:val="en-US"/>
                    </w:rPr>
                    <m:t>inch</m:t>
                  </m:r>
                </m:den>
              </m:f>
            </m:den>
          </m:f>
          <m:r>
            <w:rPr>
              <w:rFonts w:ascii="Cambria Math" w:hAnsi="Cambria Math"/>
              <w:lang w:val="en-US"/>
            </w:rPr>
            <m:t>≈47 pixel/mm</m:t>
          </m:r>
        </m:oMath>
      </m:oMathPara>
    </w:p>
    <w:p w14:paraId="2F94331A" w14:textId="54171754" w:rsidR="00005943" w:rsidRDefault="00005943" w:rsidP="000A1CC3">
      <w:pPr>
        <w:rPr>
          <w:lang w:val="en-US"/>
        </w:rPr>
      </w:pPr>
    </w:p>
    <w:p w14:paraId="65D06746" w14:textId="6D4DA16A" w:rsidR="00777D01" w:rsidRDefault="00720A1C" w:rsidP="000A1CC3">
      <w:pPr>
        <w:rPr>
          <w:lang w:val="en-US"/>
        </w:rPr>
      </w:pPr>
      <w:r>
        <w:rPr>
          <w:noProof/>
          <w:lang w:val="en-US"/>
        </w:rPr>
        <w:drawing>
          <wp:inline distT="0" distB="0" distL="0" distR="0" wp14:anchorId="5636415D" wp14:editId="58F8AE05">
            <wp:extent cx="5427118" cy="2671445"/>
            <wp:effectExtent l="0" t="0" r="254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rotWithShape="1">
                    <a:blip r:embed="rId47">
                      <a:extLst>
                        <a:ext uri="{28A0092B-C50C-407E-A947-70E740481C1C}">
                          <a14:useLocalDpi xmlns:a14="http://schemas.microsoft.com/office/drawing/2010/main" val="0"/>
                        </a:ext>
                      </a:extLst>
                    </a:blip>
                    <a:srcRect l="8666" t="3718" b="16356"/>
                    <a:stretch/>
                  </pic:blipFill>
                  <pic:spPr bwMode="auto">
                    <a:xfrm>
                      <a:off x="0" y="0"/>
                      <a:ext cx="5428558" cy="2672154"/>
                    </a:xfrm>
                    <a:prstGeom prst="rect">
                      <a:avLst/>
                    </a:prstGeom>
                    <a:ln>
                      <a:noFill/>
                    </a:ln>
                    <a:extLst>
                      <a:ext uri="{53640926-AAD7-44D8-BBD7-CCE9431645EC}">
                        <a14:shadowObscured xmlns:a14="http://schemas.microsoft.com/office/drawing/2010/main"/>
                      </a:ext>
                    </a:extLst>
                  </pic:spPr>
                </pic:pic>
              </a:graphicData>
            </a:graphic>
          </wp:inline>
        </w:drawing>
      </w:r>
    </w:p>
    <w:p w14:paraId="6F33D96E" w14:textId="1D0D368C" w:rsidR="0062491E" w:rsidRPr="00AD6A5F" w:rsidRDefault="00AD6A5F" w:rsidP="00AD6A5F">
      <w:pPr>
        <w:pStyle w:val="Caption"/>
        <w:rPr>
          <w:lang w:val="en-US"/>
        </w:rPr>
      </w:pPr>
      <w:r w:rsidRPr="00AD6A5F">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10</w:t>
      </w:r>
      <w:r w:rsidR="00882ED2">
        <w:rPr>
          <w:lang w:val="en-US"/>
        </w:rPr>
        <w:fldChar w:fldCharType="end"/>
      </w:r>
      <w:r w:rsidRPr="00AD6A5F">
        <w:rPr>
          <w:lang w:val="en-US"/>
        </w:rPr>
        <w:t xml:space="preserve">. Dose profile </w:t>
      </w:r>
      <w:r w:rsidR="00A6065C">
        <w:rPr>
          <w:lang w:val="en-US"/>
        </w:rPr>
        <w:t xml:space="preserve">for striped GRID </w:t>
      </w:r>
      <w:r w:rsidRPr="00AD6A5F">
        <w:rPr>
          <w:lang w:val="en-US"/>
        </w:rPr>
        <w:t>measured by calculating mean dose for each pixel row in the image.</w:t>
      </w:r>
      <w:r>
        <w:rPr>
          <w:lang w:val="en-US"/>
        </w:rPr>
        <w:t xml:space="preserve"> The image </w:t>
      </w:r>
      <w:r w:rsidR="00183831">
        <w:rPr>
          <w:lang w:val="en-US"/>
        </w:rPr>
        <w:t xml:space="preserve">was </w:t>
      </w:r>
      <w:r>
        <w:rPr>
          <w:lang w:val="en-US"/>
        </w:rPr>
        <w:t>cropped before making a dose profile to</w:t>
      </w:r>
      <w:r w:rsidR="00183831">
        <w:rPr>
          <w:lang w:val="en-US"/>
        </w:rPr>
        <w:t xml:space="preserve"> remove </w:t>
      </w:r>
      <w:r w:rsidR="007173AC">
        <w:rPr>
          <w:lang w:val="en-US"/>
        </w:rPr>
        <w:t>variations</w:t>
      </w:r>
      <w:r w:rsidR="00183831">
        <w:rPr>
          <w:lang w:val="en-US"/>
        </w:rPr>
        <w:t xml:space="preserve"> in mean dose caused by </w:t>
      </w:r>
      <w:r w:rsidR="007173AC">
        <w:rPr>
          <w:lang w:val="en-US"/>
        </w:rPr>
        <w:t>areas where the</w:t>
      </w:r>
      <w:r w:rsidR="00183831">
        <w:rPr>
          <w:lang w:val="en-US"/>
        </w:rPr>
        <w:t xml:space="preserve"> </w:t>
      </w:r>
      <w:r w:rsidR="00A6065C">
        <w:rPr>
          <w:lang w:val="en-US"/>
        </w:rPr>
        <w:t xml:space="preserve">GRID pattern </w:t>
      </w:r>
      <w:r w:rsidR="005B19EA">
        <w:rPr>
          <w:lang w:val="en-US"/>
        </w:rPr>
        <w:t>was</w:t>
      </w:r>
      <w:r w:rsidR="00A6065C">
        <w:rPr>
          <w:lang w:val="en-US"/>
        </w:rPr>
        <w:t xml:space="preserve"> not of equal length</w:t>
      </w:r>
      <w:r w:rsidR="005B19EA">
        <w:rPr>
          <w:lang w:val="en-US"/>
        </w:rPr>
        <w:t xml:space="preserve"> (see bottom of image to the left)</w:t>
      </w:r>
      <w:r w:rsidR="008F0C3D">
        <w:rPr>
          <w:lang w:val="en-US"/>
        </w:rPr>
        <w:t xml:space="preserve">. </w:t>
      </w:r>
      <w:r w:rsidR="00A6065C">
        <w:rPr>
          <w:lang w:val="en-US"/>
        </w:rPr>
        <w:t xml:space="preserve"> </w:t>
      </w:r>
    </w:p>
    <w:p w14:paraId="6927530B" w14:textId="6C5FA7D6" w:rsidR="00C82B64" w:rsidRDefault="00C82B64" w:rsidP="00A13906">
      <w:pPr>
        <w:jc w:val="both"/>
        <w:rPr>
          <w:b/>
          <w:bCs/>
          <w:lang w:val="en-US"/>
        </w:rPr>
      </w:pPr>
    </w:p>
    <w:p w14:paraId="676F02B8" w14:textId="79ED831F" w:rsidR="00B10753" w:rsidRDefault="00025CD3" w:rsidP="00B10753">
      <w:pPr>
        <w:keepNext/>
      </w:pPr>
      <w:r>
        <w:rPr>
          <w:noProof/>
        </w:rPr>
        <w:lastRenderedPageBreak/>
        <w:drawing>
          <wp:inline distT="0" distB="0" distL="0" distR="0" wp14:anchorId="27CC27DC" wp14:editId="0456DF72">
            <wp:extent cx="3869140" cy="2843983"/>
            <wp:effectExtent l="0" t="0" r="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72297" cy="2846303"/>
                    </a:xfrm>
                    <a:prstGeom prst="rect">
                      <a:avLst/>
                    </a:prstGeom>
                  </pic:spPr>
                </pic:pic>
              </a:graphicData>
            </a:graphic>
          </wp:inline>
        </w:drawing>
      </w:r>
    </w:p>
    <w:p w14:paraId="04FB44CC" w14:textId="440B2884" w:rsidR="00B10753" w:rsidRPr="00B10753" w:rsidRDefault="00B10753" w:rsidP="00B10753">
      <w:pPr>
        <w:pStyle w:val="Caption"/>
        <w:rPr>
          <w:lang w:val="en-US"/>
        </w:rPr>
      </w:pPr>
      <w:bookmarkStart w:id="151" w:name="_Ref101959202"/>
      <w:r w:rsidRPr="00B10753">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11</w:t>
      </w:r>
      <w:r w:rsidR="00882ED2">
        <w:rPr>
          <w:lang w:val="en-US"/>
        </w:rPr>
        <w:fldChar w:fldCharType="end"/>
      </w:r>
      <w:bookmarkEnd w:id="151"/>
      <w:r w:rsidRPr="00B10753">
        <w:rPr>
          <w:lang w:val="en-US"/>
        </w:rPr>
        <w:t>. netOD of red c</w:t>
      </w:r>
      <w:r>
        <w:rPr>
          <w:lang w:val="en-US"/>
        </w:rPr>
        <w:t xml:space="preserve">hannel for both sets of calibration films 3108 and </w:t>
      </w:r>
      <w:r w:rsidR="00245071">
        <w:rPr>
          <w:lang w:val="en-US"/>
        </w:rPr>
        <w:t xml:space="preserve">1310. We see a clear separation for the first set, but for the second there are some </w:t>
      </w:r>
      <w:r w:rsidR="00A47728">
        <w:rPr>
          <w:lang w:val="en-US"/>
        </w:rPr>
        <w:t xml:space="preserve">films with high and some with low response. </w:t>
      </w:r>
    </w:p>
    <w:p w14:paraId="0C0BC760" w14:textId="77777777" w:rsidR="00B10753" w:rsidRDefault="00B10753" w:rsidP="00BE7487">
      <w:pPr>
        <w:rPr>
          <w:lang w:val="en-US"/>
        </w:rPr>
      </w:pPr>
    </w:p>
    <w:p w14:paraId="1A3441CD" w14:textId="77777777" w:rsidR="00B10753" w:rsidRDefault="00B10753" w:rsidP="00BE7487">
      <w:pPr>
        <w:rPr>
          <w:lang w:val="en-US"/>
        </w:rPr>
      </w:pPr>
    </w:p>
    <w:p w14:paraId="1216A15E" w14:textId="77777777" w:rsidR="00B10753" w:rsidRDefault="00B10753" w:rsidP="00BE7487">
      <w:pPr>
        <w:rPr>
          <w:lang w:val="en-US"/>
        </w:rPr>
      </w:pPr>
    </w:p>
    <w:p w14:paraId="746B8466" w14:textId="77777777" w:rsidR="00B10753" w:rsidRDefault="00B10753" w:rsidP="00BE7487">
      <w:pPr>
        <w:rPr>
          <w:lang w:val="en-US"/>
        </w:rPr>
      </w:pPr>
    </w:p>
    <w:p w14:paraId="26BA91D2" w14:textId="0939407C" w:rsidR="002B0794" w:rsidRPr="002B0794" w:rsidRDefault="005333FD" w:rsidP="00BE7487">
      <w:pPr>
        <w:rPr>
          <w:lang w:val="en-US"/>
        </w:rPr>
      </w:pPr>
      <w:commentRangeStart w:id="152"/>
      <w:r>
        <w:rPr>
          <w:lang w:val="en-US"/>
        </w:rPr>
        <w:t>Red channel dosimetry</w:t>
      </w:r>
      <w:commentRangeEnd w:id="152"/>
      <w:r w:rsidR="006E1BE4">
        <w:rPr>
          <w:rStyle w:val="CommentReference"/>
        </w:rPr>
        <w:commentReference w:id="152"/>
      </w:r>
      <w:r w:rsidR="00435B04">
        <w:rPr>
          <w:lang w:val="en-US"/>
        </w:rPr>
        <w:t xml:space="preserve"> </w:t>
      </w:r>
      <w:r w:rsidR="00435B04">
        <w:rPr>
          <w:lang w:val="en-US"/>
        </w:rPr>
        <w:fldChar w:fldCharType="begin"/>
      </w:r>
      <w:r w:rsidR="00435B04">
        <w:rPr>
          <w:lang w:val="en-US"/>
        </w:rPr>
        <w:instrText xml:space="preserve"> ADDIN ZOTERO_ITEM CSL_CITATION {"citationID":"nMQowQXu","properties":{"formattedCitation":"(Micke et al., 2011)","plainCitation":"(Micke et al., 2011)","noteIndex":0},"citationItems":[{"id":448,"uris":["http://zotero.org/users/9228513/items/ARKJ8AEJ"],"itemData":{"id":448,"type":"article-journal","abstract":"Purpose: A new method to evaluate radiochromic film dosimetry data scanned in multiple color channels is presented. This work was undertaken to demonstrate that the multichannel method is fundamentally superior to the traditional single channel method. The multichannel method allows for the separation and removal of the nondose-dependent portions of a film image leaving a residual image that is dependent only on absorbed dose. Methods: Radiochromic films were exposed to 10 × 10 cm radiation fields (Co-60 and 6 MV) at doses up to about 300 cGy. The films were scanned in red–blue–green (RGB) format on a flatbed color scanner and measured to build calibration tables relating the absorbed dose to the response of the film in each of the color channels. Film images were converted to dose maps using two methods. The first method used the response from a single color channel and the second method used the response from all three color channels. The multichannel method allows for the separation of the scanned signal into one part that is dose-dependent and another part that is dose-independent and enables the correction of a variety of disturbances in the digitized image including nonuniformities in the active coating on the radiochromic film as well as scanner related artifacts. The fundamental mathematics of the two methods is described and the dose maps calculated from film images using the two methods are compared and analyzed. Results: The multichannel dosimetry method was shown to be an effective way to separate out nondose-dependent abnormalities from radiochromic dosimetry film images. The process was shown to remove disturbances in the scanned images caused by nonhomogeneity of the radiochromic film and artifacts caused by the scanner and to improve the integrity of the dose information. Multichannel dosimetry also reduces random noise in the dose images and mitigates scanner-related artifacts such as lateral position dependence. In providing an ability to calculate dose maps from data in all the color channels the multichannel method provides the ability to examine the agreement between the color channels. Furthermore, when using calibration data to convert RGB film images to dose using the new method, poor correspondence between the dose calculations for the three color channels provides an important indication that the this new technique enables easy indication in case the dose and calibration films are curve mismatched. The method permit compensation for thickness nonuniformities in the film, increases the signal to noise level, mitigates the lateral dose-dependency of flatbed scanners effect of the calculated dose map and extends the evaluable dose range to 10 cGy-100 Gy. Conclusions: Multichannel dosimetry with radiochromic film like Gafchromic® EBT2 is shown to have significant advantages over single channel dosimetry. It is recommended that the dosimetry protocols described be implemented when using this radiochromic film to ensure the best data integrity and dosimetric accuracy.","container-title":"Medical Physics","DOI":"10.1118/1.3576105","ISSN":"2473-4209","issue":"5","language":"en","note":"_eprint: https://onlinelibrary.wiley.com/doi/pdf/10.1118/1.3576105","page":"2523-2534","source":"Wiley Online Library","title":"Multichannel film dosimetry with nonuniformity correction","volume":"38","author":[{"family":"Micke","given":"Andre"},{"family":"Lewis","given":"David F."},{"family":"Yu","given":"Xiang"}],"issued":{"date-parts":[["2011"]]}}}],"schema":"https://github.com/citation-style-language/schema/raw/master/csl-citation.json"} </w:instrText>
      </w:r>
      <w:r w:rsidR="00435B04">
        <w:rPr>
          <w:lang w:val="en-US"/>
        </w:rPr>
        <w:fldChar w:fldCharType="separate"/>
      </w:r>
      <w:r w:rsidR="00435B04" w:rsidRPr="002846F2">
        <w:rPr>
          <w:rFonts w:cs="Times New Roman"/>
          <w:lang w:val="en-US"/>
        </w:rPr>
        <w:t>(Micke et al., 2011)</w:t>
      </w:r>
      <w:r w:rsidR="00435B04">
        <w:rPr>
          <w:lang w:val="en-US"/>
        </w:rPr>
        <w:fldChar w:fldCharType="end"/>
      </w:r>
    </w:p>
    <w:p w14:paraId="33E5229F" w14:textId="6F6C478D" w:rsidR="00D8676A" w:rsidRDefault="00B97C2E" w:rsidP="00BE7487">
      <w:pPr>
        <w:rPr>
          <w:lang w:val="en-US"/>
        </w:rPr>
      </w:pPr>
      <w:r w:rsidRPr="00C95636">
        <w:rPr>
          <w:lang w:val="en-US"/>
        </w:rPr>
        <w:t xml:space="preserve">Todo: </w:t>
      </w:r>
    </w:p>
    <w:p w14:paraId="7B405CA0" w14:textId="458C8908" w:rsidR="00E14E4C" w:rsidRPr="00C95636" w:rsidRDefault="00513018" w:rsidP="00BE7487">
      <w:pPr>
        <w:rPr>
          <w:lang w:val="en-US"/>
        </w:rPr>
      </w:pPr>
      <w:r>
        <w:rPr>
          <w:lang w:val="en-US"/>
        </w:rPr>
        <w:t>Make film_calib_131021.py compatible with film_calibration_tmp9.py</w:t>
      </w:r>
    </w:p>
    <w:p w14:paraId="464D3E75" w14:textId="278EDA78" w:rsidR="000F242A" w:rsidRDefault="000F242A" w:rsidP="00BB374D">
      <w:pPr>
        <w:pStyle w:val="Heading2"/>
        <w:rPr>
          <w:lang w:val="en-US"/>
        </w:rPr>
      </w:pPr>
      <w:bookmarkStart w:id="153" w:name="_Ref100070467"/>
      <w:bookmarkStart w:id="154" w:name="_Toc102035377"/>
      <w:commentRangeStart w:id="155"/>
      <w:r>
        <w:rPr>
          <w:lang w:val="en-US"/>
        </w:rPr>
        <w:t xml:space="preserve">Cell </w:t>
      </w:r>
      <w:r w:rsidR="0091767A">
        <w:rPr>
          <w:lang w:val="en-US"/>
        </w:rPr>
        <w:t>E</w:t>
      </w:r>
      <w:r>
        <w:rPr>
          <w:lang w:val="en-US"/>
        </w:rPr>
        <w:t>xperiments</w:t>
      </w:r>
      <w:commentRangeEnd w:id="155"/>
      <w:r w:rsidR="000B1A09">
        <w:rPr>
          <w:rStyle w:val="CommentReference"/>
          <w:rFonts w:ascii="Times New Roman" w:eastAsiaTheme="minorHAnsi" w:hAnsi="Times New Roman" w:cstheme="minorBidi"/>
          <w:color w:val="auto"/>
        </w:rPr>
        <w:commentReference w:id="155"/>
      </w:r>
      <w:bookmarkEnd w:id="153"/>
      <w:bookmarkEnd w:id="154"/>
    </w:p>
    <w:p w14:paraId="41C90B0E" w14:textId="3A2131DF" w:rsidR="000905C6" w:rsidRDefault="003E14B6" w:rsidP="00144E7B">
      <w:pPr>
        <w:rPr>
          <w:lang w:val="en-US"/>
        </w:rPr>
      </w:pPr>
      <w:r>
        <w:rPr>
          <w:lang w:val="en-US"/>
        </w:rPr>
        <w:t xml:space="preserve">Cell </w:t>
      </w:r>
      <w:r w:rsidR="006F3435">
        <w:rPr>
          <w:lang w:val="en-US"/>
        </w:rPr>
        <w:t xml:space="preserve">experiments were performed by Magnus Børsting </w:t>
      </w:r>
      <w:r w:rsidR="009001B2">
        <w:rPr>
          <w:lang w:val="en-US"/>
        </w:rPr>
        <w:t xml:space="preserve">in his master thesis: </w:t>
      </w:r>
      <w:r w:rsidR="009001B2">
        <w:rPr>
          <w:lang w:val="en-US"/>
        </w:rPr>
        <w:br/>
      </w:r>
      <w:r w:rsidR="009001B2" w:rsidRPr="009001B2">
        <w:rPr>
          <w:i/>
          <w:iCs/>
          <w:lang w:val="en-US"/>
        </w:rPr>
        <w:t>“</w:t>
      </w:r>
      <w:r w:rsidR="009001B2">
        <w:rPr>
          <w:i/>
          <w:iCs/>
          <w:lang w:val="en-US"/>
        </w:rPr>
        <w:t>GRID irradiation and bystander effect in lung cancer cells</w:t>
      </w:r>
      <w:r w:rsidR="009001B2" w:rsidRPr="009001B2">
        <w:rPr>
          <w:i/>
          <w:iCs/>
          <w:lang w:val="en-US"/>
        </w:rPr>
        <w:t>”</w:t>
      </w:r>
      <w:r w:rsidR="004F0A4D">
        <w:rPr>
          <w:i/>
          <w:iCs/>
          <w:lang w:val="en-US"/>
        </w:rPr>
        <w:fldChar w:fldCharType="begin"/>
      </w:r>
      <w:r w:rsidR="00BE7A1D">
        <w:rPr>
          <w:i/>
          <w:iCs/>
          <w:lang w:val="en-US"/>
        </w:rPr>
        <w:instrText xml:space="preserve"> ADDIN ZOTERO_ITEM CSL_CITATION {"citationID":"ICfOYjqO","properties":{"formattedCitation":"(Magnus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4F0A4D">
        <w:rPr>
          <w:i/>
          <w:iCs/>
          <w:lang w:val="en-US"/>
        </w:rPr>
        <w:fldChar w:fldCharType="separate"/>
      </w:r>
      <w:r w:rsidR="004F0A4D" w:rsidRPr="004F0A4D">
        <w:rPr>
          <w:rFonts w:cs="Times New Roman"/>
          <w:szCs w:val="24"/>
          <w:lang w:val="en-US"/>
        </w:rPr>
        <w:t>(Magnus Børsting, 2020</w:t>
      </w:r>
      <w:r w:rsidR="0050052D">
        <w:rPr>
          <w:rFonts w:cs="Times New Roman"/>
          <w:szCs w:val="24"/>
          <w:lang w:val="en-US"/>
        </w:rPr>
        <w:t xml:space="preserve">, </w:t>
      </w:r>
      <w:r w:rsidR="00D70C4C">
        <w:rPr>
          <w:rFonts w:cs="Times New Roman"/>
          <w:szCs w:val="24"/>
          <w:lang w:val="en-US"/>
        </w:rPr>
        <w:t>45-56</w:t>
      </w:r>
      <w:r w:rsidR="004F0A4D" w:rsidRPr="004F0A4D">
        <w:rPr>
          <w:rFonts w:cs="Times New Roman"/>
          <w:szCs w:val="24"/>
          <w:lang w:val="en-US"/>
        </w:rPr>
        <w:t>)</w:t>
      </w:r>
      <w:r w:rsidR="004F0A4D">
        <w:rPr>
          <w:i/>
          <w:iCs/>
          <w:lang w:val="en-US"/>
        </w:rPr>
        <w:fldChar w:fldCharType="end"/>
      </w:r>
      <w:r w:rsidR="00DE4DEB">
        <w:rPr>
          <w:i/>
          <w:iCs/>
          <w:lang w:val="en-US"/>
        </w:rPr>
        <w:t>.</w:t>
      </w:r>
      <w:r w:rsidR="0092573D">
        <w:rPr>
          <w:lang w:val="en-US"/>
        </w:rPr>
        <w:br/>
      </w:r>
      <w:r w:rsidR="0022460E">
        <w:rPr>
          <w:lang w:val="en-US"/>
        </w:rPr>
        <w:br/>
      </w:r>
      <w:r w:rsidR="00DC4BE3">
        <w:rPr>
          <w:lang w:val="en-US"/>
        </w:rPr>
        <w:t>A549 cells were chosen for</w:t>
      </w:r>
      <w:r w:rsidR="00B43D9B">
        <w:rPr>
          <w:lang w:val="en-US"/>
        </w:rPr>
        <w:t xml:space="preserve"> in vitro</w:t>
      </w:r>
      <w:r w:rsidR="00DC4BE3">
        <w:rPr>
          <w:lang w:val="en-US"/>
        </w:rPr>
        <w:t xml:space="preserve"> GRID irradiation. The cell line is </w:t>
      </w:r>
      <w:r w:rsidR="00551C8F">
        <w:rPr>
          <w:lang w:val="en-US"/>
        </w:rPr>
        <w:t xml:space="preserve">a alveolar basal epithelial cancer cell originating from the study of 200 human tumors, where the goal was to establish cell lines </w:t>
      </w:r>
      <w:r w:rsidR="00551C8F">
        <w:rPr>
          <w:lang w:val="en-US"/>
        </w:rPr>
        <w:fldChar w:fldCharType="begin"/>
      </w:r>
      <w:r w:rsidR="00551C8F">
        <w:rPr>
          <w:lang w:val="en-US"/>
        </w:rPr>
        <w:instrText xml:space="preserve"> ADDIN ZOTERO_ITEM CSL_CITATION {"citationID":"2PP5nbfE","properties":{"formattedCitation":"(Giard et al., 1973)","plainCitation":"(Giard et al., 1973)","noteIndex":0},"citationItems":[{"id":417,"uris":["http://zotero.org/users/9228513/items/QTV4FTKZ"],"itemData":{"id":417,"type":"article-journal","container-title":"Journal of the National Cancer Institute","DOI":"10.1093/jnci/51.5.1417","ISSN":"0027-8874","issue":"5","journalAbbreviation":"J Natl Cancer Inst","language":"eng","note":"PMID: 4357758","page":"1417-1423","source":"PubMed","title":"In vitro cultivation of human tumors: establishment of cell lines derived from a series of solid tumors","title-short":"In vitro cultivation of human tumors","volume":"51","author":[{"family":"Giard","given":"D. J."},{"family":"Aaronson","given":"S. A."},{"family":"Todaro","given":"G. J."},{"family":"Arnstein","given":"P."},{"family":"Kersey","given":"J. H."},{"family":"Dosik","given":"H."},{"family":"Parks","given":"W. P."}],"issued":{"date-parts":[["1973",11]]}}}],"schema":"https://github.com/citation-style-language/schema/raw/master/csl-citation.json"} </w:instrText>
      </w:r>
      <w:r w:rsidR="00551C8F">
        <w:rPr>
          <w:lang w:val="en-US"/>
        </w:rPr>
        <w:fldChar w:fldCharType="separate"/>
      </w:r>
      <w:r w:rsidR="00551C8F" w:rsidRPr="005866E8">
        <w:rPr>
          <w:rFonts w:cs="Times New Roman"/>
          <w:lang w:val="en-US"/>
        </w:rPr>
        <w:t>(Giard et al., 1973)</w:t>
      </w:r>
      <w:r w:rsidR="00551C8F">
        <w:rPr>
          <w:lang w:val="en-US"/>
        </w:rPr>
        <w:fldChar w:fldCharType="end"/>
      </w:r>
      <w:r w:rsidR="00551C8F">
        <w:rPr>
          <w:lang w:val="en-US"/>
        </w:rPr>
        <w:t xml:space="preserve">. </w:t>
      </w:r>
      <w:r w:rsidR="00530BDB">
        <w:rPr>
          <w:lang w:val="en-US"/>
        </w:rPr>
        <w:t>An a</w:t>
      </w:r>
      <w:r w:rsidR="00D67AAB">
        <w:rPr>
          <w:lang w:val="en-US"/>
        </w:rPr>
        <w:t>lveolar</w:t>
      </w:r>
      <w:r w:rsidR="00530BDB">
        <w:rPr>
          <w:lang w:val="en-US"/>
        </w:rPr>
        <w:t xml:space="preserve"> cell</w:t>
      </w:r>
      <w:r w:rsidR="00756DC9">
        <w:rPr>
          <w:lang w:val="en-US"/>
        </w:rPr>
        <w:t xml:space="preserve"> </w:t>
      </w:r>
      <w:r w:rsidR="00187109">
        <w:rPr>
          <w:lang w:val="en-US"/>
        </w:rPr>
        <w:t>originates</w:t>
      </w:r>
      <w:r w:rsidR="00756DC9">
        <w:rPr>
          <w:lang w:val="en-US"/>
        </w:rPr>
        <w:t xml:space="preserve"> from the alveoli of the lungs, which</w:t>
      </w:r>
      <w:r w:rsidR="00530BDB">
        <w:rPr>
          <w:lang w:val="en-US"/>
        </w:rPr>
        <w:t xml:space="preserve"> are small cavities </w:t>
      </w:r>
      <w:r w:rsidR="002A7D61">
        <w:rPr>
          <w:lang w:val="en-US"/>
        </w:rPr>
        <w:t xml:space="preserve">that exchange oxygen for carbon dioxide. </w:t>
      </w:r>
      <w:r w:rsidR="00D34764">
        <w:rPr>
          <w:lang w:val="en-US"/>
        </w:rPr>
        <w:t xml:space="preserve">Epithelial cells are </w:t>
      </w:r>
      <w:r w:rsidR="00B01CC7">
        <w:rPr>
          <w:lang w:val="en-US"/>
        </w:rPr>
        <w:t xml:space="preserve">cells </w:t>
      </w:r>
      <w:r w:rsidR="00641103">
        <w:rPr>
          <w:lang w:val="en-US"/>
        </w:rPr>
        <w:t xml:space="preserve">that covers </w:t>
      </w:r>
      <w:r w:rsidR="00E92458">
        <w:rPr>
          <w:lang w:val="en-US"/>
        </w:rPr>
        <w:t xml:space="preserve">the surface areas of the body </w:t>
      </w:r>
      <w:r w:rsidR="00E92458">
        <w:rPr>
          <w:lang w:val="en-US"/>
        </w:rPr>
        <w:fldChar w:fldCharType="begin"/>
      </w:r>
      <w:r w:rsidR="00E92458">
        <w:rPr>
          <w:lang w:val="en-US"/>
        </w:rPr>
        <w:instrText xml:space="preserve"> ADDIN ZOTERO_ITEM CSL_CITATION {"citationID":"dhnHRKYz","properties":{"formattedCitation":"({\\i{}Epithelium | Anatomy | Britannica}, 2009)","plainCitation":"(Epithelium | Anatomy | Britannica, 2009)","noteIndex":0},"citationItems":[{"id":419,"uris":["http://zotero.org/users/9228513/items/Y6DVQ4YN"],"itemData":{"id":419,"type":"webpage","abstract":"epithelium, in anatomy, layer of cells closely bound to one another to form continuous sheets covering surfaces that may come into contact with foreign substances. Epithelium occurs in both plants and animals. In animals, outgrowths or ingrowths from these surfaces form structures consisting largely or entirely of cells derived from the surface epithelium. In this way the central nervous system, the sensitive surfaces of special sense organs, glands, hair, nails, and other structures all originate. The epithelial cells possess typical microscopical characteristics: the cell outline is clearly marked, and the nucleus large and spherical or ellipsoidal. The cytoplasm of the","language":"en","title":"epithelium | anatomy | Britannica","URL":"https://www.britannica.com/science/epithelium","accessed":{"date-parts":[["2022",4,4]]},"issued":{"date-parts":[["2009",4,1]]}}}],"schema":"https://github.com/citation-style-language/schema/raw/master/csl-citation.json"} </w:instrText>
      </w:r>
      <w:r w:rsidR="00E92458">
        <w:rPr>
          <w:lang w:val="en-US"/>
        </w:rPr>
        <w:fldChar w:fldCharType="separate"/>
      </w:r>
      <w:r w:rsidR="00E92458" w:rsidRPr="00874348">
        <w:rPr>
          <w:rFonts w:cs="Times New Roman"/>
          <w:szCs w:val="24"/>
          <w:lang w:val="en-US"/>
        </w:rPr>
        <w:t>(</w:t>
      </w:r>
      <w:r w:rsidR="00E92458" w:rsidRPr="00874348">
        <w:rPr>
          <w:rFonts w:cs="Times New Roman"/>
          <w:i/>
          <w:iCs/>
          <w:szCs w:val="24"/>
          <w:lang w:val="en-US"/>
        </w:rPr>
        <w:t>Epithelium | Anatomy | Britannica</w:t>
      </w:r>
      <w:r w:rsidR="00E92458" w:rsidRPr="00874348">
        <w:rPr>
          <w:rFonts w:cs="Times New Roman"/>
          <w:szCs w:val="24"/>
          <w:lang w:val="en-US"/>
        </w:rPr>
        <w:t>, 2009)</w:t>
      </w:r>
      <w:r w:rsidR="00E92458">
        <w:rPr>
          <w:lang w:val="en-US"/>
        </w:rPr>
        <w:fldChar w:fldCharType="end"/>
      </w:r>
      <w:r w:rsidR="00874348">
        <w:rPr>
          <w:lang w:val="en-US"/>
        </w:rPr>
        <w:t xml:space="preserve">. </w:t>
      </w:r>
      <w:r w:rsidR="00E92458">
        <w:rPr>
          <w:lang w:val="en-US"/>
        </w:rPr>
        <w:t xml:space="preserve"> </w:t>
      </w:r>
      <w:r w:rsidR="00FD10DD">
        <w:rPr>
          <w:lang w:val="en-US"/>
        </w:rPr>
        <w:t xml:space="preserve">Basal means that the cell is found </w:t>
      </w:r>
      <w:r w:rsidR="00DA7123">
        <w:rPr>
          <w:lang w:val="en-US"/>
        </w:rPr>
        <w:t xml:space="preserve">in the lower parts of the epithelium </w:t>
      </w:r>
      <w:r w:rsidR="007E240F">
        <w:rPr>
          <w:lang w:val="en-US"/>
        </w:rPr>
        <w:fldChar w:fldCharType="begin"/>
      </w:r>
      <w:r w:rsidR="00BE7A1D">
        <w:rPr>
          <w:lang w:val="en-US"/>
        </w:rPr>
        <w:instrText xml:space="preserve"> ADDIN ZOTERO_ITEM CSL_CITATION {"citationID":"9HcOlwls","properties":{"formattedCitation":"(Morgenroth &amp; Ebsen, 2008)","plainCitation":"(Morgenroth &amp; Ebsen, 2008)","dontUpdate":true,"noteIndex":0},"citationItems":[{"id":421,"uris":["http://zotero.org/users/9228513/items/IT5YD56Q"],"itemData":{"id":421,"type":"chapter","container-title":"Mechanical Ventilation","event-place":"Philadelphia","ISBN":"978-0-7216-0186-1","language":"en","note":"DOI: 10.1016/B978-0-7216-0186-1.50012-0","page":"69-85","publisher":"W.B. Saunders","publisher-place":"Philadelphia","source":"ScienceDirect","title":"CHAPTER 8 - Anatomy","URL":"https://www.sciencedirect.com/science/article/pii/B9780721601861500120","author":[{"family":"Morgenroth","given":"Konrad"},{"family":"Ebsen","given":"Michael"}],"editor":[{"family":"Papadakos","given":"PETER J."},{"family":"Lachmann","given":"BURKHARD"},{"family":"Visser-Isles","given":"Laraine"}],"accessed":{"date-parts":[["2022",4,4]]},"issued":{"date-parts":[["2008",1,1]]}}}],"schema":"https://github.com/citation-style-language/schema/raw/master/csl-citation.json"} </w:instrText>
      </w:r>
      <w:r w:rsidR="007E240F">
        <w:rPr>
          <w:lang w:val="en-US"/>
        </w:rPr>
        <w:fldChar w:fldCharType="separate"/>
      </w:r>
      <w:r w:rsidR="007E240F" w:rsidRPr="0091663E">
        <w:rPr>
          <w:rFonts w:cs="Times New Roman"/>
          <w:lang w:val="en-US"/>
        </w:rPr>
        <w:t>(Morgenroth &amp; Ebsen, 2008</w:t>
      </w:r>
      <w:r w:rsidR="0091663E">
        <w:rPr>
          <w:rFonts w:cs="Times New Roman"/>
          <w:lang w:val="en-US"/>
        </w:rPr>
        <w:t>, p.70</w:t>
      </w:r>
      <w:r w:rsidR="007E240F" w:rsidRPr="0091663E">
        <w:rPr>
          <w:rFonts w:cs="Times New Roman"/>
          <w:lang w:val="en-US"/>
        </w:rPr>
        <w:t>)</w:t>
      </w:r>
      <w:r w:rsidR="007E240F">
        <w:rPr>
          <w:lang w:val="en-US"/>
        </w:rPr>
        <w:fldChar w:fldCharType="end"/>
      </w:r>
      <w:r w:rsidR="0091663E">
        <w:rPr>
          <w:lang w:val="en-US"/>
        </w:rPr>
        <w:t xml:space="preserve">. </w:t>
      </w:r>
      <w:r w:rsidR="00DA7123">
        <w:rPr>
          <w:lang w:val="en-US"/>
        </w:rPr>
        <w:t xml:space="preserve"> </w:t>
      </w:r>
      <w:r w:rsidR="00B01CC7">
        <w:rPr>
          <w:lang w:val="en-US"/>
        </w:rPr>
        <w:t xml:space="preserve"> </w:t>
      </w:r>
      <w:r w:rsidR="00556B95">
        <w:rPr>
          <w:lang w:val="en-US"/>
        </w:rPr>
        <w:t xml:space="preserve"> </w:t>
      </w:r>
      <w:r w:rsidR="00AF14F8">
        <w:rPr>
          <w:lang w:val="en-US"/>
        </w:rPr>
        <w:t xml:space="preserve"> </w:t>
      </w:r>
      <w:r w:rsidR="00144E7B">
        <w:rPr>
          <w:lang w:val="en-US"/>
        </w:rPr>
        <w:br/>
      </w:r>
      <w:r w:rsidR="004E7E54">
        <w:rPr>
          <w:lang w:val="en-US"/>
        </w:rPr>
        <w:t>30 000 cells were seeded</w:t>
      </w:r>
      <w:r w:rsidR="00E43F5E">
        <w:rPr>
          <w:lang w:val="en-US"/>
        </w:rPr>
        <w:t xml:space="preserve"> with 6 ml growth medium</w:t>
      </w:r>
      <w:r w:rsidR="004E7E54">
        <w:rPr>
          <w:lang w:val="en-US"/>
        </w:rPr>
        <w:t xml:space="preserve"> in a T25 cell flask</w:t>
      </w:r>
      <w:r w:rsidR="00CC2AC0">
        <w:rPr>
          <w:lang w:val="en-US"/>
        </w:rPr>
        <w:t xml:space="preserve"> (Nunclon, Denmark)</w:t>
      </w:r>
      <w:r w:rsidR="004E7E54">
        <w:rPr>
          <w:lang w:val="en-US"/>
        </w:rPr>
        <w:t xml:space="preserve"> with 25 </w:t>
      </w:r>
      <w:r w:rsidR="002D01E4">
        <w:rPr>
          <w:lang w:val="en-US"/>
        </w:rPr>
        <w:t>cm</w:t>
      </w:r>
      <w:r w:rsidR="002D01E4">
        <w:rPr>
          <w:vertAlign w:val="superscript"/>
          <w:lang w:val="en-US"/>
        </w:rPr>
        <w:t>2</w:t>
      </w:r>
      <w:r w:rsidR="002D01E4">
        <w:rPr>
          <w:lang w:val="en-US"/>
        </w:rPr>
        <w:t xml:space="preserve"> </w:t>
      </w:r>
      <w:r w:rsidR="0043264F">
        <w:rPr>
          <w:lang w:val="en-US"/>
        </w:rPr>
        <w:t xml:space="preserve">cell culture area. </w:t>
      </w:r>
      <w:r w:rsidR="00FD4285">
        <w:rPr>
          <w:lang w:val="en-US"/>
        </w:rPr>
        <w:t>T</w:t>
      </w:r>
      <w:r w:rsidR="00906EC4">
        <w:rPr>
          <w:lang w:val="en-US"/>
        </w:rPr>
        <w:t>he cells were incubated in</w:t>
      </w:r>
      <w:r w:rsidR="00243D21">
        <w:rPr>
          <w:lang w:val="en-US"/>
        </w:rPr>
        <w:t xml:space="preserve"> an incubator</w:t>
      </w:r>
      <w:r w:rsidR="00CC2AC0">
        <w:rPr>
          <w:lang w:val="en-US"/>
        </w:rPr>
        <w:t xml:space="preserve"> (</w:t>
      </w:r>
      <w:r w:rsidR="00CC2AC0" w:rsidRPr="00CC2AC0">
        <w:rPr>
          <w:lang w:val="en-US"/>
        </w:rPr>
        <w:t>Thermo, USA)</w:t>
      </w:r>
      <w:r w:rsidR="00243D21">
        <w:rPr>
          <w:lang w:val="en-US"/>
        </w:rPr>
        <w:t xml:space="preserve"> holding</w:t>
      </w:r>
      <w:r w:rsidR="00906EC4">
        <w:rPr>
          <w:lang w:val="en-US"/>
        </w:rPr>
        <w:t xml:space="preserve">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38691B">
        <w:rPr>
          <w:lang w:val="en-US"/>
        </w:rPr>
        <w:t xml:space="preserve">C </w:t>
      </w:r>
      <w:r w:rsidR="00243D21">
        <w:rPr>
          <w:lang w:val="en-US"/>
        </w:rPr>
        <w:lastRenderedPageBreak/>
        <w:t>with a C</w:t>
      </w:r>
      <w:r w:rsidR="004E1837">
        <w:rPr>
          <w:lang w:val="en-US"/>
        </w:rPr>
        <w:t>O</w:t>
      </w:r>
      <w:r w:rsidR="004E1837">
        <w:rPr>
          <w:vertAlign w:val="subscript"/>
          <w:lang w:val="en-US"/>
        </w:rPr>
        <w:t>2</w:t>
      </w:r>
      <w:r w:rsidR="004E1837">
        <w:rPr>
          <w:lang w:val="en-US"/>
        </w:rPr>
        <w:t xml:space="preserve"> percentage of 5%. </w:t>
      </w:r>
      <w:r w:rsidR="006E36DB">
        <w:rPr>
          <w:lang w:val="en-US"/>
        </w:rPr>
        <w:t>The number of 30 000 was</w:t>
      </w:r>
      <w:r w:rsidR="00341A1D">
        <w:rPr>
          <w:lang w:val="en-US"/>
        </w:rPr>
        <w:t xml:space="preserve"> found by </w:t>
      </w:r>
      <w:r w:rsidR="00341A1D">
        <w:rPr>
          <w:lang w:val="en-US"/>
        </w:rPr>
        <w:fldChar w:fldCharType="begin"/>
      </w:r>
      <w:r w:rsidR="00BE7A1D">
        <w:rPr>
          <w:lang w:val="en-US"/>
        </w:rPr>
        <w:instrText xml:space="preserve"> ADDIN ZOTERO_ITEM CSL_CITATION {"citationID":"tHNSc0Ps","properties":{"formattedCitation":"(Magnus B\\uc0\\u248{}rsting, 2020)","plainCitation":"(Magnus Børsting, 2020)","dontUpdate":true,"noteIndex":0},"citationItems":[{"id":412,"uris":["http://zotero.org/users/9228513/items/NV37ZS27"],"itemData":{"id":412,"type":"thesis","abstract":"Technological advances in medicine have improved the survival rates of many different types \nof cancer. However, lung cancer is the leading cause of cancer death due to its frequency and\nlow long-term survival rate. Therefore, investigating any potential promising treatment types \nof lung cancer is important for its large potential impact on the number of people dying to \ncancer.\nTo this end, we investigate the effects of grid irradiation. The first medical trials with grid \nirradiation happened during the inception of radiotherapy. Grid irradiation decreased the \nadverse effects observed in the skin and other healthy tissue, allowing for a higher tumor \ndose, which increased the probability of killing the tumor. However, technological \nimprovements in radiotherapy made grid irradiation obsolete.\nThen a medical trial in the early 90s increased the interest in grid irradiations, spawning \nmultiple follow up studies. These trials showed impressive results, including when used in \ntrials of lung cancer patients. However, the effects of grid irradiation are poorly understood. \nAnd, the results of the medical trials are commonly linked with observed bystander effects.\nReduced tumor size in distant nonirradiated tumors and measured increased concentration of \npotential bystander sources.\nTherefore, we investigate the effects of grid irradiation by looking at the surviving fractions in \nlung cancer cells receiving a homogenous dose in the open and closed parts of the grid. Then,\ncomparing them against the surviving fraction with irradiation without a grid enables us to \nfind the effects of grid irradiation. When comparing the dose-response of irradiations without\na grid with the LQ model, the cells in the open parts of the grid receiving doses of 3.4(2) Gy, \nand 6.8(4) Gy saw decreased surviving fractions of 0.10(7) and 0.11(3). Simultaneously, the \ncells in the closed parts of the grid had an increased surviving fraction of by 0.08(3) at 0.4(1) \nGy","event-place":"Oslo","genre":"MasterThesis","language":"en","publisher":"University of Oslo","publisher-place":"Oslo","title":"GRID irradiation and bystander effects  in lung cancer cells","URL":"https://www.duo.uio.no/bitstream/handle/10852/81244/1/Magnus-B-rsting---masteroppgave.pdf","author":[{"literal":"Magnus Børsting"}],"issued":{"date-parts":[["2020",8]]}}}],"schema":"https://github.com/citation-style-language/schema/raw/master/csl-citation.json"} </w:instrText>
      </w:r>
      <w:r w:rsidR="00341A1D">
        <w:rPr>
          <w:lang w:val="en-US"/>
        </w:rPr>
        <w:fldChar w:fldCharType="separate"/>
      </w:r>
      <w:r w:rsidR="00341A1D" w:rsidRPr="00C83B70">
        <w:rPr>
          <w:rFonts w:cs="Times New Roman"/>
          <w:szCs w:val="24"/>
          <w:lang w:val="en-US"/>
        </w:rPr>
        <w:t>Magnus Børsting</w:t>
      </w:r>
      <w:r w:rsidR="00341A1D">
        <w:rPr>
          <w:lang w:val="en-US"/>
        </w:rPr>
        <w:fldChar w:fldCharType="end"/>
      </w:r>
      <w:r w:rsidR="00C83B70">
        <w:rPr>
          <w:lang w:val="en-US"/>
        </w:rPr>
        <w:t xml:space="preserve"> after performing a pilot </w:t>
      </w:r>
      <w:r w:rsidR="003910B7">
        <w:rPr>
          <w:lang w:val="en-US"/>
        </w:rPr>
        <w:t>experiment where different</w:t>
      </w:r>
      <w:r w:rsidR="00031E4E">
        <w:rPr>
          <w:lang w:val="en-US"/>
        </w:rPr>
        <w:t xml:space="preserve"> cell densities were used. </w:t>
      </w:r>
      <w:r w:rsidR="002C560B">
        <w:rPr>
          <w:lang w:val="en-US"/>
        </w:rPr>
        <w:t xml:space="preserve">All experiments used </w:t>
      </w:r>
      <w:r w:rsidR="00F80EE5">
        <w:rPr>
          <w:lang w:val="en-US"/>
        </w:rPr>
        <w:t>30 000 cells</w:t>
      </w:r>
      <w:r w:rsidR="002C560B">
        <w:rPr>
          <w:lang w:val="en-US"/>
        </w:rPr>
        <w:t xml:space="preserve"> to remove </w:t>
      </w:r>
      <w:r w:rsidR="00F80EE5">
        <w:rPr>
          <w:lang w:val="en-US"/>
        </w:rPr>
        <w:t xml:space="preserve">variability in survival that occurs for different cell densities. </w:t>
      </w:r>
      <w:r w:rsidR="00623F04">
        <w:rPr>
          <w:lang w:val="en-US"/>
        </w:rPr>
        <w:t xml:space="preserve">The number was chosen because it </w:t>
      </w:r>
      <w:r w:rsidR="00554BA7">
        <w:rPr>
          <w:lang w:val="en-US"/>
        </w:rPr>
        <w:t>best balances the need of having enough cells to measure the effect of high dose</w:t>
      </w:r>
      <w:r w:rsidR="007761C6">
        <w:rPr>
          <w:lang w:val="en-US"/>
        </w:rPr>
        <w:t xml:space="preserve">s, but small enough that it is possible to </w:t>
      </w:r>
      <w:r w:rsidR="00A35086">
        <w:rPr>
          <w:lang w:val="en-US"/>
        </w:rPr>
        <w:t xml:space="preserve">identify individual colonies. </w:t>
      </w:r>
    </w:p>
    <w:p w14:paraId="17E4666F" w14:textId="56A9D76F" w:rsidR="003F1793" w:rsidRDefault="00D02B02" w:rsidP="004E1837">
      <w:pPr>
        <w:spacing w:before="240"/>
        <w:rPr>
          <w:rFonts w:eastAsiaTheme="minorEastAsia"/>
          <w:lang w:val="en-US"/>
        </w:rPr>
      </w:pPr>
      <w:r>
        <w:rPr>
          <w:lang w:val="en-US"/>
        </w:rPr>
        <w:t xml:space="preserve">The irradiations of the cells were done using the same experimental setup as shown in </w:t>
      </w:r>
      <w:r w:rsidR="009D566C">
        <w:rPr>
          <w:lang w:val="en-US"/>
        </w:rPr>
        <w:fldChar w:fldCharType="begin"/>
      </w:r>
      <w:r w:rsidR="009D566C">
        <w:rPr>
          <w:lang w:val="en-US"/>
        </w:rPr>
        <w:instrText xml:space="preserve"> REF _Ref99972845 \h </w:instrText>
      </w:r>
      <w:r w:rsidR="009D566C">
        <w:rPr>
          <w:lang w:val="en-US"/>
        </w:rPr>
      </w:r>
      <w:r w:rsidR="009D566C">
        <w:rPr>
          <w:lang w:val="en-US"/>
        </w:rPr>
        <w:fldChar w:fldCharType="separate"/>
      </w:r>
      <w:r w:rsidR="000E19EF" w:rsidRPr="005A1A8C">
        <w:rPr>
          <w:lang w:val="en-US"/>
        </w:rPr>
        <w:t xml:space="preserve">Figure </w:t>
      </w:r>
      <w:r w:rsidR="000E19EF">
        <w:rPr>
          <w:noProof/>
          <w:lang w:val="en-US"/>
        </w:rPr>
        <w:t>2</w:t>
      </w:r>
      <w:r w:rsidR="000E19EF">
        <w:rPr>
          <w:lang w:val="en-US"/>
        </w:rPr>
        <w:noBreakHyphen/>
      </w:r>
      <w:r w:rsidR="000E19EF">
        <w:rPr>
          <w:noProof/>
          <w:lang w:val="en-US"/>
        </w:rPr>
        <w:t>5</w:t>
      </w:r>
      <w:r w:rsidR="009D566C">
        <w:rPr>
          <w:lang w:val="en-US"/>
        </w:rPr>
        <w:fldChar w:fldCharType="end"/>
      </w:r>
      <w:r w:rsidR="00F947B4">
        <w:rPr>
          <w:lang w:val="en-US"/>
        </w:rPr>
        <w:t>, and the same</w:t>
      </w:r>
      <w:r w:rsidR="00493BC1">
        <w:rPr>
          <w:lang w:val="en-US"/>
        </w:rPr>
        <w:t xml:space="preserve"> X-ray</w:t>
      </w:r>
      <w:r w:rsidR="00F947B4">
        <w:rPr>
          <w:lang w:val="en-US"/>
        </w:rPr>
        <w:t xml:space="preserve"> beam settings were chosen</w:t>
      </w:r>
      <w:r w:rsidR="006A074B">
        <w:rPr>
          <w:lang w:val="en-US"/>
        </w:rPr>
        <w:t>, with the same filtration</w:t>
      </w:r>
      <w:r w:rsidR="009D566C">
        <w:rPr>
          <w:lang w:val="en-US"/>
        </w:rPr>
        <w:t xml:space="preserve">. </w:t>
      </w:r>
      <w:r w:rsidR="00C71887">
        <w:rPr>
          <w:lang w:val="en-US"/>
        </w:rPr>
        <w:t xml:space="preserve">The differences were that no </w:t>
      </w:r>
      <w:r w:rsidR="00262E8B">
        <w:rPr>
          <w:lang w:val="en-US"/>
        </w:rPr>
        <w:t>G</w:t>
      </w:r>
      <w:r w:rsidR="00C71887">
        <w:rPr>
          <w:lang w:val="en-US"/>
        </w:rPr>
        <w:t>afchromic film or nylon6 slab was used.</w:t>
      </w:r>
      <w:r w:rsidR="00465888">
        <w:rPr>
          <w:lang w:val="en-US"/>
        </w:rPr>
        <w:t xml:space="preserve"> The cells are as mentioned seeded at the bottom of the cell flask, with medium covering the </w:t>
      </w:r>
      <w:r w:rsidR="00A040EF">
        <w:rPr>
          <w:lang w:val="en-US"/>
        </w:rPr>
        <w:t>cells</w:t>
      </w:r>
      <w:r w:rsidR="00424997">
        <w:rPr>
          <w:lang w:val="en-US"/>
        </w:rPr>
        <w:t xml:space="preserve"> acting as the buildup material. </w:t>
      </w:r>
      <w:r w:rsidR="00FF7640">
        <w:rPr>
          <w:lang w:val="en-US"/>
        </w:rPr>
        <w:t xml:space="preserve">The </w:t>
      </w:r>
      <w:r w:rsidR="00983C9B">
        <w:rPr>
          <w:lang w:val="en-US"/>
        </w:rPr>
        <w:t>irradiation c</w:t>
      </w:r>
      <w:r w:rsidR="007B0216">
        <w:rPr>
          <w:lang w:val="en-US"/>
        </w:rPr>
        <w:t>abinet</w:t>
      </w:r>
      <w:r w:rsidR="00983C9B">
        <w:rPr>
          <w:lang w:val="en-US"/>
        </w:rPr>
        <w:t xml:space="preserve"> seen in </w:t>
      </w:r>
      <w:r w:rsidR="00983C9B">
        <w:rPr>
          <w:lang w:val="en-US"/>
        </w:rPr>
        <w:fldChar w:fldCharType="begin"/>
      </w:r>
      <w:r w:rsidR="00983C9B">
        <w:rPr>
          <w:lang w:val="en-US"/>
        </w:rPr>
        <w:instrText xml:space="preserve"> REF _Ref98932181 \h </w:instrText>
      </w:r>
      <w:r w:rsidR="00983C9B">
        <w:rPr>
          <w:lang w:val="en-US"/>
        </w:rPr>
      </w:r>
      <w:r w:rsidR="00983C9B">
        <w:rPr>
          <w:lang w:val="en-US"/>
        </w:rPr>
        <w:fldChar w:fldCharType="separate"/>
      </w:r>
      <w:r w:rsidR="000E19EF" w:rsidRPr="00E54631">
        <w:rPr>
          <w:lang w:val="en-US"/>
        </w:rPr>
        <w:t xml:space="preserve">Figure </w:t>
      </w:r>
      <w:r w:rsidR="000E19EF">
        <w:rPr>
          <w:noProof/>
          <w:lang w:val="en-US"/>
        </w:rPr>
        <w:t>2</w:t>
      </w:r>
      <w:r w:rsidR="000E19EF">
        <w:rPr>
          <w:lang w:val="en-US"/>
        </w:rPr>
        <w:noBreakHyphen/>
      </w:r>
      <w:r w:rsidR="000E19EF">
        <w:rPr>
          <w:noProof/>
          <w:lang w:val="en-US"/>
        </w:rPr>
        <w:t>2</w:t>
      </w:r>
      <w:r w:rsidR="00983C9B">
        <w:rPr>
          <w:lang w:val="en-US"/>
        </w:rPr>
        <w:fldChar w:fldCharType="end"/>
      </w:r>
      <w:r w:rsidR="00983C9B">
        <w:rPr>
          <w:lang w:val="en-US"/>
        </w:rPr>
        <w:t xml:space="preserve"> </w:t>
      </w:r>
      <w:r w:rsidR="00B0188E">
        <w:rPr>
          <w:lang w:val="en-US"/>
        </w:rPr>
        <w:t>has a heater</w:t>
      </w:r>
      <w:r w:rsidR="001B3D33">
        <w:rPr>
          <w:lang w:val="en-US"/>
        </w:rPr>
        <w:t xml:space="preserve">, ensuring the ideal temperature of </w:t>
      </w:r>
      <m:oMath>
        <m:sSup>
          <m:sSupPr>
            <m:ctrlPr>
              <w:rPr>
                <w:rFonts w:ascii="Cambria Math" w:hAnsi="Cambria Math"/>
                <w:i/>
                <w:lang w:val="en-US"/>
              </w:rPr>
            </m:ctrlPr>
          </m:sSupPr>
          <m:e>
            <m:r>
              <w:rPr>
                <w:rFonts w:ascii="Cambria Math" w:hAnsi="Cambria Math"/>
                <w:lang w:val="en-US"/>
              </w:rPr>
              <m:t>37</m:t>
            </m:r>
          </m:e>
          <m:sup>
            <m:r>
              <w:rPr>
                <w:rFonts w:ascii="Cambria Math" w:hAnsi="Cambria Math"/>
                <w:lang w:val="en-US"/>
              </w:rPr>
              <m:t>∘</m:t>
            </m:r>
          </m:sup>
        </m:sSup>
      </m:oMath>
      <w:r w:rsidR="001B3D33">
        <w:rPr>
          <w:rFonts w:eastAsiaTheme="minorEastAsia"/>
          <w:lang w:val="en-US"/>
        </w:rPr>
        <w:t>C</w:t>
      </w:r>
      <w:r w:rsidR="00966530">
        <w:rPr>
          <w:rFonts w:eastAsiaTheme="minorEastAsia"/>
          <w:lang w:val="en-US"/>
        </w:rPr>
        <w:t xml:space="preserve">. </w:t>
      </w:r>
      <w:r w:rsidR="00AA615D">
        <w:rPr>
          <w:rFonts w:eastAsiaTheme="minorEastAsia"/>
          <w:lang w:val="en-US"/>
        </w:rPr>
        <w:br/>
      </w:r>
      <w:r w:rsidR="00491539">
        <w:rPr>
          <w:rFonts w:eastAsiaTheme="minorEastAsia"/>
          <w:lang w:val="en-US"/>
        </w:rPr>
        <w:t xml:space="preserve">Nominal doses of 2, 5 and 10 Gy were chosen. </w:t>
      </w:r>
      <w:r w:rsidR="00631856">
        <w:rPr>
          <w:rFonts w:eastAsiaTheme="minorEastAsia"/>
          <w:lang w:val="en-US"/>
        </w:rPr>
        <w:t xml:space="preserve">Four flasks were </w:t>
      </w:r>
      <w:r w:rsidR="00510630">
        <w:rPr>
          <w:rFonts w:eastAsiaTheme="minorEastAsia"/>
          <w:lang w:val="en-US"/>
        </w:rPr>
        <w:t>used per</w:t>
      </w:r>
      <w:r w:rsidR="00631856">
        <w:rPr>
          <w:rFonts w:eastAsiaTheme="minorEastAsia"/>
          <w:lang w:val="en-US"/>
        </w:rPr>
        <w:t xml:space="preserve"> </w:t>
      </w:r>
      <w:r w:rsidR="005A7F31">
        <w:rPr>
          <w:rFonts w:eastAsiaTheme="minorEastAsia"/>
          <w:lang w:val="en-US"/>
        </w:rPr>
        <w:t xml:space="preserve">dose point, </w:t>
      </w:r>
      <w:r w:rsidR="000A7604">
        <w:rPr>
          <w:rFonts w:eastAsiaTheme="minorEastAsia"/>
          <w:lang w:val="en-US"/>
        </w:rPr>
        <w:t>including</w:t>
      </w:r>
      <w:r w:rsidR="005A7F31">
        <w:rPr>
          <w:rFonts w:eastAsiaTheme="minorEastAsia"/>
          <w:lang w:val="en-US"/>
        </w:rPr>
        <w:t xml:space="preserve"> </w:t>
      </w:r>
      <w:r w:rsidR="00BF0C63">
        <w:rPr>
          <w:rFonts w:eastAsiaTheme="minorEastAsia"/>
          <w:lang w:val="en-US"/>
        </w:rPr>
        <w:t>control flasks.</w:t>
      </w:r>
      <w:r w:rsidR="00C50105">
        <w:rPr>
          <w:rFonts w:eastAsiaTheme="minorEastAsia"/>
          <w:lang w:val="en-US"/>
        </w:rPr>
        <w:t xml:space="preserve"> The irradiation was done for OPEN field, GRID stripes and GRID dots. </w:t>
      </w:r>
    </w:p>
    <w:p w14:paraId="0DBD5D68" w14:textId="28043257" w:rsidR="003D532D" w:rsidRDefault="00BE7A1D" w:rsidP="004E1837">
      <w:pPr>
        <w:spacing w:before="240"/>
        <w:rPr>
          <w:rFonts w:eastAsiaTheme="minorEastAsia"/>
          <w:lang w:val="en-US"/>
        </w:rPr>
      </w:pPr>
      <w:r>
        <w:rPr>
          <w:rFonts w:eastAsiaTheme="minorEastAsia"/>
          <w:lang w:val="en-US"/>
        </w:rPr>
        <w:t xml:space="preserve">A colony is a cluster of more than 50 cells </w:t>
      </w:r>
      <w:r>
        <w:rPr>
          <w:rFonts w:eastAsiaTheme="minorEastAsia"/>
          <w:lang w:val="en-US"/>
        </w:rPr>
        <w:fldChar w:fldCharType="begin"/>
      </w:r>
      <w:r>
        <w:rPr>
          <w:rFonts w:eastAsiaTheme="minorEastAsia"/>
          <w:lang w:val="en-US"/>
        </w:rPr>
        <w:instrText xml:space="preserve"> ADDIN ZOTERO_ITEM CSL_CITATION {"citationID":"huKUSwp9","properties":{"formattedCitation":"(Franken et al., 2006)","plainCitation":"(Franken et al., 2006)","noteIndex":0},"citationItems":[{"id":427,"uris":["http://zotero.org/users/9228513/items/SZGQASEA"],"itemData":{"id":427,"type":"article-journal","abstract":"Clonogenic assay or colony formation assay is an in vitro cell survival assay based on the ability of a single cell to grow into a colony. The colony is defined to consist of at least 50 cells. The assay essentially tests every cell in the population for its ability to undergo “unlimited” division. Clonogenic assay is the method of choice to determine cell reproductive death after treatment with ionizing radiation, but can also be used to determine the effectiveness of other cytotoxic agents. Only a fraction of seeded cells retains the capacity to produce colonies. Before or after treatment, cells are seeded out in appropriate dilutions to form colonies in 1–3 weeks. Colonies are fixed with glutaraldehyde (6.0% v/v), stained with crystal violet (0.5% w/v) and counted using a stereomicroscope. A method for the analysis of radiation dose–survival curves is included.","container-title":"Nature Protocols","DOI":"10.1038/nprot.2006.339","ISSN":"1750-2799","issue":"5","journalAbbreviation":"Nat Protoc","language":"en","note":"number: 5\npublisher: Nature Publishing Group","page":"2315-2319","source":"www.nature.com","title":"Clonogenic assay of cells in vitro","volume":"1","author":[{"family":"Franken","given":"Nicolaas A. P."},{"family":"Rodermond","given":"Hans M."},{"family":"Stap","given":"Jan"},{"family":"Haveman","given":"Jaap"},{"family":"Bree","given":"Chris","non-dropping-particle":"van"}],"issued":{"date-parts":[["2006",12]]}}}],"schema":"https://github.com/citation-style-language/schema/raw/master/csl-citation.json"} </w:instrText>
      </w:r>
      <w:r>
        <w:rPr>
          <w:rFonts w:eastAsiaTheme="minorEastAsia"/>
          <w:lang w:val="en-US"/>
        </w:rPr>
        <w:fldChar w:fldCharType="separate"/>
      </w:r>
      <w:r w:rsidRPr="00BE7A1D">
        <w:rPr>
          <w:rFonts w:cs="Times New Roman"/>
          <w:lang w:val="en-US"/>
        </w:rPr>
        <w:t>(Franken et al., 2006)</w:t>
      </w:r>
      <w:r>
        <w:rPr>
          <w:rFonts w:eastAsiaTheme="minorEastAsia"/>
          <w:lang w:val="en-US"/>
        </w:rPr>
        <w:fldChar w:fldCharType="end"/>
      </w:r>
      <w:r w:rsidR="00F014E8">
        <w:rPr>
          <w:rFonts w:eastAsiaTheme="minorEastAsia"/>
          <w:lang w:val="en-US"/>
        </w:rPr>
        <w:t>. Number of colonies formed after irradiatio</w:t>
      </w:r>
      <w:r w:rsidR="00F42176">
        <w:rPr>
          <w:rFonts w:eastAsiaTheme="minorEastAsia"/>
          <w:lang w:val="en-US"/>
        </w:rPr>
        <w:t>n was our metric of survival.</w:t>
      </w:r>
      <w:r w:rsidR="0077115D">
        <w:rPr>
          <w:rFonts w:eastAsiaTheme="minorEastAsia"/>
          <w:lang w:val="en-US"/>
        </w:rPr>
        <w:t xml:space="preserve"> </w:t>
      </w:r>
      <w:r w:rsidR="001F50FC">
        <w:rPr>
          <w:rFonts w:eastAsiaTheme="minorEastAsia"/>
          <w:lang w:val="en-US"/>
        </w:rPr>
        <w:t xml:space="preserve">It was chosen to wait </w:t>
      </w:r>
      <w:r w:rsidR="0077115D">
        <w:rPr>
          <w:rFonts w:eastAsiaTheme="minorEastAsia"/>
          <w:lang w:val="en-US"/>
        </w:rPr>
        <w:t xml:space="preserve">six days before fixating the cells, </w:t>
      </w:r>
      <w:r w:rsidR="006D4E70">
        <w:rPr>
          <w:rFonts w:eastAsiaTheme="minorEastAsia"/>
          <w:lang w:val="en-US"/>
        </w:rPr>
        <w:t xml:space="preserve">seeing </w:t>
      </w:r>
      <w:r w:rsidR="0077115D">
        <w:rPr>
          <w:rFonts w:eastAsiaTheme="minorEastAsia"/>
          <w:lang w:val="en-US"/>
        </w:rPr>
        <w:t>that</w:t>
      </w:r>
      <w:r w:rsidR="006D4E70">
        <w:rPr>
          <w:rFonts w:eastAsiaTheme="minorEastAsia"/>
          <w:lang w:val="en-US"/>
        </w:rPr>
        <w:t xml:space="preserve"> a</w:t>
      </w:r>
      <w:r w:rsidR="00F42176">
        <w:rPr>
          <w:rFonts w:eastAsiaTheme="minorEastAsia"/>
          <w:lang w:val="en-US"/>
        </w:rPr>
        <w:t xml:space="preserve"> </w:t>
      </w:r>
      <w:r w:rsidR="0077115D">
        <w:rPr>
          <w:rFonts w:eastAsiaTheme="minorEastAsia"/>
          <w:lang w:val="en-US"/>
        </w:rPr>
        <w:t>t</w:t>
      </w:r>
      <w:r w:rsidR="00E4607B">
        <w:rPr>
          <w:rFonts w:eastAsiaTheme="minorEastAsia"/>
          <w:lang w:val="en-US"/>
        </w:rPr>
        <w:t xml:space="preserve">ypical doubling times for </w:t>
      </w:r>
      <w:r w:rsidR="008B07EF">
        <w:rPr>
          <w:rFonts w:eastAsiaTheme="minorEastAsia"/>
          <w:lang w:val="en-US"/>
        </w:rPr>
        <w:t xml:space="preserve">A549 cells is 22 h </w:t>
      </w:r>
      <w:r w:rsidR="008B07EF">
        <w:rPr>
          <w:rFonts w:eastAsiaTheme="minorEastAsia"/>
          <w:lang w:val="en-US"/>
        </w:rPr>
        <w:fldChar w:fldCharType="begin"/>
      </w:r>
      <w:r w:rsidR="008B07EF">
        <w:rPr>
          <w:rFonts w:eastAsiaTheme="minorEastAsia"/>
          <w:lang w:val="en-US"/>
        </w:rPr>
        <w:instrText xml:space="preserve"> ADDIN ZOTERO_ITEM CSL_CITATION {"citationID":"wBOVxEp5","properties":{"formattedCitation":"({\\i{}A549 Cell Subculture Protocol \\uc0\\u8211{} A549 Cell Line}, n.d.)","plainCitation":"(A549 Cell Subculture Protocol – A549 Cell Line, n.d.)","noteIndex":0},"citationItems":[{"id":432,"uris":["http://zotero.org/users/9228513/items/9JJ5AQFT"],"itemData":{"id":432,"type":"post-weblog","language":"en-US","title":"A549 Cell Subculture Protocol – A549 Cell Line: Cell Culture and Transfection Protocol","title-short":"A549 Cell Subculture Protocol – A549 Cell Line","URL":"https://www.a549.com/cell-subculture-protocol/","accessed":{"date-parts":[["2022",4,5]]}}}],"schema":"https://github.com/citation-style-language/schema/raw/master/csl-citation.json"} </w:instrText>
      </w:r>
      <w:r w:rsidR="008B07EF">
        <w:rPr>
          <w:rFonts w:eastAsiaTheme="minorEastAsia"/>
          <w:lang w:val="en-US"/>
        </w:rPr>
        <w:fldChar w:fldCharType="separate"/>
      </w:r>
      <w:r w:rsidR="008B07EF" w:rsidRPr="00530AAA">
        <w:rPr>
          <w:rFonts w:cs="Times New Roman"/>
          <w:szCs w:val="24"/>
          <w:lang w:val="en-US"/>
        </w:rPr>
        <w:t>(</w:t>
      </w:r>
      <w:r w:rsidR="008B07EF" w:rsidRPr="00530AAA">
        <w:rPr>
          <w:rFonts w:cs="Times New Roman"/>
          <w:i/>
          <w:iCs/>
          <w:szCs w:val="24"/>
          <w:lang w:val="en-US"/>
        </w:rPr>
        <w:t>A549 Cell Subculture Protocol – A549 Cell Line</w:t>
      </w:r>
      <w:r w:rsidR="008B07EF" w:rsidRPr="00530AAA">
        <w:rPr>
          <w:rFonts w:cs="Times New Roman"/>
          <w:szCs w:val="24"/>
          <w:lang w:val="en-US"/>
        </w:rPr>
        <w:t>, n.d.)</w:t>
      </w:r>
      <w:r w:rsidR="008B07EF">
        <w:rPr>
          <w:rFonts w:eastAsiaTheme="minorEastAsia"/>
          <w:lang w:val="en-US"/>
        </w:rPr>
        <w:fldChar w:fldCharType="end"/>
      </w:r>
      <w:r w:rsidR="00335FD0">
        <w:rPr>
          <w:rFonts w:eastAsiaTheme="minorEastAsia"/>
          <w:lang w:val="en-US"/>
        </w:rPr>
        <w:t>.</w:t>
      </w:r>
      <w:r w:rsidR="00610EF7">
        <w:rPr>
          <w:rFonts w:eastAsiaTheme="minorEastAsia"/>
          <w:lang w:val="en-US"/>
        </w:rPr>
        <w:t xml:space="preserve"> </w:t>
      </w:r>
      <w:r w:rsidR="00CE3442">
        <w:rPr>
          <w:rFonts w:eastAsiaTheme="minorEastAsia"/>
          <w:lang w:val="en-US"/>
        </w:rPr>
        <w:t>Fixation of cells is the process of fixing the cells in their position</w:t>
      </w:r>
      <w:r w:rsidR="006653BC">
        <w:rPr>
          <w:rFonts w:eastAsiaTheme="minorEastAsia"/>
          <w:lang w:val="en-US"/>
        </w:rPr>
        <w:t xml:space="preserve"> and </w:t>
      </w:r>
      <w:r w:rsidR="008E4664">
        <w:rPr>
          <w:rFonts w:eastAsiaTheme="minorEastAsia"/>
          <w:lang w:val="en-US"/>
        </w:rPr>
        <w:t>terminating all ongoing biological mechanism</w:t>
      </w:r>
      <w:r w:rsidR="004D319A">
        <w:rPr>
          <w:rFonts w:eastAsiaTheme="minorEastAsia"/>
          <w:lang w:val="en-US"/>
        </w:rPr>
        <w:t>s</w:t>
      </w:r>
      <w:r w:rsidR="002C35BA">
        <w:rPr>
          <w:rFonts w:eastAsiaTheme="minorEastAsia"/>
          <w:lang w:val="en-US"/>
        </w:rPr>
        <w:t xml:space="preserve">, essentially killing them </w:t>
      </w:r>
      <w:r w:rsidR="00DC140C">
        <w:rPr>
          <w:rFonts w:eastAsiaTheme="minorEastAsia"/>
          <w:lang w:val="en-US"/>
        </w:rPr>
        <w:t xml:space="preserve">and disabling their natural degradation mechanisms </w:t>
      </w:r>
      <w:r w:rsidR="00E67CC1">
        <w:rPr>
          <w:rFonts w:eastAsiaTheme="minorEastAsia"/>
          <w:lang w:val="en-US"/>
        </w:rPr>
        <w:t xml:space="preserve">so they can be viewed in a microscope </w:t>
      </w:r>
      <w:r w:rsidR="00877A5E">
        <w:rPr>
          <w:rFonts w:eastAsiaTheme="minorEastAsia"/>
          <w:lang w:val="en-US"/>
        </w:rPr>
        <w:fldChar w:fldCharType="begin"/>
      </w:r>
      <w:r w:rsidR="00877A5E">
        <w:rPr>
          <w:rFonts w:eastAsiaTheme="minorEastAsia"/>
          <w:lang w:val="en-US"/>
        </w:rPr>
        <w:instrText xml:space="preserve"> ADDIN ZOTERO_ITEM CSL_CITATION {"citationID":"1FHZTEpM","properties":{"formattedCitation":"(Panzacchi et al., 2019)","plainCitation":"(Panzacchi et al., 2019)","noteIndex":0},"citationItems":[{"id":434,"uris":["http://zotero.org/users/9228513/items/5A9H3QRZ"],"itemData":{"id":434,"type":"article-journal","abstract":"Safety concerns on the toxic and carcinogenic effects of formalin exposure have drawn increasing attention to the search for alternative low risk fixatives for processing tissue specimens in laboratories worldwide. Alcohol-based fixatives are considered some of the most promising alternatives. We evaluated the performance of alcohol-fixed paraffin-embedded (AFPE) samples from Sprague-Dawley (SD) rats analyzing tissue morphology, protein and nucleic acid preservation after short and extremely long fixation times (up to 7 years), using formalin-fixed paraffin-embedded (FFPE) samples as a comparator fixative. Following short and long-term alcohol fixation, tissue morphology and cellular details in tissues, evaluated by scoring stained sections (Hematoxylin-Eosin and Mallory’s trichrome), were optimally preserved if compared to formalin fixation. Immunoreactivity of proteins (Ki67, CD3, PAX5, CD68), evaluated by immunohistochemistry, showed satisfactory results when the fixation period did not exceed 1 year. Finally, we confirm the superiority of alcohol fixation compared to formalin, in terms of quantity of nucleic acid extracted from paraffin blocks, even after an extremely long time of alcohol fixation., Our results confirm that alcohol fixation is a suitable and safe alternative to formalin for pathological evaluations. There is a need for standardization of formalin-free methods and harmonization of diagnosis in pathology department worldwide.","container-title":"Acta histochemica","DOI":"10.1016/j.acthis.2019.05.011","ISSN":"0065-1281","issue":"6","journalAbbreviation":"Acta Histochem","note":"PMID: 31277893\nPMCID: PMC6939362","page":"750-760","source":"PubMed Central","title":"Effects of short and long-term alcohol-based fixation on Sprague-Dawley rat tissue morphology, protein and nucleic acid preservation","volume":"121","author":[{"family":"Panzacchi","given":"Simona"},{"family":"Gnudi","given":"Federica"},{"family":"Mandrioli","given":"Daniele"},{"family":"Montella","given":"Rita"},{"family":"Strollo","given":"Valentina"},{"family":"Merrick","given":"Bruce Alexander"},{"family":"Belpoggi","given":"Fiorella"},{"family":"Tibaldi","given":"Eva"}],"issued":{"date-parts":[["2019",8]]}}}],"schema":"https://github.com/citation-style-language/schema/raw/master/csl-citation.json"} </w:instrText>
      </w:r>
      <w:r w:rsidR="00877A5E">
        <w:rPr>
          <w:rFonts w:eastAsiaTheme="minorEastAsia"/>
          <w:lang w:val="en-US"/>
        </w:rPr>
        <w:fldChar w:fldCharType="separate"/>
      </w:r>
      <w:r w:rsidR="00877A5E" w:rsidRPr="001B2FD2">
        <w:rPr>
          <w:rFonts w:cs="Times New Roman"/>
          <w:lang w:val="en-US"/>
        </w:rPr>
        <w:t>(Panzacchi et al., 2019)</w:t>
      </w:r>
      <w:r w:rsidR="00877A5E">
        <w:rPr>
          <w:rFonts w:eastAsiaTheme="minorEastAsia"/>
          <w:lang w:val="en-US"/>
        </w:rPr>
        <w:fldChar w:fldCharType="end"/>
      </w:r>
      <w:r w:rsidR="00E67CC1">
        <w:rPr>
          <w:rFonts w:eastAsiaTheme="minorEastAsia"/>
          <w:lang w:val="en-US"/>
        </w:rPr>
        <w:t>.</w:t>
      </w:r>
      <w:r w:rsidR="0080058D">
        <w:rPr>
          <w:rFonts w:eastAsiaTheme="minorEastAsia"/>
          <w:lang w:val="en-US"/>
        </w:rPr>
        <w:br/>
      </w:r>
      <w:r w:rsidR="00C701F6">
        <w:rPr>
          <w:rFonts w:eastAsiaTheme="minorEastAsia"/>
          <w:lang w:val="en-US"/>
        </w:rPr>
        <w:t>3 ml of Ethanol was used</w:t>
      </w:r>
      <w:r w:rsidR="00266AE8">
        <w:rPr>
          <w:rFonts w:eastAsiaTheme="minorEastAsia"/>
          <w:lang w:val="en-US"/>
        </w:rPr>
        <w:t xml:space="preserve"> to fixate. Ethanol was chosen</w:t>
      </w:r>
      <w:r w:rsidR="004006BF">
        <w:rPr>
          <w:rFonts w:eastAsiaTheme="minorEastAsia"/>
          <w:lang w:val="en-US"/>
        </w:rPr>
        <w:t xml:space="preserve"> because </w:t>
      </w:r>
      <w:r w:rsidR="00313DED">
        <w:rPr>
          <w:rFonts w:eastAsiaTheme="minorEastAsia"/>
          <w:lang w:val="en-US"/>
        </w:rPr>
        <w:t xml:space="preserve">it is </w:t>
      </w:r>
      <w:r w:rsidR="00EE6C8A">
        <w:rPr>
          <w:rFonts w:eastAsiaTheme="minorEastAsia"/>
          <w:lang w:val="en-US"/>
        </w:rPr>
        <w:t xml:space="preserve">fast and has optimal preservation of </w:t>
      </w:r>
      <w:r w:rsidR="008C78B5">
        <w:rPr>
          <w:rFonts w:eastAsiaTheme="minorEastAsia"/>
          <w:lang w:val="en-US"/>
        </w:rPr>
        <w:t xml:space="preserve">cell structure </w:t>
      </w:r>
      <w:r w:rsidR="00DB34F0">
        <w:rPr>
          <w:rFonts w:eastAsiaTheme="minorEastAsia"/>
          <w:lang w:val="en-US"/>
        </w:rPr>
        <w:fldChar w:fldCharType="begin"/>
      </w:r>
      <w:r w:rsidR="00DB34F0">
        <w:rPr>
          <w:rFonts w:eastAsiaTheme="minorEastAsia"/>
          <w:lang w:val="en-US"/>
        </w:rPr>
        <w:instrText xml:space="preserve"> ADDIN ZOTERO_ITEM CSL_CITATION {"citationID":"wajZQ8vF","properties":{"formattedCitation":"(Rahman et al., 2022)","plainCitation":"(Rahman et al., 2022)","noteIndex":0},"citationItems":[{"id":437,"uris":["http://zotero.org/users/9228513/items/7B7U87B5"],"itemData":{"id":437,"type":"article-journal","abstract":"Formalin is a widely used fixative but there is potential public health risks to exposure. Besides, alcoholic fixation is advantageous over formalin fixation because of faster fixation, optimal preservation and safer workplace environment. Following fixation by EMA and 10% neutral buffered formalin (NBF), we analyzed the tissue morphology, antigenic stability, DNA and RNA quantity with quality (OD value). The findings of EMA fixing on both the tissue morphology and molecular characterization, were satisfactory. Specially, EMA was faster in penetration of tissues than NBF, fixed ideally as early as 8 h of fixation whereas improper fixation was evident for NBF. In Hematoxylin and Eosin (H &amp; E) staining, better cellular details with stronger affinity for staining were observed. In immunohistochemistry, better antigenic stability was reported for EMA-fixed tissues. The nucleic acid analysis revealed that total genomic DNA and RNA yield from EMA fixed tissues were significantly higher (P &lt; 0.05) with superior quality than NBF fixed tissues. Our results suggest that EMA could be a potential alternative to NBF for fixation and preservation of tissues. These data provide new insights into an option for a safer working environment to support study and research.","container-title":"Saudi Journal of Biological Sciences","DOI":"10.1016/j.sjbs.2021.08.075","ISSN":"1319-562X","issue":"1","journalAbbreviation":"Saudi Journal of Biological Sciences","language":"en","page":"175-182","source":"ScienceDirect","title":"Alcoholic fixation over formalin fixation: A new, safer option for morphologic and molecular analysis of tissues","title-short":"Alcoholic fixation over formalin fixation","volume":"29","author":[{"family":"Rahman","given":"Md. Asabur"},{"family":"Sultana","given":"Nasrin"},{"family":"Ayman","given":"Ummay"},{"family":"Bhakta","given":"Sonali"},{"family":"Afrose","given":"Marzia"},{"family":"Afrin","given":"Marya"},{"family":"Haque","given":"Ziaul"}],"issued":{"date-parts":[["2022",1,1]]}}}],"schema":"https://github.com/citation-style-language/schema/raw/master/csl-citation.json"} </w:instrText>
      </w:r>
      <w:r w:rsidR="00DB34F0">
        <w:rPr>
          <w:rFonts w:eastAsiaTheme="minorEastAsia"/>
          <w:lang w:val="en-US"/>
        </w:rPr>
        <w:fldChar w:fldCharType="separate"/>
      </w:r>
      <w:r w:rsidR="00DB34F0" w:rsidRPr="00DB34F0">
        <w:rPr>
          <w:rFonts w:cs="Times New Roman"/>
          <w:lang w:val="en-US"/>
        </w:rPr>
        <w:t>(Rahman et al., 2022)</w:t>
      </w:r>
      <w:r w:rsidR="00DB34F0">
        <w:rPr>
          <w:rFonts w:eastAsiaTheme="minorEastAsia"/>
          <w:lang w:val="en-US"/>
        </w:rPr>
        <w:fldChar w:fldCharType="end"/>
      </w:r>
      <w:r w:rsidR="00DB34F0">
        <w:rPr>
          <w:rFonts w:eastAsiaTheme="minorEastAsia"/>
          <w:lang w:val="en-US"/>
        </w:rPr>
        <w:t>.</w:t>
      </w:r>
      <w:r w:rsidR="00553CF4">
        <w:rPr>
          <w:rFonts w:eastAsiaTheme="minorEastAsia"/>
          <w:lang w:val="en-US"/>
        </w:rPr>
        <w:br/>
      </w:r>
      <w:r w:rsidR="00485FB5">
        <w:rPr>
          <w:rFonts w:eastAsiaTheme="minorEastAsia"/>
          <w:lang w:val="en-US"/>
        </w:rPr>
        <w:t>The number of surviving colonies was counted using a segmentation algorithm</w:t>
      </w:r>
      <w:r w:rsidR="00284541">
        <w:rPr>
          <w:rFonts w:eastAsiaTheme="minorEastAsia"/>
          <w:lang w:val="en-US"/>
        </w:rPr>
        <w:t xml:space="preserve">, </w:t>
      </w:r>
      <w:r w:rsidR="000B1A09">
        <w:rPr>
          <w:rFonts w:eastAsiaTheme="minorEastAsia"/>
          <w:lang w:val="en-US"/>
        </w:rPr>
        <w:t xml:space="preserve">it was therefore necessary to stain the cells </w:t>
      </w:r>
      <w:r w:rsidR="00AA07AF">
        <w:rPr>
          <w:rFonts w:eastAsiaTheme="minorEastAsia"/>
          <w:lang w:val="en-US"/>
        </w:rPr>
        <w:t xml:space="preserve">to make it easier for the algorithm to separate individual colonies. </w:t>
      </w:r>
      <w:r w:rsidR="00E44140">
        <w:rPr>
          <w:rFonts w:eastAsiaTheme="minorEastAsia"/>
          <w:lang w:val="en-US"/>
        </w:rPr>
        <w:t>3 ml of</w:t>
      </w:r>
      <w:r w:rsidR="00FD1F0E">
        <w:rPr>
          <w:rFonts w:eastAsiaTheme="minorEastAsia"/>
          <w:lang w:val="en-US"/>
        </w:rPr>
        <w:t xml:space="preserve"> methylene </w:t>
      </w:r>
      <w:r w:rsidR="00B41E7E">
        <w:rPr>
          <w:rFonts w:eastAsiaTheme="minorEastAsia"/>
          <w:lang w:val="en-US"/>
        </w:rPr>
        <w:t>blue dye</w:t>
      </w:r>
      <w:r w:rsidR="00FD1F0E">
        <w:rPr>
          <w:rFonts w:eastAsiaTheme="minorEastAsia"/>
          <w:lang w:val="en-US"/>
        </w:rPr>
        <w:t xml:space="preserve"> was added</w:t>
      </w:r>
      <w:r w:rsidR="009A34FE">
        <w:rPr>
          <w:rFonts w:eastAsiaTheme="minorEastAsia"/>
          <w:lang w:val="en-US"/>
        </w:rPr>
        <w:t xml:space="preserve">. </w:t>
      </w:r>
      <w:r w:rsidR="00C47BD6">
        <w:rPr>
          <w:rFonts w:eastAsiaTheme="minorEastAsia"/>
          <w:lang w:val="en-US"/>
        </w:rPr>
        <w:t xml:space="preserve">Because of a specific chemical reaction that only occurs </w:t>
      </w:r>
      <w:r w:rsidR="00142B68">
        <w:rPr>
          <w:rFonts w:eastAsiaTheme="minorEastAsia"/>
          <w:lang w:val="en-US"/>
        </w:rPr>
        <w:t xml:space="preserve">in living cells, only dead cells are </w:t>
      </w:r>
      <w:r w:rsidR="009A3ED1">
        <w:rPr>
          <w:rFonts w:eastAsiaTheme="minorEastAsia"/>
          <w:lang w:val="en-US"/>
        </w:rPr>
        <w:t xml:space="preserve">colored by the dye </w:t>
      </w:r>
      <w:r w:rsidR="00846969">
        <w:rPr>
          <w:rFonts w:eastAsiaTheme="minorEastAsia"/>
          <w:lang w:val="en-US"/>
        </w:rPr>
        <w:fldChar w:fldCharType="begin"/>
      </w:r>
      <w:r w:rsidR="00846969">
        <w:rPr>
          <w:rFonts w:eastAsiaTheme="minorEastAsia"/>
          <w:lang w:val="en-US"/>
        </w:rPr>
        <w:instrText xml:space="preserve"> ADDIN ZOTERO_ITEM CSL_CITATION {"citationID":"S03U6w4v","properties":{"formattedCitation":"(O\\uc0\\u8217{}Connor-Cox et al., 1997)","plainCitation":"(O’Connor-Cox et al., 1997)","noteIndex":0},"citationItems":[{"id":439,"uris":["http://zotero.org/users/9228513/items/WDFTFEGI"],"itemData":{"id":439,"type":"article-journal","container-title":"Master Brew Assoc Am Tech Q","page":"306-312","title":"Methylene blue staining: Use at your own risk","volume":"34","author":[{"family":"O'Connor-Cox","given":"E."},{"family":"Mochaba","given":"F.M."},{"family":"Lodolo","given":"Elizabeth"},{"family":"Majara","given":"M."},{"family":"Axcell","given":"B."}],"issued":{"date-parts":[["1997",1]]}}}],"schema":"https://github.com/citation-style-language/schema/raw/master/csl-citation.json"} </w:instrText>
      </w:r>
      <w:r w:rsidR="00846969">
        <w:rPr>
          <w:rFonts w:eastAsiaTheme="minorEastAsia"/>
          <w:lang w:val="en-US"/>
        </w:rPr>
        <w:fldChar w:fldCharType="separate"/>
      </w:r>
      <w:r w:rsidR="00846969" w:rsidRPr="00923E08">
        <w:rPr>
          <w:rFonts w:cs="Times New Roman"/>
          <w:szCs w:val="24"/>
          <w:lang w:val="en-US"/>
        </w:rPr>
        <w:t>(O’Connor-Cox et al., 1997)</w:t>
      </w:r>
      <w:r w:rsidR="00846969">
        <w:rPr>
          <w:rFonts w:eastAsiaTheme="minorEastAsia"/>
          <w:lang w:val="en-US"/>
        </w:rPr>
        <w:fldChar w:fldCharType="end"/>
      </w:r>
      <w:r w:rsidR="00923E08">
        <w:rPr>
          <w:rFonts w:eastAsiaTheme="minorEastAsia"/>
          <w:lang w:val="en-US"/>
        </w:rPr>
        <w:t xml:space="preserve">. </w:t>
      </w:r>
      <w:r w:rsidR="00553CF4">
        <w:rPr>
          <w:rFonts w:eastAsiaTheme="minorEastAsia"/>
          <w:lang w:val="en-US"/>
        </w:rPr>
        <w:t xml:space="preserve"> </w:t>
      </w:r>
      <w:r w:rsidR="0015718C">
        <w:rPr>
          <w:rFonts w:eastAsiaTheme="minorEastAsia"/>
          <w:lang w:val="en-US"/>
        </w:rPr>
        <w:t xml:space="preserve"> </w:t>
      </w:r>
      <w:r w:rsidR="00E67CC1">
        <w:rPr>
          <w:rFonts w:eastAsiaTheme="minorEastAsia"/>
          <w:lang w:val="en-US"/>
        </w:rPr>
        <w:t xml:space="preserve"> </w:t>
      </w:r>
    </w:p>
    <w:p w14:paraId="722AED53" w14:textId="0E32D1D1" w:rsidR="00CD2B23" w:rsidRPr="004B70DD" w:rsidRDefault="00C92421" w:rsidP="00BF74BB">
      <w:pPr>
        <w:spacing w:before="240"/>
        <w:rPr>
          <w:rFonts w:eastAsiaTheme="minorEastAsia"/>
          <w:lang w:val="en-US"/>
        </w:rPr>
      </w:pPr>
      <w:r>
        <w:rPr>
          <w:rFonts w:eastAsiaTheme="minorEastAsia"/>
          <w:lang w:val="en-US"/>
        </w:rPr>
        <w:t>After fixation and staining the cell flasks with cells were scanned</w:t>
      </w:r>
      <w:r w:rsidR="00A156E7">
        <w:rPr>
          <w:rFonts w:eastAsiaTheme="minorEastAsia"/>
          <w:lang w:val="en-US"/>
        </w:rPr>
        <w:t xml:space="preserve"> by </w:t>
      </w:r>
      <w:r w:rsidR="00A156E7">
        <w:rPr>
          <w:rFonts w:eastAsiaTheme="minorEastAsia"/>
          <w:lang w:val="en-US"/>
        </w:rPr>
        <w:fldChar w:fldCharType="begin"/>
      </w:r>
      <w:r w:rsidR="0053561A">
        <w:rPr>
          <w:rFonts w:eastAsiaTheme="minorEastAsia"/>
          <w:lang w:val="en-US"/>
        </w:rPr>
        <w:instrText xml:space="preserve"> ADDIN ZOTERO_ITEM CSL_CITATION {"citationID":"igvwuPbS","properties":{"formattedCitation":"(Bj\\uc0\\u248{}rg V\\uc0\\u229{}rli H\\uc0\\u229{}land, 2020)","plainCitation":"(Bjørg Vårli Håland, 2020)","dontUpdate":true,"noteIndex":0},"citationItems":[{"id":260,"uris":["http://zotero.org/users/9228513/items/QR7A6LGT"],"itemData":{"id":260,"type":"thesis","abstract":"The goal of radiotherapy is to eradicate tumors while causing as little damage and side \neffects as possible. Conventional radiotherapy aims to give a homogenous dose to a target\n(the tumor), but the radiation fields necessary to achieve this will inevitably also give \ndose to healthy normal tissue, as they cover vital and sensitive organs. Suggestions have \nbeen made that by irradiating with a spatially fractionated pattern, i.e. giving high very \nhigh doses in a spot-like pattern with low or no doses in between, we can achieve the \nsame amount of tumor killing while sparing more of the surrounding tissue. This modality \nis called SFRT – spatially fractionated radiation therapy, or simply GRID therapy, as the \ndose pattern is in form of a grid. Although some promising results with GRID therapy \nhave been showed, the mechanisms behind it are not fully understood.\nThis thesis presents a methodology for obtaining the dose distribution in cell culture \nflasks when using GRID irradiation, both with X-rays and protons. The GRID \nconfiguration was in form of a striped field, using a tungsten collimator with stripes of 10\nmm shielding and 5 mm openings in between. The goal was to establish the dose \ndistribution in cell culture flasks when irradiated using this GRID collimator, and further \nuse this dose distribution to elucidate the response of cells irradiated in an identical\nmanner. A Monte Carlo simulation of GRID irradiation with X-rays implementing an \nexact replica of the set-up used was used to verify the dose distribution found.\nMapping the dose distribution in cell culture flasks was done using Gafchromic EBT3 \nfilms, after first conducting thorough dosimetry of the X-ray irradiation chamber and \nproton beam used. The EBT3 films were meticulously calibrated before irradiating them \ninside the cell culture flasks both with and without the GRID collimator. For X-ray \nirradiation, the average dose received by the EBT3 films in the open field was around 4.6\nGy, whereas when using the GRID collimator, the peak doses (openings under GRID)\nwas around 3.4 Gy, and valley doses (shielded under GRID) around 0.4 Gy. For proton \nirradiation, the average dose received by the EBT3 films in the open field was 4.7 Gy, the \npeak dose areas also around 4.7 Gy, and shielded areas around 0.06 Gy. The average dose \nprofile through all films was also found separately for X-rays and protons.\nVI\nStained cell colonies in culture flasks irradiated in identically manner to the EBT3 films \nand a colony counter algorithm were employed. The cell survival found from open field \nirradiations was used to establish a linear-quadratic (LQ)-model for the cell survival as a \nfunction of dose. The LQ-model was subsequently used to make a prediction of the cell \nsurvival when irradiating with GRID, by employing it on the dose profiles from the EBT3\nfilms. This was in turn compared to the actual observed survival found from the cell \nassays conducted with GRID. The observed survival was found to matches with the \npredicted, except for when irradiating with a nominal dose of 10 Gy using X-rays. Then, \nthe observed survival was significantly lower than predicted in the peak dose areas. The \nmost probable explanation for this – which also explains the huge difference in the peak \nand valley doses for X-rays compared to protons – is errors associated with the X-ray \ndosimetry. Since the methodology was established as the experiments progressed, \nuncertainties were inevitably introduced. However, the X-ray dosimetry matched the \nMonte Carlo simulations well, where the latter are considered a gold standard for dose \ncalculations. Other attempts to explain the outcome were therefore done, but no definite \nconclusion could be made as some of the results are partly contradictory.\nIn conclusion, the methodology for determining the dose distributions with Gafchromic \nfilms has been well established, as well as a means for using the dose distribution to \nanalyze the cell survival undergoing various irradiation conditions. This lays a solid \nfoundation for future GRID experiments and is a step toward better understanding the \neffects of GRID irradiation.","language":"en","publisher":"University of Oslo","title":"2D dosimetry and radiobiological  modelling in GRID therapy","author":[{"literal":"Bjørg Vårli Håland"}],"accessed":{"date-parts":[["2021",8,14]]},"issued":{"date-parts":[["2020",6]]}}}],"schema":"https://github.com/citation-style-language/schema/raw/master/csl-citation.json"} </w:instrText>
      </w:r>
      <w:r w:rsidR="00A156E7">
        <w:rPr>
          <w:rFonts w:eastAsiaTheme="minorEastAsia"/>
          <w:lang w:val="en-US"/>
        </w:rPr>
        <w:fldChar w:fldCharType="separate"/>
      </w:r>
      <w:r w:rsidR="00A156E7" w:rsidRPr="00A156E7">
        <w:rPr>
          <w:rFonts w:cs="Times New Roman"/>
          <w:szCs w:val="24"/>
          <w:lang w:val="en-US"/>
        </w:rPr>
        <w:t>Bjørg Vårli Håland</w:t>
      </w:r>
      <w:r w:rsidR="00A156E7">
        <w:rPr>
          <w:rFonts w:eastAsiaTheme="minorEastAsia"/>
          <w:lang w:val="en-US"/>
        </w:rPr>
        <w:fldChar w:fldCharType="end"/>
      </w:r>
      <w:r>
        <w:rPr>
          <w:rFonts w:eastAsiaTheme="minorEastAsia"/>
          <w:lang w:val="en-US"/>
        </w:rPr>
        <w:t xml:space="preserve"> the same way as the EBT3 films (see </w:t>
      </w:r>
      <w:r>
        <w:rPr>
          <w:rFonts w:eastAsiaTheme="minorEastAsia"/>
          <w:lang w:val="en-US"/>
        </w:rPr>
        <w:fldChar w:fldCharType="begin"/>
      </w:r>
      <w:r>
        <w:rPr>
          <w:rFonts w:eastAsiaTheme="minorEastAsia"/>
          <w:lang w:val="en-US"/>
        </w:rPr>
        <w:instrText xml:space="preserve"> REF _Ref100051198 \r \h </w:instrText>
      </w:r>
      <w:r>
        <w:rPr>
          <w:rFonts w:eastAsiaTheme="minorEastAsia"/>
          <w:lang w:val="en-US"/>
        </w:rPr>
      </w:r>
      <w:r>
        <w:rPr>
          <w:rFonts w:eastAsiaTheme="minorEastAsia"/>
          <w:lang w:val="en-US"/>
        </w:rPr>
        <w:fldChar w:fldCharType="separate"/>
      </w:r>
      <w:r w:rsidR="000E19EF">
        <w:rPr>
          <w:rFonts w:eastAsiaTheme="minorEastAsia"/>
          <w:lang w:val="en-US"/>
        </w:rPr>
        <w:t>2.1.2.2</w:t>
      </w:r>
      <w:r>
        <w:rPr>
          <w:rFonts w:eastAsiaTheme="minorEastAsia"/>
          <w:lang w:val="en-US"/>
        </w:rPr>
        <w:fldChar w:fldCharType="end"/>
      </w:r>
      <w:r>
        <w:rPr>
          <w:rFonts w:eastAsiaTheme="minorEastAsia"/>
          <w:lang w:val="en-US"/>
        </w:rPr>
        <w:t>)</w:t>
      </w:r>
      <w:r w:rsidR="00495A65">
        <w:rPr>
          <w:rFonts w:eastAsiaTheme="minorEastAsia"/>
          <w:lang w:val="en-US"/>
        </w:rPr>
        <w:t>, except for</w:t>
      </w:r>
      <w:r w:rsidR="007445E0">
        <w:rPr>
          <w:rFonts w:eastAsiaTheme="minorEastAsia"/>
          <w:lang w:val="en-US"/>
        </w:rPr>
        <w:t xml:space="preserve"> </w:t>
      </w:r>
      <w:r w:rsidR="00495A65">
        <w:rPr>
          <w:rFonts w:eastAsiaTheme="minorEastAsia"/>
          <w:lang w:val="en-US"/>
        </w:rPr>
        <w:t>a</w:t>
      </w:r>
      <w:r w:rsidR="00790BE8">
        <w:rPr>
          <w:rFonts w:eastAsiaTheme="minorEastAsia"/>
          <w:lang w:val="en-US"/>
        </w:rPr>
        <w:t xml:space="preserve"> dpi of 1200 </w:t>
      </w:r>
      <w:r w:rsidR="001A1B8E">
        <w:rPr>
          <w:rFonts w:eastAsiaTheme="minorEastAsia"/>
          <w:lang w:val="en-US"/>
        </w:rPr>
        <w:t xml:space="preserve">with </w:t>
      </w:r>
      <w:r w:rsidR="00A90F6C">
        <w:rPr>
          <w:rFonts w:eastAsiaTheme="minorEastAsia"/>
          <w:lang w:val="en-US"/>
        </w:rPr>
        <w:t>the resolution of 2220 x 2976</w:t>
      </w:r>
      <w:r w:rsidR="006A075B">
        <w:rPr>
          <w:rFonts w:eastAsiaTheme="minorEastAsia"/>
          <w:lang w:val="en-US"/>
        </w:rPr>
        <w:t xml:space="preserve"> x 3</w:t>
      </w:r>
      <w:r w:rsidR="00A90F6C">
        <w:rPr>
          <w:rFonts w:eastAsiaTheme="minorEastAsia"/>
          <w:lang w:val="en-US"/>
        </w:rPr>
        <w:t xml:space="preserve">. </w:t>
      </w:r>
      <w:r w:rsidR="00D056A9">
        <w:rPr>
          <w:rFonts w:eastAsiaTheme="minorEastAsia"/>
          <w:lang w:val="en-US"/>
        </w:rPr>
        <w:t>The cell flasks have a height</w:t>
      </w:r>
      <w:r w:rsidR="00F222F4">
        <w:rPr>
          <w:rFonts w:eastAsiaTheme="minorEastAsia"/>
          <w:lang w:val="en-US"/>
        </w:rPr>
        <w:t xml:space="preserve"> making it </w:t>
      </w:r>
      <w:r w:rsidR="00E75024">
        <w:rPr>
          <w:rFonts w:eastAsiaTheme="minorEastAsia"/>
          <w:lang w:val="en-US"/>
        </w:rPr>
        <w:t>impossible to close the scanner completel</w:t>
      </w:r>
      <w:r w:rsidR="008F0418">
        <w:rPr>
          <w:rFonts w:eastAsiaTheme="minorEastAsia"/>
          <w:lang w:val="en-US"/>
        </w:rPr>
        <w:t>y</w:t>
      </w:r>
      <w:r w:rsidR="00E75024">
        <w:rPr>
          <w:rFonts w:eastAsiaTheme="minorEastAsia"/>
          <w:lang w:val="en-US"/>
        </w:rPr>
        <w:t>. Th</w:t>
      </w:r>
      <w:r w:rsidR="00E00114">
        <w:rPr>
          <w:rFonts w:eastAsiaTheme="minorEastAsia"/>
          <w:lang w:val="en-US"/>
        </w:rPr>
        <w:t xml:space="preserve">e </w:t>
      </w:r>
      <w:r w:rsidR="00FD7051">
        <w:rPr>
          <w:rFonts w:eastAsiaTheme="minorEastAsia"/>
          <w:lang w:val="en-US"/>
        </w:rPr>
        <w:t>scans of the cell flasks will therefore have a slight angle</w:t>
      </w:r>
      <w:r w:rsidR="00BB7040">
        <w:rPr>
          <w:rFonts w:eastAsiaTheme="minorEastAsia"/>
          <w:lang w:val="en-US"/>
        </w:rPr>
        <w:t>, causing</w:t>
      </w:r>
      <w:r w:rsidR="00BE7A41">
        <w:rPr>
          <w:rFonts w:eastAsiaTheme="minorEastAsia"/>
          <w:lang w:val="en-US"/>
        </w:rPr>
        <w:t xml:space="preserve"> a sharp dark shadow on the image. </w:t>
      </w:r>
    </w:p>
    <w:p w14:paraId="25B3D50A" w14:textId="651B5FB3" w:rsidR="00425F37" w:rsidRDefault="00BB374D" w:rsidP="0022460E">
      <w:pPr>
        <w:pStyle w:val="Heading2"/>
        <w:rPr>
          <w:lang w:val="en-US"/>
        </w:rPr>
      </w:pPr>
      <w:bookmarkStart w:id="156" w:name="_Toc102035378"/>
      <w:r>
        <w:rPr>
          <w:lang w:val="en-US"/>
        </w:rPr>
        <w:t>Segmentation</w:t>
      </w:r>
      <w:bookmarkEnd w:id="156"/>
    </w:p>
    <w:p w14:paraId="27B6335D" w14:textId="737DFBF3" w:rsidR="009669F1" w:rsidRPr="00926E2A" w:rsidRDefault="003C4E6D" w:rsidP="00B47AAD">
      <w:pPr>
        <w:rPr>
          <w:lang w:val="en-US"/>
        </w:rPr>
      </w:pPr>
      <w:r>
        <w:rPr>
          <w:lang w:val="en-US"/>
        </w:rPr>
        <w:t xml:space="preserve">Segmentation of cells was performed by Delmon Arous </w:t>
      </w:r>
      <w:r w:rsidR="00BA33F4">
        <w:rPr>
          <w:lang w:val="en-US"/>
        </w:rPr>
        <w:t>in</w:t>
      </w:r>
      <w:r w:rsidR="00B66DA1">
        <w:rPr>
          <w:lang w:val="en-US"/>
        </w:rPr>
        <w:t xml:space="preserve"> the article: </w:t>
      </w:r>
      <w:r w:rsidR="00B66DA1">
        <w:rPr>
          <w:lang w:val="en-US"/>
        </w:rPr>
        <w:br/>
      </w:r>
      <w:r w:rsidR="00251AE3" w:rsidRPr="00251AE3">
        <w:rPr>
          <w:i/>
          <w:iCs/>
          <w:lang w:val="en-US"/>
        </w:rPr>
        <w:t>“</w:t>
      </w:r>
      <w:r w:rsidR="00B66DA1" w:rsidRPr="00251AE3">
        <w:rPr>
          <w:i/>
          <w:iCs/>
          <w:lang w:val="en-US"/>
        </w:rPr>
        <w:t xml:space="preserve">Principal component-based image segmentation: a new approach to outline in vitro </w:t>
      </w:r>
      <w:r w:rsidR="00553FBB" w:rsidRPr="00251AE3">
        <w:rPr>
          <w:i/>
          <w:iCs/>
          <w:lang w:val="en-US"/>
        </w:rPr>
        <w:t>cell colonies</w:t>
      </w:r>
      <w:r w:rsidR="00251AE3" w:rsidRPr="00251AE3">
        <w:rPr>
          <w:i/>
          <w:iCs/>
          <w:lang w:val="en-US"/>
        </w:rPr>
        <w:t>”</w:t>
      </w:r>
      <w:r w:rsidR="00553FBB" w:rsidRPr="00251AE3">
        <w:rPr>
          <w:i/>
          <w:iCs/>
          <w:lang w:val="en-US"/>
        </w:rPr>
        <w:t>.</w:t>
      </w:r>
      <w:r w:rsidR="00553FBB">
        <w:rPr>
          <w:lang w:val="en-US"/>
        </w:rPr>
        <w:t xml:space="preserve"> </w:t>
      </w:r>
      <w:r w:rsidR="00251AE3">
        <w:rPr>
          <w:lang w:val="en-US"/>
        </w:rPr>
        <w:fldChar w:fldCharType="begin"/>
      </w:r>
      <w:r w:rsidR="00251AE3">
        <w:rPr>
          <w:lang w:val="en-US"/>
        </w:rPr>
        <w:instrText xml:space="preserve"> ADDIN ZOTERO_ITEM CSL_CITATION {"citationID":"NJlW744t","properties":{"formattedCitation":"(Arous et al., 2022)","plainCitation":"(Arous et al., 2022)","noteIndex":0},"citationItems":[{"id":261,"uris":["http://zotero.org/users/9228513/items/H4PQT8VE"],"itemData":{"id":261,"type":"article-journal","abstract":"Identification, segmentation and counting of stained in vitro cell colonies play a vital part in biological assays. Automating these tasks by optical scanning of cell dishes and subsequent image processing is not trivial due to challenges with, e.g. background noise and contaminations. Here, we present a machine learning procedure to amend these issues by characterising, extracting and segmenting inquired cell colonies using principal component analysis, k-means clustering and a modified watershed segmentation algorithm to automatically identify visible colonies. The proposed segmentation algorithm was tested on two data sets: a T-47D (proprietary) cell colony and a bacteria (open source) data set. High F1 scores (</w:instrText>
      </w:r>
      <w:r w:rsidR="00251AE3">
        <w:rPr>
          <w:rFonts w:ascii="Cambria Math" w:hAnsi="Cambria Math" w:cs="Cambria Math"/>
          <w:lang w:val="en-US"/>
        </w:rPr>
        <w:instrText>∼</w:instrText>
      </w:r>
      <w:r w:rsidR="00251AE3">
        <w:rPr>
          <w:lang w:val="en-US"/>
        </w:rPr>
        <w:instrText>0.90 for T-47D and &gt;0.95 for bacterial images), along with low absolute percentage errors (</w:instrText>
      </w:r>
      <w:r w:rsidR="00251AE3">
        <w:rPr>
          <w:rFonts w:ascii="Cambria Math" w:hAnsi="Cambria Math" w:cs="Cambria Math"/>
          <w:lang w:val="en-US"/>
        </w:rPr>
        <w:instrText>∼</w:instrText>
      </w:r>
      <w:r w:rsidR="00251AE3">
        <w:rPr>
          <w:lang w:val="en-US"/>
        </w:rPr>
        <w:instrText xml:space="preserve">11% for T-47D and &lt;5% for bacterial images), underlined good agreement with ground truth data. Our approach outperformed a recent state-of-the-art method on both data sets, demonstrating the usefulness of the presented algorithm.","container-title":"Computer Methods in Biomechanics and Biomedical Engineering: Imaging &amp; Visualization","DOI":"10.1080/21681163.2022.2035822","ISSN":"2168-1163","issue":"0","note":"publisher: Taylor &amp; Francis\n_eprint: https://doi.org/10.1080/21681163.2022.2035822","page":"1-13","source":"Taylor and Francis+NEJM","title":"Principal component-based image segmentation: a new approach to outline in vitro cell colonies","title-short":"Principal component-based image segmentation","volume":"0","author":[{"family":"Arous","given":"Delmon"},{"family":"Schrunner","given":"Stefan"},{"family":"Hanson","given":"Ingunn"},{"family":"Frederike Jeppesen Edin","given":"Nina"},{"family":"Malinen","given":"Eirik"}],"issued":{"date-parts":[["2022",2,12]]}}}],"schema":"https://github.com/citation-style-language/schema/raw/master/csl-citation.json"} </w:instrText>
      </w:r>
      <w:r w:rsidR="00251AE3">
        <w:rPr>
          <w:lang w:val="en-US"/>
        </w:rPr>
        <w:fldChar w:fldCharType="separate"/>
      </w:r>
      <w:r w:rsidR="00251AE3" w:rsidRPr="003750C6">
        <w:rPr>
          <w:rFonts w:cs="Times New Roman"/>
          <w:lang w:val="en-US"/>
        </w:rPr>
        <w:t>(Arous et al., 2022)</w:t>
      </w:r>
      <w:r w:rsidR="00251AE3">
        <w:rPr>
          <w:lang w:val="en-US"/>
        </w:rPr>
        <w:fldChar w:fldCharType="end"/>
      </w:r>
      <w:r w:rsidR="00251AE3">
        <w:rPr>
          <w:lang w:val="en-US"/>
        </w:rPr>
        <w:t xml:space="preserve">. </w:t>
      </w:r>
      <w:r w:rsidR="00DC04FC">
        <w:rPr>
          <w:lang w:val="en-US"/>
        </w:rPr>
        <w:br/>
      </w:r>
      <w:r w:rsidR="00F07F6C">
        <w:rPr>
          <w:lang w:val="en-US"/>
        </w:rPr>
        <w:br/>
      </w:r>
      <w:r w:rsidR="00421CAB">
        <w:rPr>
          <w:lang w:val="en-US"/>
        </w:rPr>
        <w:t xml:space="preserve">This section uses the same notation found in </w:t>
      </w:r>
      <w:r w:rsidR="00F47623">
        <w:rPr>
          <w:lang w:val="en-US"/>
        </w:rPr>
        <w:fldChar w:fldCharType="begin"/>
      </w:r>
      <w:r w:rsidR="004F417F">
        <w:rPr>
          <w:lang w:val="en-US"/>
        </w:rPr>
        <w:instrText xml:space="preserve"> ADDIN ZOTERO_ITEM CSL_CITATION {"citationID":"Kux3guRj","properties":{"formattedCitation":"(Strang, 2006)","plainCitation":"(Strang, 2006)","dontUpdate":true,"noteIndex":0},"citationItems":[{"id":460,"uris":["http://zotero.org/users/9228513/items/56TJTU9W"],"itemData":{"id":460,"type":"book","call-number":"QA184.2 .S77 2006","edition":"4th ed","event-place":"Belmont, CA","ISBN":"978-0-03-010567-8","number-of-pages":"487","publisher":"Thomson, Brooks/Cole","publisher-place":"Belmont, CA","source":"Library of Congress ISBN","title":"Linear algebra and its applications","author":[{"family":"Strang","given":"Gilbert"}],"issued":{"date-parts":[["2006"]]}}}],"schema":"https://github.com/citation-style-language/schema/raw/master/csl-citation.json"} </w:instrText>
      </w:r>
      <w:r w:rsidR="00F47623">
        <w:rPr>
          <w:lang w:val="en-US"/>
        </w:rPr>
        <w:fldChar w:fldCharType="separate"/>
      </w:r>
      <w:r w:rsidR="00F47623" w:rsidRPr="00D34658">
        <w:rPr>
          <w:rFonts w:cs="Times New Roman"/>
          <w:lang w:val="en-US"/>
        </w:rPr>
        <w:t>(Strang, 2006</w:t>
      </w:r>
      <w:r w:rsidR="00D34658">
        <w:rPr>
          <w:rFonts w:cs="Times New Roman"/>
          <w:lang w:val="en-US"/>
        </w:rPr>
        <w:t>, p.425-427</w:t>
      </w:r>
      <w:r w:rsidR="00F47623" w:rsidRPr="00D34658">
        <w:rPr>
          <w:rFonts w:cs="Times New Roman"/>
          <w:lang w:val="en-US"/>
        </w:rPr>
        <w:t>)</w:t>
      </w:r>
      <w:r w:rsidR="00F47623">
        <w:rPr>
          <w:lang w:val="en-US"/>
        </w:rPr>
        <w:fldChar w:fldCharType="end"/>
      </w:r>
      <w:r w:rsidR="00D34658">
        <w:rPr>
          <w:lang w:val="en-US"/>
        </w:rPr>
        <w:t>.</w:t>
      </w:r>
      <w:r w:rsidR="00421CAB">
        <w:rPr>
          <w:lang w:val="en-US"/>
        </w:rPr>
        <w:br/>
      </w:r>
      <w:r w:rsidR="00185E5E">
        <w:rPr>
          <w:lang w:val="en-US"/>
        </w:rPr>
        <w:t>The scanned cell flask images were segmented using</w:t>
      </w:r>
      <w:r w:rsidR="00C8400E">
        <w:rPr>
          <w:lang w:val="en-US"/>
        </w:rPr>
        <w:t xml:space="preserve"> a combination of PCA, GLCM, k-means</w:t>
      </w:r>
      <w:r w:rsidR="0052289C">
        <w:rPr>
          <w:lang w:val="en-US"/>
        </w:rPr>
        <w:t xml:space="preserve"> and topological multi-threshold watershed.</w:t>
      </w:r>
      <w:r w:rsidR="009B1EFF">
        <w:rPr>
          <w:lang w:val="en-US"/>
        </w:rPr>
        <w:t xml:space="preserve"> The segmentation was performed with </w:t>
      </w:r>
      <w:r w:rsidR="00C51043">
        <w:rPr>
          <w:lang w:val="en-US"/>
        </w:rPr>
        <w:t>MATLAB.</w:t>
      </w:r>
      <w:r w:rsidR="0052289C">
        <w:rPr>
          <w:lang w:val="en-US"/>
        </w:rPr>
        <w:t xml:space="preserve"> </w:t>
      </w:r>
      <w:r w:rsidR="00230CCB">
        <w:rPr>
          <w:lang w:val="en-US"/>
        </w:rPr>
        <w:lastRenderedPageBreak/>
        <w:t xml:space="preserve">PCA is principal component </w:t>
      </w:r>
      <w:r w:rsidR="00B15344">
        <w:rPr>
          <w:lang w:val="en-US"/>
        </w:rPr>
        <w:t>analysis and</w:t>
      </w:r>
      <w:r w:rsidR="00E26ED6">
        <w:rPr>
          <w:lang w:val="en-US"/>
        </w:rPr>
        <w:t xml:space="preserve"> aims to </w:t>
      </w:r>
      <w:r w:rsidR="00190685">
        <w:rPr>
          <w:lang w:val="en-US"/>
        </w:rPr>
        <w:t>reduce</w:t>
      </w:r>
      <w:r w:rsidR="00444FC7">
        <w:rPr>
          <w:lang w:val="en-US"/>
        </w:rPr>
        <w:t xml:space="preserve"> the dimensionality of the image while retaining </w:t>
      </w:r>
      <w:r w:rsidR="00F441AE">
        <w:rPr>
          <w:lang w:val="en-US"/>
        </w:rPr>
        <w:t xml:space="preserve">most of its variation </w:t>
      </w:r>
      <w:r w:rsidR="007C0139">
        <w:rPr>
          <w:lang w:val="en-US"/>
        </w:rPr>
        <w:fldChar w:fldCharType="begin"/>
      </w:r>
      <w:r w:rsidR="004F417F">
        <w:rPr>
          <w:lang w:val="en-US"/>
        </w:rPr>
        <w:instrText xml:space="preserve"> ADDIN ZOTERO_ITEM CSL_CITATION {"citationID":"nYJ9hfXs","properties":{"formattedCitation":"(Jolliffe, 2002)","plainCitation":"(Jolliffe, 2002)","dontUpdate":true,"noteIndex":0},"citationItems":[{"id":459,"uris":["http://zotero.org/users/9228513/items/45BUC97Y"],"itemData":{"id":459,"type":"book","call-number":"QA278.5 .J65 2002","collection-title":"Springer series in statistics","edition":"2nd ed","event-place":"New York","ISBN":"978-0-387-95442-4","number-of-pages":"487","publisher":"Springer","publisher-place":"New York","source":"Library of Congress ISBN","title":"Principal component analysis","author":[{"family":"Jolliffe","given":"I. T."}],"issued":{"date-parts":[["2002"]]}}}],"schema":"https://github.com/citation-style-language/schema/raw/master/csl-citation.json"} </w:instrText>
      </w:r>
      <w:r w:rsidR="007C0139">
        <w:rPr>
          <w:lang w:val="en-US"/>
        </w:rPr>
        <w:fldChar w:fldCharType="separate"/>
      </w:r>
      <w:r w:rsidR="007C0139" w:rsidRPr="00125ACA">
        <w:rPr>
          <w:rFonts w:cs="Times New Roman"/>
          <w:lang w:val="en-US"/>
        </w:rPr>
        <w:t>(Jolliffe, 2002</w:t>
      </w:r>
      <w:r w:rsidR="00933EC9">
        <w:rPr>
          <w:rFonts w:cs="Times New Roman"/>
          <w:lang w:val="en-US"/>
        </w:rPr>
        <w:t>, p. IX</w:t>
      </w:r>
      <w:r w:rsidR="007C0139" w:rsidRPr="00125ACA">
        <w:rPr>
          <w:rFonts w:cs="Times New Roman"/>
          <w:lang w:val="en-US"/>
        </w:rPr>
        <w:t>)</w:t>
      </w:r>
      <w:r w:rsidR="007C0139">
        <w:rPr>
          <w:lang w:val="en-US"/>
        </w:rPr>
        <w:fldChar w:fldCharType="end"/>
      </w:r>
      <w:r w:rsidR="00F441AE">
        <w:rPr>
          <w:lang w:val="en-US"/>
        </w:rPr>
        <w:t>.</w:t>
      </w:r>
      <w:r w:rsidR="00B10B07">
        <w:rPr>
          <w:lang w:val="en-US"/>
        </w:rPr>
        <w:t xml:space="preserve"> </w:t>
      </w:r>
      <w:r w:rsidR="0001580E">
        <w:rPr>
          <w:lang w:val="en-US"/>
        </w:rPr>
        <w:t xml:space="preserve">For easier understanding one scanned image of a cell flasks </w:t>
      </w:r>
      <w:r w:rsidR="00A32334">
        <w:rPr>
          <w:lang w:val="en-US"/>
        </w:rPr>
        <w:t>is used as</w:t>
      </w:r>
      <w:r w:rsidR="0001580E">
        <w:rPr>
          <w:lang w:val="en-US"/>
        </w:rPr>
        <w:t xml:space="preserve"> an example.</w:t>
      </w:r>
      <w:r w:rsidR="00E714EA">
        <w:rPr>
          <w:lang w:val="en-US"/>
        </w:rPr>
        <w:t xml:space="preserve"> </w:t>
      </w:r>
      <w:r w:rsidR="0001580E">
        <w:rPr>
          <w:lang w:val="en-US"/>
        </w:rPr>
        <w:t xml:space="preserve">The </w:t>
      </w:r>
      <w:r w:rsidR="00F92A22">
        <w:rPr>
          <w:lang w:val="en-US"/>
        </w:rPr>
        <w:t>dimension</w:t>
      </w:r>
      <w:r w:rsidR="0001580E">
        <w:rPr>
          <w:lang w:val="en-US"/>
        </w:rPr>
        <w:t xml:space="preserve"> of the image is M x N x 3</w:t>
      </w:r>
      <w:r w:rsidR="00F92A22">
        <w:rPr>
          <w:lang w:val="en-US"/>
        </w:rPr>
        <w:t xml:space="preserve">. </w:t>
      </w:r>
      <w:r w:rsidR="00B51E00">
        <w:rPr>
          <w:lang w:val="en-US"/>
        </w:rPr>
        <w:t xml:space="preserve">By collapsing the first two dimensions and transposing </w:t>
      </w:r>
      <w:r w:rsidR="00B63066">
        <w:rPr>
          <w:lang w:val="en-US"/>
        </w:rPr>
        <w:t xml:space="preserve">the </w:t>
      </w:r>
      <w:r w:rsidR="004E5CDA">
        <w:rPr>
          <w:lang w:val="en-US"/>
        </w:rPr>
        <w:t xml:space="preserve">matrix, you get </w:t>
      </w:r>
      <w:r w:rsidR="00F92A22">
        <w:rPr>
          <w:lang w:val="en-US"/>
        </w:rPr>
        <w:t xml:space="preserve">the matrix </w:t>
      </w:r>
      <m:oMath>
        <m:r>
          <m:rPr>
            <m:sty m:val="bi"/>
          </m:rPr>
          <w:rPr>
            <w:rFonts w:ascii="Cambria Math" w:hAnsi="Cambria Math"/>
            <w:lang w:val="en-US"/>
          </w:rPr>
          <m:t>X</m:t>
        </m:r>
        <m:r>
          <m:rPr>
            <m:sty m:val="bi"/>
          </m:rPr>
          <w:rPr>
            <w:rFonts w:ascii="Cambria Math" w:eastAsiaTheme="minorEastAsia" w:hAnsi="Cambria Math"/>
            <w:lang w:val="en-US"/>
          </w:rPr>
          <m:t xml:space="preserve">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MN</m:t>
            </m:r>
          </m:sup>
        </m:sSup>
      </m:oMath>
      <w:r w:rsidR="00D846F7">
        <w:rPr>
          <w:rFonts w:eastAsiaTheme="minorEastAsia"/>
          <w:lang w:val="en-US"/>
        </w:rPr>
        <w:t xml:space="preserve">. </w:t>
      </w:r>
      <w:r w:rsidR="00B15344">
        <w:rPr>
          <w:rFonts w:eastAsiaTheme="minorEastAsia"/>
          <w:lang w:val="en-US"/>
        </w:rPr>
        <w:t>Eac</w:t>
      </w:r>
      <w:r w:rsidR="00FA3A26">
        <w:rPr>
          <w:rFonts w:eastAsiaTheme="minorEastAsia"/>
          <w:lang w:val="en-US"/>
        </w:rPr>
        <w:t>h column represents the</w:t>
      </w:r>
      <w:r w:rsidR="00B10A2C">
        <w:rPr>
          <w:rFonts w:eastAsiaTheme="minorEastAsia"/>
          <w:lang w:val="en-US"/>
        </w:rPr>
        <w:t xml:space="preserve"> RGB values</w:t>
      </w:r>
      <w:r w:rsidR="00FA3A26">
        <w:rPr>
          <w:rFonts w:eastAsiaTheme="minorEastAsia"/>
          <w:lang w:val="en-US"/>
        </w:rPr>
        <w:t xml:space="preserve"> </w:t>
      </w:r>
      <m:oMath>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e>
            </m:d>
          </m:e>
          <m:sup>
            <m:r>
              <w:rPr>
                <w:rFonts w:ascii="Cambria Math" w:eastAsiaTheme="minorEastAsia" w:hAnsi="Cambria Math"/>
                <w:lang w:val="en-US"/>
              </w:rPr>
              <m:t>T</m:t>
            </m:r>
          </m:sup>
        </m:sSup>
      </m:oMath>
      <w:r w:rsidR="007779A4">
        <w:rPr>
          <w:rFonts w:eastAsiaTheme="minorEastAsia"/>
          <w:lang w:val="en-US"/>
        </w:rPr>
        <w:t xml:space="preserve">. </w:t>
      </w:r>
      <w:r w:rsidR="00807CFA">
        <w:rPr>
          <w:rFonts w:eastAsiaTheme="minorEastAsia"/>
          <w:lang w:val="en-US"/>
        </w:rPr>
        <w:t>The data is centered</w:t>
      </w:r>
      <w:r w:rsidR="007779A4">
        <w:rPr>
          <w:rFonts w:eastAsiaTheme="minorEastAsia"/>
          <w:lang w:val="en-US"/>
        </w:rPr>
        <w:t xml:space="preserve"> </w:t>
      </w:r>
      <w:r w:rsidR="00807CFA">
        <w:rPr>
          <w:rFonts w:eastAsiaTheme="minorEastAsia"/>
          <w:lang w:val="en-US"/>
        </w:rPr>
        <w:t xml:space="preserve">around the origin </w:t>
      </w:r>
      <w:r w:rsidR="00382777">
        <w:rPr>
          <w:rFonts w:eastAsiaTheme="minorEastAsia"/>
          <w:lang w:val="en-US"/>
        </w:rPr>
        <w:t>by subtracting</w:t>
      </w:r>
      <w:r w:rsidR="00372A8B">
        <w:rPr>
          <w:rFonts w:eastAsiaTheme="minorEastAsia"/>
          <w:lang w:val="en-US"/>
        </w:rPr>
        <w:t xml:space="preserve"> the</w:t>
      </w:r>
      <w:r w:rsidR="007779A4">
        <w:rPr>
          <w:rFonts w:eastAsiaTheme="minorEastAsia"/>
          <w:lang w:val="en-US"/>
        </w:rPr>
        <w:t xml:space="preserve"> mean</w:t>
      </w:r>
      <w:r w:rsidR="00C005E7">
        <w:rPr>
          <w:rFonts w:eastAsiaTheme="minorEastAsia"/>
          <w:lang w:val="en-US"/>
        </w:rPr>
        <w:t xml:space="preserve"> </w:t>
      </w:r>
      <m:oMath>
        <m:r>
          <m:rPr>
            <m:sty m:val="bi"/>
          </m:rPr>
          <w:rPr>
            <w:rFonts w:ascii="Cambria Math" w:eastAsiaTheme="minorEastAsia" w:hAnsi="Cambria Math"/>
            <w:lang w:val="en-US"/>
          </w:rPr>
          <m:t xml:space="preserve">μ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1</m:t>
            </m:r>
          </m:sup>
        </m:sSup>
      </m:oMath>
      <w:r w:rsidR="007779A4">
        <w:rPr>
          <w:rFonts w:eastAsiaTheme="minorEastAsia"/>
          <w:lang w:val="en-US"/>
        </w:rPr>
        <w:t xml:space="preserve"> of each row of </w:t>
      </w:r>
      <m:oMath>
        <m:r>
          <m:rPr>
            <m:sty m:val="bi"/>
          </m:rPr>
          <w:rPr>
            <w:rFonts w:ascii="Cambria Math" w:eastAsiaTheme="minorEastAsia" w:hAnsi="Cambria Math"/>
            <w:lang w:val="en-US"/>
          </w:rPr>
          <m:t>X</m:t>
        </m:r>
      </m:oMath>
      <w:r w:rsidR="00382777">
        <w:rPr>
          <w:rFonts w:eastAsiaTheme="minorEastAsia"/>
          <w:b/>
          <w:bCs/>
          <w:lang w:val="en-US"/>
        </w:rPr>
        <w:t xml:space="preserve"> </w:t>
      </w:r>
      <w:r w:rsidR="00382777">
        <w:rPr>
          <w:rFonts w:eastAsiaTheme="minorEastAsia"/>
          <w:lang w:val="en-US"/>
        </w:rPr>
        <w:t xml:space="preserve">from </w:t>
      </w:r>
      <w:r w:rsidR="00372A8B">
        <w:rPr>
          <w:rFonts w:eastAsiaTheme="minorEastAsia"/>
          <w:lang w:val="en-US"/>
        </w:rPr>
        <w:t xml:space="preserve">the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00372A8B">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sidR="00372A8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oMath>
      <w:r w:rsidR="00372A8B">
        <w:rPr>
          <w:rFonts w:eastAsiaTheme="minorEastAsia"/>
          <w:lang w:val="en-US"/>
        </w:rPr>
        <w:t xml:space="preserve"> values</w:t>
      </w:r>
      <w:r w:rsidR="00915799">
        <w:rPr>
          <w:rFonts w:eastAsiaTheme="minorEastAsia"/>
          <w:lang w:val="en-US"/>
        </w:rPr>
        <w:t xml:space="preserve">, </w:t>
      </w:r>
      <w:r w:rsidR="00254B8D">
        <w:rPr>
          <w:rFonts w:eastAsiaTheme="minorEastAsia"/>
          <w:lang w:val="en-US"/>
        </w:rPr>
        <w:t xml:space="preserve">to generate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=X-μ</m:t>
        </m:r>
      </m:oMath>
      <w:r w:rsidR="00807CFA">
        <w:rPr>
          <w:rFonts w:eastAsiaTheme="minorEastAsia"/>
          <w:lang w:val="en-US"/>
        </w:rPr>
        <w:t>.</w:t>
      </w:r>
      <w:r w:rsidR="00692129">
        <w:rPr>
          <w:rFonts w:eastAsiaTheme="minorEastAsia"/>
          <w:lang w:val="en-US"/>
        </w:rPr>
        <w:t xml:space="preserve"> </w:t>
      </w:r>
      <w:r w:rsidR="008272B5">
        <w:rPr>
          <w:rFonts w:eastAsiaTheme="minorEastAsia"/>
          <w:lang w:val="en-US"/>
        </w:rPr>
        <w:t>The covarianc</w:t>
      </w:r>
      <w:r w:rsidR="006C6718">
        <w:rPr>
          <w:rFonts w:eastAsiaTheme="minorEastAsia"/>
          <w:lang w:val="en-US"/>
        </w:rPr>
        <w:t>e</w:t>
      </w:r>
      <w:r w:rsidR="008272B5">
        <w:rPr>
          <w:rFonts w:eastAsiaTheme="minorEastAsia"/>
          <w:lang w:val="en-US"/>
        </w:rPr>
        <w:t xml:space="preserve"> matrix </w:t>
      </w:r>
      <m:oMath>
        <m:r>
          <m:rPr>
            <m:sty m:val="bi"/>
          </m:rPr>
          <w:rPr>
            <w:rFonts w:ascii="Cambria Math" w:eastAsiaTheme="minorEastAsia" w:hAnsi="Cambria Math"/>
            <w:lang w:val="en-US"/>
          </w:rPr>
          <m:t xml:space="preserve">C </m:t>
        </m:r>
        <m:r>
          <w:rPr>
            <w:rFonts w:ascii="Cambria Math" w:eastAsiaTheme="minorEastAsia" w:hAnsi="Cambria Math"/>
            <w:lang w:val="en-US"/>
          </w:rPr>
          <m:t xml:space="preserve">ϵ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 x 3</m:t>
            </m:r>
          </m:sup>
        </m:sSup>
      </m:oMath>
      <w:r w:rsidR="005F14BC">
        <w:rPr>
          <w:rFonts w:eastAsiaTheme="minorEastAsia"/>
          <w:b/>
          <w:bCs/>
          <w:lang w:val="en-US"/>
        </w:rPr>
        <w:t xml:space="preserve"> </w:t>
      </w:r>
      <w:r w:rsidR="009065CA">
        <w:rPr>
          <w:rFonts w:eastAsiaTheme="minorEastAsia"/>
          <w:lang w:val="en-US"/>
        </w:rPr>
        <w:t xml:space="preserve">is generated from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9065CA">
        <w:rPr>
          <w:rFonts w:eastAsiaTheme="minorEastAsia"/>
          <w:b/>
          <w:bCs/>
          <w:lang w:val="en-US"/>
        </w:rPr>
        <w:t xml:space="preserve"> </w:t>
      </w:r>
      <w:r w:rsidR="009065CA">
        <w:rPr>
          <w:rFonts w:eastAsiaTheme="minorEastAsia"/>
          <w:lang w:val="en-US"/>
        </w:rPr>
        <w:t xml:space="preserve">and explains how the </w:t>
      </w:r>
      <w:r w:rsidR="00EA54BD">
        <w:rPr>
          <w:rFonts w:eastAsiaTheme="minorEastAsia"/>
          <w:lang w:val="en-US"/>
        </w:rPr>
        <w:t xml:space="preserve">color channel intensity values r, g and b vary </w:t>
      </w:r>
      <w:r w:rsidR="004030E0">
        <w:rPr>
          <w:rFonts w:eastAsiaTheme="minorEastAsia"/>
          <w:lang w:val="en-US"/>
        </w:rPr>
        <w:t xml:space="preserve">among themselves. </w:t>
      </w:r>
    </w:p>
    <w:p w14:paraId="4D4E25B2" w14:textId="2586A32F" w:rsidR="00B47AAD" w:rsidRDefault="00990B43" w:rsidP="00B47AAD">
      <w:pPr>
        <w:rPr>
          <w:rFonts w:eastAsiaTheme="minorEastAsia"/>
          <w:lang w:val="en-US"/>
        </w:rPr>
      </w:pPr>
      <w:r>
        <w:rPr>
          <w:rFonts w:eastAsiaTheme="minorEastAsia"/>
          <w:lang w:val="en-US"/>
        </w:rPr>
        <w:t>T</w:t>
      </w:r>
      <w:r w:rsidR="0089790D">
        <w:rPr>
          <w:rFonts w:eastAsiaTheme="minorEastAsia"/>
          <w:lang w:val="en-US"/>
        </w:rPr>
        <w:t>hrough Singular Value Decomposition (SVD)</w:t>
      </w:r>
      <w:r w:rsidR="00FE55C9">
        <w:rPr>
          <w:rFonts w:eastAsiaTheme="minorEastAsia"/>
          <w:lang w:val="en-US"/>
        </w:rPr>
        <w:t xml:space="preserve">, which will not be elaborated further, </w:t>
      </w:r>
      <w:r w:rsidR="000D22C3">
        <w:rPr>
          <w:rFonts w:eastAsiaTheme="minorEastAsia"/>
          <w:lang w:val="en-US"/>
        </w:rPr>
        <w:t xml:space="preserve">the eigenvectors of </w:t>
      </w:r>
      <m:oMath>
        <m:r>
          <m:rPr>
            <m:sty m:val="bi"/>
          </m:rPr>
          <w:rPr>
            <w:rFonts w:ascii="Cambria Math" w:eastAsiaTheme="minorEastAsia" w:hAnsi="Cambria Math"/>
            <w:lang w:val="en-US"/>
          </w:rPr>
          <m:t>C</m:t>
        </m:r>
      </m:oMath>
      <w:r w:rsidR="000D22C3">
        <w:rPr>
          <w:rFonts w:eastAsiaTheme="minorEastAsia"/>
          <w:b/>
          <w:bCs/>
          <w:lang w:val="en-US"/>
        </w:rPr>
        <w:t xml:space="preserve"> </w:t>
      </w:r>
      <w:r w:rsidR="000D22C3">
        <w:rPr>
          <w:rFonts w:eastAsiaTheme="minorEastAsia"/>
          <w:lang w:val="en-US"/>
        </w:rPr>
        <w:t xml:space="preserve">is found and represented by the matrix </w:t>
      </w:r>
      <m:oMath>
        <m:r>
          <m:rPr>
            <m:sty m:val="bi"/>
          </m:rPr>
          <w:rPr>
            <w:rFonts w:ascii="Cambria Math" w:eastAsiaTheme="minorEastAsia" w:hAnsi="Cambria Math"/>
            <w:lang w:val="en-US"/>
          </w:rPr>
          <m:t>P=[</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Sub>
        <m:r>
          <m:rPr>
            <m:sty m:val="bi"/>
          </m:rPr>
          <w:rPr>
            <w:rFonts w:ascii="Cambria Math" w:eastAsiaTheme="minorEastAsia" w:hAnsi="Cambria Math"/>
            <w:lang w:val="en-US"/>
          </w:rPr>
          <m:t xml:space="preserve">]  </m:t>
        </m:r>
        <m:sSup>
          <m:sSupPr>
            <m:ctrlPr>
              <w:rPr>
                <w:rFonts w:ascii="Cambria Math" w:eastAsiaTheme="minorEastAsia" w:hAnsi="Cambria Math"/>
                <w:b/>
                <w:bCs/>
                <w:i/>
                <w:lang w:val="en-US"/>
              </w:rPr>
            </m:ctrlPr>
          </m:sSupPr>
          <m:e>
            <m:r>
              <w:rPr>
                <w:rFonts w:ascii="Cambria Math" w:eastAsiaTheme="minorEastAsia" w:hAnsi="Cambria Math"/>
                <w:lang w:val="en-US"/>
              </w:rPr>
              <m:t xml:space="preserve">ϵ </m:t>
            </m:r>
            <m:r>
              <m:rPr>
                <m:scr m:val="double-struck"/>
                <m:sty m:val="bi"/>
              </m:rPr>
              <w:rPr>
                <w:rFonts w:ascii="Cambria Math" w:eastAsiaTheme="minorEastAsia" w:hAnsi="Cambria Math"/>
                <w:lang w:val="en-US"/>
              </w:rPr>
              <m:t>R</m:t>
            </m:r>
          </m:e>
          <m:sup>
            <m:r>
              <w:rPr>
                <w:rFonts w:ascii="Cambria Math" w:eastAsiaTheme="minorEastAsia" w:hAnsi="Cambria Math"/>
                <w:lang w:val="en-US"/>
              </w:rPr>
              <m:t>3 x 3</m:t>
            </m:r>
          </m:sup>
        </m:sSup>
      </m:oMath>
      <w:r w:rsidR="00201EED">
        <w:rPr>
          <w:rFonts w:eastAsiaTheme="minorEastAsia"/>
          <w:lang w:val="en-US"/>
        </w:rPr>
        <w:t>.</w:t>
      </w:r>
      <w:r w:rsidR="00417BAC">
        <w:rPr>
          <w:rFonts w:eastAsiaTheme="minorEastAsia"/>
          <w:b/>
          <w:bCs/>
          <w:lang w:val="en-US"/>
        </w:rPr>
        <w:t xml:space="preserve"> </w:t>
      </w:r>
      <w:r w:rsidR="008B0BED">
        <w:rPr>
          <w:rFonts w:eastAsiaTheme="minorEastAsia"/>
          <w:lang w:val="en-US"/>
        </w:rPr>
        <w:t>The eigenvectors a</w:t>
      </w:r>
      <w:r w:rsidR="009F1483">
        <w:rPr>
          <w:rFonts w:eastAsiaTheme="minorEastAsia"/>
          <w:lang w:val="en-US"/>
        </w:rPr>
        <w:t xml:space="preserve">re ordered in descending order, from highest to lowest variance. </w:t>
      </w:r>
      <w:r w:rsidR="0097774F">
        <w:rPr>
          <w:rFonts w:eastAsiaTheme="minorEastAsia"/>
          <w:lang w:val="en-US"/>
        </w:rPr>
        <w:t xml:space="preserve">The important thing to note is that the eigenvectors are per definition </w:t>
      </w:r>
      <w:r w:rsidR="00741CC4">
        <w:rPr>
          <w:rFonts w:eastAsiaTheme="minorEastAsia"/>
          <w:lang w:val="en-US"/>
        </w:rPr>
        <w:t xml:space="preserve">uncorrelated, so they </w:t>
      </w:r>
      <w:r w:rsidR="00682A8F">
        <w:rPr>
          <w:rFonts w:eastAsiaTheme="minorEastAsia"/>
          <w:lang w:val="en-US"/>
        </w:rPr>
        <w:t>represent different parts of the image. It is therefore possible to isolate the eigenvector that represents the</w:t>
      </w:r>
      <w:r w:rsidR="005B1727">
        <w:rPr>
          <w:rFonts w:eastAsiaTheme="minorEastAsia"/>
          <w:lang w:val="en-US"/>
        </w:rPr>
        <w:t xml:space="preserve"> variance of the</w:t>
      </w:r>
      <w:r w:rsidR="00682A8F">
        <w:rPr>
          <w:rFonts w:eastAsiaTheme="minorEastAsia"/>
          <w:lang w:val="en-US"/>
        </w:rPr>
        <w:t xml:space="preserve"> </w:t>
      </w:r>
      <w:r w:rsidR="00D20924">
        <w:rPr>
          <w:rFonts w:eastAsiaTheme="minorEastAsia"/>
          <w:lang w:val="en-US"/>
        </w:rPr>
        <w:t xml:space="preserve">clusters of cell colonies in the image. </w:t>
      </w:r>
      <w:r w:rsidR="00A504B9">
        <w:rPr>
          <w:rFonts w:eastAsiaTheme="minorEastAsia"/>
          <w:lang w:val="en-US"/>
        </w:rPr>
        <w:t xml:space="preserve">Using the </w:t>
      </w:r>
      <w:r w:rsidR="00857051">
        <w:rPr>
          <w:rFonts w:eastAsiaTheme="minorEastAsia"/>
          <w:lang w:val="en-US"/>
        </w:rPr>
        <w:t>eigenvectors,</w:t>
      </w:r>
      <w:r w:rsidR="00A504B9">
        <w:rPr>
          <w:rFonts w:eastAsiaTheme="minorEastAsia"/>
          <w:lang w:val="en-US"/>
        </w:rPr>
        <w:t xml:space="preserve"> you can </w:t>
      </w:r>
      <w:r w:rsidR="003A7816">
        <w:rPr>
          <w:rFonts w:eastAsiaTheme="minorEastAsia"/>
          <w:lang w:val="en-US"/>
        </w:rPr>
        <w:t xml:space="preserve">transform the </w:t>
      </w:r>
      <w:r w:rsidR="00857051">
        <w:rPr>
          <w:rFonts w:eastAsiaTheme="minorEastAsia"/>
          <w:lang w:val="en-US"/>
        </w:rPr>
        <w:t xml:space="preserve">data in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oMath>
      <w:r w:rsidR="00857051">
        <w:rPr>
          <w:rFonts w:eastAsiaTheme="minorEastAsia"/>
          <w:b/>
          <w:bCs/>
          <w:lang w:val="en-US"/>
        </w:rPr>
        <w:t xml:space="preserve"> </w:t>
      </w:r>
      <w:r w:rsidR="00C108C1">
        <w:rPr>
          <w:rFonts w:eastAsiaTheme="minorEastAsia"/>
          <w:lang w:val="en-US"/>
        </w:rPr>
        <w:t xml:space="preserve">into the PCA space using the transformation </w:t>
      </w:r>
    </w:p>
    <w:p w14:paraId="0674A9AE" w14:textId="47AA8FE5" w:rsidR="00C108C1" w:rsidRPr="00C108C1" w:rsidRDefault="008C477A" w:rsidP="00B47AAD">
      <w:pPr>
        <w:rPr>
          <w:rFonts w:eastAsiaTheme="minorEastAsia"/>
          <w:lang w:val="en-US"/>
        </w:rPr>
      </w:pPr>
      <m:oMathPara>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r>
            <m:rPr>
              <m:sty m:val="bi"/>
            </m:rPr>
            <w:rPr>
              <w:rFonts w:ascii="Cambria Math" w:eastAsiaTheme="minorEastAsia" w:hAnsi="Cambria Math"/>
              <w:lang w:val="en-US"/>
            </w:rPr>
            <m:t>=P</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1</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2</m:t>
                        </m:r>
                      </m:sub>
                      <m:sup>
                        <m:r>
                          <m:rPr>
                            <m:sty m:val="bi"/>
                          </m:rPr>
                          <w:rPr>
                            <w:rFonts w:ascii="Cambria Math" w:eastAsiaTheme="minorEastAsia" w:hAnsi="Cambria Math"/>
                            <w:lang w:val="en-US"/>
                          </w:rPr>
                          <m:t>T</m:t>
                        </m:r>
                      </m:sup>
                    </m:sSubSup>
                    <m:sSub>
                      <m:sSubPr>
                        <m:ctrlPr>
                          <w:rPr>
                            <w:rFonts w:ascii="Cambria Math" w:eastAsiaTheme="minorEastAsia" w:hAnsi="Cambria Math"/>
                            <w:b/>
                            <w:bCs/>
                            <w:i/>
                            <w:lang w:val="en-US"/>
                          </w:rPr>
                        </m:ctrlPr>
                      </m:sSubPr>
                      <m:e>
                        <m:r>
                          <m:rPr>
                            <m:sty m:val="bi"/>
                          </m:rPr>
                          <w:rPr>
                            <w:rFonts w:ascii="Cambria Math" w:eastAsiaTheme="minorEastAsia" w:hAnsi="Cambria Math"/>
                            <w:lang w:val="en-US"/>
                          </w:rPr>
                          <m:t xml:space="preserve"> </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r>
                  <m:e>
                    <m:sSubSup>
                      <m:sSubSupPr>
                        <m:ctrlPr>
                          <w:rPr>
                            <w:rFonts w:ascii="Cambria Math" w:eastAsiaTheme="minorEastAsia" w:hAnsi="Cambria Math"/>
                            <w:b/>
                            <w:bCs/>
                            <w:i/>
                            <w:lang w:val="en-US"/>
                          </w:rPr>
                        </m:ctrlPr>
                      </m:sSubSupPr>
                      <m:e>
                        <m:r>
                          <m:rPr>
                            <m:sty m:val="bi"/>
                          </m:rPr>
                          <w:rPr>
                            <w:rFonts w:ascii="Cambria Math" w:eastAsiaTheme="minorEastAsia" w:hAnsi="Cambria Math"/>
                            <w:lang w:val="en-US"/>
                          </w:rPr>
                          <m:t>u</m:t>
                        </m:r>
                      </m:e>
                      <m:sub>
                        <m:r>
                          <m:rPr>
                            <m:sty m:val="bi"/>
                          </m:rPr>
                          <w:rPr>
                            <w:rFonts w:ascii="Cambria Math" w:eastAsiaTheme="minorEastAsia" w:hAnsi="Cambria Math"/>
                            <w:lang w:val="en-US"/>
                          </w:rPr>
                          <m:t>3</m:t>
                        </m:r>
                      </m:sub>
                      <m:sup>
                        <m:r>
                          <m:rPr>
                            <m:sty m:val="bi"/>
                          </m:rPr>
                          <w:rPr>
                            <w:rFonts w:ascii="Cambria Math" w:eastAsiaTheme="minorEastAsia" w:hAnsi="Cambria Math"/>
                            <w:lang w:val="en-US"/>
                          </w:rPr>
                          <m:t>T</m:t>
                        </m:r>
                      </m:sup>
                    </m:sSubSup>
                    <m:r>
                      <m:rPr>
                        <m:sty m:val="bi"/>
                      </m:rPr>
                      <w:rPr>
                        <w:rFonts w:ascii="Cambria Math" w:eastAsiaTheme="minorEastAsia"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X</m:t>
                            </m:r>
                          </m:e>
                        </m:acc>
                      </m:e>
                      <m:sub>
                        <m:r>
                          <m:rPr>
                            <m:sty m:val="bi"/>
                          </m:rPr>
                          <w:rPr>
                            <w:rFonts w:ascii="Cambria Math" w:eastAsiaTheme="minorEastAsia" w:hAnsi="Cambria Math"/>
                            <w:lang w:val="en-US"/>
                          </w:rPr>
                          <m:t>i</m:t>
                        </m:r>
                      </m:sub>
                    </m:sSub>
                  </m:e>
                </m:mr>
              </m:m>
            </m:e>
          </m:d>
          <m:r>
            <m:rPr>
              <m:sty m:val="bi"/>
            </m:rPr>
            <w:rPr>
              <w:rFonts w:ascii="Cambria Math" w:eastAsiaTheme="minorEastAsia" w:hAnsi="Cambria Math"/>
              <w:lang w:val="en-US"/>
            </w:rPr>
            <m:t xml:space="preserve"> ,</m:t>
          </m:r>
        </m:oMath>
      </m:oMathPara>
    </w:p>
    <w:p w14:paraId="002DA85C" w14:textId="08A59D10" w:rsidR="0041305A" w:rsidRDefault="00D843C4" w:rsidP="00123272">
      <w:pPr>
        <w:rPr>
          <w:lang w:val="en-US"/>
        </w:rPr>
      </w:pPr>
      <w:r>
        <w:rPr>
          <w:lang w:val="en-US"/>
        </w:rPr>
        <w:t xml:space="preserve">where </w:t>
      </w:r>
      <m:oMath>
        <m:acc>
          <m:accPr>
            <m:ctrlPr>
              <w:rPr>
                <w:rFonts w:ascii="Cambria Math" w:hAnsi="Cambria Math"/>
                <w:b/>
                <w:bCs/>
                <w:i/>
                <w:lang w:val="en-US"/>
              </w:rPr>
            </m:ctrlPr>
          </m:accPr>
          <m:e>
            <m:r>
              <m:rPr>
                <m:sty m:val="bi"/>
              </m:rPr>
              <w:rPr>
                <w:rFonts w:ascii="Cambria Math" w:hAnsi="Cambria Math"/>
                <w:lang w:val="en-US"/>
              </w:rPr>
              <m:t>Y</m:t>
            </m:r>
          </m:e>
        </m:acc>
      </m:oMath>
      <w:r>
        <w:rPr>
          <w:rFonts w:eastAsiaTheme="minorEastAsia"/>
          <w:b/>
          <w:bCs/>
          <w:lang w:val="en-US"/>
        </w:rPr>
        <w:t xml:space="preserve"> </w:t>
      </w:r>
      <w:r>
        <w:rPr>
          <w:rFonts w:eastAsiaTheme="minorEastAsia"/>
          <w:lang w:val="en-US"/>
        </w:rPr>
        <w:t>are the new pixel value</w:t>
      </w:r>
      <w:r w:rsidR="00971597">
        <w:rPr>
          <w:rFonts w:eastAsiaTheme="minorEastAsia"/>
          <w:lang w:val="en-US"/>
        </w:rPr>
        <w:t xml:space="preserve">s in the transformed </w:t>
      </w:r>
      <w:r w:rsidR="00ED675E">
        <w:rPr>
          <w:rFonts w:eastAsiaTheme="minorEastAsia"/>
          <w:lang w:val="en-US"/>
        </w:rPr>
        <w:t>data</w:t>
      </w:r>
      <w:r w:rsidR="00B33412">
        <w:rPr>
          <w:rFonts w:eastAsiaTheme="minorEastAsia"/>
          <w:lang w:val="en-US"/>
        </w:rPr>
        <w:t>.</w:t>
      </w:r>
      <w:r w:rsidR="002868C3">
        <w:rPr>
          <w:rFonts w:eastAsiaTheme="minorEastAsia"/>
          <w:lang w:val="en-US"/>
        </w:rPr>
        <w:t xml:space="preserve"> </w:t>
      </w:r>
      <m:oMath>
        <m:acc>
          <m:accPr>
            <m:ctrlPr>
              <w:rPr>
                <w:rFonts w:ascii="Cambria Math" w:eastAsiaTheme="minorEastAsia" w:hAnsi="Cambria Math"/>
                <w:b/>
                <w:bCs/>
                <w:i/>
                <w:lang w:val="en-US"/>
              </w:rPr>
            </m:ctrlPr>
          </m:accPr>
          <m:e>
            <m:r>
              <m:rPr>
                <m:sty m:val="bi"/>
              </m:rPr>
              <w:rPr>
                <w:rFonts w:ascii="Cambria Math" w:eastAsiaTheme="minorEastAsia" w:hAnsi="Cambria Math"/>
                <w:lang w:val="en-US"/>
              </w:rPr>
              <m:t>Y</m:t>
            </m:r>
          </m:e>
        </m:acc>
      </m:oMath>
      <w:r w:rsidR="002868C3">
        <w:rPr>
          <w:rFonts w:eastAsiaTheme="minorEastAsia"/>
          <w:b/>
          <w:bCs/>
          <w:lang w:val="en-US"/>
        </w:rPr>
        <w:t xml:space="preserve"> </w:t>
      </w:r>
      <w:r w:rsidR="002868C3">
        <w:rPr>
          <w:rFonts w:eastAsiaTheme="minorEastAsia"/>
          <w:lang w:val="en-US"/>
        </w:rPr>
        <w:t xml:space="preserve">is divided into three </w:t>
      </w:r>
      <w:r w:rsidR="00E50E01">
        <w:rPr>
          <w:rFonts w:eastAsiaTheme="minorEastAsia"/>
          <w:lang w:val="en-US"/>
        </w:rPr>
        <w:t xml:space="preserve">parts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2</m:t>
            </m:r>
          </m:sub>
        </m:sSub>
      </m:oMath>
      <w:r w:rsidR="00E50E01">
        <w:rPr>
          <w:rFonts w:eastAsiaTheme="minorEastAsia"/>
          <w:b/>
          <w:bCs/>
          <w:lang w:val="en-US"/>
        </w:rPr>
        <w:t xml:space="preserve"> </w:t>
      </w:r>
      <w:r w:rsidR="00E50E01">
        <w:rPr>
          <w:rFonts w:eastAsiaTheme="minorEastAsia"/>
          <w:lang w:val="en-US"/>
        </w:rPr>
        <w:t xml:space="preserve">and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r>
              <m:rPr>
                <m:sty m:val="bi"/>
              </m:rPr>
              <w:rPr>
                <w:rFonts w:ascii="Cambria Math" w:eastAsiaTheme="minorEastAsia" w:hAnsi="Cambria Math"/>
                <w:lang w:val="en-US"/>
              </w:rPr>
              <m:t>3</m:t>
            </m:r>
          </m:sub>
        </m:sSub>
      </m:oMath>
      <w:r w:rsidR="00B27E31">
        <w:rPr>
          <w:rFonts w:eastAsiaTheme="minorEastAsia"/>
          <w:b/>
          <w:bCs/>
          <w:lang w:val="en-US"/>
        </w:rPr>
        <w:t xml:space="preserve">, </w:t>
      </w:r>
      <w:r w:rsidR="00B27E31">
        <w:rPr>
          <w:rFonts w:eastAsiaTheme="minorEastAsia"/>
          <w:lang w:val="en-US"/>
        </w:rPr>
        <w:t xml:space="preserve">which is </w:t>
      </w:r>
      <w:r w:rsidR="00806AB3">
        <w:rPr>
          <w:rFonts w:eastAsiaTheme="minorEastAsia"/>
          <w:lang w:val="en-US"/>
        </w:rPr>
        <w:t>named</w:t>
      </w:r>
      <w:r w:rsidR="00B27E31">
        <w:rPr>
          <w:rFonts w:eastAsiaTheme="minorEastAsia"/>
          <w:lang w:val="en-US"/>
        </w:rPr>
        <w:t xml:space="preserve"> the PCA images</w:t>
      </w:r>
      <w:r w:rsidR="00E94619">
        <w:rPr>
          <w:rFonts w:eastAsiaTheme="minorEastAsia"/>
          <w:lang w:val="en-US"/>
        </w:rPr>
        <w:t xml:space="preserve"> with dimension 1 x MN. </w:t>
      </w:r>
      <w:r w:rsidR="00CD4904">
        <w:rPr>
          <w:rFonts w:eastAsiaTheme="minorEastAsia"/>
          <w:lang w:val="en-US"/>
        </w:rPr>
        <w:t xml:space="preserve">Deciding which image </w:t>
      </w:r>
      <w:r w:rsidR="00945B57">
        <w:rPr>
          <w:rFonts w:eastAsiaTheme="minorEastAsia"/>
          <w:lang w:val="en-US"/>
        </w:rPr>
        <w:t>that contains cell colony variance was decided using the Grey-level co-occurrence matrix (GLCM)</w:t>
      </w:r>
      <w:r w:rsidR="00817578">
        <w:rPr>
          <w:rFonts w:eastAsiaTheme="minorEastAsia"/>
          <w:lang w:val="en-US"/>
        </w:rPr>
        <w:t xml:space="preserve"> </w:t>
      </w:r>
      <w:r w:rsidR="00817578">
        <w:rPr>
          <w:rFonts w:eastAsiaTheme="minorEastAsia"/>
          <w:lang w:val="en-US"/>
        </w:rPr>
        <w:fldChar w:fldCharType="begin"/>
      </w:r>
      <w:r w:rsidR="00817578">
        <w:rPr>
          <w:rFonts w:eastAsiaTheme="minorEastAsia"/>
          <w:lang w:val="en-US"/>
        </w:rPr>
        <w:instrText xml:space="preserve"> ADDIN ZOTERO_ITEM CSL_CITATION {"citationID":"7940jsnY","properties":{"formattedCitation":"(Haralick et al., 1973)","plainCitation":"(Haralick et al., 1973)","noteIndex":0},"citationItems":[{"id":462,"uris":["http://zotero.org/users/9228513/items/NYMF9JAQ"],"itemData":{"id":462,"type":"article-journal","abstract":"Texture is one of the important characteristics used in identifying objects or regions of interest in an image, whether the image be a photomicrograph, an aerial photograph, or a satellite image. This paper describes some easily computable textural features based on gray-tone spatial dependancies, and illustrates their application in category-identification tasks of three different kinds of image data: photomicrographs of five kinds of sandstones, 1:20 000 panchromatic aerial photographs of eight land-use categories, and Earth Resources Technology Satellite (ERTS) multispecial imagery containing seven land-use categories. We use two kinds of decision rules: one for which the decision regions are convex polyhedra (a piecewise linear decision rule), and one for which the decision regions are rectangular parallelpipeds (a min-max decision rule). In each experiment the data set was divided into two parts, a training set and a test set. Test set identification accuracy is 89 percent for the photomicrographs, 82 percent for the aerial photographic imagery, and 83 percent for the satellite imagery. These results indicate that the easily computable textural features probably have a general applicability for a wide variety of image-classification applications.","container-title":"IEEE Transactions on Systems, Man, and Cybernetics","DOI":"10.1109/TSMC.1973.4309314","ISSN":"2168-2909","issue":"6","note":"event: IEEE Transactions on Systems, Man, and Cybernetics","page":"610-621","source":"IEEE Xplore","title":"Textural Features for Image Classification","volume":"SMC-3","author":[{"family":"Haralick","given":"Robert M."},{"family":"Shanmugam","given":"K."},{"family":"Dinstein","given":"Its'Hak"}],"issued":{"date-parts":[["1973",11]]}}}],"schema":"https://github.com/citation-style-language/schema/raw/master/csl-citation.json"} </w:instrText>
      </w:r>
      <w:r w:rsidR="00817578">
        <w:rPr>
          <w:rFonts w:eastAsiaTheme="minorEastAsia"/>
          <w:lang w:val="en-US"/>
        </w:rPr>
        <w:fldChar w:fldCharType="separate"/>
      </w:r>
      <w:r w:rsidR="00817578" w:rsidRPr="00817578">
        <w:rPr>
          <w:rFonts w:cs="Times New Roman"/>
          <w:lang w:val="en-US"/>
        </w:rPr>
        <w:t>(Haralick et al., 1973)</w:t>
      </w:r>
      <w:r w:rsidR="00817578">
        <w:rPr>
          <w:rFonts w:eastAsiaTheme="minorEastAsia"/>
          <w:lang w:val="en-US"/>
        </w:rPr>
        <w:fldChar w:fldCharType="end"/>
      </w:r>
      <w:r w:rsidR="003A11A3">
        <w:rPr>
          <w:rFonts w:eastAsiaTheme="minorEastAsia"/>
          <w:lang w:val="en-US"/>
        </w:rPr>
        <w:t xml:space="preserve">, </w:t>
      </w:r>
      <w:r w:rsidR="006B26BC">
        <w:rPr>
          <w:rFonts w:eastAsiaTheme="minorEastAsia"/>
          <w:lang w:val="en-US"/>
        </w:rPr>
        <w:t xml:space="preserve">assuming that </w:t>
      </w:r>
      <w:r w:rsidR="00F16565">
        <w:rPr>
          <w:rFonts w:eastAsiaTheme="minorEastAsia"/>
          <w:lang w:val="en-US"/>
        </w:rPr>
        <w:t xml:space="preserve">the </w:t>
      </w:r>
      <w:r w:rsidR="00B3014C">
        <w:rPr>
          <w:rFonts w:eastAsiaTheme="minorEastAsia"/>
          <w:lang w:val="en-US"/>
        </w:rPr>
        <w:t xml:space="preserve">suitable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I</m:t>
            </m:r>
          </m:e>
          <m:sub>
            <m:r>
              <m:rPr>
                <m:sty m:val="bi"/>
              </m:rPr>
              <w:rPr>
                <w:rFonts w:ascii="Cambria Math" w:eastAsiaTheme="minorEastAsia" w:hAnsi="Cambria Math"/>
                <w:lang w:val="en-US"/>
              </w:rPr>
              <m:t>PCA</m:t>
            </m:r>
          </m:sub>
        </m:sSub>
      </m:oMath>
      <w:r w:rsidR="00B3014C" w:rsidRPr="00B3014C">
        <w:rPr>
          <w:lang w:val="en-US"/>
        </w:rPr>
        <w:t xml:space="preserve"> is composed of pixel values that are insensitive to and suppress the presence of various high-contrast artefacts</w:t>
      </w:r>
      <w:r w:rsidR="0050078A">
        <w:rPr>
          <w:lang w:val="en-US"/>
        </w:rPr>
        <w:t xml:space="preserve">, </w:t>
      </w:r>
      <w:r w:rsidR="0050078A" w:rsidRPr="0050078A">
        <w:rPr>
          <w:lang w:val="en-US"/>
        </w:rPr>
        <w:t>such as contaminants or residue in the suspension medium, shadow artefacts or background noise from the scan acquisition and the cell container boundary</w:t>
      </w:r>
      <w:r w:rsidR="00B3014C">
        <w:rPr>
          <w:lang w:val="en-US"/>
        </w:rPr>
        <w:t xml:space="preserve">. </w:t>
      </w:r>
    </w:p>
    <w:p w14:paraId="1329CD6D" w14:textId="5B7D51BD" w:rsidR="00F072AC" w:rsidRPr="000A48FF" w:rsidRDefault="00F072AC" w:rsidP="00123272">
      <w:pPr>
        <w:rPr>
          <w:lang w:val="en-US"/>
        </w:rPr>
      </w:pPr>
      <w:r>
        <w:rPr>
          <w:lang w:val="en-US"/>
        </w:rPr>
        <w:t xml:space="preserve">With a suitable </w:t>
      </w:r>
      <m:oMath>
        <m:sSub>
          <m:sSubPr>
            <m:ctrlPr>
              <w:rPr>
                <w:rFonts w:ascii="Cambria Math" w:hAnsi="Cambria Math"/>
                <w:b/>
                <w:bCs/>
                <w:i/>
                <w:lang w:val="en-US"/>
              </w:rPr>
            </m:ctrlPr>
          </m:sSubPr>
          <m:e>
            <m:r>
              <m:rPr>
                <m:sty m:val="bi"/>
              </m:rPr>
              <w:rPr>
                <w:rFonts w:ascii="Cambria Math" w:hAnsi="Cambria Math"/>
                <w:lang w:val="en-US"/>
              </w:rPr>
              <m:t>I</m:t>
            </m:r>
          </m:e>
          <m:sub>
            <m:r>
              <m:rPr>
                <m:sty m:val="bi"/>
              </m:rPr>
              <w:rPr>
                <w:rFonts w:ascii="Cambria Math" w:hAnsi="Cambria Math"/>
                <w:lang w:val="en-US"/>
              </w:rPr>
              <m:t>CPA</m:t>
            </m:r>
          </m:sub>
        </m:sSub>
      </m:oMath>
      <w:r w:rsidR="00445BB3">
        <w:rPr>
          <w:rFonts w:eastAsiaTheme="minorEastAsia"/>
          <w:b/>
          <w:bCs/>
          <w:lang w:val="en-US"/>
        </w:rPr>
        <w:t xml:space="preserve"> </w:t>
      </w:r>
      <w:r w:rsidR="000A48FF">
        <w:rPr>
          <w:rFonts w:eastAsiaTheme="minorEastAsia"/>
          <w:lang w:val="en-US"/>
        </w:rPr>
        <w:t xml:space="preserve">it was necessary to </w:t>
      </w:r>
      <w:r w:rsidR="00F70E6B">
        <w:rPr>
          <w:rFonts w:eastAsiaTheme="minorEastAsia"/>
          <w:lang w:val="en-US"/>
        </w:rPr>
        <w:t>distinguish background from foreground</w:t>
      </w:r>
      <w:r w:rsidR="00AE632A">
        <w:rPr>
          <w:rFonts w:eastAsiaTheme="minorEastAsia"/>
          <w:lang w:val="en-US"/>
        </w:rPr>
        <w:t xml:space="preserve">. I.e., cell colonies from black background. </w:t>
      </w:r>
      <w:r w:rsidR="00462813">
        <w:rPr>
          <w:rFonts w:eastAsiaTheme="minorEastAsia"/>
          <w:lang w:val="en-US"/>
        </w:rPr>
        <w:t xml:space="preserve">Using k-means </w:t>
      </w:r>
      <w:r w:rsidR="000E47D7">
        <w:rPr>
          <w:rFonts w:eastAsiaTheme="minorEastAsia"/>
          <w:lang w:val="en-US"/>
        </w:rPr>
        <w:t>on cluster</w:t>
      </w:r>
      <w:r w:rsidR="00AB6346">
        <w:rPr>
          <w:rFonts w:eastAsiaTheme="minorEastAsia"/>
          <w:lang w:val="en-US"/>
        </w:rPr>
        <w:t>s</w:t>
      </w:r>
      <w:r w:rsidR="000E47D7">
        <w:rPr>
          <w:rFonts w:eastAsiaTheme="minorEastAsia"/>
          <w:lang w:val="en-US"/>
        </w:rPr>
        <w:t xml:space="preserve"> of 9 pixels (one </w:t>
      </w:r>
      <w:r w:rsidR="00AB6346">
        <w:rPr>
          <w:rFonts w:eastAsiaTheme="minorEastAsia"/>
          <w:lang w:val="en-US"/>
        </w:rPr>
        <w:t>central pixel, with eight surrounding pixels</w:t>
      </w:r>
      <w:r w:rsidR="000E47D7">
        <w:rPr>
          <w:rFonts w:eastAsiaTheme="minorEastAsia"/>
          <w:lang w:val="en-US"/>
        </w:rPr>
        <w:t>)</w:t>
      </w:r>
      <w:r w:rsidR="001624D4">
        <w:rPr>
          <w:rFonts w:eastAsiaTheme="minorEastAsia"/>
          <w:lang w:val="en-US"/>
        </w:rPr>
        <w:t xml:space="preserve">, the pixels were </w:t>
      </w:r>
      <w:r w:rsidR="008E6315">
        <w:rPr>
          <w:rFonts w:eastAsiaTheme="minorEastAsia"/>
          <w:lang w:val="en-US"/>
        </w:rPr>
        <w:t>assigned to either foreground or background</w:t>
      </w:r>
      <w:r w:rsidR="004F417F">
        <w:rPr>
          <w:rFonts w:eastAsiaTheme="minorEastAsia"/>
          <w:lang w:val="en-US"/>
        </w:rPr>
        <w:t xml:space="preserve"> </w:t>
      </w:r>
      <w:r w:rsidR="004F417F">
        <w:rPr>
          <w:rFonts w:eastAsiaTheme="minorEastAsia"/>
          <w:lang w:val="en-US"/>
        </w:rPr>
        <w:fldChar w:fldCharType="begin"/>
      </w:r>
      <w:r w:rsidR="004F417F">
        <w:rPr>
          <w:rFonts w:eastAsiaTheme="minorEastAsia"/>
          <w:lang w:val="en-US"/>
        </w:rPr>
        <w:instrText xml:space="preserve"> ADDIN ZOTERO_ITEM CSL_CITATION {"citationID":"VQLh8ObG","properties":{"formattedCitation":"(Lloyd, 1982)","plainCitation":"(Lloyd, 1982)","noteIndex":0},"citationItems":[{"id":465,"uris":["http://zotero.org/users/9228513/items/FX9LUREV"],"itemData":{"id":465,"type":"article-journal","abstract":"It has long been realized that in pulse-code modulation (PCM), with a given ensemble of signals to handle, the quantum values should be spaced more closely in the voltage regions where the signal amplitude is more likely to fall. It has been shown by Panter and Dite that, in the limit as the number of quanta becomes infinite, the asymptotic fractional density of quanta per unit voltage should vary as the one-third power of the probability density per unit voltage of signal amplitudes. In this paper the corresponding result for any finite number of quanta is derived; that is, necessary conditions are found that the quanta and associated quantization intervals of an optimum finite quantization scheme must satisfy. The optimization criterion used is that the average quantization noise power be a minimum. It is shown that the result obtained here goes over into the Panter and Dite result as the number of quanta become large. The optimum quautization schemes for2^bquanta,b=1,2, \\cdots, 7, are given numerically for Gaussian and for Laplacian distribution of signal amplitudes.","container-title":"IEEE Transactions on Information Theory","DOI":"10.1109/TIT.1982.1056489","ISSN":"1557-9654","issue":"2","note":"event: IEEE Transactions on Information Theory","page":"129-137","source":"IEEE Xplore","title":"Least squares quantization in PCM","volume":"28","author":[{"family":"Lloyd","given":"S."}],"issued":{"date-parts":[["1982",3]]}}}],"schema":"https://github.com/citation-style-language/schema/raw/master/csl-citation.json"} </w:instrText>
      </w:r>
      <w:r w:rsidR="004F417F">
        <w:rPr>
          <w:rFonts w:eastAsiaTheme="minorEastAsia"/>
          <w:lang w:val="en-US"/>
        </w:rPr>
        <w:fldChar w:fldCharType="separate"/>
      </w:r>
      <w:r w:rsidR="004F417F" w:rsidRPr="004F417F">
        <w:rPr>
          <w:rFonts w:cs="Times New Roman"/>
          <w:lang w:val="en-US"/>
        </w:rPr>
        <w:t>(Lloyd, 1982)</w:t>
      </w:r>
      <w:r w:rsidR="004F417F">
        <w:rPr>
          <w:rFonts w:eastAsiaTheme="minorEastAsia"/>
          <w:lang w:val="en-US"/>
        </w:rPr>
        <w:fldChar w:fldCharType="end"/>
      </w:r>
      <w:r w:rsidR="004C3BB3">
        <w:rPr>
          <w:rFonts w:eastAsiaTheme="minorEastAsia"/>
          <w:lang w:val="en-US"/>
        </w:rPr>
        <w:t xml:space="preserve">. </w:t>
      </w:r>
      <w:r w:rsidR="000514FD">
        <w:rPr>
          <w:rFonts w:eastAsiaTheme="minorEastAsia"/>
          <w:lang w:val="en-US"/>
        </w:rPr>
        <w:t>The resulting matrix is a binary mask (</w:t>
      </w:r>
      <w:r w:rsidR="004B54EB">
        <w:rPr>
          <w:rFonts w:eastAsiaTheme="minorEastAsia"/>
          <w:lang w:val="en-US"/>
        </w:rPr>
        <w:t>only two intensity values</w:t>
      </w:r>
      <w:r w:rsidR="000514FD">
        <w:rPr>
          <w:rFonts w:eastAsiaTheme="minorEastAsia"/>
          <w:lang w:val="en-US"/>
        </w:rPr>
        <w:t>)</w:t>
      </w:r>
      <w:r w:rsidR="004B54EB">
        <w:rPr>
          <w:rFonts w:eastAsiaTheme="minorEastAsia"/>
          <w:lang w:val="en-US"/>
        </w:rPr>
        <w:t xml:space="preserve"> with </w:t>
      </w:r>
      <w:r w:rsidR="00BE613B">
        <w:rPr>
          <w:rFonts w:eastAsiaTheme="minorEastAsia"/>
          <w:lang w:val="en-US"/>
        </w:rPr>
        <w:t>foreground objects named Binary Large Objects or BLOBs.</w:t>
      </w:r>
      <w:r w:rsidR="001117D5">
        <w:rPr>
          <w:rFonts w:eastAsiaTheme="minorEastAsia"/>
          <w:lang w:val="en-US"/>
        </w:rPr>
        <w:t xml:space="preserve"> </w:t>
      </w:r>
    </w:p>
    <w:p w14:paraId="38A5876A" w14:textId="4021EE94" w:rsidR="00E31EE3" w:rsidRPr="00B47AAD" w:rsidRDefault="00B060E2" w:rsidP="00E31EE3">
      <w:pPr>
        <w:rPr>
          <w:lang w:val="en-US"/>
        </w:rPr>
      </w:pPr>
      <w:r>
        <w:rPr>
          <w:lang w:val="en-US"/>
        </w:rPr>
        <w:t>Topological m</w:t>
      </w:r>
      <w:r w:rsidR="00BE613B">
        <w:rPr>
          <w:lang w:val="en-US"/>
        </w:rPr>
        <w:t>ulti</w:t>
      </w:r>
      <w:r>
        <w:rPr>
          <w:lang w:val="en-US"/>
        </w:rPr>
        <w:t>-</w:t>
      </w:r>
      <w:r w:rsidR="00BE613B">
        <w:rPr>
          <w:lang w:val="en-US"/>
        </w:rPr>
        <w:t xml:space="preserve">threshold watershed </w:t>
      </w:r>
      <w:r>
        <w:rPr>
          <w:lang w:val="en-US"/>
        </w:rPr>
        <w:t>segmentatio</w:t>
      </w:r>
      <w:r w:rsidR="00BE613B">
        <w:rPr>
          <w:lang w:val="en-US"/>
        </w:rPr>
        <w:t>n</w:t>
      </w:r>
      <w:r>
        <w:rPr>
          <w:lang w:val="en-US"/>
        </w:rPr>
        <w:t xml:space="preserve"> is applied to separate the BLOBs</w:t>
      </w:r>
      <w:r w:rsidR="006E23B2">
        <w:rPr>
          <w:lang w:val="en-US"/>
        </w:rPr>
        <w:t xml:space="preserve"> (see </w:t>
      </w:r>
      <w:r w:rsidR="006E23B2">
        <w:rPr>
          <w:lang w:val="en-US"/>
        </w:rPr>
        <w:fldChar w:fldCharType="begin"/>
      </w:r>
      <w:r w:rsidR="006E23B2">
        <w:rPr>
          <w:lang w:val="en-US"/>
        </w:rPr>
        <w:instrText xml:space="preserve"> REF _Ref100310558 \h </w:instrText>
      </w:r>
      <w:r w:rsidR="006E23B2">
        <w:rPr>
          <w:lang w:val="en-US"/>
        </w:rPr>
      </w:r>
      <w:r w:rsidR="006E23B2">
        <w:rPr>
          <w:lang w:val="en-US"/>
        </w:rPr>
        <w:fldChar w:fldCharType="separate"/>
      </w:r>
      <w:r w:rsidR="000E19EF" w:rsidRPr="009F215B">
        <w:rPr>
          <w:lang w:val="en-US"/>
        </w:rPr>
        <w:t xml:space="preserve">Figure </w:t>
      </w:r>
      <w:r w:rsidR="000E19EF">
        <w:rPr>
          <w:noProof/>
          <w:lang w:val="en-US"/>
        </w:rPr>
        <w:t>2</w:t>
      </w:r>
      <w:r w:rsidR="000E19EF" w:rsidRPr="009F215B">
        <w:rPr>
          <w:lang w:val="en-US"/>
        </w:rPr>
        <w:noBreakHyphen/>
      </w:r>
      <w:r w:rsidR="000E19EF">
        <w:rPr>
          <w:noProof/>
          <w:lang w:val="en-US"/>
        </w:rPr>
        <w:t>7</w:t>
      </w:r>
      <w:r w:rsidR="006E23B2">
        <w:rPr>
          <w:lang w:val="en-US"/>
        </w:rPr>
        <w:fldChar w:fldCharType="end"/>
      </w:r>
      <w:r w:rsidR="006E23B2">
        <w:rPr>
          <w:lang w:val="en-US"/>
        </w:rPr>
        <w:t>)</w:t>
      </w:r>
      <w:r>
        <w:rPr>
          <w:lang w:val="en-US"/>
        </w:rPr>
        <w:t xml:space="preserve"> into individual colonies</w:t>
      </w:r>
      <w:r w:rsidR="007F4E85">
        <w:rPr>
          <w:lang w:val="en-US"/>
        </w:rPr>
        <w:t xml:space="preserve"> </w:t>
      </w:r>
      <w:r w:rsidR="007F4E85">
        <w:rPr>
          <w:lang w:val="en-US"/>
        </w:rPr>
        <w:fldChar w:fldCharType="begin"/>
      </w:r>
      <w:r w:rsidR="007F4E85">
        <w:rPr>
          <w:lang w:val="en-US"/>
        </w:rPr>
        <w:instrText xml:space="preserve"> ADDIN ZOTERO_ITEM CSL_CITATION {"citationID":"AnJZcsgc","properties":{"formattedCitation":"(Khan et al., 2016)","plainCitation":"(Khan et al., 2016)","noteIndex":0},"citationItems":[{"id":468,"uris":["http://zotero.org/users/9228513/items/AFS47427"],"itemData":{"id":468,"type":"article-journal","abstract":"The parametrization of automatic image processing routines is time-consuming if a lot of image processing parameters are involved. An expert can tune parameters sequentially to get desired results. This may not be productive for applications with difficult image analysis tasks, e.g. when high noise and shading levels in an image are present or images vary in their characteristics due to different acquisition conditions. Parameters are required to be tuned simultaneously. We propose a framework to improve standard image segmentation methods by using feedback-based automatic parameter adaptation. Moreover, we compare algorithms by implementing them in a feedforward fashion and then adapting their parameters. This comparison is proposed to be evaluated by a benchmark data set that contains challenging image distortions in an increasing fashion. This promptly enables us to compare different standard image segmentation algorithms in a feedback vs. feedforward implementation by evaluating their segmentation quality and robustness. We also propose an efficient way of performing automatic image analysis when only abstract ground truth is present. Such a framework evaluates robustness of different image processing pipelines using a graded data set. This is useful for both end-users and experts.","container-title":"PLOS ONE","DOI":"10.1371/journal.pone.0165180","ISSN":"1932-6203","issue":"10","journalAbbreviation":"PLOS ONE","language":"en","note":"publisher: Public Library of Science","page":"e0165180","source":"PLoS Journals","title":"A New Feedback-Based Method for Parameter Adaptation in Image Processing Routines","volume":"11","author":[{"family":"Khan","given":"Arif ul Maula"},{"family":"Mikut","given":"Ralf"},{"family":"Reischl","given":"Markus"}],"issued":{"date-parts":[["2016",10,20]]}}}],"schema":"https://github.com/citation-style-language/schema/raw/master/csl-citation.json"} </w:instrText>
      </w:r>
      <w:r w:rsidR="007F4E85">
        <w:rPr>
          <w:lang w:val="en-US"/>
        </w:rPr>
        <w:fldChar w:fldCharType="separate"/>
      </w:r>
      <w:r w:rsidR="007F4E85" w:rsidRPr="00B05802">
        <w:rPr>
          <w:rFonts w:cs="Times New Roman"/>
          <w:lang w:val="en-US"/>
        </w:rPr>
        <w:t>(Khan et al., 2016)</w:t>
      </w:r>
      <w:r w:rsidR="007F4E85">
        <w:rPr>
          <w:lang w:val="en-US"/>
        </w:rPr>
        <w:fldChar w:fldCharType="end"/>
      </w:r>
      <w:r>
        <w:rPr>
          <w:lang w:val="en-US"/>
        </w:rPr>
        <w:t xml:space="preserve">. </w:t>
      </w:r>
      <w:r w:rsidR="000049D7">
        <w:rPr>
          <w:lang w:val="en-US"/>
        </w:rPr>
        <w:t xml:space="preserve">The watershed </w:t>
      </w:r>
      <w:r w:rsidR="007F5908">
        <w:rPr>
          <w:lang w:val="en-US"/>
        </w:rPr>
        <w:t xml:space="preserve">works by </w:t>
      </w:r>
      <w:r w:rsidR="00E854EC">
        <w:rPr>
          <w:lang w:val="en-US"/>
        </w:rPr>
        <w:t>identifying parts of</w:t>
      </w:r>
      <w:r w:rsidR="009040C0">
        <w:rPr>
          <w:lang w:val="en-US"/>
        </w:rPr>
        <w:t xml:space="preserve"> an image with local</w:t>
      </w:r>
      <w:r w:rsidR="0053096D">
        <w:rPr>
          <w:lang w:val="en-US"/>
        </w:rPr>
        <w:t xml:space="preserve"> intensity</w:t>
      </w:r>
      <w:r w:rsidR="009040C0">
        <w:rPr>
          <w:lang w:val="en-US"/>
        </w:rPr>
        <w:t xml:space="preserve"> minima known </w:t>
      </w:r>
      <w:r w:rsidR="0053096D">
        <w:rPr>
          <w:lang w:val="en-US"/>
        </w:rPr>
        <w:t>as</w:t>
      </w:r>
      <w:r w:rsidR="00EA7DCE">
        <w:rPr>
          <w:lang w:val="en-US"/>
        </w:rPr>
        <w:t xml:space="preserve"> catchment</w:t>
      </w:r>
      <w:r w:rsidR="007F5908">
        <w:rPr>
          <w:lang w:val="en-US"/>
        </w:rPr>
        <w:t xml:space="preserve"> basins</w:t>
      </w:r>
      <w:r w:rsidR="00496391">
        <w:rPr>
          <w:lang w:val="en-US"/>
        </w:rPr>
        <w:t>. These areas are filled</w:t>
      </w:r>
      <w:r w:rsidR="00BE613B">
        <w:rPr>
          <w:lang w:val="en-US"/>
        </w:rPr>
        <w:t xml:space="preserve"> </w:t>
      </w:r>
      <w:r w:rsidR="00EA7DCE">
        <w:rPr>
          <w:lang w:val="en-US"/>
        </w:rPr>
        <w:t>with color</w:t>
      </w:r>
      <w:r w:rsidR="0053096D">
        <w:rPr>
          <w:lang w:val="en-US"/>
        </w:rPr>
        <w:t xml:space="preserve">s to </w:t>
      </w:r>
      <w:r w:rsidR="005E3C4D">
        <w:rPr>
          <w:lang w:val="en-US"/>
        </w:rPr>
        <w:t xml:space="preserve">identify </w:t>
      </w:r>
      <w:r w:rsidR="00496391">
        <w:rPr>
          <w:lang w:val="en-US"/>
        </w:rPr>
        <w:t>different objects within the image</w:t>
      </w:r>
      <w:r w:rsidR="00360919">
        <w:rPr>
          <w:lang w:val="en-US"/>
        </w:rPr>
        <w:t xml:space="preserve"> </w:t>
      </w:r>
      <w:r w:rsidR="00360919">
        <w:rPr>
          <w:lang w:val="en-US"/>
        </w:rPr>
        <w:fldChar w:fldCharType="begin"/>
      </w:r>
      <w:r w:rsidR="00960650">
        <w:rPr>
          <w:lang w:val="en-US"/>
        </w:rPr>
        <w:instrText xml:space="preserve"> ADDIN ZOTERO_ITEM CSL_CITATION {"citationID":"FDna5Ie9","properties":{"formattedCitation":"(Preim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60919">
        <w:rPr>
          <w:lang w:val="en-US"/>
        </w:rPr>
        <w:fldChar w:fldCharType="separate"/>
      </w:r>
      <w:r w:rsidR="00360919" w:rsidRPr="004C12CD">
        <w:rPr>
          <w:rFonts w:cs="Times New Roman"/>
          <w:lang w:val="en-US"/>
        </w:rPr>
        <w:t>(Preim &amp; Botha, 2014, p.130)</w:t>
      </w:r>
      <w:r w:rsidR="00360919">
        <w:rPr>
          <w:lang w:val="en-US"/>
        </w:rPr>
        <w:fldChar w:fldCharType="end"/>
      </w:r>
      <w:r w:rsidR="00496391">
        <w:rPr>
          <w:lang w:val="en-US"/>
        </w:rPr>
        <w:t xml:space="preserve">. </w:t>
      </w:r>
      <w:r w:rsidR="004C12CD">
        <w:rPr>
          <w:lang w:val="en-US"/>
        </w:rPr>
        <w:t>If watershed was used on the original scanned images, which does contain noise</w:t>
      </w:r>
      <w:r w:rsidR="00737CFF">
        <w:rPr>
          <w:lang w:val="en-US"/>
        </w:rPr>
        <w:t xml:space="preserve">, dust etc. it would see all these </w:t>
      </w:r>
      <w:r w:rsidR="00447D14">
        <w:rPr>
          <w:lang w:val="en-US"/>
        </w:rPr>
        <w:t xml:space="preserve">artefacts as cell colonies. But because </w:t>
      </w:r>
      <w:r w:rsidR="006709C9">
        <w:rPr>
          <w:lang w:val="en-US"/>
        </w:rPr>
        <w:t>the BLOB’s</w:t>
      </w:r>
      <w:r w:rsidR="00F24EAF">
        <w:rPr>
          <w:lang w:val="en-US"/>
        </w:rPr>
        <w:t xml:space="preserve"> coordinates</w:t>
      </w:r>
      <w:r w:rsidR="006709C9">
        <w:rPr>
          <w:lang w:val="en-US"/>
        </w:rPr>
        <w:t xml:space="preserve"> were extracted using PCA, they are independent from the mentioned artefacts.</w:t>
      </w:r>
      <w:r w:rsidR="00724CFB">
        <w:rPr>
          <w:lang w:val="en-US"/>
        </w:rPr>
        <w:t xml:space="preserve"> Each BLOB </w:t>
      </w:r>
      <w:r w:rsidR="00551D7B">
        <w:rPr>
          <w:lang w:val="en-US"/>
        </w:rPr>
        <w:t>wa</w:t>
      </w:r>
      <w:r w:rsidR="00B938D6">
        <w:rPr>
          <w:lang w:val="en-US"/>
        </w:rPr>
        <w:t xml:space="preserve">s </w:t>
      </w:r>
      <w:r w:rsidR="0039615E">
        <w:rPr>
          <w:lang w:val="en-US"/>
        </w:rPr>
        <w:t xml:space="preserve">searched for local </w:t>
      </w:r>
      <w:r w:rsidR="0039615E">
        <w:rPr>
          <w:lang w:val="en-US"/>
        </w:rPr>
        <w:lastRenderedPageBreak/>
        <w:t xml:space="preserve">minima in intensity, but watershed has a tendency to over-segment an image caused by naturally occurring variations in intensity </w:t>
      </w:r>
      <w:r w:rsidR="0039615E">
        <w:rPr>
          <w:lang w:val="en-US"/>
        </w:rPr>
        <w:fldChar w:fldCharType="begin"/>
      </w:r>
      <w:r w:rsidR="00960650">
        <w:rPr>
          <w:lang w:val="en-US"/>
        </w:rPr>
        <w:instrText xml:space="preserve"> ADDIN ZOTERO_ITEM CSL_CITATION {"citationID":"gWz4wz2v","properties":{"formattedCitation":"(Preim &amp; Botha, 2014)","plainCitation":"(Preim &amp; Botha, 2014)","dontUpdate":true,"noteIndex":0},"citationItems":[{"id":471,"uris":["http://zotero.org/users/9228513/items/9338VN96"],"itemData":{"id":471,"type":"chapter","abstract":"In this chapter, we discuss image analysis techniques which extract clinically relevant information from medical image data. Image analysis enables the generation of high-quality visualizations focused on selected anatomical structures and also supports quantitative analysis of pathologies and spatial relations, e.g., volumes of pathological structures or distances between anatomical structures. Image analysis is crucial for many diagnosis and therapy planning tasks. As an example, the identification and delineation of a tumor is often a prerequisite to determine its extent and volume and finally to select an optimal therapy. This chapter provides an overview on important image analysis tasks. We introduce image analysis pipelines, starting with preprocessing and filtering to support subsequent algorithms. The chapter is focused on image segmentation—a process which assigns labels (unique identifiers) of anatomical or pathological structures to parts of the image data but also considers registration—a process where two datasets, e.g., a CT and MRI of the same patient are matched with each other to be available in a common coordinate system. Thus, registration enables the integrated multimodal visualization. The overview includes validation aspects, because of the particular relevance of accuracy and reproducibility for medical applications. We shall not only discuss algorithms which detect and analyze features in medical image data, but also interaction techniques which allow the user to guide an algorithm and to modify an existing result. This is essential, since for most typical image analysis problems fully automatic solutions are not available. Medical image data, anatomical relations, pathological processes, image modalities, and biological variability exhibit such a large variety that automatic solutions for the detection and delineation of certain structures cannot cope with all such cases.","container-title":"Visual Computing for Medicine (Second Edition)","event-place":"Boston","ISBN":"978-0-12-415873-3","language":"en","note":"DOI: 10.1016/B978-0-12-415873-3.00004-3","page":"111-175","publisher":"Morgan Kaufmann","publisher-place":"Boston","source":"ScienceDirect","title":"Chapter 4 - Image Analysis for Medical Visualization","URL":"https://www.sciencedirect.com/science/article/pii/B9780124158733000043","author":[{"family":"Preim","given":"Bernhard"},{"family":"Botha","given":"Charl"}],"editor":[{"family":"Preim","given":"Bernhard"},{"family":"Botha","given":"Charl"}],"accessed":{"date-parts":[["2022",4,8]]},"issued":{"date-parts":[["2014",1,1]]}}}],"schema":"https://github.com/citation-style-language/schema/raw/master/csl-citation.json"} </w:instrText>
      </w:r>
      <w:r w:rsidR="0039615E">
        <w:rPr>
          <w:lang w:val="en-US"/>
        </w:rPr>
        <w:fldChar w:fldCharType="separate"/>
      </w:r>
      <w:r w:rsidR="0039615E" w:rsidRPr="004C12CD">
        <w:rPr>
          <w:rFonts w:cs="Times New Roman"/>
          <w:lang w:val="en-US"/>
        </w:rPr>
        <w:t>(Preim &amp; Botha, 2014, p.130)</w:t>
      </w:r>
      <w:r w:rsidR="0039615E">
        <w:rPr>
          <w:lang w:val="en-US"/>
        </w:rPr>
        <w:fldChar w:fldCharType="end"/>
      </w:r>
      <w:r w:rsidR="00360919">
        <w:rPr>
          <w:lang w:val="en-US"/>
        </w:rPr>
        <w:t xml:space="preserve">, therefore </w:t>
      </w:r>
      <w:r w:rsidR="00401EB4">
        <w:rPr>
          <w:lang w:val="en-US"/>
        </w:rPr>
        <w:t xml:space="preserve">minima with </w:t>
      </w:r>
      <w:r w:rsidR="00C3353B">
        <w:rPr>
          <w:lang w:val="en-US"/>
        </w:rPr>
        <w:t xml:space="preserve">depth less </w:t>
      </w:r>
      <w:r w:rsidR="00183872">
        <w:rPr>
          <w:lang w:val="en-US"/>
        </w:rPr>
        <w:t>than</w:t>
      </w:r>
      <w:r w:rsidR="00C3353B">
        <w:rPr>
          <w:lang w:val="en-US"/>
        </w:rPr>
        <w:t xml:space="preserve"> a threshold value h was suppressed. </w:t>
      </w:r>
      <w:r w:rsidR="008F47EB">
        <w:rPr>
          <w:lang w:val="en-US"/>
        </w:rPr>
        <w:t xml:space="preserve"> </w:t>
      </w:r>
      <w:r w:rsidR="00E52F34">
        <w:rPr>
          <w:lang w:val="en-US"/>
        </w:rPr>
        <w:br/>
        <w:t xml:space="preserve">After segmentation, the </w:t>
      </w:r>
      <w:r w:rsidR="005B7EBE">
        <w:rPr>
          <w:lang w:val="en-US"/>
        </w:rPr>
        <w:t>program</w:t>
      </w:r>
      <w:r w:rsidR="00E52F34">
        <w:rPr>
          <w:lang w:val="en-US"/>
        </w:rPr>
        <w:t xml:space="preserve"> </w:t>
      </w:r>
      <w:r w:rsidR="00081583">
        <w:rPr>
          <w:lang w:val="en-US"/>
        </w:rPr>
        <w:t xml:space="preserve">returned </w:t>
      </w:r>
      <w:r w:rsidR="001B3A95">
        <w:rPr>
          <w:lang w:val="en-US"/>
        </w:rPr>
        <w:t xml:space="preserve">information about individual colonies’ </w:t>
      </w:r>
      <w:r w:rsidR="00FC40A9">
        <w:rPr>
          <w:lang w:val="en-US"/>
        </w:rPr>
        <w:t>centroid coordinates, area, circular</w:t>
      </w:r>
      <w:r w:rsidR="00EA39D2">
        <w:rPr>
          <w:lang w:val="en-US"/>
        </w:rPr>
        <w:t>it</w:t>
      </w:r>
      <w:r w:rsidR="00FC40A9">
        <w:rPr>
          <w:lang w:val="en-US"/>
        </w:rPr>
        <w:t xml:space="preserve">y, </w:t>
      </w:r>
      <w:r w:rsidR="00EA39D2">
        <w:rPr>
          <w:lang w:val="en-US"/>
        </w:rPr>
        <w:t xml:space="preserve">mean and standard deviation of intensity. </w:t>
      </w:r>
      <w:r w:rsidR="001B3A95">
        <w:rPr>
          <w:lang w:val="en-US"/>
        </w:rPr>
        <w:t xml:space="preserve"> </w:t>
      </w:r>
      <w:r w:rsidR="0061096F">
        <w:rPr>
          <w:lang w:val="en-US"/>
        </w:rPr>
        <w:br/>
      </w:r>
    </w:p>
    <w:p w14:paraId="082D18B3" w14:textId="77777777" w:rsidR="009F215B" w:rsidRPr="00360919" w:rsidRDefault="009F215B" w:rsidP="009F215B">
      <w:pPr>
        <w:keepNext/>
        <w:rPr>
          <w:lang w:val="en-US"/>
        </w:rPr>
      </w:pPr>
      <w:r w:rsidRPr="009F215B">
        <w:rPr>
          <w:noProof/>
          <w:lang w:val="en-US"/>
        </w:rPr>
        <w:drawing>
          <wp:inline distT="0" distB="0" distL="0" distR="0" wp14:anchorId="0DCCEC84" wp14:editId="23927650">
            <wp:extent cx="1828800" cy="1357107"/>
            <wp:effectExtent l="0" t="0" r="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rotWithShape="1">
                    <a:blip r:embed="rId49"/>
                    <a:srcRect l="28392" t="34536" r="23273"/>
                    <a:stretch/>
                  </pic:blipFill>
                  <pic:spPr bwMode="auto">
                    <a:xfrm>
                      <a:off x="0" y="0"/>
                      <a:ext cx="1837530" cy="1363586"/>
                    </a:xfrm>
                    <a:prstGeom prst="rect">
                      <a:avLst/>
                    </a:prstGeom>
                    <a:ln>
                      <a:noFill/>
                    </a:ln>
                    <a:extLst>
                      <a:ext uri="{53640926-AAD7-44D8-BBD7-CCE9431645EC}">
                        <a14:shadowObscured xmlns:a14="http://schemas.microsoft.com/office/drawing/2010/main"/>
                      </a:ext>
                    </a:extLst>
                  </pic:spPr>
                </pic:pic>
              </a:graphicData>
            </a:graphic>
          </wp:inline>
        </w:drawing>
      </w:r>
    </w:p>
    <w:p w14:paraId="0EAB0B1B" w14:textId="3284DFD0" w:rsidR="00E31EE3" w:rsidRDefault="009F215B" w:rsidP="000C1D35">
      <w:pPr>
        <w:pStyle w:val="Caption"/>
        <w:rPr>
          <w:lang w:val="en-US"/>
        </w:rPr>
      </w:pPr>
      <w:bookmarkStart w:id="157" w:name="_Ref100310558"/>
      <w:r w:rsidRPr="009F215B">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12</w:t>
      </w:r>
      <w:r w:rsidR="00882ED2">
        <w:rPr>
          <w:lang w:val="en-US"/>
        </w:rPr>
        <w:fldChar w:fldCharType="end"/>
      </w:r>
      <w:bookmarkEnd w:id="157"/>
      <w:r w:rsidRPr="009F215B">
        <w:rPr>
          <w:lang w:val="en-US"/>
        </w:rPr>
        <w:t>. An example of a BLOB in the scanned cell flask.</w:t>
      </w:r>
    </w:p>
    <w:p w14:paraId="75BAC7DF" w14:textId="77777777" w:rsidR="000C1D35" w:rsidRDefault="000C1D35" w:rsidP="000C1D35">
      <w:pPr>
        <w:rPr>
          <w:lang w:val="en-US"/>
        </w:rPr>
      </w:pPr>
    </w:p>
    <w:p w14:paraId="15BCEFD8" w14:textId="77777777" w:rsidR="009562B4" w:rsidRDefault="009562B4" w:rsidP="000C1D35">
      <w:pPr>
        <w:rPr>
          <w:lang w:val="en-US"/>
        </w:rPr>
      </w:pPr>
    </w:p>
    <w:p w14:paraId="0C6D6C3B" w14:textId="77777777" w:rsidR="009562B4" w:rsidRDefault="009562B4" w:rsidP="000C1D35">
      <w:pPr>
        <w:rPr>
          <w:lang w:val="en-US"/>
        </w:rPr>
      </w:pPr>
    </w:p>
    <w:p w14:paraId="469CE25B" w14:textId="77777777" w:rsidR="009562B4" w:rsidRDefault="009562B4" w:rsidP="000C1D35">
      <w:pPr>
        <w:rPr>
          <w:lang w:val="en-US"/>
        </w:rPr>
      </w:pPr>
    </w:p>
    <w:p w14:paraId="430FF4CE" w14:textId="77777777" w:rsidR="009562B4" w:rsidRPr="000C1D35" w:rsidRDefault="009562B4" w:rsidP="000C1D35">
      <w:pPr>
        <w:rPr>
          <w:lang w:val="en-US"/>
        </w:rPr>
      </w:pPr>
    </w:p>
    <w:p w14:paraId="6EFCF0A7" w14:textId="5914C3F1" w:rsidR="00E31EE3" w:rsidRDefault="000C1D35" w:rsidP="000C1D35">
      <w:pPr>
        <w:pStyle w:val="Heading2"/>
        <w:rPr>
          <w:lang w:val="en-US"/>
        </w:rPr>
      </w:pPr>
      <w:bookmarkStart w:id="158" w:name="_Toc102035379"/>
      <w:r>
        <w:rPr>
          <w:lang w:val="en-US"/>
        </w:rPr>
        <w:t>Cell Survival Analysis</w:t>
      </w:r>
      <w:bookmarkEnd w:id="158"/>
    </w:p>
    <w:p w14:paraId="20736B8F" w14:textId="77777777" w:rsidR="005D1442" w:rsidRDefault="005D1442" w:rsidP="005D1442">
      <w:pPr>
        <w:rPr>
          <w:b/>
          <w:bCs/>
          <w:lang w:val="en-US"/>
        </w:rPr>
      </w:pPr>
    </w:p>
    <w:p w14:paraId="06F2163C" w14:textId="77777777" w:rsidR="005D1442" w:rsidRPr="00D3308E" w:rsidRDefault="005D1442" w:rsidP="005D1442">
      <w:pPr>
        <w:pStyle w:val="Caption"/>
        <w:keepNext/>
        <w:rPr>
          <w:lang w:val="en-US"/>
        </w:rPr>
      </w:pPr>
      <w:bookmarkStart w:id="159" w:name="_Ref101621775"/>
      <w:r w:rsidRPr="00D3308E">
        <w:rPr>
          <w:lang w:val="en-US"/>
        </w:rPr>
        <w:t xml:space="preserve">Table </w:t>
      </w:r>
      <w:r>
        <w:fldChar w:fldCharType="begin"/>
      </w:r>
      <w:r w:rsidRPr="00D3308E">
        <w:rPr>
          <w:lang w:val="en-US"/>
        </w:rPr>
        <w:instrText xml:space="preserve"> SEQ Table \* ARABIC </w:instrText>
      </w:r>
      <w:r>
        <w:fldChar w:fldCharType="separate"/>
      </w:r>
      <w:r w:rsidRPr="00D3308E">
        <w:rPr>
          <w:noProof/>
          <w:lang w:val="en-US"/>
        </w:rPr>
        <w:t>2</w:t>
      </w:r>
      <w:r>
        <w:fldChar w:fldCharType="end"/>
      </w:r>
      <w:bookmarkEnd w:id="159"/>
      <w:r w:rsidRPr="00D3308E">
        <w:rPr>
          <w:lang w:val="en-US"/>
        </w:rPr>
        <w:t xml:space="preserve">. Segmentation data </w:t>
      </w:r>
      <w:r>
        <w:rPr>
          <w:lang w:val="en-US"/>
        </w:rPr>
        <w:t>generated by Delmon Arous, PhD student, from</w:t>
      </w:r>
      <w:r w:rsidRPr="00D3308E">
        <w:rPr>
          <w:lang w:val="en-US"/>
        </w:rPr>
        <w:t xml:space="preserve"> </w:t>
      </w:r>
      <w:r>
        <w:rPr>
          <w:lang w:val="en-US"/>
        </w:rPr>
        <w:t xml:space="preserve">experiments performed by Magnus Børsting, former Msc student.  </w:t>
      </w:r>
    </w:p>
    <w:tbl>
      <w:tblPr>
        <w:tblStyle w:val="TableGrid"/>
        <w:tblW w:w="0" w:type="auto"/>
        <w:tblLook w:val="04A0" w:firstRow="1" w:lastRow="0" w:firstColumn="1" w:lastColumn="0" w:noHBand="0" w:noVBand="1"/>
      </w:tblPr>
      <w:tblGrid>
        <w:gridCol w:w="1870"/>
        <w:gridCol w:w="1870"/>
        <w:gridCol w:w="1870"/>
        <w:gridCol w:w="1870"/>
        <w:gridCol w:w="1870"/>
      </w:tblGrid>
      <w:tr w:rsidR="005D1442" w14:paraId="77050FD6" w14:textId="77777777" w:rsidTr="00497E29">
        <w:tc>
          <w:tcPr>
            <w:tcW w:w="1870" w:type="dxa"/>
            <w:tcBorders>
              <w:top w:val="nil"/>
              <w:left w:val="nil"/>
              <w:bottom w:val="single" w:sz="4" w:space="0" w:color="auto"/>
              <w:right w:val="single" w:sz="4" w:space="0" w:color="auto"/>
            </w:tcBorders>
          </w:tcPr>
          <w:p w14:paraId="104BA1A4" w14:textId="77777777" w:rsidR="005D1442" w:rsidRDefault="005D1442" w:rsidP="00497E29">
            <w:pPr>
              <w:jc w:val="center"/>
              <w:rPr>
                <w:b/>
                <w:bCs/>
                <w:lang w:val="en-US"/>
              </w:rPr>
            </w:pPr>
          </w:p>
        </w:tc>
        <w:tc>
          <w:tcPr>
            <w:tcW w:w="1870" w:type="dxa"/>
            <w:tcBorders>
              <w:top w:val="nil"/>
              <w:left w:val="single" w:sz="4" w:space="0" w:color="auto"/>
              <w:bottom w:val="single" w:sz="4" w:space="0" w:color="auto"/>
              <w:right w:val="nil"/>
            </w:tcBorders>
          </w:tcPr>
          <w:p w14:paraId="4084B9A4" w14:textId="77777777" w:rsidR="005D1442" w:rsidRPr="00D32869" w:rsidRDefault="005D1442" w:rsidP="00497E29">
            <w:pPr>
              <w:rPr>
                <w:b/>
                <w:bCs/>
                <w:lang w:val="en-US"/>
              </w:rPr>
            </w:pPr>
            <w:r w:rsidRPr="00D32869">
              <w:rPr>
                <w:b/>
                <w:bCs/>
                <w:lang w:val="en-US"/>
              </w:rPr>
              <w:t>Experiments</w:t>
            </w:r>
            <w:r>
              <w:rPr>
                <w:b/>
                <w:bCs/>
                <w:lang w:val="en-US"/>
              </w:rPr>
              <w:t xml:space="preserve"> </w:t>
            </w:r>
          </w:p>
        </w:tc>
        <w:tc>
          <w:tcPr>
            <w:tcW w:w="1870" w:type="dxa"/>
            <w:tcBorders>
              <w:top w:val="nil"/>
              <w:left w:val="nil"/>
              <w:bottom w:val="single" w:sz="4" w:space="0" w:color="auto"/>
              <w:right w:val="nil"/>
            </w:tcBorders>
          </w:tcPr>
          <w:p w14:paraId="3ED290BC" w14:textId="77777777" w:rsidR="005D1442" w:rsidRDefault="005D1442" w:rsidP="00497E29">
            <w:pPr>
              <w:rPr>
                <w:lang w:val="en-US"/>
              </w:rPr>
            </w:pPr>
          </w:p>
        </w:tc>
        <w:tc>
          <w:tcPr>
            <w:tcW w:w="1870" w:type="dxa"/>
            <w:tcBorders>
              <w:top w:val="nil"/>
              <w:left w:val="nil"/>
              <w:bottom w:val="single" w:sz="4" w:space="0" w:color="auto"/>
              <w:right w:val="nil"/>
            </w:tcBorders>
          </w:tcPr>
          <w:p w14:paraId="2F075311" w14:textId="77777777" w:rsidR="005D1442" w:rsidRDefault="005D1442" w:rsidP="00497E29">
            <w:pPr>
              <w:rPr>
                <w:lang w:val="en-US"/>
              </w:rPr>
            </w:pPr>
          </w:p>
        </w:tc>
        <w:tc>
          <w:tcPr>
            <w:tcW w:w="1870" w:type="dxa"/>
            <w:tcBorders>
              <w:top w:val="nil"/>
              <w:left w:val="nil"/>
              <w:bottom w:val="single" w:sz="4" w:space="0" w:color="auto"/>
              <w:right w:val="nil"/>
            </w:tcBorders>
          </w:tcPr>
          <w:p w14:paraId="470A73B0" w14:textId="77777777" w:rsidR="005D1442" w:rsidRDefault="005D1442" w:rsidP="00497E29">
            <w:pPr>
              <w:rPr>
                <w:lang w:val="en-US"/>
              </w:rPr>
            </w:pPr>
          </w:p>
        </w:tc>
      </w:tr>
      <w:tr w:rsidR="005D1442" w14:paraId="01408219" w14:textId="77777777" w:rsidTr="00497E29">
        <w:tc>
          <w:tcPr>
            <w:tcW w:w="1870" w:type="dxa"/>
            <w:tcBorders>
              <w:top w:val="single" w:sz="4" w:space="0" w:color="auto"/>
              <w:left w:val="nil"/>
              <w:bottom w:val="nil"/>
              <w:right w:val="single" w:sz="4" w:space="0" w:color="auto"/>
            </w:tcBorders>
          </w:tcPr>
          <w:p w14:paraId="183D69F9" w14:textId="77777777" w:rsidR="005D1442" w:rsidRDefault="005D1442" w:rsidP="00497E29">
            <w:pPr>
              <w:jc w:val="center"/>
              <w:rPr>
                <w:b/>
                <w:bCs/>
                <w:lang w:val="en-US"/>
              </w:rPr>
            </w:pPr>
            <w:r>
              <w:rPr>
                <w:b/>
                <w:bCs/>
                <w:lang w:val="en-US"/>
              </w:rPr>
              <w:t>Configurations</w:t>
            </w:r>
          </w:p>
        </w:tc>
        <w:tc>
          <w:tcPr>
            <w:tcW w:w="1870" w:type="dxa"/>
            <w:tcBorders>
              <w:top w:val="single" w:sz="4" w:space="0" w:color="auto"/>
              <w:left w:val="single" w:sz="4" w:space="0" w:color="auto"/>
              <w:bottom w:val="nil"/>
              <w:right w:val="nil"/>
            </w:tcBorders>
          </w:tcPr>
          <w:p w14:paraId="07173839" w14:textId="77777777" w:rsidR="005D1442" w:rsidRPr="004264B6" w:rsidRDefault="005D1442" w:rsidP="00497E29">
            <w:pPr>
              <w:rPr>
                <w:lang w:val="en-US"/>
              </w:rPr>
            </w:pPr>
            <w:r>
              <w:rPr>
                <w:lang w:val="en-US"/>
              </w:rPr>
              <w:t>18.11.2019</w:t>
            </w:r>
          </w:p>
        </w:tc>
        <w:tc>
          <w:tcPr>
            <w:tcW w:w="1870" w:type="dxa"/>
            <w:tcBorders>
              <w:top w:val="single" w:sz="4" w:space="0" w:color="auto"/>
              <w:left w:val="nil"/>
              <w:bottom w:val="nil"/>
              <w:right w:val="nil"/>
            </w:tcBorders>
          </w:tcPr>
          <w:p w14:paraId="20D4901E" w14:textId="77777777" w:rsidR="005D1442" w:rsidRPr="004264B6" w:rsidRDefault="005D1442" w:rsidP="00497E29">
            <w:pPr>
              <w:rPr>
                <w:lang w:val="en-US"/>
              </w:rPr>
            </w:pPr>
            <w:r>
              <w:rPr>
                <w:lang w:val="en-US"/>
              </w:rPr>
              <w:t>20.11.2019</w:t>
            </w:r>
          </w:p>
        </w:tc>
        <w:tc>
          <w:tcPr>
            <w:tcW w:w="1870" w:type="dxa"/>
            <w:tcBorders>
              <w:top w:val="single" w:sz="4" w:space="0" w:color="auto"/>
              <w:left w:val="nil"/>
              <w:bottom w:val="nil"/>
              <w:right w:val="nil"/>
            </w:tcBorders>
          </w:tcPr>
          <w:p w14:paraId="15A98539" w14:textId="77777777" w:rsidR="005D1442" w:rsidRPr="004264B6" w:rsidRDefault="005D1442" w:rsidP="00497E29">
            <w:pPr>
              <w:rPr>
                <w:lang w:val="en-US"/>
              </w:rPr>
            </w:pPr>
            <w:r>
              <w:rPr>
                <w:lang w:val="en-US"/>
              </w:rPr>
              <w:t>03.01.2020</w:t>
            </w:r>
          </w:p>
        </w:tc>
        <w:tc>
          <w:tcPr>
            <w:tcW w:w="1870" w:type="dxa"/>
            <w:tcBorders>
              <w:top w:val="single" w:sz="4" w:space="0" w:color="auto"/>
              <w:left w:val="nil"/>
              <w:bottom w:val="nil"/>
              <w:right w:val="nil"/>
            </w:tcBorders>
          </w:tcPr>
          <w:p w14:paraId="2368A9A2" w14:textId="77777777" w:rsidR="005D1442" w:rsidRPr="00625DF7" w:rsidRDefault="005D1442" w:rsidP="00497E29">
            <w:pPr>
              <w:rPr>
                <w:lang w:val="en-US"/>
              </w:rPr>
            </w:pPr>
            <w:r>
              <w:rPr>
                <w:lang w:val="en-US"/>
              </w:rPr>
              <w:t>17.12.2020</w:t>
            </w:r>
          </w:p>
        </w:tc>
      </w:tr>
      <w:tr w:rsidR="005D1442" w14:paraId="16362B31" w14:textId="77777777" w:rsidTr="00497E29">
        <w:tc>
          <w:tcPr>
            <w:tcW w:w="1870" w:type="dxa"/>
            <w:tcBorders>
              <w:top w:val="nil"/>
              <w:left w:val="nil"/>
              <w:bottom w:val="nil"/>
              <w:right w:val="single" w:sz="4" w:space="0" w:color="auto"/>
            </w:tcBorders>
          </w:tcPr>
          <w:p w14:paraId="22CBAF2F" w14:textId="77777777" w:rsidR="005D1442" w:rsidRPr="00625DF7" w:rsidRDefault="005D1442" w:rsidP="00497E29">
            <w:pPr>
              <w:rPr>
                <w:lang w:val="en-US"/>
              </w:rPr>
            </w:pPr>
            <w:r>
              <w:rPr>
                <w:lang w:val="en-US"/>
              </w:rPr>
              <w:t>OPEN</w:t>
            </w:r>
          </w:p>
        </w:tc>
        <w:tc>
          <w:tcPr>
            <w:tcW w:w="1870" w:type="dxa"/>
            <w:tcBorders>
              <w:top w:val="nil"/>
              <w:left w:val="single" w:sz="4" w:space="0" w:color="auto"/>
              <w:bottom w:val="nil"/>
              <w:right w:val="nil"/>
            </w:tcBorders>
          </w:tcPr>
          <w:p w14:paraId="7B0C5718" w14:textId="77777777" w:rsidR="005D1442" w:rsidRPr="008D625C" w:rsidRDefault="005D1442" w:rsidP="00497E29">
            <w:pPr>
              <w:jc w:val="center"/>
              <w:rPr>
                <w:lang w:val="en-US"/>
              </w:rPr>
            </w:pPr>
            <w:r>
              <w:rPr>
                <w:rFonts w:ascii="Segoe UI Symbol" w:hAnsi="Segoe UI Symbol" w:cs="Segoe UI Symbol"/>
                <w:lang w:val="en-US"/>
              </w:rPr>
              <w:t>✓</w:t>
            </w:r>
          </w:p>
        </w:tc>
        <w:tc>
          <w:tcPr>
            <w:tcW w:w="1870" w:type="dxa"/>
            <w:tcBorders>
              <w:top w:val="nil"/>
              <w:left w:val="nil"/>
              <w:bottom w:val="nil"/>
              <w:right w:val="nil"/>
            </w:tcBorders>
          </w:tcPr>
          <w:p w14:paraId="237621D4"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05FC85AE" w14:textId="77777777" w:rsidR="005D1442" w:rsidRDefault="005D1442" w:rsidP="00497E29">
            <w:pPr>
              <w:jc w:val="center"/>
              <w:rPr>
                <w:b/>
                <w:bCs/>
                <w:lang w:val="en-US"/>
              </w:rPr>
            </w:pPr>
          </w:p>
        </w:tc>
        <w:tc>
          <w:tcPr>
            <w:tcW w:w="1870" w:type="dxa"/>
            <w:tcBorders>
              <w:top w:val="nil"/>
              <w:left w:val="nil"/>
              <w:bottom w:val="nil"/>
              <w:right w:val="nil"/>
            </w:tcBorders>
          </w:tcPr>
          <w:p w14:paraId="43A11883" w14:textId="77777777" w:rsidR="005D1442" w:rsidRDefault="005D1442" w:rsidP="00497E29">
            <w:pPr>
              <w:jc w:val="center"/>
              <w:rPr>
                <w:b/>
                <w:bCs/>
                <w:lang w:val="en-US"/>
              </w:rPr>
            </w:pPr>
            <w:r>
              <w:rPr>
                <w:rFonts w:ascii="Segoe UI Symbol" w:hAnsi="Segoe UI Symbol" w:cs="Segoe UI Symbol"/>
                <w:lang w:val="en-US"/>
              </w:rPr>
              <w:t>✓</w:t>
            </w:r>
          </w:p>
        </w:tc>
      </w:tr>
      <w:tr w:rsidR="005D1442" w14:paraId="3AAFB0C8" w14:textId="77777777" w:rsidTr="00497E29">
        <w:tc>
          <w:tcPr>
            <w:tcW w:w="1870" w:type="dxa"/>
            <w:tcBorders>
              <w:top w:val="nil"/>
              <w:left w:val="nil"/>
              <w:bottom w:val="nil"/>
              <w:right w:val="single" w:sz="4" w:space="0" w:color="auto"/>
            </w:tcBorders>
          </w:tcPr>
          <w:p w14:paraId="3723A2DC" w14:textId="77777777" w:rsidR="005D1442" w:rsidRPr="00625DF7" w:rsidRDefault="005D1442" w:rsidP="00497E29">
            <w:pPr>
              <w:rPr>
                <w:lang w:val="en-US"/>
              </w:rPr>
            </w:pPr>
            <w:r>
              <w:rPr>
                <w:lang w:val="en-US"/>
              </w:rPr>
              <w:t>GRID Stripes</w:t>
            </w:r>
          </w:p>
        </w:tc>
        <w:tc>
          <w:tcPr>
            <w:tcW w:w="1870" w:type="dxa"/>
            <w:tcBorders>
              <w:top w:val="nil"/>
              <w:left w:val="single" w:sz="4" w:space="0" w:color="auto"/>
              <w:bottom w:val="nil"/>
              <w:right w:val="nil"/>
            </w:tcBorders>
          </w:tcPr>
          <w:p w14:paraId="6D2BA444"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3E49B672"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2CE90310" w14:textId="77777777" w:rsidR="005D1442" w:rsidRDefault="005D1442" w:rsidP="00497E29">
            <w:pPr>
              <w:rPr>
                <w:b/>
                <w:bCs/>
                <w:lang w:val="en-US"/>
              </w:rPr>
            </w:pPr>
          </w:p>
        </w:tc>
        <w:tc>
          <w:tcPr>
            <w:tcW w:w="1870" w:type="dxa"/>
            <w:tcBorders>
              <w:top w:val="nil"/>
              <w:left w:val="nil"/>
              <w:bottom w:val="nil"/>
              <w:right w:val="nil"/>
            </w:tcBorders>
          </w:tcPr>
          <w:p w14:paraId="022759E1" w14:textId="77777777" w:rsidR="005D1442" w:rsidRDefault="005D1442" w:rsidP="00497E29">
            <w:pPr>
              <w:jc w:val="center"/>
              <w:rPr>
                <w:b/>
                <w:bCs/>
                <w:lang w:val="en-US"/>
              </w:rPr>
            </w:pPr>
            <w:r>
              <w:rPr>
                <w:rFonts w:ascii="Segoe UI Symbol" w:hAnsi="Segoe UI Symbol" w:cs="Segoe UI Symbol"/>
                <w:lang w:val="en-US"/>
              </w:rPr>
              <w:t>✓</w:t>
            </w:r>
          </w:p>
        </w:tc>
      </w:tr>
      <w:tr w:rsidR="005D1442" w14:paraId="34016D5A" w14:textId="77777777" w:rsidTr="00497E29">
        <w:tc>
          <w:tcPr>
            <w:tcW w:w="1870" w:type="dxa"/>
            <w:tcBorders>
              <w:top w:val="nil"/>
              <w:left w:val="nil"/>
              <w:bottom w:val="nil"/>
              <w:right w:val="single" w:sz="4" w:space="0" w:color="auto"/>
            </w:tcBorders>
          </w:tcPr>
          <w:p w14:paraId="011DAA4D" w14:textId="77777777" w:rsidR="005D1442" w:rsidRPr="00625DF7" w:rsidRDefault="005D1442" w:rsidP="00497E29">
            <w:pPr>
              <w:rPr>
                <w:lang w:val="en-US"/>
              </w:rPr>
            </w:pPr>
            <w:r>
              <w:rPr>
                <w:lang w:val="en-US"/>
              </w:rPr>
              <w:t>GRID Dots</w:t>
            </w:r>
          </w:p>
        </w:tc>
        <w:tc>
          <w:tcPr>
            <w:tcW w:w="1870" w:type="dxa"/>
            <w:tcBorders>
              <w:top w:val="nil"/>
              <w:left w:val="single" w:sz="4" w:space="0" w:color="auto"/>
              <w:bottom w:val="nil"/>
              <w:right w:val="nil"/>
            </w:tcBorders>
          </w:tcPr>
          <w:p w14:paraId="6A1AF495" w14:textId="77777777" w:rsidR="005D1442" w:rsidRDefault="005D1442" w:rsidP="00497E29">
            <w:pPr>
              <w:rPr>
                <w:b/>
                <w:bCs/>
                <w:lang w:val="en-US"/>
              </w:rPr>
            </w:pPr>
          </w:p>
        </w:tc>
        <w:tc>
          <w:tcPr>
            <w:tcW w:w="1870" w:type="dxa"/>
            <w:tcBorders>
              <w:top w:val="nil"/>
              <w:left w:val="nil"/>
              <w:bottom w:val="nil"/>
              <w:right w:val="nil"/>
            </w:tcBorders>
          </w:tcPr>
          <w:p w14:paraId="2725E334"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738A167B" w14:textId="77777777" w:rsidR="005D1442" w:rsidRDefault="005D1442" w:rsidP="00497E29">
            <w:pPr>
              <w:jc w:val="center"/>
              <w:rPr>
                <w:b/>
                <w:bCs/>
                <w:lang w:val="en-US"/>
              </w:rPr>
            </w:pPr>
            <w:r>
              <w:rPr>
                <w:rFonts w:ascii="Segoe UI Symbol" w:hAnsi="Segoe UI Symbol" w:cs="Segoe UI Symbol"/>
                <w:lang w:val="en-US"/>
              </w:rPr>
              <w:t>✓</w:t>
            </w:r>
          </w:p>
        </w:tc>
        <w:tc>
          <w:tcPr>
            <w:tcW w:w="1870" w:type="dxa"/>
            <w:tcBorders>
              <w:top w:val="nil"/>
              <w:left w:val="nil"/>
              <w:bottom w:val="nil"/>
              <w:right w:val="nil"/>
            </w:tcBorders>
          </w:tcPr>
          <w:p w14:paraId="138D6FA9" w14:textId="77777777" w:rsidR="005D1442" w:rsidRDefault="005D1442" w:rsidP="00497E29">
            <w:pPr>
              <w:jc w:val="center"/>
              <w:rPr>
                <w:b/>
                <w:bCs/>
                <w:lang w:val="en-US"/>
              </w:rPr>
            </w:pPr>
            <w:r>
              <w:rPr>
                <w:rFonts w:ascii="Segoe UI Symbol" w:hAnsi="Segoe UI Symbol" w:cs="Segoe UI Symbol"/>
                <w:lang w:val="en-US"/>
              </w:rPr>
              <w:t>✓</w:t>
            </w:r>
          </w:p>
        </w:tc>
      </w:tr>
    </w:tbl>
    <w:p w14:paraId="3C719984" w14:textId="77777777" w:rsidR="00650B40" w:rsidRDefault="00F63A05" w:rsidP="00BA406B">
      <w:pPr>
        <w:rPr>
          <w:lang w:val="en-US"/>
        </w:rPr>
      </w:pPr>
      <w:r>
        <w:rPr>
          <w:lang w:val="en-US"/>
        </w:rPr>
        <w:br/>
      </w:r>
      <w:r w:rsidR="000B72C1">
        <w:rPr>
          <w:lang w:val="en-US"/>
        </w:rPr>
        <w:t>With an established dosimetry for the cells, we could analyze the survival data from</w:t>
      </w:r>
      <w:r w:rsidR="00E57456">
        <w:rPr>
          <w:lang w:val="en-US"/>
        </w:rPr>
        <w:t xml:space="preserve"> Delmon Arous’</w:t>
      </w:r>
      <w:r w:rsidR="000B72C1">
        <w:rPr>
          <w:lang w:val="en-US"/>
        </w:rPr>
        <w:t xml:space="preserve"> </w:t>
      </w:r>
      <w:r w:rsidR="00E57456">
        <w:rPr>
          <w:lang w:val="en-US"/>
        </w:rPr>
        <w:t xml:space="preserve">segmentation </w:t>
      </w:r>
      <w:r w:rsidR="00335E47">
        <w:rPr>
          <w:lang w:val="en-US"/>
        </w:rPr>
        <w:t xml:space="preserve">program. </w:t>
      </w:r>
      <w:r w:rsidR="00104F88">
        <w:rPr>
          <w:lang w:val="en-US"/>
        </w:rPr>
        <w:t xml:space="preserve">His data was gathered from the cell experiments performed by </w:t>
      </w:r>
    </w:p>
    <w:p w14:paraId="49930A17" w14:textId="4B1ED657" w:rsidR="00650B40" w:rsidRDefault="00650B40" w:rsidP="00650B40">
      <w:pPr>
        <w:pStyle w:val="Heading3"/>
        <w:rPr>
          <w:lang w:val="en-US"/>
        </w:rPr>
      </w:pPr>
      <w:r>
        <w:rPr>
          <w:lang w:val="en-US"/>
        </w:rPr>
        <w:lastRenderedPageBreak/>
        <w:t>1D Analysis</w:t>
      </w:r>
    </w:p>
    <w:p w14:paraId="3853488B" w14:textId="6D1B40D5" w:rsidR="00546C6D" w:rsidRPr="009C0650" w:rsidRDefault="00104F88" w:rsidP="00BA406B">
      <w:pPr>
        <w:rPr>
          <w:lang w:val="en-US"/>
        </w:rPr>
      </w:pPr>
      <w:r>
        <w:rPr>
          <w:lang w:val="en-US"/>
        </w:rPr>
        <w:t>Magnus Børsting</w:t>
      </w:r>
      <w:r w:rsidR="0061288C">
        <w:rPr>
          <w:lang w:val="en-US"/>
        </w:rPr>
        <w:t xml:space="preserve"> from four different experiments summarized in </w:t>
      </w:r>
      <w:r w:rsidR="0061288C">
        <w:rPr>
          <w:lang w:val="en-US"/>
        </w:rPr>
        <w:fldChar w:fldCharType="begin"/>
      </w:r>
      <w:r w:rsidR="0061288C">
        <w:rPr>
          <w:lang w:val="en-US"/>
        </w:rPr>
        <w:instrText xml:space="preserve"> REF _Ref101621775 \h </w:instrText>
      </w:r>
      <w:r w:rsidR="0061288C">
        <w:rPr>
          <w:lang w:val="en-US"/>
        </w:rPr>
      </w:r>
      <w:r w:rsidR="0061288C">
        <w:rPr>
          <w:lang w:val="en-US"/>
        </w:rPr>
        <w:fldChar w:fldCharType="separate"/>
      </w:r>
      <w:r w:rsidR="0061288C" w:rsidRPr="00D3308E">
        <w:rPr>
          <w:lang w:val="en-US"/>
        </w:rPr>
        <w:t xml:space="preserve">Table </w:t>
      </w:r>
      <w:r w:rsidR="0061288C" w:rsidRPr="00D3308E">
        <w:rPr>
          <w:noProof/>
          <w:lang w:val="en-US"/>
        </w:rPr>
        <w:t>2</w:t>
      </w:r>
      <w:r w:rsidR="0061288C">
        <w:rPr>
          <w:lang w:val="en-US"/>
        </w:rPr>
        <w:fldChar w:fldCharType="end"/>
      </w:r>
      <w:r w:rsidR="0061288C">
        <w:rPr>
          <w:lang w:val="en-US"/>
        </w:rPr>
        <w:t>.</w:t>
      </w:r>
      <w:r w:rsidR="009960C2">
        <w:rPr>
          <w:lang w:val="en-US"/>
        </w:rPr>
        <w:t xml:space="preserve"> </w:t>
      </w:r>
      <w:r w:rsidR="009960C2" w:rsidRPr="008A5FB1">
        <w:rPr>
          <w:b/>
          <w:bCs/>
          <w:lang w:val="en-US"/>
        </w:rPr>
        <w:t xml:space="preserve">The scanned cell flask images will </w:t>
      </w:r>
      <w:r w:rsidR="00AD3A9D" w:rsidRPr="008A5FB1">
        <w:rPr>
          <w:b/>
          <w:bCs/>
          <w:lang w:val="en-US"/>
        </w:rPr>
        <w:t>from here</w:t>
      </w:r>
      <w:r w:rsidR="00D63CAC" w:rsidRPr="008A5FB1">
        <w:rPr>
          <w:b/>
          <w:bCs/>
          <w:lang w:val="en-US"/>
        </w:rPr>
        <w:t xml:space="preserve"> on out,</w:t>
      </w:r>
      <w:r w:rsidR="00AD3A9D" w:rsidRPr="008A5FB1">
        <w:rPr>
          <w:b/>
          <w:bCs/>
          <w:lang w:val="en-US"/>
        </w:rPr>
        <w:t xml:space="preserve"> be referred to as cell flasks, </w:t>
      </w:r>
      <w:r w:rsidR="00F434CB" w:rsidRPr="008A5FB1">
        <w:rPr>
          <w:b/>
          <w:bCs/>
          <w:lang w:val="en-US"/>
        </w:rPr>
        <w:t>and the scanned dosimetry films will be referred to as</w:t>
      </w:r>
      <w:r w:rsidR="00BA5836" w:rsidRPr="008A5FB1">
        <w:rPr>
          <w:b/>
          <w:bCs/>
          <w:lang w:val="en-US"/>
        </w:rPr>
        <w:t xml:space="preserve"> dosimetry films or simply</w:t>
      </w:r>
      <w:r w:rsidR="00F434CB" w:rsidRPr="008A5FB1">
        <w:rPr>
          <w:b/>
          <w:bCs/>
          <w:lang w:val="en-US"/>
        </w:rPr>
        <w:t xml:space="preserve"> </w:t>
      </w:r>
      <w:r w:rsidR="00A429DF" w:rsidRPr="008A5FB1">
        <w:rPr>
          <w:b/>
          <w:bCs/>
          <w:lang w:val="en-US"/>
        </w:rPr>
        <w:t>films</w:t>
      </w:r>
      <w:r w:rsidR="00A429DF">
        <w:rPr>
          <w:lang w:val="en-US"/>
        </w:rPr>
        <w:t>.</w:t>
      </w:r>
      <w:r w:rsidR="001F79E3">
        <w:rPr>
          <w:lang w:val="en-US"/>
        </w:rPr>
        <w:t xml:space="preserve"> We wanted to increase the </w:t>
      </w:r>
      <w:r w:rsidR="00C327CE">
        <w:rPr>
          <w:lang w:val="en-US"/>
        </w:rPr>
        <w:t xml:space="preserve">amount of data by including the different experiments. </w:t>
      </w:r>
      <w:r w:rsidR="00F71EB5">
        <w:rPr>
          <w:lang w:val="en-US"/>
        </w:rPr>
        <w:t>We used Analysis of Variances (ANOVA</w:t>
      </w:r>
      <w:r w:rsidR="00AD11C0">
        <w:rPr>
          <w:lang w:val="en-US"/>
        </w:rPr>
        <w:t xml:space="preserve">, explained in </w:t>
      </w:r>
      <w:r w:rsidR="00AD11C0">
        <w:rPr>
          <w:lang w:val="en-US"/>
        </w:rPr>
        <w:fldChar w:fldCharType="begin"/>
      </w:r>
      <w:r w:rsidR="00AD11C0">
        <w:rPr>
          <w:lang w:val="en-US"/>
        </w:rPr>
        <w:instrText xml:space="preserve"> REF _Ref100051198 \r \h </w:instrText>
      </w:r>
      <w:r w:rsidR="00AD11C0">
        <w:rPr>
          <w:lang w:val="en-US"/>
        </w:rPr>
      </w:r>
      <w:r w:rsidR="00AD11C0">
        <w:rPr>
          <w:lang w:val="en-US"/>
        </w:rPr>
        <w:fldChar w:fldCharType="separate"/>
      </w:r>
      <w:r w:rsidR="00AD11C0">
        <w:rPr>
          <w:lang w:val="en-US"/>
        </w:rPr>
        <w:t>2.1.2.2</w:t>
      </w:r>
      <w:r w:rsidR="00AD11C0">
        <w:rPr>
          <w:lang w:val="en-US"/>
        </w:rPr>
        <w:fldChar w:fldCharType="end"/>
      </w:r>
      <w:r w:rsidR="00F71EB5">
        <w:rPr>
          <w:lang w:val="en-US"/>
        </w:rPr>
        <w:t>)</w:t>
      </w:r>
      <w:r w:rsidR="00BE1965">
        <w:rPr>
          <w:lang w:val="en-US"/>
        </w:rPr>
        <w:t xml:space="preserve"> </w:t>
      </w:r>
      <w:r w:rsidR="006E22A9">
        <w:rPr>
          <w:lang w:val="en-US"/>
        </w:rPr>
        <w:t xml:space="preserve">to evaluate </w:t>
      </w:r>
      <w:r w:rsidR="007E7C1D">
        <w:rPr>
          <w:lang w:val="en-US"/>
        </w:rPr>
        <w:t>the differences in</w:t>
      </w:r>
      <w:r w:rsidR="00885546">
        <w:rPr>
          <w:lang w:val="en-US"/>
        </w:rPr>
        <w:t xml:space="preserve"> mean</w:t>
      </w:r>
      <w:r w:rsidR="007E7C1D">
        <w:rPr>
          <w:lang w:val="en-US"/>
        </w:rPr>
        <w:t xml:space="preserve"> number of </w:t>
      </w:r>
      <w:r w:rsidR="00885546">
        <w:rPr>
          <w:lang w:val="en-US"/>
        </w:rPr>
        <w:t xml:space="preserve">colonies </w:t>
      </w:r>
      <w:r w:rsidR="00155C43">
        <w:rPr>
          <w:lang w:val="en-US"/>
        </w:rPr>
        <w:t xml:space="preserve">found </w:t>
      </w:r>
      <w:r w:rsidR="00885546">
        <w:rPr>
          <w:lang w:val="en-US"/>
        </w:rPr>
        <w:t>in</w:t>
      </w:r>
      <w:r w:rsidR="009941FB">
        <w:rPr>
          <w:lang w:val="en-US"/>
        </w:rPr>
        <w:t xml:space="preserve"> the four</w:t>
      </w:r>
      <w:r w:rsidR="00885546">
        <w:rPr>
          <w:lang w:val="en-US"/>
        </w:rPr>
        <w:t xml:space="preserve"> control cell flasks</w:t>
      </w:r>
      <w:r w:rsidR="009941FB">
        <w:rPr>
          <w:lang w:val="en-US"/>
        </w:rPr>
        <w:t xml:space="preserve"> per experiments</w:t>
      </w:r>
      <w:r w:rsidR="00885546">
        <w:rPr>
          <w:lang w:val="en-US"/>
        </w:rPr>
        <w:t>.</w:t>
      </w:r>
      <w:r w:rsidR="009941FB">
        <w:rPr>
          <w:lang w:val="en-US"/>
        </w:rPr>
        <w:t xml:space="preserve"> </w:t>
      </w:r>
      <w:r w:rsidR="00944CDC">
        <w:rPr>
          <w:lang w:val="en-US"/>
        </w:rPr>
        <w:t>There was no significant difference between experiments performed on the 18.11.2019 and the 20.11.2019</w:t>
      </w:r>
      <w:r w:rsidR="00222E60">
        <w:rPr>
          <w:lang w:val="en-US"/>
        </w:rPr>
        <w:t xml:space="preserve">. We therefore chose to combine these results for increased statistical significance in our calculations. </w:t>
      </w:r>
      <w:r w:rsidR="00867E76">
        <w:rPr>
          <w:lang w:val="en-US"/>
        </w:rPr>
        <w:t xml:space="preserve">Using the centroid coordinates of the cell colonies we created a </w:t>
      </w:r>
      <w:r w:rsidR="00CC37E5">
        <w:rPr>
          <w:lang w:val="en-US"/>
        </w:rPr>
        <w:t>colony</w:t>
      </w:r>
      <w:r w:rsidR="00DA5C0F">
        <w:rPr>
          <w:lang w:val="en-US"/>
        </w:rPr>
        <w:t xml:space="preserve"> map</w:t>
      </w:r>
      <w:r w:rsidR="00CC37E5">
        <w:rPr>
          <w:lang w:val="en-US"/>
        </w:rPr>
        <w:t xml:space="preserve"> (binary),</w:t>
      </w:r>
      <w:r w:rsidR="00DA5C0F">
        <w:rPr>
          <w:lang w:val="en-US"/>
        </w:rPr>
        <w:t xml:space="preserve"> where intensity value 1 indicated </w:t>
      </w:r>
      <w:r w:rsidR="00C95F12">
        <w:rPr>
          <w:lang w:val="en-US"/>
        </w:rPr>
        <w:t xml:space="preserve">a cell colony. The </w:t>
      </w:r>
      <w:r w:rsidR="00C355FE">
        <w:rPr>
          <w:lang w:val="en-US"/>
        </w:rPr>
        <w:t xml:space="preserve">coordinates </w:t>
      </w:r>
      <w:r w:rsidR="002A007A">
        <w:rPr>
          <w:lang w:val="en-US"/>
        </w:rPr>
        <w:t>were</w:t>
      </w:r>
      <w:r w:rsidR="00C355FE">
        <w:rPr>
          <w:lang w:val="en-US"/>
        </w:rPr>
        <w:t xml:space="preserve"> in decimals, it was therefore necessary to </w:t>
      </w:r>
      <w:r w:rsidR="00D01D13">
        <w:rPr>
          <w:lang w:val="en-US"/>
        </w:rPr>
        <w:t>round to nearest neighbor</w:t>
      </w:r>
      <w:r w:rsidR="00CC37E5">
        <w:rPr>
          <w:lang w:val="en-US"/>
        </w:rPr>
        <w:t xml:space="preserve">ing whole number pixel </w:t>
      </w:r>
      <w:r w:rsidR="00D01D13">
        <w:rPr>
          <w:lang w:val="en-US"/>
        </w:rPr>
        <w:t>to place the colony in the colony map</w:t>
      </w:r>
      <w:r w:rsidR="00CC37E5">
        <w:rPr>
          <w:lang w:val="en-US"/>
        </w:rPr>
        <w:t xml:space="preserve">. </w:t>
      </w:r>
      <w:r w:rsidR="008A5FB1">
        <w:rPr>
          <w:lang w:val="en-US"/>
        </w:rPr>
        <w:t xml:space="preserve">In our 2D analysis we divided the cell flasks into </w:t>
      </w:r>
      <w:r w:rsidR="0086771D">
        <w:rPr>
          <w:lang w:val="en-US"/>
        </w:rPr>
        <w:t>quadrats of different sizes.</w:t>
      </w:r>
      <w:r w:rsidR="0078430A">
        <w:rPr>
          <w:lang w:val="en-US"/>
        </w:rPr>
        <w:t xml:space="preserve"> </w:t>
      </w:r>
      <w:r w:rsidR="00456088">
        <w:rPr>
          <w:lang w:val="en-US"/>
        </w:rPr>
        <w:t>The smallest size of our quadrats will be 0.5 mm</w:t>
      </w:r>
      <w:r w:rsidR="00456088">
        <w:rPr>
          <w:vertAlign w:val="superscript"/>
          <w:lang w:val="en-US"/>
        </w:rPr>
        <w:t>2</w:t>
      </w:r>
      <w:r w:rsidR="00456088">
        <w:rPr>
          <w:lang w:val="en-US"/>
        </w:rPr>
        <w:t>, which for a 1200 dpi image</w:t>
      </w:r>
      <w:r w:rsidR="00E15C88">
        <w:rPr>
          <w:lang w:val="en-US"/>
        </w:rPr>
        <w:t xml:space="preserve"> assuming 25.4 pixels per mm and a </w:t>
      </w:r>
      <w:r w:rsidR="00535589">
        <w:rPr>
          <w:lang w:val="en-US"/>
        </w:rPr>
        <w:t>one-to-one</w:t>
      </w:r>
      <w:r w:rsidR="00E15C88">
        <w:rPr>
          <w:lang w:val="en-US"/>
        </w:rPr>
        <w:t xml:space="preserve"> </w:t>
      </w:r>
      <w:r w:rsidR="00535589">
        <w:rPr>
          <w:lang w:val="en-US"/>
        </w:rPr>
        <w:t>relationship between dots and pixels</w:t>
      </w:r>
      <w:r w:rsidR="00190517">
        <w:rPr>
          <w:lang w:val="en-US"/>
        </w:rPr>
        <w:t>,</w:t>
      </w:r>
      <w:r w:rsidR="00456088">
        <w:rPr>
          <w:lang w:val="en-US"/>
        </w:rPr>
        <w:t xml:space="preserve"> corresponds to </w:t>
      </w:r>
      <w:r w:rsidR="007C63AB">
        <w:rPr>
          <w:lang w:val="en-US"/>
        </w:rPr>
        <w:t xml:space="preserve">a 24 x 24 </w:t>
      </w:r>
      <w:r w:rsidR="002F031C">
        <w:rPr>
          <w:lang w:val="en-US"/>
        </w:rPr>
        <w:t xml:space="preserve">matrix. We therefore chose to neglect </w:t>
      </w:r>
      <w:r w:rsidR="00535589">
        <w:rPr>
          <w:lang w:val="en-US"/>
        </w:rPr>
        <w:t xml:space="preserve">the round off error. </w:t>
      </w:r>
      <w:r w:rsidR="002F031C">
        <w:rPr>
          <w:lang w:val="en-US"/>
        </w:rPr>
        <w:t xml:space="preserve"> </w:t>
      </w:r>
      <w:r w:rsidR="00291E79">
        <w:rPr>
          <w:lang w:val="en-US"/>
        </w:rPr>
        <w:br/>
      </w:r>
      <w:r w:rsidR="00CC4825">
        <w:rPr>
          <w:lang w:val="en-US"/>
        </w:rPr>
        <w:t xml:space="preserve">The films needed to be registered to the cell flasks. </w:t>
      </w:r>
      <w:r w:rsidR="007D2B99">
        <w:rPr>
          <w:lang w:val="en-US"/>
        </w:rPr>
        <w:t>As mentioned, the different irradiation configurations (GRID or OPEN field</w:t>
      </w:r>
      <w:r w:rsidR="00404929">
        <w:rPr>
          <w:lang w:val="en-US"/>
        </w:rPr>
        <w:t xml:space="preserve"> </w:t>
      </w:r>
      <w:r w:rsidR="007D1AC4">
        <w:rPr>
          <w:lang w:val="en-US"/>
        </w:rPr>
        <w:t>Stripes,</w:t>
      </w:r>
      <w:r w:rsidR="00404929">
        <w:rPr>
          <w:lang w:val="en-US"/>
        </w:rPr>
        <w:t xml:space="preserve"> or Dots</w:t>
      </w:r>
      <w:r w:rsidR="007D2B99">
        <w:rPr>
          <w:lang w:val="en-US"/>
        </w:rPr>
        <w:t xml:space="preserve">) </w:t>
      </w:r>
      <w:r w:rsidR="00E8049E">
        <w:rPr>
          <w:lang w:val="en-US"/>
        </w:rPr>
        <w:t>needed various degrees of image processing</w:t>
      </w:r>
      <w:r w:rsidR="00C45AA0">
        <w:rPr>
          <w:lang w:val="en-US"/>
        </w:rPr>
        <w:t xml:space="preserve">, but </w:t>
      </w:r>
      <w:r w:rsidR="003425CC">
        <w:rPr>
          <w:lang w:val="en-US"/>
        </w:rPr>
        <w:t xml:space="preserve">the </w:t>
      </w:r>
      <w:r w:rsidR="007D1AC4">
        <w:rPr>
          <w:lang w:val="en-US"/>
        </w:rPr>
        <w:t xml:space="preserve">common </w:t>
      </w:r>
      <w:r w:rsidR="00DF7567">
        <w:rPr>
          <w:lang w:val="en-US"/>
        </w:rPr>
        <w:t>modification was to match the resolution of the images</w:t>
      </w:r>
      <w:r w:rsidR="00524343">
        <w:rPr>
          <w:lang w:val="en-US"/>
        </w:rPr>
        <w:t xml:space="preserve">. </w:t>
      </w:r>
      <w:r w:rsidR="00551C0F">
        <w:rPr>
          <w:lang w:val="en-US"/>
        </w:rPr>
        <w:t>We either had to downscale the resolution of the cell flasks</w:t>
      </w:r>
      <w:r w:rsidR="00787B30">
        <w:rPr>
          <w:lang w:val="en-US"/>
        </w:rPr>
        <w:t xml:space="preserve"> (1200 to 300 dpi)</w:t>
      </w:r>
      <w:r w:rsidR="00551C0F">
        <w:rPr>
          <w:lang w:val="en-US"/>
        </w:rPr>
        <w:t xml:space="preserve">, or upscale the resolution of the </w:t>
      </w:r>
      <w:r w:rsidR="00E9162E">
        <w:rPr>
          <w:lang w:val="en-US"/>
        </w:rPr>
        <w:t>films</w:t>
      </w:r>
      <w:r w:rsidR="00442AF6">
        <w:rPr>
          <w:lang w:val="en-US"/>
        </w:rPr>
        <w:t xml:space="preserve"> (300 to 1200 dpi)</w:t>
      </w:r>
      <w:r w:rsidR="00E9162E">
        <w:rPr>
          <w:lang w:val="en-US"/>
        </w:rPr>
        <w:t>. The latter was chosen</w:t>
      </w:r>
      <w:r w:rsidR="00DF7567">
        <w:rPr>
          <w:lang w:val="en-US"/>
        </w:rPr>
        <w:t xml:space="preserve"> </w:t>
      </w:r>
      <w:r w:rsidR="005753D0">
        <w:rPr>
          <w:lang w:val="en-US"/>
        </w:rPr>
        <w:t xml:space="preserve">to </w:t>
      </w:r>
      <w:r w:rsidR="00413CDA">
        <w:rPr>
          <w:lang w:val="en-US"/>
        </w:rPr>
        <w:t>retain as much accuracy as possible when pinpointing the positions of the cell colonies.</w:t>
      </w:r>
      <w:r w:rsidR="00FD353D">
        <w:rPr>
          <w:lang w:val="en-US"/>
        </w:rPr>
        <w:t xml:space="preserve"> </w:t>
      </w:r>
      <w:r w:rsidR="00705F14">
        <w:rPr>
          <w:lang w:val="en-US"/>
        </w:rPr>
        <w:t xml:space="preserve">Downscaling an image may result in valuable information being lost, </w:t>
      </w:r>
      <w:r w:rsidR="0011718D">
        <w:rPr>
          <w:lang w:val="en-US"/>
        </w:rPr>
        <w:t xml:space="preserve">and the centroid position of the colonies would be spread out </w:t>
      </w:r>
      <w:r w:rsidR="00787B30">
        <w:rPr>
          <w:lang w:val="en-US"/>
        </w:rPr>
        <w:t>onto four pixels with</w:t>
      </w:r>
      <w:r w:rsidR="00595ACF">
        <w:rPr>
          <w:lang w:val="en-US"/>
        </w:rPr>
        <w:t xml:space="preserve"> 0.25 </w:t>
      </w:r>
      <w:r w:rsidR="006E492A">
        <w:rPr>
          <w:lang w:val="en-US"/>
        </w:rPr>
        <w:t>intensity.</w:t>
      </w:r>
      <w:r w:rsidR="00C63501">
        <w:rPr>
          <w:lang w:val="en-US"/>
        </w:rPr>
        <w:t xml:space="preserve"> </w:t>
      </w:r>
      <w:r w:rsidR="00A7734D">
        <w:rPr>
          <w:lang w:val="en-US"/>
        </w:rPr>
        <w:t>For evaluation of</w:t>
      </w:r>
      <w:r w:rsidR="00C63501">
        <w:rPr>
          <w:lang w:val="en-US"/>
        </w:rPr>
        <w:t xml:space="preserve"> interpolation </w:t>
      </w:r>
      <w:r w:rsidR="004975B5">
        <w:rPr>
          <w:lang w:val="en-US"/>
        </w:rPr>
        <w:t>performance,</w:t>
      </w:r>
      <w:r w:rsidR="00C63501">
        <w:rPr>
          <w:lang w:val="en-US"/>
        </w:rPr>
        <w:t xml:space="preserve"> we </w:t>
      </w:r>
      <w:r w:rsidR="00A7734D">
        <w:rPr>
          <w:lang w:val="en-US"/>
        </w:rPr>
        <w:t>used the mean dosimetry map</w:t>
      </w:r>
      <w:r w:rsidR="00554D2F">
        <w:rPr>
          <w:lang w:val="en-US"/>
        </w:rPr>
        <w:t xml:space="preserve"> for OPEN</w:t>
      </w:r>
      <w:r w:rsidR="00F03CCE">
        <w:rPr>
          <w:lang w:val="en-US"/>
        </w:rPr>
        <w:t xml:space="preserve"> field irradiation and </w:t>
      </w:r>
      <w:r w:rsidR="00F842B9">
        <w:rPr>
          <w:lang w:val="en-US"/>
        </w:rPr>
        <w:t>performed a</w:t>
      </w:r>
      <w:r w:rsidR="00B77B12">
        <w:rPr>
          <w:lang w:val="en-US"/>
        </w:rPr>
        <w:t xml:space="preserve"> welch</w:t>
      </w:r>
      <w:r w:rsidR="00F842B9">
        <w:rPr>
          <w:lang w:val="en-US"/>
        </w:rPr>
        <w:t xml:space="preserve"> t-test on the </w:t>
      </w:r>
      <w:r w:rsidR="00BB6B1B">
        <w:rPr>
          <w:lang w:val="en-US"/>
        </w:rPr>
        <w:t>relative error</w:t>
      </w:r>
      <w:r w:rsidR="00B77B12">
        <w:rPr>
          <w:lang w:val="en-US"/>
        </w:rPr>
        <w:t xml:space="preserve">s of the </w:t>
      </w:r>
      <w:r w:rsidR="00994DF1">
        <w:rPr>
          <w:lang w:val="en-US"/>
        </w:rPr>
        <w:t>dose profiles for the unchanged and the upscaled image.</w:t>
      </w:r>
      <w:r w:rsidR="00545AA4">
        <w:rPr>
          <w:lang w:val="en-US"/>
        </w:rPr>
        <w:t xml:space="preserve"> </w:t>
      </w:r>
      <w:r w:rsidR="000E244C">
        <w:rPr>
          <w:lang w:val="en-US"/>
        </w:rPr>
        <w:br/>
      </w:r>
      <w:r w:rsidR="00CB06D9">
        <w:rPr>
          <w:lang w:val="en-US"/>
        </w:rPr>
        <w:t>The films and the cell flasks are different images</w:t>
      </w:r>
      <w:r w:rsidR="00BA406B">
        <w:rPr>
          <w:lang w:val="en-US"/>
        </w:rPr>
        <w:t xml:space="preserve">, we therefore needed to </w:t>
      </w:r>
      <w:r w:rsidR="00546C6D">
        <w:rPr>
          <w:lang w:val="en-US"/>
        </w:rPr>
        <w:t xml:space="preserve">create binary maps to enhance the </w:t>
      </w:r>
      <w:r w:rsidR="00BA406B">
        <w:rPr>
          <w:lang w:val="en-US"/>
        </w:rPr>
        <w:t>similarity</w:t>
      </w:r>
      <w:r w:rsidR="00546C6D">
        <w:rPr>
          <w:lang w:val="en-US"/>
        </w:rPr>
        <w:t xml:space="preserve"> of the images. E.g., for striped GRID we see dark striped patches in the peak area. In the cell flasks you see a decrease in survival in the same area (see </w:t>
      </w:r>
      <w:r w:rsidR="00546C6D">
        <w:rPr>
          <w:lang w:val="en-US"/>
        </w:rPr>
        <w:fldChar w:fldCharType="begin"/>
      </w:r>
      <w:r w:rsidR="00546C6D">
        <w:rPr>
          <w:lang w:val="en-US"/>
        </w:rPr>
        <w:instrText xml:space="preserve"> REF _Ref101787270 \h </w:instrText>
      </w:r>
      <w:r w:rsidR="00546C6D">
        <w:rPr>
          <w:lang w:val="en-US"/>
        </w:rPr>
      </w:r>
      <w:r w:rsidR="00546C6D">
        <w:rPr>
          <w:lang w:val="en-US"/>
        </w:rPr>
        <w:fldChar w:fldCharType="separate"/>
      </w:r>
      <w:r w:rsidR="00546C6D" w:rsidRPr="001E03A1">
        <w:rPr>
          <w:lang w:val="en-US"/>
        </w:rPr>
        <w:t xml:space="preserve">Figure </w:t>
      </w:r>
      <w:r w:rsidR="00546C6D">
        <w:rPr>
          <w:noProof/>
          <w:lang w:val="en-US"/>
        </w:rPr>
        <w:t>2</w:t>
      </w:r>
      <w:r w:rsidR="00546C6D" w:rsidRPr="001E03A1">
        <w:rPr>
          <w:lang w:val="en-US"/>
        </w:rPr>
        <w:noBreakHyphen/>
      </w:r>
      <w:r w:rsidR="00546C6D">
        <w:rPr>
          <w:noProof/>
          <w:lang w:val="en-US"/>
        </w:rPr>
        <w:t>7</w:t>
      </w:r>
      <w:r w:rsidR="00546C6D">
        <w:rPr>
          <w:lang w:val="en-US"/>
        </w:rPr>
        <w:fldChar w:fldCharType="end"/>
      </w:r>
      <w:r w:rsidR="00B8613D">
        <w:rPr>
          <w:lang w:val="en-US"/>
        </w:rPr>
        <w:t>).</w:t>
      </w:r>
      <w:r w:rsidR="001F1BEB">
        <w:rPr>
          <w:lang w:val="en-US"/>
        </w:rPr>
        <w:t xml:space="preserve"> </w:t>
      </w:r>
      <w:r w:rsidR="00B8613D">
        <w:rPr>
          <w:lang w:val="en-US"/>
        </w:rPr>
        <w:t>C</w:t>
      </w:r>
      <w:r w:rsidR="001F1BEB">
        <w:rPr>
          <w:lang w:val="en-US"/>
        </w:rPr>
        <w:t xml:space="preserve">hanging the intensity to match these patterns </w:t>
      </w:r>
      <w:r w:rsidR="00B8613D">
        <w:rPr>
          <w:lang w:val="en-US"/>
        </w:rPr>
        <w:t xml:space="preserve">helped to improve the registration. This approach was </w:t>
      </w:r>
      <w:r w:rsidR="00B85770">
        <w:rPr>
          <w:lang w:val="en-US"/>
        </w:rPr>
        <w:t>also used for OPEN field and dotted GRID.</w:t>
      </w:r>
    </w:p>
    <w:p w14:paraId="6E12D535" w14:textId="77777777" w:rsidR="00546C6D" w:rsidRDefault="00546C6D" w:rsidP="00546C6D">
      <w:pPr>
        <w:jc w:val="center"/>
        <w:rPr>
          <w:lang w:val="en-US"/>
        </w:rPr>
      </w:pPr>
      <w:r>
        <w:rPr>
          <w:noProof/>
          <w:lang w:val="en-US"/>
        </w:rPr>
        <w:lastRenderedPageBreak/>
        <w:drawing>
          <wp:inline distT="0" distB="0" distL="0" distR="0" wp14:anchorId="4CE6201D" wp14:editId="336AC81C">
            <wp:extent cx="5056287" cy="3373514"/>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8664" t="3104" r="2448" b="8840"/>
                    <a:stretch/>
                  </pic:blipFill>
                  <pic:spPr bwMode="auto">
                    <a:xfrm>
                      <a:off x="0" y="0"/>
                      <a:ext cx="5071524" cy="3383680"/>
                    </a:xfrm>
                    <a:prstGeom prst="rect">
                      <a:avLst/>
                    </a:prstGeom>
                    <a:ln>
                      <a:noFill/>
                    </a:ln>
                    <a:extLst>
                      <a:ext uri="{53640926-AAD7-44D8-BBD7-CCE9431645EC}">
                        <a14:shadowObscured xmlns:a14="http://schemas.microsoft.com/office/drawing/2010/main"/>
                      </a:ext>
                    </a:extLst>
                  </pic:spPr>
                </pic:pic>
              </a:graphicData>
            </a:graphic>
          </wp:inline>
        </w:drawing>
      </w:r>
    </w:p>
    <w:p w14:paraId="638A54DA" w14:textId="0F2B7529" w:rsidR="00546C6D" w:rsidRPr="001E03A1" w:rsidRDefault="00546C6D" w:rsidP="00546C6D">
      <w:pPr>
        <w:pStyle w:val="Caption"/>
        <w:rPr>
          <w:lang w:val="en-US"/>
        </w:rPr>
      </w:pPr>
      <w:bookmarkStart w:id="160" w:name="_Ref101787270"/>
      <w:r w:rsidRPr="001E03A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13</w:t>
      </w:r>
      <w:r w:rsidR="00882ED2">
        <w:rPr>
          <w:lang w:val="en-US"/>
        </w:rPr>
        <w:fldChar w:fldCharType="end"/>
      </w:r>
      <w:bookmarkEnd w:id="160"/>
      <w:r w:rsidRPr="001E03A1">
        <w:rPr>
          <w:lang w:val="en-US"/>
        </w:rPr>
        <w:t>. How the p</w:t>
      </w:r>
      <w:r>
        <w:rPr>
          <w:lang w:val="en-US"/>
        </w:rPr>
        <w:t xml:space="preserve">atterns of the segmentation mask and the dosimetry films were matches for better registration. </w:t>
      </w:r>
      <w:r w:rsidR="00D36ABC">
        <w:rPr>
          <w:lang w:val="en-US"/>
        </w:rPr>
        <w:t xml:space="preserve">One of the 16 dosimetry films for striped GRID can be seen on the left, and the </w:t>
      </w:r>
      <w:r w:rsidR="006B0E06">
        <w:rPr>
          <w:lang w:val="en-US"/>
        </w:rPr>
        <w:t xml:space="preserve">segmentation mask of surviving colonies can be seen on the right. </w:t>
      </w:r>
      <w:r w:rsidR="008A0EB7">
        <w:rPr>
          <w:lang w:val="en-US"/>
        </w:rPr>
        <w:t xml:space="preserve"> </w:t>
      </w:r>
    </w:p>
    <w:p w14:paraId="7EA56209" w14:textId="3E558296" w:rsidR="00431BD3" w:rsidRDefault="005C2B52" w:rsidP="00244459">
      <w:pPr>
        <w:rPr>
          <w:lang w:val="en-US"/>
        </w:rPr>
      </w:pPr>
      <w:r>
        <w:rPr>
          <w:lang w:val="en-US"/>
        </w:rPr>
        <w:t>We first performed a 1D analysis of survival</w:t>
      </w:r>
      <w:r w:rsidR="00C56ACC">
        <w:rPr>
          <w:lang w:val="en-US"/>
        </w:rPr>
        <w:t xml:space="preserve"> </w:t>
      </w:r>
      <w:r w:rsidR="00397D06">
        <w:rPr>
          <w:lang w:val="en-US"/>
        </w:rPr>
        <w:t xml:space="preserve">to have a basis of comparison when performing </w:t>
      </w:r>
      <w:r w:rsidR="00771000">
        <w:rPr>
          <w:lang w:val="en-US"/>
        </w:rPr>
        <w:t>our novel 2D analysis.</w:t>
      </w:r>
      <w:r w:rsidR="00B17E7D">
        <w:rPr>
          <w:lang w:val="en-US"/>
        </w:rPr>
        <w:t xml:space="preserve"> </w:t>
      </w:r>
      <w:r w:rsidR="0070410E">
        <w:rPr>
          <w:lang w:val="en-US"/>
        </w:rPr>
        <w:t>For OPEN field data</w:t>
      </w:r>
      <w:r w:rsidR="00431BD3">
        <w:rPr>
          <w:lang w:val="en-US"/>
        </w:rPr>
        <w:t xml:space="preserve"> we used the traditional LQ model</w:t>
      </w:r>
      <w:r w:rsidR="00F7136E">
        <w:rPr>
          <w:lang w:val="en-US"/>
        </w:rPr>
        <w:t xml:space="preserve">. Log transforming equation </w:t>
      </w:r>
      <w:r w:rsidR="00F7136E">
        <w:rPr>
          <w:lang w:val="en-US"/>
        </w:rPr>
        <w:fldChar w:fldCharType="begin"/>
      </w:r>
      <w:r w:rsidR="00F7136E">
        <w:rPr>
          <w:lang w:val="en-US"/>
        </w:rPr>
        <w:instrText xml:space="preserve"> REF _Ref98247116 \h </w:instrText>
      </w:r>
      <w:r w:rsidR="00F7136E">
        <w:rPr>
          <w:lang w:val="en-US"/>
        </w:rPr>
      </w:r>
      <w:r w:rsidR="00F7136E">
        <w:rPr>
          <w:lang w:val="en-US"/>
        </w:rPr>
        <w:fldChar w:fldCharType="separate"/>
      </w:r>
      <w:r w:rsidR="00F7136E" w:rsidRPr="005216F3">
        <w:rPr>
          <w:noProof/>
          <w:lang w:val="en-US"/>
        </w:rPr>
        <w:t>1</w:t>
      </w:r>
      <w:r w:rsidR="00F7136E" w:rsidRPr="005216F3">
        <w:rPr>
          <w:lang w:val="en-US"/>
        </w:rPr>
        <w:noBreakHyphen/>
      </w:r>
      <w:r w:rsidR="00F7136E" w:rsidRPr="005216F3">
        <w:rPr>
          <w:noProof/>
          <w:lang w:val="en-US"/>
        </w:rPr>
        <w:t>23</w:t>
      </w:r>
      <w:r w:rsidR="00F7136E">
        <w:rPr>
          <w:lang w:val="en-US"/>
        </w:rPr>
        <w:fldChar w:fldCharType="end"/>
      </w:r>
      <w:r w:rsidR="00F7136E">
        <w:rPr>
          <w:lang w:val="en-US"/>
        </w:rPr>
        <w:t xml:space="preserve"> we get the quadratic expression </w:t>
      </w:r>
    </w:p>
    <w:p w14:paraId="427087FC" w14:textId="70B53222" w:rsidR="00F7136E" w:rsidRDefault="008C477A" w:rsidP="00244459">
      <w:pPr>
        <w:rPr>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S=</m:t>
              </m:r>
            </m:e>
          </m:func>
          <m:r>
            <w:rPr>
              <w:rFonts w:ascii="Cambria Math" w:hAnsi="Cambria Math"/>
              <w:lang w:val="en-US"/>
            </w:rPr>
            <m:t>-αD-β</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 xml:space="preserve"> ,</m:t>
          </m:r>
        </m:oMath>
      </m:oMathPara>
    </w:p>
    <w:p w14:paraId="1015D0D8" w14:textId="1FAB60C5" w:rsidR="005216F3" w:rsidRDefault="00814B57" w:rsidP="00244459">
      <w:pPr>
        <w:rPr>
          <w:rFonts w:eastAsiaTheme="minorEastAsia"/>
          <w:lang w:val="en-US"/>
        </w:rPr>
      </w:pPr>
      <w:r>
        <w:rPr>
          <w:rFonts w:eastAsiaTheme="minorEastAsia"/>
          <w:lang w:val="en-US"/>
        </w:rPr>
        <w:t xml:space="preserve">that we could fit using a </w:t>
      </w:r>
      <w:r>
        <w:rPr>
          <w:rFonts w:eastAsiaTheme="minorEastAsia"/>
          <w:i/>
          <w:iCs/>
          <w:lang w:val="en-US"/>
        </w:rPr>
        <w:t xml:space="preserve">numpy </w:t>
      </w:r>
      <w:r>
        <w:rPr>
          <w:rFonts w:eastAsiaTheme="minorEastAsia"/>
          <w:lang w:val="en-US"/>
        </w:rPr>
        <w:t xml:space="preserve">package called </w:t>
      </w:r>
      <w:r>
        <w:rPr>
          <w:rFonts w:eastAsiaTheme="minorEastAsia"/>
          <w:i/>
          <w:iCs/>
          <w:lang w:val="en-US"/>
        </w:rPr>
        <w:t>polyfit</w:t>
      </w:r>
      <w:r>
        <w:rPr>
          <w:rFonts w:eastAsiaTheme="minorEastAsia"/>
          <w:lang w:val="en-US"/>
        </w:rPr>
        <w:t xml:space="preserve">. It finds the optimal parameters with the closed form solution of least squares. </w:t>
      </w:r>
      <w:r>
        <w:rPr>
          <w:lang w:val="en-US"/>
        </w:rPr>
        <w:t xml:space="preserve">We only used data from 2 and 5 Gy, because the segmentation algorithm did not work for 10 Gy OPEN field. </w:t>
      </w:r>
      <w:r w:rsidR="00197F0F">
        <w:rPr>
          <w:rFonts w:eastAsiaTheme="minorEastAsia"/>
          <w:lang w:val="en-US"/>
        </w:rPr>
        <w:t xml:space="preserve">We chose not to normalize the survival </w:t>
      </w:r>
      <w:r w:rsidR="005A75AD">
        <w:rPr>
          <w:rFonts w:eastAsiaTheme="minorEastAsia"/>
          <w:lang w:val="en-US"/>
        </w:rPr>
        <w:t xml:space="preserve">with control data, because same number of cells (30 000) was seeded for all experiments. </w:t>
      </w:r>
      <w:r w:rsidR="007A2B1A">
        <w:rPr>
          <w:rFonts w:eastAsiaTheme="minorEastAsia"/>
          <w:lang w:val="en-US"/>
        </w:rPr>
        <w:t xml:space="preserve"> </w:t>
      </w:r>
    </w:p>
    <w:p w14:paraId="3CB41B3C" w14:textId="63B685A8" w:rsidR="00DC4EDA" w:rsidRDefault="006E3EBE" w:rsidP="006E3EBE">
      <w:pPr>
        <w:rPr>
          <w:rFonts w:eastAsiaTheme="minorEastAsia"/>
          <w:lang w:val="en-US"/>
        </w:rPr>
      </w:pPr>
      <w:r>
        <w:rPr>
          <w:rFonts w:eastAsiaTheme="minorEastAsia"/>
          <w:lang w:val="en-US"/>
        </w:rPr>
        <w:t xml:space="preserve">Striped GRID data was </w:t>
      </w:r>
      <w:r w:rsidR="00C620B8">
        <w:rPr>
          <w:rFonts w:eastAsiaTheme="minorEastAsia"/>
          <w:lang w:val="en-US"/>
        </w:rPr>
        <w:t>analyzed</w:t>
      </w:r>
      <w:r>
        <w:rPr>
          <w:rFonts w:eastAsiaTheme="minorEastAsia"/>
          <w:lang w:val="en-US"/>
        </w:rPr>
        <w:t xml:space="preserve"> by </w:t>
      </w:r>
      <w:r w:rsidR="00295A91">
        <w:rPr>
          <w:lang w:val="en-US"/>
        </w:rPr>
        <w:t>iterating over the rows of the colony</w:t>
      </w:r>
      <w:r w:rsidR="00B74E1C">
        <w:rPr>
          <w:lang w:val="en-US"/>
        </w:rPr>
        <w:t xml:space="preserve"> </w:t>
      </w:r>
      <w:r w:rsidR="00295A91">
        <w:rPr>
          <w:lang w:val="en-US"/>
        </w:rPr>
        <w:t>map</w:t>
      </w:r>
      <w:r w:rsidR="00B74E1C">
        <w:rPr>
          <w:lang w:val="en-US"/>
        </w:rPr>
        <w:t xml:space="preserve"> and summing up number of surviving colonies within each row. </w:t>
      </w:r>
      <w:r w:rsidR="003267FA">
        <w:rPr>
          <w:lang w:val="en-US"/>
        </w:rPr>
        <w:t xml:space="preserve">As seen in </w:t>
      </w:r>
      <w:r w:rsidR="00DD7E65">
        <w:rPr>
          <w:lang w:val="en-US"/>
        </w:rPr>
        <w:t>(</w:t>
      </w:r>
      <w:r w:rsidR="00D36ABC">
        <w:rPr>
          <w:lang w:val="en-US"/>
        </w:rPr>
        <w:fldChar w:fldCharType="begin"/>
      </w:r>
      <w:r w:rsidR="00D36ABC">
        <w:rPr>
          <w:lang w:val="en-US"/>
        </w:rPr>
        <w:instrText xml:space="preserve"> REF _Ref101787270 \h </w:instrText>
      </w:r>
      <w:r w:rsidR="00D36ABC">
        <w:rPr>
          <w:lang w:val="en-US"/>
        </w:rPr>
      </w:r>
      <w:r w:rsidR="00D36ABC">
        <w:rPr>
          <w:lang w:val="en-US"/>
        </w:rPr>
        <w:fldChar w:fldCharType="separate"/>
      </w:r>
      <w:r w:rsidR="00D36ABC" w:rsidRPr="001E03A1">
        <w:rPr>
          <w:lang w:val="en-US"/>
        </w:rPr>
        <w:t xml:space="preserve">Figure </w:t>
      </w:r>
      <w:r w:rsidR="00D36ABC">
        <w:rPr>
          <w:noProof/>
          <w:lang w:val="en-US"/>
        </w:rPr>
        <w:t>2</w:t>
      </w:r>
      <w:r w:rsidR="00D36ABC">
        <w:rPr>
          <w:lang w:val="en-US"/>
        </w:rPr>
        <w:noBreakHyphen/>
      </w:r>
      <w:r w:rsidR="00D36ABC">
        <w:rPr>
          <w:noProof/>
          <w:lang w:val="en-US"/>
        </w:rPr>
        <w:t>13</w:t>
      </w:r>
      <w:r w:rsidR="00D36ABC">
        <w:rPr>
          <w:lang w:val="en-US"/>
        </w:rPr>
        <w:fldChar w:fldCharType="end"/>
      </w:r>
      <w:r w:rsidR="00DD7E65">
        <w:rPr>
          <w:lang w:val="en-US"/>
        </w:rPr>
        <w:t xml:space="preserve">), not all rows </w:t>
      </w:r>
      <w:r w:rsidR="001F233D">
        <w:rPr>
          <w:lang w:val="en-US"/>
        </w:rPr>
        <w:t>have</w:t>
      </w:r>
      <w:r w:rsidR="00DD7E65">
        <w:rPr>
          <w:lang w:val="en-US"/>
        </w:rPr>
        <w:t xml:space="preserve"> an equal area to grow cells</w:t>
      </w:r>
      <w:r w:rsidR="001F233D">
        <w:rPr>
          <w:lang w:val="en-US"/>
        </w:rPr>
        <w:t>. Using a</w:t>
      </w:r>
      <w:r w:rsidR="00CB5F73">
        <w:rPr>
          <w:lang w:val="en-US"/>
        </w:rPr>
        <w:t xml:space="preserve"> binary</w:t>
      </w:r>
      <w:r w:rsidR="001F233D">
        <w:rPr>
          <w:lang w:val="en-US"/>
        </w:rPr>
        <w:t xml:space="preserve"> template image of the cell flask</w:t>
      </w:r>
      <w:r w:rsidR="001250B6">
        <w:rPr>
          <w:lang w:val="en-US"/>
        </w:rPr>
        <w:t xml:space="preserve"> (0 is background 1 is cell flask)</w:t>
      </w:r>
      <w:r w:rsidR="001F233D">
        <w:rPr>
          <w:lang w:val="en-US"/>
        </w:rPr>
        <w:t xml:space="preserve">, provided by Delmon Arous, </w:t>
      </w:r>
      <w:r w:rsidR="00E02933">
        <w:rPr>
          <w:lang w:val="en-US"/>
        </w:rPr>
        <w:t>we found a weighting factor for each row</w:t>
      </w:r>
      <w:r w:rsidR="00591871">
        <w:rPr>
          <w:lang w:val="en-US"/>
        </w:rPr>
        <w:t>-</w:t>
      </w:r>
      <w:r w:rsidR="00F4699B">
        <w:rPr>
          <w:lang w:val="en-US"/>
        </w:rPr>
        <w:t>sum</w:t>
      </w:r>
      <w:r w:rsidR="00E02933">
        <w:rPr>
          <w:lang w:val="en-US"/>
        </w:rPr>
        <w:t xml:space="preserve"> based on the ratio of zeros and one</w:t>
      </w:r>
      <w:r w:rsidR="001250B6">
        <w:rPr>
          <w:lang w:val="en-US"/>
        </w:rPr>
        <w:t xml:space="preserve"> </w:t>
      </w:r>
      <m:oMath>
        <m:r>
          <w:rPr>
            <w:rFonts w:ascii="Cambria Math" w:hAnsi="Cambria Math"/>
            <w:lang w:val="en-US"/>
          </w:rPr>
          <m:t>w=1+</m:t>
        </m:r>
        <m:f>
          <m:fPr>
            <m:ctrlPr>
              <w:rPr>
                <w:rFonts w:ascii="Cambria Math" w:hAnsi="Cambria Math"/>
                <w:i/>
                <w:lang w:val="en-US"/>
              </w:rPr>
            </m:ctrlPr>
          </m:fPr>
          <m:num>
            <m:r>
              <w:rPr>
                <w:rFonts w:ascii="Cambria Math" w:hAnsi="Cambria Math"/>
                <w:lang w:val="en-US"/>
              </w:rPr>
              <m:t>zeros</m:t>
            </m:r>
          </m:num>
          <m:den>
            <m:r>
              <w:rPr>
                <w:rFonts w:ascii="Cambria Math" w:hAnsi="Cambria Math"/>
                <w:lang w:val="en-US"/>
              </w:rPr>
              <m:t>ones</m:t>
            </m:r>
          </m:den>
        </m:f>
      </m:oMath>
      <w:r w:rsidR="001250B6">
        <w:rPr>
          <w:rFonts w:eastAsiaTheme="minorEastAsia"/>
          <w:lang w:val="en-US"/>
        </w:rPr>
        <w:t xml:space="preserve">. </w:t>
      </w:r>
      <w:r w:rsidR="00F85D66">
        <w:rPr>
          <w:rFonts w:eastAsiaTheme="minorEastAsia"/>
          <w:lang w:val="en-US"/>
        </w:rPr>
        <w:t xml:space="preserve">We divided the rows into survival bands of </w:t>
      </w:r>
      <w:r w:rsidR="00694BD6">
        <w:rPr>
          <w:rFonts w:eastAsiaTheme="minorEastAsia"/>
          <w:lang w:val="en-US"/>
        </w:rPr>
        <w:t xml:space="preserve">specified </w:t>
      </w:r>
      <w:r w:rsidR="00D049A7">
        <w:rPr>
          <w:rFonts w:eastAsiaTheme="minorEastAsia"/>
          <w:lang w:val="en-US"/>
        </w:rPr>
        <w:t>widths and</w:t>
      </w:r>
      <w:r w:rsidR="00647660">
        <w:rPr>
          <w:rFonts w:eastAsiaTheme="minorEastAsia"/>
          <w:lang w:val="en-US"/>
        </w:rPr>
        <w:t xml:space="preserve"> summed up the colonies within the bands</w:t>
      </w:r>
      <w:r w:rsidR="00B43D8D">
        <w:rPr>
          <w:rFonts w:eastAsiaTheme="minorEastAsia"/>
          <w:lang w:val="en-US"/>
        </w:rPr>
        <w:t>.</w:t>
      </w:r>
      <w:r w:rsidR="00647660">
        <w:rPr>
          <w:rFonts w:eastAsiaTheme="minorEastAsia"/>
          <w:lang w:val="en-US"/>
        </w:rPr>
        <w:t xml:space="preserve"> </w:t>
      </w:r>
      <w:r w:rsidR="00AE3F1C">
        <w:rPr>
          <w:rFonts w:eastAsiaTheme="minorEastAsia"/>
          <w:lang w:val="en-US"/>
        </w:rPr>
        <w:t xml:space="preserve">Survival profiles were made </w:t>
      </w:r>
      <w:r w:rsidR="00D049A7">
        <w:rPr>
          <w:rFonts w:eastAsiaTheme="minorEastAsia"/>
          <w:lang w:val="en-US"/>
        </w:rPr>
        <w:t xml:space="preserve">by finding the mean survival </w:t>
      </w:r>
      <w:r w:rsidR="00C1542F">
        <w:rPr>
          <w:rFonts w:eastAsiaTheme="minorEastAsia"/>
          <w:lang w:val="en-US"/>
        </w:rPr>
        <w:t>within the bands for all cell flasks</w:t>
      </w:r>
      <w:r w:rsidR="00AB5E9A">
        <w:rPr>
          <w:rFonts w:eastAsiaTheme="minorEastAsia"/>
          <w:lang w:val="en-US"/>
        </w:rPr>
        <w:t xml:space="preserve"> (see </w:t>
      </w:r>
      <w:r w:rsidR="00AB5E9A">
        <w:rPr>
          <w:rFonts w:eastAsiaTheme="minorEastAsia"/>
          <w:lang w:val="en-US"/>
        </w:rPr>
        <w:fldChar w:fldCharType="begin"/>
      </w:r>
      <w:r w:rsidR="00AB5E9A">
        <w:rPr>
          <w:rFonts w:eastAsiaTheme="minorEastAsia"/>
          <w:lang w:val="en-US"/>
        </w:rPr>
        <w:instrText xml:space="preserve"> REF _Ref101971578 \h </w:instrText>
      </w:r>
      <w:r w:rsidR="00AB5E9A">
        <w:rPr>
          <w:rFonts w:eastAsiaTheme="minorEastAsia"/>
          <w:lang w:val="en-US"/>
        </w:rPr>
      </w:r>
      <w:r w:rsidR="00AB5E9A">
        <w:rPr>
          <w:rFonts w:eastAsiaTheme="minorEastAsia"/>
          <w:lang w:val="en-US"/>
        </w:rPr>
        <w:fldChar w:fldCharType="separate"/>
      </w:r>
      <w:r w:rsidR="00AB5E9A" w:rsidRPr="00AB5E9A">
        <w:rPr>
          <w:lang w:val="en-US"/>
        </w:rPr>
        <w:t xml:space="preserve">Figure </w:t>
      </w:r>
      <w:r w:rsidR="00AB5E9A" w:rsidRPr="00AB5E9A">
        <w:rPr>
          <w:noProof/>
          <w:lang w:val="en-US"/>
        </w:rPr>
        <w:t>2</w:t>
      </w:r>
      <w:r w:rsidR="00AB5E9A" w:rsidRPr="00AB5E9A">
        <w:rPr>
          <w:lang w:val="en-US"/>
        </w:rPr>
        <w:noBreakHyphen/>
      </w:r>
      <w:r w:rsidR="00AB5E9A" w:rsidRPr="00AB5E9A">
        <w:rPr>
          <w:noProof/>
          <w:lang w:val="en-US"/>
        </w:rPr>
        <w:t>14</w:t>
      </w:r>
      <w:r w:rsidR="00AB5E9A">
        <w:rPr>
          <w:rFonts w:eastAsiaTheme="minorEastAsia"/>
          <w:lang w:val="en-US"/>
        </w:rPr>
        <w:fldChar w:fldCharType="end"/>
      </w:r>
      <w:r w:rsidR="00AB5E9A">
        <w:rPr>
          <w:rFonts w:eastAsiaTheme="minorEastAsia"/>
          <w:lang w:val="en-US"/>
        </w:rPr>
        <w:t>)</w:t>
      </w:r>
      <w:r w:rsidR="00253539">
        <w:rPr>
          <w:rFonts w:eastAsiaTheme="minorEastAsia"/>
          <w:lang w:val="en-US"/>
        </w:rPr>
        <w:t xml:space="preserve">. </w:t>
      </w:r>
      <w:r w:rsidR="00345116">
        <w:rPr>
          <w:rFonts w:eastAsiaTheme="minorEastAsia"/>
          <w:lang w:val="en-US"/>
        </w:rPr>
        <w:t xml:space="preserve">The observed survival was compared to the survival predicted by the LQ model. </w:t>
      </w:r>
      <w:r w:rsidR="00061791">
        <w:rPr>
          <w:rFonts w:eastAsiaTheme="minorEastAsia"/>
          <w:lang w:val="en-US"/>
        </w:rPr>
        <w:t xml:space="preserve"> Because </w:t>
      </w:r>
      <w:r w:rsidR="00420EE0">
        <w:rPr>
          <w:rFonts w:eastAsiaTheme="minorEastAsia"/>
          <w:lang w:val="en-US"/>
        </w:rPr>
        <w:t xml:space="preserve">of the heterogeneous dose distribution of GRID irradiated cell flasks, </w:t>
      </w:r>
      <w:r w:rsidR="00E50AD5">
        <w:rPr>
          <w:rFonts w:eastAsiaTheme="minorEastAsia"/>
          <w:lang w:val="en-US"/>
        </w:rPr>
        <w:t xml:space="preserve">predicting survival was done by dividing the mean </w:t>
      </w:r>
      <w:r w:rsidR="00E50AD5">
        <w:rPr>
          <w:rFonts w:eastAsiaTheme="minorEastAsia"/>
          <w:lang w:val="en-US"/>
        </w:rPr>
        <w:lastRenderedPageBreak/>
        <w:t xml:space="preserve">dose map into </w:t>
      </w:r>
      <w:r w:rsidR="006A5C07">
        <w:rPr>
          <w:rFonts w:eastAsiaTheme="minorEastAsia"/>
          <w:lang w:val="en-US"/>
        </w:rPr>
        <w:t xml:space="preserve">bands, and finding the mean dose within the bands and inserting </w:t>
      </w:r>
      <w:r w:rsidR="001D1017">
        <w:rPr>
          <w:rFonts w:eastAsiaTheme="minorEastAsia"/>
          <w:lang w:val="en-US"/>
        </w:rPr>
        <w:t xml:space="preserve">them into the LQ model. </w:t>
      </w:r>
    </w:p>
    <w:p w14:paraId="2DC81297" w14:textId="77777777" w:rsidR="005C3CEB" w:rsidRDefault="005C3CEB" w:rsidP="005C3CEB">
      <w:pPr>
        <w:keepNext/>
      </w:pPr>
      <w:r>
        <w:rPr>
          <w:rFonts w:eastAsiaTheme="minorEastAsia"/>
          <w:noProof/>
          <w:lang w:val="en-US"/>
        </w:rPr>
        <w:drawing>
          <wp:inline distT="0" distB="0" distL="0" distR="0" wp14:anchorId="464C146F" wp14:editId="3A2AB35A">
            <wp:extent cx="4791666" cy="2220686"/>
            <wp:effectExtent l="0" t="0" r="9525" b="8255"/>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rotWithShape="1">
                    <a:blip r:embed="rId51">
                      <a:extLst>
                        <a:ext uri="{28A0092B-C50C-407E-A947-70E740481C1C}">
                          <a14:useLocalDpi xmlns:a14="http://schemas.microsoft.com/office/drawing/2010/main" val="0"/>
                        </a:ext>
                      </a:extLst>
                    </a:blip>
                    <a:srcRect l="6425" t="14429" r="12933" b="19129"/>
                    <a:stretch/>
                  </pic:blipFill>
                  <pic:spPr bwMode="auto">
                    <a:xfrm>
                      <a:off x="0" y="0"/>
                      <a:ext cx="4793043" cy="2221324"/>
                    </a:xfrm>
                    <a:prstGeom prst="rect">
                      <a:avLst/>
                    </a:prstGeom>
                    <a:ln>
                      <a:noFill/>
                    </a:ln>
                    <a:extLst>
                      <a:ext uri="{53640926-AAD7-44D8-BBD7-CCE9431645EC}">
                        <a14:shadowObscured xmlns:a14="http://schemas.microsoft.com/office/drawing/2010/main"/>
                      </a:ext>
                    </a:extLst>
                  </pic:spPr>
                </pic:pic>
              </a:graphicData>
            </a:graphic>
          </wp:inline>
        </w:drawing>
      </w:r>
    </w:p>
    <w:p w14:paraId="74C9DEBB" w14:textId="3AFB506E" w:rsidR="00DC4EDA" w:rsidRDefault="005C3CEB" w:rsidP="005C3CEB">
      <w:pPr>
        <w:pStyle w:val="Caption"/>
        <w:rPr>
          <w:rFonts w:eastAsiaTheme="minorEastAsia"/>
          <w:lang w:val="en-US"/>
        </w:rPr>
      </w:pPr>
      <w:bookmarkStart w:id="161" w:name="_Ref101971578"/>
      <w:r w:rsidRPr="0066612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14</w:t>
      </w:r>
      <w:r w:rsidR="00882ED2">
        <w:rPr>
          <w:lang w:val="en-US"/>
        </w:rPr>
        <w:fldChar w:fldCharType="end"/>
      </w:r>
      <w:bookmarkEnd w:id="161"/>
      <w:r w:rsidRPr="00666121">
        <w:rPr>
          <w:lang w:val="en-US"/>
        </w:rPr>
        <w:t xml:space="preserve">. </w:t>
      </w:r>
    </w:p>
    <w:p w14:paraId="0397651E" w14:textId="784CA7A2" w:rsidR="00163982" w:rsidRDefault="00163982" w:rsidP="006E3EBE">
      <w:pPr>
        <w:rPr>
          <w:lang w:val="en-US"/>
        </w:rPr>
      </w:pPr>
    </w:p>
    <w:p w14:paraId="7F65A513" w14:textId="3D3253AA" w:rsidR="00650B40" w:rsidRDefault="00650B40" w:rsidP="00650B40">
      <w:pPr>
        <w:pStyle w:val="Heading3"/>
        <w:rPr>
          <w:lang w:val="en-US"/>
        </w:rPr>
      </w:pPr>
      <w:r>
        <w:rPr>
          <w:lang w:val="en-US"/>
        </w:rPr>
        <w:t>2D Analysis</w:t>
      </w:r>
    </w:p>
    <w:p w14:paraId="6E1E4F72" w14:textId="48B9252B" w:rsidR="00A14096" w:rsidRDefault="004C36CB" w:rsidP="00E31EE3">
      <w:pPr>
        <w:rPr>
          <w:lang w:val="en-US"/>
        </w:rPr>
      </w:pPr>
      <w:r>
        <w:rPr>
          <w:lang w:val="en-US"/>
        </w:rPr>
        <w:t xml:space="preserve">This method </w:t>
      </w:r>
      <w:r w:rsidR="004910B6">
        <w:rPr>
          <w:lang w:val="en-US"/>
        </w:rPr>
        <w:t xml:space="preserve">of analysis was best suited for striped GRID </w:t>
      </w:r>
      <w:r w:rsidR="007614CC">
        <w:rPr>
          <w:lang w:val="en-US"/>
        </w:rPr>
        <w:t xml:space="preserve">as the survival naturally separated </w:t>
      </w:r>
      <w:r w:rsidR="00236D36">
        <w:rPr>
          <w:lang w:val="en-US"/>
        </w:rPr>
        <w:t xml:space="preserve">into high and low survival </w:t>
      </w:r>
      <w:r w:rsidR="009D5DD4">
        <w:rPr>
          <w:lang w:val="en-US"/>
        </w:rPr>
        <w:t>bands</w:t>
      </w:r>
      <w:r w:rsidR="00236D36">
        <w:rPr>
          <w:lang w:val="en-US"/>
        </w:rPr>
        <w:t xml:space="preserve"> following the shape of the GRID. </w:t>
      </w:r>
      <w:r w:rsidR="00244B24">
        <w:rPr>
          <w:lang w:val="en-US"/>
        </w:rPr>
        <w:t>But we wanted the analysis to be independent from GRID configuration</w:t>
      </w:r>
      <w:r w:rsidR="00825A59">
        <w:rPr>
          <w:lang w:val="en-US"/>
        </w:rPr>
        <w:t xml:space="preserve">, </w:t>
      </w:r>
      <w:r w:rsidR="000D7AB3">
        <w:rPr>
          <w:lang w:val="en-US"/>
        </w:rPr>
        <w:t>and therefore introduce</w:t>
      </w:r>
      <w:r w:rsidR="005873AD">
        <w:rPr>
          <w:lang w:val="en-US"/>
        </w:rPr>
        <w:t>d a 2D analysis method</w:t>
      </w:r>
      <w:r w:rsidR="00EA4FF5">
        <w:rPr>
          <w:lang w:val="en-US"/>
        </w:rPr>
        <w:t xml:space="preserve"> using Poisson regression (see </w:t>
      </w:r>
      <w:r w:rsidR="00EA4FF5">
        <w:rPr>
          <w:lang w:val="en-US"/>
        </w:rPr>
        <w:fldChar w:fldCharType="begin"/>
      </w:r>
      <w:r w:rsidR="00EA4FF5">
        <w:rPr>
          <w:lang w:val="en-US"/>
        </w:rPr>
        <w:instrText xml:space="preserve"> REF _Ref99552466 \r \h </w:instrText>
      </w:r>
      <w:r w:rsidR="00EA4FF5">
        <w:rPr>
          <w:lang w:val="en-US"/>
        </w:rPr>
      </w:r>
      <w:r w:rsidR="00EA4FF5">
        <w:rPr>
          <w:lang w:val="en-US"/>
        </w:rPr>
        <w:fldChar w:fldCharType="separate"/>
      </w:r>
      <w:r w:rsidR="00EA4FF5">
        <w:rPr>
          <w:lang w:val="en-US"/>
        </w:rPr>
        <w:t>1.6.3</w:t>
      </w:r>
      <w:r w:rsidR="00EA4FF5">
        <w:rPr>
          <w:lang w:val="en-US"/>
        </w:rPr>
        <w:fldChar w:fldCharType="end"/>
      </w:r>
      <w:r w:rsidR="00EA4FF5">
        <w:rPr>
          <w:lang w:val="en-US"/>
        </w:rPr>
        <w:t>)</w:t>
      </w:r>
      <w:r w:rsidR="005873AD">
        <w:rPr>
          <w:lang w:val="en-US"/>
        </w:rPr>
        <w:t xml:space="preserve">. </w:t>
      </w:r>
      <w:r w:rsidR="003F2B1A">
        <w:rPr>
          <w:lang w:val="en-US"/>
        </w:rPr>
        <w:br/>
        <w:t xml:space="preserve">We started by dividing the </w:t>
      </w:r>
      <w:r w:rsidR="00DC6B6D">
        <w:rPr>
          <w:lang w:val="en-US"/>
        </w:rPr>
        <w:t xml:space="preserve">registered cell flaks and dosimetry films into </w:t>
      </w:r>
      <w:r w:rsidR="004F6421">
        <w:rPr>
          <w:lang w:val="en-US"/>
        </w:rPr>
        <w:t xml:space="preserve">equally sized quadrats. </w:t>
      </w:r>
      <w:r w:rsidR="00C94F77">
        <w:rPr>
          <w:lang w:val="en-US"/>
        </w:rPr>
        <w:t xml:space="preserve">Because of the </w:t>
      </w:r>
      <w:r w:rsidR="001F0735">
        <w:rPr>
          <w:lang w:val="en-US"/>
        </w:rPr>
        <w:t xml:space="preserve">geometrical displacement mentioned in </w:t>
      </w:r>
      <w:r w:rsidR="001F0735">
        <w:rPr>
          <w:lang w:val="en-US"/>
        </w:rPr>
        <w:fldChar w:fldCharType="begin"/>
      </w:r>
      <w:r w:rsidR="001F0735">
        <w:rPr>
          <w:lang w:val="en-US"/>
        </w:rPr>
        <w:instrText xml:space="preserve"> REF _Ref102036524 \r \h </w:instrText>
      </w:r>
      <w:r w:rsidR="001F0735">
        <w:rPr>
          <w:lang w:val="en-US"/>
        </w:rPr>
      </w:r>
      <w:r w:rsidR="001F0735">
        <w:rPr>
          <w:lang w:val="en-US"/>
        </w:rPr>
        <w:fldChar w:fldCharType="separate"/>
      </w:r>
      <w:r w:rsidR="001F0735">
        <w:rPr>
          <w:lang w:val="en-US"/>
        </w:rPr>
        <w:t>2.1.2.3</w:t>
      </w:r>
      <w:r w:rsidR="001F0735">
        <w:rPr>
          <w:lang w:val="en-US"/>
        </w:rPr>
        <w:fldChar w:fldCharType="end"/>
      </w:r>
      <w:r w:rsidR="002438F9">
        <w:rPr>
          <w:lang w:val="en-US"/>
        </w:rPr>
        <w:t>,</w:t>
      </w:r>
      <w:r w:rsidR="00083CF9">
        <w:rPr>
          <w:lang w:val="en-US"/>
        </w:rPr>
        <w:t xml:space="preserve"> after registration, the </w:t>
      </w:r>
      <w:r w:rsidR="006B4DF8">
        <w:rPr>
          <w:lang w:val="en-US"/>
        </w:rPr>
        <w:t xml:space="preserve">GRID patterns would match nicely but the </w:t>
      </w:r>
      <w:r w:rsidR="00C40EC4">
        <w:rPr>
          <w:lang w:val="en-US"/>
        </w:rPr>
        <w:t>edges of the image would not</w:t>
      </w:r>
      <w:r w:rsidR="006B4DF8">
        <w:rPr>
          <w:lang w:val="en-US"/>
        </w:rPr>
        <w:t xml:space="preserve">. </w:t>
      </w:r>
      <w:r w:rsidR="005A2A0D">
        <w:rPr>
          <w:lang w:val="en-US"/>
        </w:rPr>
        <w:t>This</w:t>
      </w:r>
      <w:r w:rsidR="002A09B5">
        <w:rPr>
          <w:lang w:val="en-US"/>
        </w:rPr>
        <w:t xml:space="preserve"> limited </w:t>
      </w:r>
      <w:r w:rsidR="004710FF">
        <w:rPr>
          <w:lang w:val="en-US"/>
        </w:rPr>
        <w:t xml:space="preserve">the area where we had accurate dose measurements, thereby limiting the amount of survival data we could include. </w:t>
      </w:r>
      <w:r w:rsidR="00830EB5">
        <w:rPr>
          <w:lang w:val="en-US"/>
        </w:rPr>
        <w:br/>
      </w:r>
      <w:r w:rsidR="002D6D17">
        <w:rPr>
          <w:lang w:val="en-US"/>
        </w:rPr>
        <w:t xml:space="preserve">The number of colonies within each quadrat was summed using a </w:t>
      </w:r>
      <w:r w:rsidR="00E6227C">
        <w:rPr>
          <w:i/>
          <w:iCs/>
          <w:lang w:val="en-US"/>
        </w:rPr>
        <w:t xml:space="preserve">python </w:t>
      </w:r>
      <w:r w:rsidR="008B40C3">
        <w:rPr>
          <w:lang w:val="en-US"/>
        </w:rPr>
        <w:t>function</w:t>
      </w:r>
      <w:r w:rsidR="00E6227C">
        <w:rPr>
          <w:lang w:val="en-US"/>
        </w:rPr>
        <w:t xml:space="preserve"> called </w:t>
      </w:r>
      <w:r w:rsidR="00E6227C">
        <w:rPr>
          <w:i/>
          <w:iCs/>
          <w:lang w:val="en-US"/>
        </w:rPr>
        <w:t xml:space="preserve">LPPOOL2D </w:t>
      </w:r>
      <w:r w:rsidR="00E6227C">
        <w:rPr>
          <w:lang w:val="en-US"/>
        </w:rPr>
        <w:t xml:space="preserve">from the </w:t>
      </w:r>
      <w:r w:rsidR="00E6227C">
        <w:rPr>
          <w:i/>
          <w:iCs/>
          <w:lang w:val="en-US"/>
        </w:rPr>
        <w:t xml:space="preserve">pytorch </w:t>
      </w:r>
      <w:r w:rsidR="00E6227C">
        <w:rPr>
          <w:lang w:val="en-US"/>
        </w:rPr>
        <w:t>library</w:t>
      </w:r>
      <w:r w:rsidR="000F4F43">
        <w:rPr>
          <w:lang w:val="en-US"/>
        </w:rPr>
        <w:t xml:space="preserve"> </w:t>
      </w:r>
      <w:r w:rsidR="000F4F43">
        <w:rPr>
          <w:i/>
          <w:iCs/>
          <w:lang w:val="en-US"/>
        </w:rPr>
        <w:fldChar w:fldCharType="begin"/>
      </w:r>
      <w:r w:rsidR="000F4F43">
        <w:rPr>
          <w:i/>
          <w:iCs/>
          <w:lang w:val="en-US"/>
        </w:rPr>
        <w:instrText xml:space="preserve"> ADDIN ZOTERO_ITEM CSL_CITATION {"citationID":"nGIVfDn8","properties":{"formattedCitation":"({\\i{}LPPool2d \\uc0\\u8212{} PyTorch 1.11.0 Documentation}, n.d.)","plainCitation":"(LPPool2d — PyTorch 1.11.0 Documentation, n.d.)","noteIndex":0},"citationItems":[{"id":500,"uris":["http://zotero.org/users/9228513/items/PL7D5LGF"],"itemData":{"id":500,"type":"webpage","title":"LPPool2d — PyTorch 1.11.0 documentation","URL":"https://pytorch.org/docs/stable/generated/torch.nn.LPPool2d.html","accessed":{"date-parts":[["2022",4,28]]}}}],"schema":"https://github.com/citation-style-language/schema/raw/master/csl-citation.json"} </w:instrText>
      </w:r>
      <w:r w:rsidR="000F4F43">
        <w:rPr>
          <w:i/>
          <w:iCs/>
          <w:lang w:val="en-US"/>
        </w:rPr>
        <w:fldChar w:fldCharType="separate"/>
      </w:r>
      <w:r w:rsidR="000F4F43" w:rsidRPr="00B67BE8">
        <w:rPr>
          <w:rFonts w:cs="Times New Roman"/>
          <w:szCs w:val="24"/>
          <w:lang w:val="en-US"/>
        </w:rPr>
        <w:t>(</w:t>
      </w:r>
      <w:r w:rsidR="000F4F43" w:rsidRPr="00B67BE8">
        <w:rPr>
          <w:rFonts w:cs="Times New Roman"/>
          <w:i/>
          <w:iCs/>
          <w:szCs w:val="24"/>
          <w:lang w:val="en-US"/>
        </w:rPr>
        <w:t>LPPool2d — PyTorch 1.11.0 Documentation</w:t>
      </w:r>
      <w:r w:rsidR="000F4F43" w:rsidRPr="00B67BE8">
        <w:rPr>
          <w:rFonts w:cs="Times New Roman"/>
          <w:szCs w:val="24"/>
          <w:lang w:val="en-US"/>
        </w:rPr>
        <w:t>, n.d.)</w:t>
      </w:r>
      <w:r w:rsidR="000F4F43">
        <w:rPr>
          <w:i/>
          <w:iCs/>
          <w:lang w:val="en-US"/>
        </w:rPr>
        <w:fldChar w:fldCharType="end"/>
      </w:r>
      <w:r w:rsidR="00171142">
        <w:rPr>
          <w:lang w:val="en-US"/>
        </w:rPr>
        <w:t xml:space="preserve">. </w:t>
      </w:r>
      <w:r w:rsidR="009E5FDF">
        <w:rPr>
          <w:lang w:val="en-US"/>
        </w:rPr>
        <w:t xml:space="preserve">The function </w:t>
      </w:r>
      <w:r w:rsidR="00180F86">
        <w:rPr>
          <w:lang w:val="en-US"/>
        </w:rPr>
        <w:t xml:space="preserve">lets a </w:t>
      </w:r>
      <w:r w:rsidR="00BC14D1">
        <w:rPr>
          <w:lang w:val="en-US"/>
        </w:rPr>
        <w:t>n</w:t>
      </w:r>
      <w:r w:rsidR="0098227F">
        <w:rPr>
          <w:lang w:val="en-US"/>
        </w:rPr>
        <w:t xml:space="preserve"> x </w:t>
      </w:r>
      <w:r w:rsidR="00BC14D1">
        <w:rPr>
          <w:lang w:val="en-US"/>
        </w:rPr>
        <w:t xml:space="preserve">n </w:t>
      </w:r>
      <w:r w:rsidR="0098227F">
        <w:rPr>
          <w:lang w:val="en-US"/>
        </w:rPr>
        <w:t xml:space="preserve">kernel </w:t>
      </w:r>
      <w:r w:rsidR="004C08AF">
        <w:rPr>
          <w:lang w:val="en-US"/>
        </w:rPr>
        <w:t xml:space="preserve">move in strides across the image, </w:t>
      </w:r>
      <w:r w:rsidR="00C77E8A">
        <w:rPr>
          <w:lang w:val="en-US"/>
        </w:rPr>
        <w:t>computing the power-average</w:t>
      </w:r>
      <w:r w:rsidR="004502E7">
        <w:rPr>
          <w:lang w:val="en-US"/>
        </w:rPr>
        <w:t xml:space="preserve"> within the kernel </w:t>
      </w:r>
      <w:r w:rsidR="00C77E8A">
        <w:rPr>
          <w:lang w:val="en-US"/>
        </w:rPr>
        <w:t xml:space="preserve"> </w:t>
      </w:r>
    </w:p>
    <w:p w14:paraId="3F9F93DA" w14:textId="14813270" w:rsidR="00C77E8A" w:rsidRDefault="00207762" w:rsidP="00E31EE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rad>
            <m:radPr>
              <m:ctrlPr>
                <w:rPr>
                  <w:rFonts w:ascii="Cambria Math" w:hAnsi="Cambria Math"/>
                  <w:i/>
                  <w:lang w:val="en-US"/>
                </w:rPr>
              </m:ctrlPr>
            </m:radPr>
            <m:deg>
              <m:r>
                <w:rPr>
                  <w:rFonts w:ascii="Cambria Math" w:hAnsi="Cambria Math"/>
                  <w:lang w:val="en-US"/>
                </w:rPr>
                <m:t>p</m:t>
              </m:r>
            </m:deg>
            <m:e>
              <m:nary>
                <m:naryPr>
                  <m:chr m:val="∑"/>
                  <m:limLoc m:val="undOvr"/>
                  <m:supHide m:val="1"/>
                  <m:ctrlPr>
                    <w:rPr>
                      <w:rFonts w:ascii="Cambria Math" w:hAnsi="Cambria Math"/>
                      <w:i/>
                      <w:lang w:val="en-US"/>
                    </w:rPr>
                  </m:ctrlPr>
                </m:naryPr>
                <m:sub>
                  <m:r>
                    <w:rPr>
                      <w:rFonts w:ascii="Cambria Math" w:hAnsi="Cambria Math"/>
                      <w:lang w:val="en-US"/>
                    </w:rPr>
                    <m:t>x ∈X</m:t>
                  </m:r>
                </m:sub>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p</m:t>
                      </m:r>
                    </m:sup>
                  </m:sSup>
                </m:e>
              </m:nary>
            </m:e>
          </m:rad>
          <m:r>
            <w:rPr>
              <w:rFonts w:ascii="Cambria Math" w:eastAsiaTheme="minorEastAsia" w:hAnsi="Cambria Math"/>
              <w:lang w:val="en-US"/>
            </w:rPr>
            <m:t xml:space="preserve"> .</m:t>
          </m:r>
        </m:oMath>
      </m:oMathPara>
    </w:p>
    <w:p w14:paraId="083D6109" w14:textId="602EFED2" w:rsidR="00666121" w:rsidRPr="00722E71" w:rsidRDefault="00FE1E42" w:rsidP="00E31EE3">
      <w:pPr>
        <w:rPr>
          <w:rFonts w:eastAsiaTheme="minorEastAsia"/>
          <w:lang w:val="en-US"/>
        </w:rPr>
      </w:pPr>
      <w:r>
        <w:rPr>
          <w:lang w:val="en-US"/>
        </w:rPr>
        <w:t xml:space="preserve">Setting </w:t>
      </w:r>
      <m:oMath>
        <m:r>
          <w:rPr>
            <w:rFonts w:ascii="Cambria Math" w:hAnsi="Cambria Math"/>
            <w:lang w:val="en-US"/>
          </w:rPr>
          <m:t>p</m:t>
        </m:r>
      </m:oMath>
      <w:r>
        <w:rPr>
          <w:rFonts w:eastAsiaTheme="minorEastAsia"/>
          <w:lang w:val="en-US"/>
        </w:rPr>
        <w:t xml:space="preserve"> to 1, it simply finds the sum</w:t>
      </w:r>
      <w:r w:rsidR="00BB5580">
        <w:rPr>
          <w:rFonts w:eastAsiaTheme="minorEastAsia"/>
          <w:lang w:val="en-US"/>
        </w:rPr>
        <w:t xml:space="preserve"> of the pixels</w:t>
      </w:r>
      <w:r>
        <w:rPr>
          <w:rFonts w:eastAsiaTheme="minorEastAsia"/>
          <w:lang w:val="en-US"/>
        </w:rPr>
        <w:t xml:space="preserve"> within each kernel. The process </w:t>
      </w:r>
      <w:r w:rsidR="00BB5580">
        <w:rPr>
          <w:rFonts w:eastAsiaTheme="minorEastAsia"/>
          <w:lang w:val="en-US"/>
        </w:rPr>
        <w:t xml:space="preserve">of </w:t>
      </w:r>
      <w:r>
        <w:rPr>
          <w:rFonts w:eastAsiaTheme="minorEastAsia"/>
          <w:lang w:val="en-US"/>
        </w:rPr>
        <w:t xml:space="preserve">sum pooling </w:t>
      </w:r>
      <w:r w:rsidR="00D772C1">
        <w:rPr>
          <w:rFonts w:eastAsiaTheme="minorEastAsia"/>
          <w:lang w:val="en-US"/>
        </w:rPr>
        <w:t xml:space="preserve">is visualized in </w:t>
      </w:r>
      <w:r w:rsidR="00D772C1">
        <w:rPr>
          <w:rFonts w:eastAsiaTheme="minorEastAsia"/>
          <w:lang w:val="en-US"/>
        </w:rPr>
        <w:fldChar w:fldCharType="begin"/>
      </w:r>
      <w:r w:rsidR="00D772C1">
        <w:rPr>
          <w:rFonts w:eastAsiaTheme="minorEastAsia"/>
          <w:lang w:val="en-US"/>
        </w:rPr>
        <w:instrText xml:space="preserve"> REF _Ref102037739 \h </w:instrText>
      </w:r>
      <w:r w:rsidR="00D772C1">
        <w:rPr>
          <w:rFonts w:eastAsiaTheme="minorEastAsia"/>
          <w:lang w:val="en-US"/>
        </w:rPr>
      </w:r>
      <w:r w:rsidR="00D772C1">
        <w:rPr>
          <w:rFonts w:eastAsiaTheme="minorEastAsia"/>
          <w:lang w:val="en-US"/>
        </w:rPr>
        <w:fldChar w:fldCharType="separate"/>
      </w:r>
      <w:r w:rsidR="00D772C1" w:rsidRPr="00666121">
        <w:rPr>
          <w:lang w:val="en-US"/>
        </w:rPr>
        <w:t xml:space="preserve">Figure </w:t>
      </w:r>
      <w:r w:rsidR="00D772C1">
        <w:rPr>
          <w:noProof/>
          <w:lang w:val="en-US"/>
        </w:rPr>
        <w:t>2</w:t>
      </w:r>
      <w:r w:rsidR="00D772C1">
        <w:rPr>
          <w:lang w:val="en-US"/>
        </w:rPr>
        <w:noBreakHyphen/>
      </w:r>
      <w:r w:rsidR="00D772C1">
        <w:rPr>
          <w:noProof/>
          <w:lang w:val="en-US"/>
        </w:rPr>
        <w:t>15</w:t>
      </w:r>
      <w:r w:rsidR="00D772C1">
        <w:rPr>
          <w:rFonts w:eastAsiaTheme="minorEastAsia"/>
          <w:lang w:val="en-US"/>
        </w:rPr>
        <w:fldChar w:fldCharType="end"/>
      </w:r>
      <w:r w:rsidR="00D772C1">
        <w:rPr>
          <w:rFonts w:eastAsiaTheme="minorEastAsia"/>
          <w:lang w:val="en-US"/>
        </w:rPr>
        <w:t xml:space="preserve">. </w:t>
      </w:r>
      <w:r w:rsidR="00BC4DDA">
        <w:rPr>
          <w:rFonts w:eastAsiaTheme="minorEastAsia"/>
          <w:lang w:val="en-US"/>
        </w:rPr>
        <w:t>The dose of each quadrat was found in a very similar process called average pooling</w:t>
      </w:r>
      <w:r w:rsidR="00EB5022">
        <w:rPr>
          <w:rFonts w:eastAsiaTheme="minorEastAsia"/>
          <w:lang w:val="en-US"/>
        </w:rPr>
        <w:t xml:space="preserve"> using the</w:t>
      </w:r>
      <w:r w:rsidR="004F5BDA">
        <w:rPr>
          <w:rFonts w:eastAsiaTheme="minorEastAsia"/>
          <w:lang w:val="en-US"/>
        </w:rPr>
        <w:t xml:space="preserve"> </w:t>
      </w:r>
      <w:r w:rsidR="000C40A5">
        <w:rPr>
          <w:rFonts w:eastAsiaTheme="minorEastAsia"/>
          <w:i/>
          <w:iCs/>
          <w:lang w:val="en-US"/>
        </w:rPr>
        <w:t xml:space="preserve">AvgPool2D </w:t>
      </w:r>
      <w:r w:rsidR="000C40A5">
        <w:rPr>
          <w:rFonts w:eastAsiaTheme="minorEastAsia"/>
          <w:i/>
          <w:iCs/>
          <w:lang w:val="en-US"/>
        </w:rPr>
        <w:fldChar w:fldCharType="begin"/>
      </w:r>
      <w:r w:rsidR="000C40A5">
        <w:rPr>
          <w:rFonts w:eastAsiaTheme="minorEastAsia"/>
          <w:i/>
          <w:iCs/>
          <w:lang w:val="en-US"/>
        </w:rPr>
        <w:instrText xml:space="preserve"> ADDIN ZOTERO_ITEM CSL_CITATION {"citationID":"Xvk2PxJE","properties":{"formattedCitation":"({\\i{}AvgPool2d \\uc0\\u8212{} PyTorch 1.11.0 Documentation}, n.d.)","plainCitation":"(AvgPool2d — PyTorch 1.11.0 Documentation, n.d.)","noteIndex":0},"citationItems":[{"id":502,"uris":["http://zotero.org/users/9228513/items/L5EXQAGZ"],"itemData":{"id":502,"type":"webpage","title":"AvgPool2d — PyTorch 1.11.0 documentation","URL":"https://pytorch.org/docs/stable/generated/torch.nn.AvgPool2d.html","accessed":{"date-parts":[["2022",4,28]]}}}],"schema":"https://github.com/citation-style-language/schema/raw/master/csl-citation.json"} </w:instrText>
      </w:r>
      <w:r w:rsidR="000C40A5">
        <w:rPr>
          <w:rFonts w:eastAsiaTheme="minorEastAsia"/>
          <w:i/>
          <w:iCs/>
          <w:lang w:val="en-US"/>
        </w:rPr>
        <w:fldChar w:fldCharType="separate"/>
      </w:r>
      <w:r w:rsidR="000C40A5" w:rsidRPr="00861AE3">
        <w:rPr>
          <w:rFonts w:cs="Times New Roman"/>
          <w:szCs w:val="24"/>
          <w:lang w:val="en-US"/>
        </w:rPr>
        <w:t>(</w:t>
      </w:r>
      <w:r w:rsidR="000C40A5" w:rsidRPr="00861AE3">
        <w:rPr>
          <w:rFonts w:cs="Times New Roman"/>
          <w:i/>
          <w:iCs/>
          <w:szCs w:val="24"/>
          <w:lang w:val="en-US"/>
        </w:rPr>
        <w:t>AvgPool2d — PyTorch 1.11.0 Documentation</w:t>
      </w:r>
      <w:r w:rsidR="000C40A5" w:rsidRPr="00861AE3">
        <w:rPr>
          <w:rFonts w:cs="Times New Roman"/>
          <w:szCs w:val="24"/>
          <w:lang w:val="en-US"/>
        </w:rPr>
        <w:t>, n.d.)</w:t>
      </w:r>
      <w:r w:rsidR="000C40A5">
        <w:rPr>
          <w:rFonts w:eastAsiaTheme="minorEastAsia"/>
          <w:i/>
          <w:iCs/>
          <w:lang w:val="en-US"/>
        </w:rPr>
        <w:fldChar w:fldCharType="end"/>
      </w:r>
      <w:r w:rsidR="004A3C9D">
        <w:rPr>
          <w:rFonts w:eastAsiaTheme="minorEastAsia"/>
          <w:lang w:val="en-US"/>
        </w:rPr>
        <w:t xml:space="preserve">. Choosing the size of </w:t>
      </w:r>
      <w:r w:rsidR="006778AC">
        <w:rPr>
          <w:rFonts w:eastAsiaTheme="minorEastAsia"/>
          <w:lang w:val="en-US"/>
        </w:rPr>
        <w:t>the kernel is important, because you want to cover</w:t>
      </w:r>
      <w:r w:rsidR="00EC3AB7">
        <w:rPr>
          <w:rFonts w:eastAsiaTheme="minorEastAsia"/>
          <w:lang w:val="en-US"/>
        </w:rPr>
        <w:t xml:space="preserve"> </w:t>
      </w:r>
      <w:r w:rsidR="00BD774B">
        <w:rPr>
          <w:rFonts w:eastAsiaTheme="minorEastAsia"/>
          <w:lang w:val="en-US"/>
        </w:rPr>
        <w:t>enough pixels</w:t>
      </w:r>
      <w:r w:rsidR="006778AC">
        <w:rPr>
          <w:rFonts w:eastAsiaTheme="minorEastAsia"/>
          <w:lang w:val="en-US"/>
        </w:rPr>
        <w:t xml:space="preserve"> to </w:t>
      </w:r>
      <w:r w:rsidR="002659F7">
        <w:rPr>
          <w:rFonts w:eastAsiaTheme="minorEastAsia"/>
          <w:lang w:val="en-US"/>
        </w:rPr>
        <w:t xml:space="preserve">get a significant </w:t>
      </w:r>
      <w:r w:rsidR="007F772F">
        <w:rPr>
          <w:rFonts w:eastAsiaTheme="minorEastAsia"/>
          <w:lang w:val="en-US"/>
        </w:rPr>
        <w:t>number</w:t>
      </w:r>
      <w:r w:rsidR="002659F7">
        <w:rPr>
          <w:rFonts w:eastAsiaTheme="minorEastAsia"/>
          <w:lang w:val="en-US"/>
        </w:rPr>
        <w:t xml:space="preserve"> of colonies within the </w:t>
      </w:r>
      <w:r w:rsidR="007F772F">
        <w:rPr>
          <w:rFonts w:eastAsiaTheme="minorEastAsia"/>
          <w:lang w:val="en-US"/>
        </w:rPr>
        <w:t>quadrat</w:t>
      </w:r>
      <w:r w:rsidR="00286F25">
        <w:rPr>
          <w:rFonts w:eastAsiaTheme="minorEastAsia"/>
          <w:lang w:val="en-US"/>
        </w:rPr>
        <w:t xml:space="preserve">. A 1 x 1 </w:t>
      </w:r>
      <w:r w:rsidR="00DC59C2">
        <w:rPr>
          <w:rFonts w:eastAsiaTheme="minorEastAsia"/>
          <w:lang w:val="en-US"/>
        </w:rPr>
        <w:t xml:space="preserve">pixel sized </w:t>
      </w:r>
      <w:r w:rsidR="00DC59C2">
        <w:rPr>
          <w:rFonts w:eastAsiaTheme="minorEastAsia"/>
          <w:lang w:val="en-US"/>
        </w:rPr>
        <w:lastRenderedPageBreak/>
        <w:t>quadrat would greatly inflate the number of quadrats not containing any colonies</w:t>
      </w:r>
      <w:r w:rsidR="004B6B25">
        <w:rPr>
          <w:rFonts w:eastAsiaTheme="minorEastAsia"/>
          <w:lang w:val="en-US"/>
        </w:rPr>
        <w:t xml:space="preserve">, </w:t>
      </w:r>
      <w:r w:rsidR="00F37E9E">
        <w:rPr>
          <w:rFonts w:eastAsiaTheme="minorEastAsia"/>
          <w:lang w:val="en-US"/>
        </w:rPr>
        <w:t>making th</w:t>
      </w:r>
      <w:r w:rsidR="00062C55">
        <w:rPr>
          <w:rFonts w:eastAsiaTheme="minorEastAsia"/>
          <w:lang w:val="en-US"/>
        </w:rPr>
        <w:t>e d</w:t>
      </w:r>
      <w:r w:rsidR="00B60318">
        <w:rPr>
          <w:rFonts w:eastAsiaTheme="minorEastAsia"/>
          <w:lang w:val="en-US"/>
        </w:rPr>
        <w:t>ata deviate from the Poisson distribution</w:t>
      </w:r>
      <w:r w:rsidR="007C1E16">
        <w:rPr>
          <w:rFonts w:eastAsiaTheme="minorEastAsia"/>
          <w:lang w:val="en-US"/>
        </w:rPr>
        <w:t xml:space="preserve">. </w:t>
      </w:r>
      <w:r w:rsidR="007F772F">
        <w:rPr>
          <w:rFonts w:eastAsiaTheme="minorEastAsia"/>
          <w:lang w:val="en-US"/>
        </w:rPr>
        <w:t xml:space="preserve"> </w:t>
      </w:r>
      <w:r w:rsidR="007C1E16">
        <w:rPr>
          <w:rFonts w:eastAsiaTheme="minorEastAsia"/>
          <w:lang w:val="en-US"/>
        </w:rPr>
        <w:t>B</w:t>
      </w:r>
      <w:r w:rsidR="00BD774B">
        <w:rPr>
          <w:rFonts w:eastAsiaTheme="minorEastAsia"/>
          <w:lang w:val="en-US"/>
        </w:rPr>
        <w:t>ut</w:t>
      </w:r>
      <w:r w:rsidR="00EC3AB7">
        <w:rPr>
          <w:rFonts w:eastAsiaTheme="minorEastAsia"/>
          <w:lang w:val="en-US"/>
        </w:rPr>
        <w:t xml:space="preserve"> the quadrats</w:t>
      </w:r>
      <w:r w:rsidR="00BD774B">
        <w:rPr>
          <w:rFonts w:eastAsiaTheme="minorEastAsia"/>
          <w:lang w:val="en-US"/>
        </w:rPr>
        <w:t xml:space="preserve"> </w:t>
      </w:r>
      <w:r w:rsidR="007C1E16">
        <w:rPr>
          <w:rFonts w:eastAsiaTheme="minorEastAsia"/>
          <w:lang w:val="en-US"/>
        </w:rPr>
        <w:t xml:space="preserve">must be small enough, so that the number of quadrats is </w:t>
      </w:r>
      <w:r w:rsidR="00F0444D">
        <w:rPr>
          <w:rFonts w:eastAsiaTheme="minorEastAsia"/>
          <w:lang w:val="en-US"/>
        </w:rPr>
        <w:t>large</w:t>
      </w:r>
      <w:r w:rsidR="007C1E16">
        <w:rPr>
          <w:rFonts w:eastAsiaTheme="minorEastAsia"/>
          <w:lang w:val="en-US"/>
        </w:rPr>
        <w:t xml:space="preserve"> </w:t>
      </w:r>
      <w:r w:rsidR="00FA7795">
        <w:rPr>
          <w:rFonts w:eastAsiaTheme="minorEastAsia"/>
          <w:lang w:val="en-US"/>
        </w:rPr>
        <w:t xml:space="preserve">enough to have sufficient data for Poisson regression. </w:t>
      </w:r>
      <w:r w:rsidR="00503649">
        <w:rPr>
          <w:rFonts w:eastAsiaTheme="minorEastAsia"/>
          <w:lang w:val="en-US"/>
        </w:rPr>
        <w:t xml:space="preserve">Also, choosing quadrats too large leads to </w:t>
      </w:r>
      <w:r w:rsidR="002A7981">
        <w:rPr>
          <w:rFonts w:eastAsiaTheme="minorEastAsia"/>
          <w:lang w:val="en-US"/>
        </w:rPr>
        <w:t xml:space="preserve">smoothing of doses because the quadrats </w:t>
      </w:r>
      <w:r w:rsidR="007F0135">
        <w:rPr>
          <w:rFonts w:eastAsiaTheme="minorEastAsia"/>
          <w:lang w:val="en-US"/>
        </w:rPr>
        <w:t xml:space="preserve">might cover </w:t>
      </w:r>
      <w:r w:rsidR="00C54543">
        <w:rPr>
          <w:rFonts w:eastAsiaTheme="minorEastAsia"/>
          <w:lang w:val="en-US"/>
        </w:rPr>
        <w:t xml:space="preserve">the area between a peak and a valley. </w:t>
      </w:r>
    </w:p>
    <w:p w14:paraId="2369CD9D" w14:textId="07373588" w:rsidR="00666121" w:rsidRDefault="00C64362" w:rsidP="00666121">
      <w:pPr>
        <w:keepNext/>
      </w:pPr>
      <w:r>
        <w:rPr>
          <w:noProof/>
        </w:rPr>
        <w:drawing>
          <wp:inline distT="0" distB="0" distL="0" distR="0" wp14:anchorId="6C0D5881" wp14:editId="36B1465E">
            <wp:extent cx="4803914" cy="2512088"/>
            <wp:effectExtent l="0" t="0" r="0" b="2540"/>
            <wp:docPr id="57" name="Picture 5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rotWithShape="1">
                    <a:blip r:embed="rId52">
                      <a:extLst>
                        <a:ext uri="{28A0092B-C50C-407E-A947-70E740481C1C}">
                          <a14:useLocalDpi xmlns:a14="http://schemas.microsoft.com/office/drawing/2010/main" val="0"/>
                        </a:ext>
                      </a:extLst>
                    </a:blip>
                    <a:srcRect l="7612" t="15333" r="40313" b="36256"/>
                    <a:stretch/>
                  </pic:blipFill>
                  <pic:spPr bwMode="auto">
                    <a:xfrm>
                      <a:off x="0" y="0"/>
                      <a:ext cx="4816323" cy="2518577"/>
                    </a:xfrm>
                    <a:prstGeom prst="rect">
                      <a:avLst/>
                    </a:prstGeom>
                    <a:ln>
                      <a:noFill/>
                    </a:ln>
                    <a:extLst>
                      <a:ext uri="{53640926-AAD7-44D8-BBD7-CCE9431645EC}">
                        <a14:shadowObscured xmlns:a14="http://schemas.microsoft.com/office/drawing/2010/main"/>
                      </a:ext>
                    </a:extLst>
                  </pic:spPr>
                </pic:pic>
              </a:graphicData>
            </a:graphic>
          </wp:inline>
        </w:drawing>
      </w:r>
    </w:p>
    <w:p w14:paraId="2F359AE7" w14:textId="7A72EB30" w:rsidR="00666121" w:rsidRDefault="00666121" w:rsidP="00666121">
      <w:pPr>
        <w:pStyle w:val="Caption"/>
        <w:rPr>
          <w:b/>
          <w:bCs/>
          <w:lang w:val="en-US"/>
        </w:rPr>
      </w:pPr>
      <w:bookmarkStart w:id="162" w:name="_Ref102037739"/>
      <w:r w:rsidRPr="00666121">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2</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15</w:t>
      </w:r>
      <w:r w:rsidR="00882ED2">
        <w:rPr>
          <w:lang w:val="en-US"/>
        </w:rPr>
        <w:fldChar w:fldCharType="end"/>
      </w:r>
      <w:bookmarkEnd w:id="162"/>
      <w:r w:rsidR="00D772C1">
        <w:rPr>
          <w:lang w:val="en-US"/>
        </w:rPr>
        <w:t xml:space="preserve">. Sum pooling, with a 2 x 2 kernel moving </w:t>
      </w:r>
      <w:r w:rsidR="0004044C">
        <w:rPr>
          <w:lang w:val="en-US"/>
        </w:rPr>
        <w:t xml:space="preserve">in 2 x 2 strides across the image, summing up the pixel values within the kernel. </w:t>
      </w:r>
      <w:r w:rsidR="00C64362">
        <w:rPr>
          <w:lang w:val="en-US"/>
        </w:rPr>
        <w:t>The arrows indicate the movement of the kernel</w:t>
      </w:r>
      <w:r w:rsidR="0030374E">
        <w:rPr>
          <w:lang w:val="en-US"/>
        </w:rPr>
        <w:t>.</w:t>
      </w:r>
    </w:p>
    <w:p w14:paraId="07EDAAF0" w14:textId="15964CCF" w:rsidR="00B31353" w:rsidRDefault="00B31353" w:rsidP="00E31EE3">
      <w:pPr>
        <w:rPr>
          <w:b/>
          <w:bCs/>
          <w:lang w:val="en-US"/>
        </w:rPr>
      </w:pPr>
    </w:p>
    <w:p w14:paraId="1730C319" w14:textId="4EA6AD1A" w:rsidR="00473357" w:rsidRPr="00473357" w:rsidRDefault="000E47A9" w:rsidP="00E31EE3">
      <w:pPr>
        <w:rPr>
          <w:lang w:val="en-US"/>
        </w:rPr>
      </w:pPr>
      <w:r>
        <w:rPr>
          <w:lang w:val="en-US"/>
        </w:rPr>
        <w:t xml:space="preserve">For all kernel sizes we examined </w:t>
      </w:r>
      <w:r w:rsidR="00671910">
        <w:rPr>
          <w:lang w:val="en-US"/>
        </w:rPr>
        <w:t>whether</w:t>
      </w:r>
      <w:r>
        <w:rPr>
          <w:lang w:val="en-US"/>
        </w:rPr>
        <w:t xml:space="preserve"> the number of zero-colony quadrats was caused by</w:t>
      </w:r>
      <w:r w:rsidR="0094417C">
        <w:rPr>
          <w:lang w:val="en-US"/>
        </w:rPr>
        <w:t xml:space="preserve"> a too</w:t>
      </w:r>
      <w:r>
        <w:rPr>
          <w:lang w:val="en-US"/>
        </w:rPr>
        <w:t xml:space="preserve"> </w:t>
      </w:r>
      <w:r w:rsidR="00671910">
        <w:rPr>
          <w:lang w:val="en-US"/>
        </w:rPr>
        <w:t xml:space="preserve">small kernel size, or increased cell killing from increased dose. </w:t>
      </w:r>
      <w:r w:rsidR="00801C73">
        <w:rPr>
          <w:lang w:val="en-US"/>
        </w:rPr>
        <w:t xml:space="preserve">From the pooled control cell </w:t>
      </w:r>
      <w:r w:rsidR="00851363">
        <w:rPr>
          <w:lang w:val="en-US"/>
        </w:rPr>
        <w:t>flask,</w:t>
      </w:r>
      <w:r w:rsidR="00801C73">
        <w:rPr>
          <w:lang w:val="en-US"/>
        </w:rPr>
        <w:t xml:space="preserve"> we made a histogram. Because no dose was given the control flasks,</w:t>
      </w:r>
      <w:r w:rsidR="0094417C">
        <w:rPr>
          <w:lang w:val="en-US"/>
        </w:rPr>
        <w:t xml:space="preserve"> if there was an excessive amount of zero-colony quadrats</w:t>
      </w:r>
      <w:r w:rsidR="00851363">
        <w:rPr>
          <w:lang w:val="en-US"/>
        </w:rPr>
        <w:t xml:space="preserve">, it would be because of the kernel size. </w:t>
      </w:r>
    </w:p>
    <w:p w14:paraId="1F8A18D5" w14:textId="77777777" w:rsidR="00727B6C" w:rsidRPr="00473357" w:rsidRDefault="00727B6C" w:rsidP="00E31EE3">
      <w:pPr>
        <w:rPr>
          <w:lang w:val="en-US"/>
        </w:rPr>
      </w:pPr>
    </w:p>
    <w:p w14:paraId="5642FE84" w14:textId="77777777" w:rsidR="00F578E4" w:rsidRDefault="00F578E4" w:rsidP="00E31EE3">
      <w:pPr>
        <w:rPr>
          <w:lang w:val="en-US"/>
        </w:rPr>
      </w:pPr>
    </w:p>
    <w:p w14:paraId="54B4673A" w14:textId="135F2CBA" w:rsidR="008F42E6" w:rsidRDefault="008F42E6" w:rsidP="00E31EE3">
      <w:pPr>
        <w:rPr>
          <w:lang w:val="en-US"/>
        </w:rPr>
      </w:pPr>
      <w:r>
        <w:rPr>
          <w:lang w:val="en-US"/>
        </w:rPr>
        <w:t>For the Poisson regression it was necessary to reshape the data to be accessible by the</w:t>
      </w:r>
      <w:r w:rsidR="008B6C48">
        <w:rPr>
          <w:lang w:val="en-US"/>
        </w:rPr>
        <w:t xml:space="preserve"> GLM </w:t>
      </w:r>
      <w:r w:rsidR="005B5E9E">
        <w:rPr>
          <w:lang w:val="en-US"/>
        </w:rPr>
        <w:t xml:space="preserve">function from statsmodels. </w:t>
      </w:r>
    </w:p>
    <w:p w14:paraId="71F716E4" w14:textId="77777777" w:rsidR="00521D3C" w:rsidRDefault="00521D3C" w:rsidP="00E31EE3">
      <w:pPr>
        <w:rPr>
          <w:lang w:val="en-US"/>
        </w:rPr>
      </w:pPr>
    </w:p>
    <w:p w14:paraId="49E83FA3" w14:textId="448F5130" w:rsidR="00521D3C" w:rsidRDefault="00521D3C" w:rsidP="00E31EE3">
      <w:pPr>
        <w:rPr>
          <w:lang w:val="en-US"/>
        </w:rPr>
      </w:pPr>
      <w:r>
        <w:rPr>
          <w:lang w:val="en-US"/>
        </w:rPr>
        <w:t>We get the p value from statsmodels.</w:t>
      </w:r>
    </w:p>
    <w:p w14:paraId="3B07291D" w14:textId="09CE9BFD" w:rsidR="00B31353" w:rsidRDefault="00B31353" w:rsidP="00E31EE3">
      <w:pPr>
        <w:rPr>
          <w:lang w:val="en-US"/>
        </w:rPr>
      </w:pPr>
      <w:r>
        <w:rPr>
          <w:lang w:val="en-US"/>
        </w:rPr>
        <w:t>Used Poisson regression with varying number of regressors.</w:t>
      </w:r>
      <w:r w:rsidR="00A57459">
        <w:rPr>
          <w:lang w:val="en-US"/>
        </w:rPr>
        <w:t xml:space="preserve"> </w:t>
      </w:r>
      <w:r w:rsidR="004841CC">
        <w:rPr>
          <w:lang w:val="en-US"/>
        </w:rPr>
        <w:t>First,</w:t>
      </w:r>
      <w:r w:rsidR="00A57459">
        <w:rPr>
          <w:lang w:val="en-US"/>
        </w:rPr>
        <w:t xml:space="preserve"> we used the basic D and D</w:t>
      </w:r>
      <w:r w:rsidR="00A57459">
        <w:rPr>
          <w:vertAlign w:val="superscript"/>
          <w:lang w:val="en-US"/>
        </w:rPr>
        <w:t>2</w:t>
      </w:r>
      <w:r w:rsidR="00A57459">
        <w:rPr>
          <w:lang w:val="en-US"/>
        </w:rPr>
        <w:t xml:space="preserve">. But then we incorporated </w:t>
      </w:r>
      <w:r w:rsidR="00C52BFA">
        <w:rPr>
          <w:lang w:val="en-US"/>
        </w:rPr>
        <w:t>an area factor, trying to represent th</w:t>
      </w:r>
      <w:r w:rsidR="00611151">
        <w:rPr>
          <w:lang w:val="en-US"/>
        </w:rPr>
        <w:t xml:space="preserve">e </w:t>
      </w:r>
      <w:r w:rsidR="006256BE">
        <w:rPr>
          <w:lang w:val="en-US"/>
        </w:rPr>
        <w:t>spatially modulated</w:t>
      </w:r>
      <w:r w:rsidR="00611151">
        <w:rPr>
          <w:lang w:val="en-US"/>
        </w:rPr>
        <w:t xml:space="preserve"> radiation field.</w:t>
      </w:r>
      <w:r w:rsidR="00E634B6">
        <w:rPr>
          <w:lang w:val="en-US"/>
        </w:rPr>
        <w:t xml:space="preserve"> </w:t>
      </w:r>
      <w:r w:rsidR="00CB2999">
        <w:rPr>
          <w:lang w:val="en-US"/>
        </w:rPr>
        <w:t xml:space="preserve"> </w:t>
      </w:r>
    </w:p>
    <w:p w14:paraId="0914BC6B" w14:textId="77777777" w:rsidR="00976DEC" w:rsidRDefault="00976DEC" w:rsidP="00E31EE3">
      <w:pPr>
        <w:rPr>
          <w:lang w:val="en-US"/>
        </w:rPr>
      </w:pPr>
    </w:p>
    <w:p w14:paraId="19732843" w14:textId="77777777" w:rsidR="00B32D36" w:rsidRDefault="00B32D36" w:rsidP="00E31EE3">
      <w:pPr>
        <w:rPr>
          <w:lang w:val="en-US"/>
        </w:rPr>
      </w:pPr>
    </w:p>
    <w:p w14:paraId="2E4C081C" w14:textId="77777777" w:rsidR="00B32D36" w:rsidRDefault="00B32D36" w:rsidP="00E31EE3">
      <w:pPr>
        <w:rPr>
          <w:lang w:val="en-US"/>
        </w:rPr>
      </w:pPr>
    </w:p>
    <w:p w14:paraId="20A6B06F" w14:textId="77777777" w:rsidR="00882ED2" w:rsidRDefault="00882ED2" w:rsidP="00882ED2">
      <w:pPr>
        <w:keepNext/>
      </w:pPr>
      <w:r>
        <w:rPr>
          <w:noProof/>
          <w:lang w:val="en-US"/>
        </w:rPr>
        <w:drawing>
          <wp:inline distT="0" distB="0" distL="0" distR="0" wp14:anchorId="47DCAFF4" wp14:editId="5A45AA81">
            <wp:extent cx="2562330" cy="3409139"/>
            <wp:effectExtent l="0" t="0" r="0" b="127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rotWithShape="1">
                    <a:blip r:embed="rId53">
                      <a:extLst>
                        <a:ext uri="{28A0092B-C50C-407E-A947-70E740481C1C}">
                          <a14:useLocalDpi xmlns:a14="http://schemas.microsoft.com/office/drawing/2010/main" val="0"/>
                        </a:ext>
                      </a:extLst>
                    </a:blip>
                    <a:srcRect r="60608" b="6828"/>
                    <a:stretch/>
                  </pic:blipFill>
                  <pic:spPr bwMode="auto">
                    <a:xfrm>
                      <a:off x="0" y="0"/>
                      <a:ext cx="2572671" cy="3422898"/>
                    </a:xfrm>
                    <a:prstGeom prst="rect">
                      <a:avLst/>
                    </a:prstGeom>
                    <a:ln>
                      <a:noFill/>
                    </a:ln>
                    <a:extLst>
                      <a:ext uri="{53640926-AAD7-44D8-BBD7-CCE9431645EC}">
                        <a14:shadowObscured xmlns:a14="http://schemas.microsoft.com/office/drawing/2010/main"/>
                      </a:ext>
                    </a:extLst>
                  </pic:spPr>
                </pic:pic>
              </a:graphicData>
            </a:graphic>
          </wp:inline>
        </w:drawing>
      </w:r>
    </w:p>
    <w:p w14:paraId="6BDA662C" w14:textId="57717BC7" w:rsidR="00B32D36" w:rsidRPr="00C571F7" w:rsidRDefault="00882ED2" w:rsidP="00882ED2">
      <w:pPr>
        <w:pStyle w:val="Caption"/>
        <w:rPr>
          <w:lang w:val="en-US"/>
        </w:rPr>
      </w:pPr>
      <w:r w:rsidRPr="00C571F7">
        <w:rPr>
          <w:lang w:val="en-US"/>
        </w:rPr>
        <w:t xml:space="preserve">Figure </w:t>
      </w:r>
      <w:r>
        <w:fldChar w:fldCharType="begin"/>
      </w:r>
      <w:r w:rsidRPr="00C571F7">
        <w:rPr>
          <w:lang w:val="en-US"/>
        </w:rPr>
        <w:instrText xml:space="preserve"> STYLEREF 1 \s </w:instrText>
      </w:r>
      <w:r>
        <w:fldChar w:fldCharType="separate"/>
      </w:r>
      <w:r w:rsidRPr="00C571F7">
        <w:rPr>
          <w:noProof/>
          <w:lang w:val="en-US"/>
        </w:rPr>
        <w:t>2</w:t>
      </w:r>
      <w:r>
        <w:fldChar w:fldCharType="end"/>
      </w:r>
      <w:r w:rsidRPr="00C571F7">
        <w:rPr>
          <w:lang w:val="en-US"/>
        </w:rPr>
        <w:noBreakHyphen/>
      </w:r>
      <w:r>
        <w:fldChar w:fldCharType="begin"/>
      </w:r>
      <w:r w:rsidRPr="00C571F7">
        <w:rPr>
          <w:lang w:val="en-US"/>
        </w:rPr>
        <w:instrText xml:space="preserve"> SEQ Figure \* ARABIC \s 1 </w:instrText>
      </w:r>
      <w:r>
        <w:fldChar w:fldCharType="separate"/>
      </w:r>
      <w:r w:rsidRPr="00C571F7">
        <w:rPr>
          <w:noProof/>
          <w:lang w:val="en-US"/>
        </w:rPr>
        <w:t>16</w:t>
      </w:r>
      <w:r>
        <w:fldChar w:fldCharType="end"/>
      </w:r>
    </w:p>
    <w:p w14:paraId="49136B1F" w14:textId="77777777" w:rsidR="00D155D3" w:rsidRPr="00C571F7" w:rsidRDefault="00D155D3" w:rsidP="00D155D3">
      <w:pPr>
        <w:rPr>
          <w:lang w:val="en-US"/>
        </w:rPr>
      </w:pPr>
    </w:p>
    <w:p w14:paraId="14C31A46" w14:textId="6A6AF627" w:rsidR="00D155D3" w:rsidRDefault="00D155D3" w:rsidP="00D155D3">
      <w:pPr>
        <w:rPr>
          <w:lang w:val="en-US"/>
        </w:rPr>
      </w:pPr>
      <w:r w:rsidRPr="00D155D3">
        <w:rPr>
          <w:lang w:val="en-US"/>
        </w:rPr>
        <w:t xml:space="preserve">We also tried to </w:t>
      </w:r>
      <w:r>
        <w:rPr>
          <w:lang w:val="en-US"/>
        </w:rPr>
        <w:t>incorporate distance to nearest peak.</w:t>
      </w:r>
    </w:p>
    <w:p w14:paraId="7B0282E3" w14:textId="77777777" w:rsidR="008C477A" w:rsidRDefault="008C477A" w:rsidP="00D155D3">
      <w:pPr>
        <w:rPr>
          <w:lang w:val="en-US"/>
        </w:rPr>
      </w:pPr>
    </w:p>
    <w:p w14:paraId="61E1E202" w14:textId="78C39015" w:rsidR="008C477A" w:rsidRDefault="008C477A" w:rsidP="00D155D3">
      <w:pPr>
        <w:rPr>
          <w:lang w:val="en-US"/>
        </w:rPr>
      </w:pPr>
      <w:r>
        <w:rPr>
          <w:lang w:val="en-US"/>
        </w:rPr>
        <w:t>Finish down to here</w:t>
      </w:r>
    </w:p>
    <w:p w14:paraId="5A595104" w14:textId="77777777" w:rsidR="00BA357F" w:rsidRDefault="00BA357F" w:rsidP="00D155D3">
      <w:pPr>
        <w:rPr>
          <w:lang w:val="en-US"/>
        </w:rPr>
      </w:pPr>
    </w:p>
    <w:p w14:paraId="40CEE555" w14:textId="0F8CFAF3" w:rsidR="00BA357F" w:rsidRPr="00D155D3" w:rsidRDefault="00BA357F" w:rsidP="00D155D3">
      <w:pPr>
        <w:rPr>
          <w:lang w:val="en-US"/>
        </w:rPr>
      </w:pPr>
      <w:r>
        <w:rPr>
          <w:lang w:val="en-US"/>
        </w:rPr>
        <w:t xml:space="preserve">We iteratively increased number of regressors and found corrected Akaike, to evaluate </w:t>
      </w:r>
      <w:r w:rsidR="00F04C44">
        <w:rPr>
          <w:lang w:val="en-US"/>
        </w:rPr>
        <w:t>result of adding additional</w:t>
      </w:r>
      <w:r w:rsidR="00732884">
        <w:rPr>
          <w:lang w:val="en-US"/>
        </w:rPr>
        <w:t xml:space="preserve"> regressors.</w:t>
      </w:r>
      <w:r>
        <w:rPr>
          <w:lang w:val="en-US"/>
        </w:rPr>
        <w:t xml:space="preserve"> </w:t>
      </w:r>
    </w:p>
    <w:p w14:paraId="33211849" w14:textId="77777777" w:rsidR="00B31353" w:rsidRDefault="00B31353" w:rsidP="00E31EE3">
      <w:pPr>
        <w:rPr>
          <w:b/>
          <w:bCs/>
          <w:lang w:val="en-US"/>
        </w:rPr>
      </w:pPr>
    </w:p>
    <w:p w14:paraId="713B9C82" w14:textId="43C36BB0" w:rsidR="00426683" w:rsidRDefault="000E02D6" w:rsidP="00E31EE3">
      <w:pPr>
        <w:rPr>
          <w:b/>
          <w:bCs/>
          <w:lang w:val="en-US"/>
        </w:rPr>
      </w:pPr>
      <w:r>
        <w:rPr>
          <w:b/>
          <w:bCs/>
          <w:lang w:val="en-US"/>
        </w:rPr>
        <w:t xml:space="preserve">Then talk about </w:t>
      </w:r>
      <w:r w:rsidR="00FA0EFA">
        <w:rPr>
          <w:b/>
          <w:bCs/>
          <w:lang w:val="en-US"/>
        </w:rPr>
        <w:t xml:space="preserve">how we want to analyse in 2D </w:t>
      </w:r>
    </w:p>
    <w:p w14:paraId="6955A5A5" w14:textId="7D9B2388" w:rsidR="00FA0EFA" w:rsidRDefault="00FA0EFA" w:rsidP="00E31EE3">
      <w:pPr>
        <w:rPr>
          <w:b/>
          <w:bCs/>
          <w:lang w:val="en-US"/>
        </w:rPr>
      </w:pPr>
      <w:r>
        <w:rPr>
          <w:b/>
          <w:bCs/>
          <w:lang w:val="en-US"/>
        </w:rPr>
        <w:t xml:space="preserve">Talk about pooling </w:t>
      </w:r>
    </w:p>
    <w:p w14:paraId="2F084EAA" w14:textId="30BD76B4" w:rsidR="00925DCA" w:rsidRDefault="00925DCA" w:rsidP="00E31EE3">
      <w:pPr>
        <w:rPr>
          <w:b/>
          <w:bCs/>
          <w:lang w:val="en-US"/>
        </w:rPr>
      </w:pPr>
      <w:r>
        <w:rPr>
          <w:b/>
          <w:bCs/>
          <w:lang w:val="en-US"/>
        </w:rPr>
        <w:t>Then talk about 1D pooling from 2D analysis to compare</w:t>
      </w:r>
    </w:p>
    <w:p w14:paraId="6468637C" w14:textId="25075306" w:rsidR="00870EC8" w:rsidRDefault="00870EC8" w:rsidP="00E31EE3">
      <w:pPr>
        <w:rPr>
          <w:b/>
          <w:bCs/>
          <w:lang w:val="en-US"/>
        </w:rPr>
      </w:pPr>
      <w:r>
        <w:rPr>
          <w:b/>
          <w:bCs/>
          <w:lang w:val="en-US"/>
        </w:rPr>
        <w:lastRenderedPageBreak/>
        <w:t>Then talk about poisson regression and incorporating of peak and valley area ratio and how it was found</w:t>
      </w:r>
    </w:p>
    <w:p w14:paraId="5C7FF5B0" w14:textId="35F34EE5" w:rsidR="00800E60" w:rsidRDefault="00800E60" w:rsidP="00E31EE3">
      <w:pPr>
        <w:rPr>
          <w:b/>
          <w:bCs/>
          <w:lang w:val="en-US"/>
        </w:rPr>
      </w:pPr>
      <w:r>
        <w:rPr>
          <w:b/>
          <w:bCs/>
          <w:lang w:val="en-US"/>
        </w:rPr>
        <w:t xml:space="preserve">Then talk about trying to incorporate distance to nearest peak </w:t>
      </w:r>
      <w:r w:rsidR="00D40511">
        <w:rPr>
          <w:b/>
          <w:bCs/>
          <w:lang w:val="en-US"/>
        </w:rPr>
        <w:t>as a regressor</w:t>
      </w:r>
    </w:p>
    <w:p w14:paraId="14F33D10" w14:textId="63E12C43" w:rsidR="004F0140" w:rsidRDefault="004F0140" w:rsidP="00E31EE3">
      <w:pPr>
        <w:rPr>
          <w:b/>
          <w:bCs/>
          <w:lang w:val="en-US"/>
        </w:rPr>
      </w:pPr>
      <w:r>
        <w:rPr>
          <w:b/>
          <w:bCs/>
          <w:lang w:val="en-US"/>
        </w:rPr>
        <w:t>Then talk about Akaike and including more and more regressors</w:t>
      </w:r>
    </w:p>
    <w:p w14:paraId="4C797FD9" w14:textId="4BA7AB26" w:rsidR="008D6E2F" w:rsidRDefault="008D6E2F" w:rsidP="00E31EE3">
      <w:pPr>
        <w:rPr>
          <w:lang w:val="en-US"/>
        </w:rPr>
      </w:pPr>
      <w:r>
        <w:rPr>
          <w:lang w:val="en-US"/>
        </w:rPr>
        <w:t xml:space="preserve">Todo: </w:t>
      </w:r>
    </w:p>
    <w:p w14:paraId="2534E746" w14:textId="77777777" w:rsidR="00E14FBB" w:rsidRDefault="00E14FBB" w:rsidP="00E31EE3">
      <w:pPr>
        <w:rPr>
          <w:b/>
          <w:bCs/>
          <w:lang w:val="en-US"/>
        </w:rPr>
      </w:pPr>
    </w:p>
    <w:p w14:paraId="03D00DF0" w14:textId="77777777" w:rsidR="00E14FBB" w:rsidRDefault="00E14FBB" w:rsidP="00E31EE3">
      <w:pPr>
        <w:rPr>
          <w:b/>
          <w:bCs/>
          <w:lang w:val="en-US"/>
        </w:rPr>
      </w:pPr>
    </w:p>
    <w:p w14:paraId="40A4B24D" w14:textId="77777777" w:rsidR="006055F3" w:rsidRDefault="006055F3" w:rsidP="00E31EE3">
      <w:pPr>
        <w:rPr>
          <w:b/>
          <w:bCs/>
          <w:lang w:val="en-US"/>
        </w:rPr>
      </w:pPr>
    </w:p>
    <w:p w14:paraId="3887E0CB" w14:textId="77777777" w:rsidR="006055F3" w:rsidRDefault="006055F3" w:rsidP="00E31EE3">
      <w:pPr>
        <w:rPr>
          <w:b/>
          <w:bCs/>
          <w:lang w:val="en-US"/>
        </w:rPr>
      </w:pPr>
    </w:p>
    <w:p w14:paraId="007D9F54" w14:textId="77777777" w:rsidR="006055F3" w:rsidRPr="00AF1819" w:rsidRDefault="006055F3" w:rsidP="00E31EE3">
      <w:pPr>
        <w:rPr>
          <w:b/>
          <w:bCs/>
          <w:lang w:val="en-US"/>
        </w:rPr>
      </w:pPr>
    </w:p>
    <w:p w14:paraId="36325D53" w14:textId="523E849E" w:rsidR="00103BDB" w:rsidRPr="004D56BB" w:rsidRDefault="004D56BB" w:rsidP="00266865">
      <w:pPr>
        <w:pStyle w:val="Caption"/>
        <w:rPr>
          <w:i w:val="0"/>
          <w:iCs w:val="0"/>
          <w:sz w:val="24"/>
          <w:szCs w:val="24"/>
          <w:lang w:val="en-US"/>
        </w:rPr>
      </w:pPr>
      <w:bookmarkStart w:id="163" w:name="_Ref99704625"/>
      <w:bookmarkStart w:id="164" w:name="_Ref99704630"/>
      <w:commentRangeStart w:id="165"/>
      <w:r>
        <w:rPr>
          <w:i w:val="0"/>
          <w:iCs w:val="0"/>
          <w:sz w:val="24"/>
          <w:szCs w:val="24"/>
          <w:lang w:val="en-US"/>
        </w:rPr>
        <w:t xml:space="preserve">We assumed </w:t>
      </w:r>
      <w:r w:rsidR="0086070E">
        <w:rPr>
          <w:i w:val="0"/>
          <w:iCs w:val="0"/>
          <w:sz w:val="24"/>
          <w:szCs w:val="24"/>
          <w:lang w:val="en-US"/>
        </w:rPr>
        <w:t>neglectable scale difference between cell scan and film scan. Explain why</w:t>
      </w:r>
      <w:commentRangeEnd w:id="165"/>
      <w:r w:rsidR="00BF60F9">
        <w:rPr>
          <w:rStyle w:val="CommentReference"/>
          <w:i w:val="0"/>
          <w:iCs w:val="0"/>
          <w:color w:val="auto"/>
        </w:rPr>
        <w:commentReference w:id="165"/>
      </w:r>
    </w:p>
    <w:p w14:paraId="4FAF3703" w14:textId="77777777" w:rsidR="00103BDB" w:rsidRDefault="00103BDB" w:rsidP="00266865">
      <w:pPr>
        <w:pStyle w:val="Caption"/>
        <w:rPr>
          <w:lang w:val="en-US"/>
        </w:rPr>
      </w:pPr>
    </w:p>
    <w:p w14:paraId="4CCB4095" w14:textId="7E6EF1FA" w:rsidR="00B80518" w:rsidRPr="00B80518" w:rsidRDefault="00B80518" w:rsidP="00B80518">
      <w:pPr>
        <w:rPr>
          <w:lang w:val="en-US"/>
        </w:rPr>
      </w:pPr>
      <w:r>
        <w:rPr>
          <w:lang w:val="en-US"/>
        </w:rPr>
        <w:t xml:space="preserve">The question is, do we risk losing valuable information by downsampling </w:t>
      </w:r>
      <w:r w:rsidR="001C269D">
        <w:rPr>
          <w:lang w:val="en-US"/>
        </w:rPr>
        <w:t xml:space="preserve">cell colony image or risk </w:t>
      </w:r>
      <w:r w:rsidR="00005891">
        <w:rPr>
          <w:lang w:val="en-US"/>
        </w:rPr>
        <w:t xml:space="preserve">adding information that’s not there to the dose image. </w:t>
      </w:r>
    </w:p>
    <w:p w14:paraId="5C18B70A" w14:textId="77777777" w:rsidR="00103BDB" w:rsidRPr="00B47AAD" w:rsidRDefault="00103BDB" w:rsidP="00266865">
      <w:pPr>
        <w:pStyle w:val="Caption"/>
        <w:rPr>
          <w:lang w:val="en-US"/>
        </w:rPr>
      </w:pPr>
    </w:p>
    <w:bookmarkEnd w:id="163"/>
    <w:bookmarkEnd w:id="164"/>
    <w:p w14:paraId="67EF46D2" w14:textId="4746631E" w:rsidR="00395366" w:rsidRPr="00B47AAD" w:rsidRDefault="00395366" w:rsidP="00BE7487">
      <w:pPr>
        <w:rPr>
          <w:lang w:val="en-US"/>
        </w:rPr>
      </w:pPr>
    </w:p>
    <w:p w14:paraId="0DEB5289" w14:textId="35B5D17C" w:rsidR="00766A7B" w:rsidRPr="00B47AAD" w:rsidRDefault="00766A7B" w:rsidP="00766A7B">
      <w:pPr>
        <w:keepNext/>
        <w:rPr>
          <w:lang w:val="en-US"/>
        </w:rPr>
      </w:pPr>
    </w:p>
    <w:p w14:paraId="55D46745" w14:textId="5EFA7BD9" w:rsidR="009A23D9" w:rsidRPr="00B47AAD" w:rsidRDefault="009A23D9" w:rsidP="00BE7487">
      <w:pPr>
        <w:rPr>
          <w:lang w:val="en-US"/>
        </w:rPr>
      </w:pPr>
    </w:p>
    <w:p w14:paraId="4A5E98B0" w14:textId="33CDC61B" w:rsidR="00B20A10" w:rsidRPr="00B47AAD" w:rsidRDefault="00EF5E4A" w:rsidP="00CB30D7">
      <w:pPr>
        <w:spacing w:after="160" w:line="360" w:lineRule="auto"/>
        <w:rPr>
          <w:rFonts w:eastAsiaTheme="minorEastAsia"/>
          <w:lang w:val="en-US"/>
        </w:rPr>
      </w:pPr>
      <w:r>
        <w:rPr>
          <w:rFonts w:eastAsiaTheme="minorEastAsia"/>
          <w:lang w:val="en-US"/>
        </w:rPr>
        <w:t xml:space="preserve">Caliper </w:t>
      </w:r>
      <w:r w:rsidR="00507E43">
        <w:rPr>
          <w:rFonts w:eastAsiaTheme="minorEastAsia"/>
          <w:lang w:val="en-US"/>
        </w:rPr>
        <w:t>smallest measurement is 0.02 cm = 0.2 mm</w:t>
      </w:r>
    </w:p>
    <w:p w14:paraId="1F1C8BE8" w14:textId="2BF07A97" w:rsidR="00B92A70" w:rsidRDefault="00E15CC6" w:rsidP="00CB30D7">
      <w:pPr>
        <w:spacing w:after="160" w:line="360" w:lineRule="auto"/>
        <w:rPr>
          <w:rFonts w:eastAsiaTheme="minorEastAsia"/>
          <w:lang w:val="en-US"/>
        </w:rPr>
      </w:pPr>
      <w:r>
        <w:rPr>
          <w:rFonts w:eastAsiaTheme="minorEastAsia"/>
          <w:lang w:val="en-US"/>
        </w:rPr>
        <w:t xml:space="preserve">Used caliper with </w:t>
      </w:r>
      <w:r w:rsidR="00B92A70">
        <w:rPr>
          <w:rFonts w:eastAsiaTheme="minorEastAsia"/>
          <w:lang w:val="en-US"/>
        </w:rPr>
        <w:t>0.001 cm uncertainty</w:t>
      </w:r>
    </w:p>
    <w:p w14:paraId="1912F338" w14:textId="7857ECBB" w:rsidR="003533D5" w:rsidRDefault="003533D5" w:rsidP="00CB30D7">
      <w:pPr>
        <w:spacing w:after="160" w:line="360" w:lineRule="auto"/>
        <w:rPr>
          <w:rFonts w:eastAsiaTheme="minorEastAsia"/>
          <w:lang w:val="en-US"/>
        </w:rPr>
      </w:pPr>
      <w:r>
        <w:rPr>
          <w:rFonts w:eastAsiaTheme="minorEastAsia"/>
          <w:lang w:val="en-US"/>
        </w:rPr>
        <w:t xml:space="preserve">Used Nylon 6 </w:t>
      </w:r>
      <w:r w:rsidR="00493F91">
        <w:rPr>
          <w:rFonts w:eastAsiaTheme="minorEastAsia"/>
          <w:lang w:val="en-US"/>
        </w:rPr>
        <w:t xml:space="preserve">to </w:t>
      </w:r>
      <w:r w:rsidR="003610FD">
        <w:rPr>
          <w:rFonts w:eastAsiaTheme="minorEastAsia"/>
          <w:lang w:val="en-US"/>
        </w:rPr>
        <w:t>have equality between ion chamber and film irradiation</w:t>
      </w:r>
    </w:p>
    <w:p w14:paraId="0783C8AC" w14:textId="77777777" w:rsidR="003610FD" w:rsidRDefault="003610FD" w:rsidP="00CB30D7">
      <w:pPr>
        <w:spacing w:after="160" w:line="360" w:lineRule="auto"/>
        <w:rPr>
          <w:rFonts w:eastAsiaTheme="minorEastAsia"/>
          <w:lang w:val="en-US"/>
        </w:rPr>
      </w:pPr>
    </w:p>
    <w:p w14:paraId="4522E5DB" w14:textId="5450FC77" w:rsidR="00312490" w:rsidRDefault="00E96AD2" w:rsidP="00CB30D7">
      <w:pPr>
        <w:spacing w:after="160" w:line="360" w:lineRule="auto"/>
        <w:rPr>
          <w:rFonts w:eastAsiaTheme="minorEastAsia"/>
          <w:lang w:val="en-US"/>
        </w:rPr>
      </w:pPr>
      <w:r>
        <w:rPr>
          <w:rFonts w:eastAsiaTheme="minorEastAsia"/>
          <w:lang w:val="en-US"/>
        </w:rPr>
        <w:t>Irradiated x seconds to ach</w:t>
      </w:r>
      <w:r w:rsidR="00D511E5">
        <w:rPr>
          <w:rFonts w:eastAsiaTheme="minorEastAsia"/>
          <w:lang w:val="en-US"/>
        </w:rPr>
        <w:t xml:space="preserve">ieve </w:t>
      </w:r>
      <w:r w:rsidR="00EB5EE9">
        <w:rPr>
          <w:rFonts w:eastAsiaTheme="minorEastAsia"/>
          <w:lang w:val="en-US"/>
        </w:rPr>
        <w:t xml:space="preserve">0.1 0.2 … 10 Gy </w:t>
      </w:r>
      <w:r w:rsidR="00312490">
        <w:rPr>
          <w:rFonts w:eastAsiaTheme="minorEastAsia"/>
          <w:lang w:val="en-US"/>
        </w:rPr>
        <w:t>For calibration curve</w:t>
      </w:r>
      <w:r w:rsidR="00184528">
        <w:rPr>
          <w:rFonts w:eastAsiaTheme="minorEastAsia"/>
          <w:lang w:val="en-US"/>
        </w:rPr>
        <w:t xml:space="preserve"> all four positions twice</w:t>
      </w:r>
    </w:p>
    <w:p w14:paraId="08184D74" w14:textId="34421BA3" w:rsidR="00184528" w:rsidRDefault="00487849" w:rsidP="00CB30D7">
      <w:pPr>
        <w:spacing w:after="160" w:line="360" w:lineRule="auto"/>
        <w:rPr>
          <w:rFonts w:eastAsiaTheme="minorEastAsia"/>
          <w:lang w:val="en-US"/>
        </w:rPr>
      </w:pPr>
      <w:r>
        <w:rPr>
          <w:rFonts w:eastAsiaTheme="minorEastAsia"/>
          <w:lang w:val="en-US"/>
        </w:rPr>
        <w:t xml:space="preserve">Measurement films shaped 5 Gy four positions four times </w:t>
      </w:r>
    </w:p>
    <w:p w14:paraId="164D1C99" w14:textId="072D1A8A" w:rsidR="006A0145" w:rsidRDefault="006A0145" w:rsidP="00CB30D7">
      <w:pPr>
        <w:spacing w:after="160" w:line="360" w:lineRule="auto"/>
        <w:rPr>
          <w:rFonts w:eastAsiaTheme="minorEastAsia"/>
          <w:lang w:val="en-US"/>
        </w:rPr>
      </w:pPr>
      <w:r>
        <w:rPr>
          <w:rFonts w:eastAsiaTheme="minorEastAsia"/>
          <w:lang w:val="en-US"/>
        </w:rPr>
        <w:t>Open and GRID stripes</w:t>
      </w:r>
    </w:p>
    <w:p w14:paraId="3CED1460" w14:textId="26F29467" w:rsidR="006A0145" w:rsidRDefault="006A0145" w:rsidP="00CB30D7">
      <w:pPr>
        <w:spacing w:after="160" w:line="360" w:lineRule="auto"/>
        <w:rPr>
          <w:rFonts w:eastAsiaTheme="minorEastAsia"/>
          <w:lang w:val="en-US"/>
        </w:rPr>
      </w:pPr>
      <w:r>
        <w:rPr>
          <w:rFonts w:eastAsiaTheme="minorEastAsia"/>
          <w:lang w:val="en-US"/>
        </w:rPr>
        <w:lastRenderedPageBreak/>
        <w:t xml:space="preserve">131021 </w:t>
      </w:r>
      <w:r>
        <w:rPr>
          <w:rFonts w:eastAsiaTheme="minorEastAsia"/>
          <w:lang w:val="en-US"/>
        </w:rPr>
        <w:br/>
        <w:t>Only GRID</w:t>
      </w:r>
    </w:p>
    <w:p w14:paraId="3FC6810C" w14:textId="77777777" w:rsidR="00260909" w:rsidRDefault="00260909" w:rsidP="00CB30D7">
      <w:pPr>
        <w:spacing w:after="160" w:line="360" w:lineRule="auto"/>
        <w:rPr>
          <w:rFonts w:eastAsiaTheme="minorEastAsia"/>
          <w:lang w:val="en-US"/>
        </w:rPr>
      </w:pPr>
    </w:p>
    <w:p w14:paraId="7A17B939" w14:textId="3A748931" w:rsidR="00260909" w:rsidRDefault="006F326B" w:rsidP="00CB30D7">
      <w:pPr>
        <w:spacing w:after="160" w:line="360" w:lineRule="auto"/>
        <w:rPr>
          <w:rFonts w:eastAsiaTheme="minorEastAsia"/>
          <w:lang w:val="en-US"/>
        </w:rPr>
      </w:pPr>
      <w:r>
        <w:rPr>
          <w:rFonts w:eastAsiaTheme="minorEastAsia"/>
          <w:lang w:val="en-US"/>
        </w:rPr>
        <w:t xml:space="preserve">Scanning 48 hours later, transmission mode, </w:t>
      </w:r>
      <w:r w:rsidR="001A39EA">
        <w:rPr>
          <w:rFonts w:eastAsiaTheme="minorEastAsia"/>
          <w:lang w:val="en-US"/>
        </w:rPr>
        <w:t xml:space="preserve">name , 300 dpi, </w:t>
      </w:r>
      <w:r w:rsidR="00642366">
        <w:rPr>
          <w:rFonts w:eastAsiaTheme="minorEastAsia"/>
          <w:lang w:val="en-US"/>
        </w:rPr>
        <w:t>no image correction</w:t>
      </w:r>
      <w:r w:rsidR="00112E29">
        <w:rPr>
          <w:rFonts w:eastAsiaTheme="minorEastAsia"/>
          <w:lang w:val="en-US"/>
        </w:rPr>
        <w:t xml:space="preserve"> or adjustment, only raw data</w:t>
      </w:r>
      <w:r w:rsidR="00DA14BB">
        <w:rPr>
          <w:rFonts w:eastAsiaTheme="minorEastAsia"/>
          <w:lang w:val="en-US"/>
        </w:rPr>
        <w:t>, pixel resolution</w:t>
      </w:r>
      <w:r w:rsidR="00112E29">
        <w:rPr>
          <w:rFonts w:eastAsiaTheme="minorEastAsia"/>
          <w:lang w:val="en-US"/>
        </w:rPr>
        <w:t xml:space="preserve"> </w:t>
      </w:r>
    </w:p>
    <w:p w14:paraId="7BD742F5" w14:textId="77777777" w:rsidR="000A3B8E" w:rsidRDefault="005251B4" w:rsidP="00CB30D7">
      <w:pPr>
        <w:spacing w:after="160" w:line="360" w:lineRule="auto"/>
        <w:rPr>
          <w:rFonts w:eastAsiaTheme="minorEastAsia"/>
          <w:lang w:val="en-US"/>
        </w:rPr>
      </w:pPr>
      <w:r>
        <w:rPr>
          <w:rFonts w:eastAsiaTheme="minorEastAsia"/>
          <w:lang w:val="en-US"/>
        </w:rPr>
        <w:t xml:space="preserve">48 hours to ensure </w:t>
      </w:r>
      <w:r w:rsidR="000A3B8E">
        <w:rPr>
          <w:rFonts w:eastAsiaTheme="minorEastAsia"/>
          <w:lang w:val="en-US"/>
        </w:rPr>
        <w:t xml:space="preserve">long enough time </w:t>
      </w:r>
    </w:p>
    <w:p w14:paraId="2EEA021E" w14:textId="77777777" w:rsidR="00863AE8" w:rsidRPr="00A4314D" w:rsidRDefault="000821D2" w:rsidP="00CB30D7">
      <w:pPr>
        <w:spacing w:after="160" w:line="360" w:lineRule="auto"/>
        <w:rPr>
          <w:rFonts w:eastAsiaTheme="minorEastAsia"/>
        </w:rPr>
      </w:pPr>
      <w:r w:rsidRPr="00A4314D">
        <w:rPr>
          <w:rFonts w:eastAsiaTheme="minorEastAsia"/>
        </w:rPr>
        <w:t xml:space="preserve">Husk å se på tidligere artikler </w:t>
      </w:r>
    </w:p>
    <w:p w14:paraId="2E8F5C09" w14:textId="77777777" w:rsidR="009A6E70" w:rsidRDefault="00863AE8" w:rsidP="00CB30D7">
      <w:pPr>
        <w:spacing w:after="160" w:line="360" w:lineRule="auto"/>
        <w:rPr>
          <w:rFonts w:eastAsiaTheme="minorEastAsia"/>
          <w:lang w:val="en-US"/>
        </w:rPr>
      </w:pPr>
      <w:r w:rsidRPr="00863AE8">
        <w:rPr>
          <w:rFonts w:eastAsiaTheme="minorEastAsia"/>
          <w:lang w:val="en-US"/>
        </w:rPr>
        <w:t>Image registration pystackreg based o</w:t>
      </w:r>
      <w:r>
        <w:rPr>
          <w:rFonts w:eastAsiaTheme="minorEastAsia"/>
          <w:lang w:val="en-US"/>
        </w:rPr>
        <w:t xml:space="preserve">n </w:t>
      </w:r>
      <w:r w:rsidR="0006488C">
        <w:rPr>
          <w:rFonts w:eastAsiaTheme="minorEastAsia"/>
          <w:lang w:val="en-US"/>
        </w:rPr>
        <w:t>turboreg in imagej which is based on a pyramid approach</w:t>
      </w:r>
    </w:p>
    <w:p w14:paraId="2CF5AD7C" w14:textId="108CF2FE" w:rsidR="00267291" w:rsidRDefault="00A0141F" w:rsidP="00A0141F">
      <w:pPr>
        <w:pStyle w:val="Heading1"/>
        <w:rPr>
          <w:rFonts w:eastAsiaTheme="minorEastAsia"/>
          <w:lang w:val="en-US"/>
        </w:rPr>
      </w:pPr>
      <w:bookmarkStart w:id="166" w:name="_Toc102035380"/>
      <w:r>
        <w:rPr>
          <w:rFonts w:eastAsiaTheme="minorEastAsia"/>
          <w:lang w:val="en-US"/>
        </w:rPr>
        <w:t>DUMP</w:t>
      </w:r>
      <w:bookmarkEnd w:id="166"/>
    </w:p>
    <w:p w14:paraId="24AFB567" w14:textId="468A09C1" w:rsidR="00A0141F" w:rsidRDefault="00A0141F" w:rsidP="00A0141F">
      <w:pPr>
        <w:rPr>
          <w:lang w:val="en-US"/>
        </w:rPr>
      </w:pPr>
    </w:p>
    <w:p w14:paraId="56BF9F2C" w14:textId="1A6B6288" w:rsidR="00A0141F" w:rsidRDefault="00A0141F" w:rsidP="00A0141F">
      <w:pPr>
        <w:rPr>
          <w:rFonts w:eastAsiaTheme="minorEastAsia"/>
          <w:lang w:val="en-US"/>
        </w:rPr>
      </w:pPr>
      <w:commentRangeStart w:id="167"/>
      <w:r>
        <w:rPr>
          <w:lang w:val="en-US"/>
        </w:rPr>
        <w:t xml:space="preserve">Getting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σ</m:t>
                </m:r>
              </m:e>
              <m:sub>
                <m:acc>
                  <m:accPr>
                    <m:chr m:val="̅"/>
                    <m:ctrlPr>
                      <w:rPr>
                        <w:rFonts w:ascii="Cambria Math" w:hAnsi="Cambria Math"/>
                        <w:i/>
                        <w:lang w:val="en-US"/>
                      </w:rPr>
                    </m:ctrlPr>
                  </m:accPr>
                  <m:e>
                    <m:r>
                      <w:rPr>
                        <w:rFonts w:ascii="Cambria Math" w:hAnsi="Cambria Math"/>
                        <w:lang w:val="en-US"/>
                      </w:rPr>
                      <m:t>PV</m:t>
                    </m:r>
                  </m:e>
                </m:acc>
              </m:sub>
            </m:sSub>
          </m:e>
          <m:sub>
            <m:r>
              <w:rPr>
                <w:rFonts w:ascii="Cambria Math" w:hAnsi="Cambria Math"/>
                <w:lang w:val="en-US"/>
              </w:rPr>
              <m:t>ctrl</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σ</m:t>
            </m:r>
          </m:e>
          <m: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PV</m:t>
                    </m:r>
                  </m:e>
                </m:acc>
              </m:e>
              <m:sub>
                <m:r>
                  <w:rPr>
                    <w:rFonts w:ascii="Cambria Math" w:eastAsiaTheme="minorEastAsia" w:hAnsi="Cambria Math"/>
                    <w:lang w:val="en-US"/>
                  </w:rPr>
                  <m:t>bckg</m:t>
                </m:r>
              </m:sub>
            </m:sSub>
          </m:sub>
        </m:sSub>
      </m:oMath>
      <w:r>
        <w:rPr>
          <w:rFonts w:eastAsiaTheme="minorEastAsia"/>
          <w:lang w:val="en-US"/>
        </w:rPr>
        <w:t xml:space="preserve"> we need to combine the standard deviations of the individual films using pooled standard deviation. With the assumption of independent images, equal variance, and sample size we can use the formula</w:t>
      </w:r>
    </w:p>
    <w:p w14:paraId="104A3D5E" w14:textId="77777777" w:rsidR="00A0141F" w:rsidRDefault="00A0141F" w:rsidP="00A0141F">
      <w:pPr>
        <w:jc w:val="center"/>
        <w:rPr>
          <w:lang w:val="en-US"/>
        </w:rPr>
      </w:pPr>
      <m:oMathPara>
        <m:oMath>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nary>
                    <m:naryPr>
                      <m:chr m:val="∑"/>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nary>
                </m:num>
                <m:den>
                  <m:r>
                    <w:rPr>
                      <w:rFonts w:ascii="Cambria Math" w:hAnsi="Cambria Math"/>
                      <w:lang w:val="en-US"/>
                    </w:rPr>
                    <m:t>k</m:t>
                  </m:r>
                </m:den>
              </m:f>
              <m:r>
                <w:rPr>
                  <w:rFonts w:ascii="Cambria Math" w:hAnsi="Cambria Math"/>
                  <w:lang w:val="en-US"/>
                </w:rPr>
                <m:t>,</m:t>
              </m:r>
            </m:e>
          </m:rad>
          <m:r>
            <w:rPr>
              <w:rFonts w:ascii="Cambria Math" w:hAnsi="Cambria Math"/>
              <w:lang w:val="en-US"/>
            </w:rPr>
            <m:t xml:space="preserve">  </m:t>
          </m:r>
          <w:commentRangeEnd w:id="167"/>
          <m:r>
            <m:rPr>
              <m:sty m:val="p"/>
            </m:rPr>
            <w:rPr>
              <w:rStyle w:val="CommentReference"/>
            </w:rPr>
            <w:commentReference w:id="167"/>
          </m:r>
        </m:oMath>
      </m:oMathPara>
    </w:p>
    <w:p w14:paraId="0B210596" w14:textId="77777777" w:rsidR="00A0141F" w:rsidRDefault="00A0141F" w:rsidP="00A0141F">
      <w:pPr>
        <w:jc w:val="both"/>
        <w:rPr>
          <w:lang w:val="en-US"/>
        </w:rPr>
      </w:pPr>
      <w:r>
        <w:rPr>
          <w:lang w:val="en-US"/>
        </w:rPr>
        <w:t xml:space="preserve">where k is the number of samples.   </w:t>
      </w:r>
    </w:p>
    <w:p w14:paraId="73852A96" w14:textId="77777777" w:rsidR="00A0141F" w:rsidRPr="00A0141F" w:rsidRDefault="00A0141F" w:rsidP="00A0141F">
      <w:pPr>
        <w:rPr>
          <w:lang w:val="en-US"/>
        </w:rPr>
      </w:pPr>
    </w:p>
    <w:p w14:paraId="2E9CF328" w14:textId="49B14947" w:rsidR="006A7EC4" w:rsidRPr="00863AE8" w:rsidRDefault="003056F9" w:rsidP="003056F9">
      <w:pPr>
        <w:pStyle w:val="Heading1"/>
        <w:rPr>
          <w:rFonts w:eastAsiaTheme="minorEastAsia"/>
          <w:lang w:val="en-US"/>
        </w:rPr>
      </w:pPr>
      <w:bookmarkStart w:id="168" w:name="_Toc102035381"/>
      <w:r>
        <w:rPr>
          <w:rFonts w:eastAsiaTheme="minorEastAsia"/>
          <w:lang w:val="en-US"/>
        </w:rPr>
        <w:t>Discussion</w:t>
      </w:r>
      <w:bookmarkEnd w:id="168"/>
    </w:p>
    <w:p w14:paraId="178A47E6" w14:textId="77777777" w:rsidR="00040D4F" w:rsidRDefault="003056F9" w:rsidP="00CB30D7">
      <w:pPr>
        <w:spacing w:after="160" w:line="360" w:lineRule="auto"/>
        <w:rPr>
          <w:lang w:val="en-US"/>
        </w:rPr>
      </w:pPr>
      <w:r>
        <w:rPr>
          <w:lang w:val="en-US"/>
        </w:rPr>
        <w:fldChar w:fldCharType="begin"/>
      </w:r>
      <w:r w:rsidR="00A32D43">
        <w:rPr>
          <w:lang w:val="en-US"/>
        </w:rPr>
        <w:instrText xml:space="preserve"> ADDIN ZOTERO_ITEM CSL_CITATION {"citationID":"72Q53amj","properties":{"formattedCitation":"(Klassen et al., 1997)","plainCitation":"(Klassen et al., 1997)","dontUpdate":true,"noteIndex":0},"citationItems":[{"id":384,"uris":["http://zotero.org/users/9228513/items/HJSQ9MZM"],"itemData":{"id":384,"type":"article-journal","abstract":"GafChromic MD-55 is a fairly new, thin film dosimeter that develops a blue color (lambda max = 676 nm) when irradiated with ionizing radiation. The increase in absorbance is roughly proportional to the absorbed dose. In this study, GafChromic MD-55 was irradiated with 60Co gamma rays. A double irradiation method was used in which a dosimeter is given an unknown dose followed by a known, calibration dose. With this method, GafChromic MD-55 was used to measure doses in the vicinity of 6 Gy with an uncertainty of less than 1%. It was found that the measured optical density of GafChromic MD-55, as presently fabricated, is affected by the polarization of the analyzing light, an important consideration when using GafChromic MD-55 as a precision dosimeter. GafChromic MD-55 was found to consist of seven layers. The response to polarized light was measured for the whole dosimeter and for the three Mylar films which form part of the dosimeter.","container-title":"Medical Physics","DOI":"10.1118/1.598106","ISSN":"0094-2405","issue":"12","journalAbbreviation":"Med Phys","language":"eng","note":"PMID: 9434975","page":"1924-1934","source":"PubMed","title":"GafChromic MD-55: investigated as a precision dosimeter","title-short":"GafChromic MD-55","volume":"24","author":[{"family":"Klassen","given":"N. V."},{"family":"Zwan","given":"L.","non-dropping-particle":"van der"},{"family":"Cygler","given":"J."}],"issued":{"date-parts":[["1997",12]]}}}],"schema":"https://github.com/citation-style-language/schema/raw/master/csl-citation.json"} </w:instrText>
      </w:r>
      <w:r>
        <w:rPr>
          <w:lang w:val="en-US"/>
        </w:rPr>
        <w:fldChar w:fldCharType="separate"/>
      </w:r>
      <w:r w:rsidRPr="001D6A34">
        <w:rPr>
          <w:rFonts w:cs="Times New Roman"/>
          <w:lang w:val="en-US"/>
        </w:rPr>
        <w:t>Klassen et al.</w:t>
      </w:r>
      <w:r>
        <w:rPr>
          <w:lang w:val="en-US"/>
        </w:rPr>
        <w:fldChar w:fldCharType="end"/>
      </w:r>
      <w:r>
        <w:rPr>
          <w:lang w:val="en-US"/>
        </w:rPr>
        <w:t xml:space="preserve"> proposed cleaning the films, because of their tendency to gather dust. This was not discovered until after the experiments were performed.   </w:t>
      </w:r>
    </w:p>
    <w:p w14:paraId="23BE3F27" w14:textId="77777777" w:rsidR="004C1AF6" w:rsidRDefault="00040D4F" w:rsidP="00CB30D7">
      <w:pPr>
        <w:spacing w:after="160" w:line="360" w:lineRule="auto"/>
        <w:rPr>
          <w:rFonts w:eastAsiaTheme="minorEastAsia"/>
          <w:lang w:val="en-US"/>
        </w:rPr>
      </w:pPr>
      <w:r>
        <w:rPr>
          <w:lang w:val="en-US"/>
        </w:rPr>
        <w:t xml:space="preserve">Maybe we got two responses because we didn’t manage to only scan in one direction, because of the </w:t>
      </w:r>
      <w:r w:rsidR="00956E18">
        <w:rPr>
          <w:lang w:val="en-US"/>
        </w:rPr>
        <w:t xml:space="preserve">long side not being long enough. But then why did it also appear 13.10 when we ensured correct orientation by making the longer side longer </w:t>
      </w:r>
      <w:r w:rsidR="00693CE1">
        <w:rPr>
          <w:lang w:val="en-US"/>
        </w:rPr>
        <w:t xml:space="preserve">to enhance the difference. </w:t>
      </w:r>
      <w:r w:rsidR="003D69E6">
        <w:rPr>
          <w:lang w:val="en-US"/>
        </w:rPr>
        <w:br/>
      </w:r>
      <w:r w:rsidR="003D69E6">
        <w:rPr>
          <w:lang w:val="en-US"/>
        </w:rPr>
        <w:br/>
      </w:r>
      <w:r w:rsidR="00F76A8F">
        <w:rPr>
          <w:rFonts w:eastAsiaTheme="minorEastAsia"/>
          <w:lang w:val="en-US"/>
        </w:rPr>
        <w:t xml:space="preserve">In (ref here) we see the </w:t>
      </w:r>
      <w:r w:rsidR="004901F8">
        <w:rPr>
          <w:rFonts w:eastAsiaTheme="minorEastAsia"/>
          <w:lang w:val="en-US"/>
        </w:rPr>
        <w:t xml:space="preserve">intra-batch </w:t>
      </w:r>
      <w:r w:rsidR="00D271D9">
        <w:rPr>
          <w:rFonts w:eastAsiaTheme="minorEastAsia"/>
          <w:lang w:val="en-US"/>
        </w:rPr>
        <w:t xml:space="preserve">response variation. The source of variation is unclear, but one </w:t>
      </w:r>
      <w:r w:rsidR="00D271D9">
        <w:rPr>
          <w:rFonts w:eastAsiaTheme="minorEastAsia"/>
          <w:lang w:val="en-US"/>
        </w:rPr>
        <w:lastRenderedPageBreak/>
        <w:t xml:space="preserve">reason might be that </w:t>
      </w:r>
      <w:r w:rsidR="00002DF7">
        <w:rPr>
          <w:rFonts w:eastAsiaTheme="minorEastAsia"/>
          <w:lang w:val="en-US"/>
        </w:rPr>
        <w:t xml:space="preserve">the </w:t>
      </w:r>
      <w:r w:rsidR="00B965BB">
        <w:rPr>
          <w:rFonts w:eastAsiaTheme="minorEastAsia"/>
          <w:lang w:val="en-US"/>
        </w:rPr>
        <w:t xml:space="preserve">films might have flipped during handling as explained in (ref here). However, the method was improved </w:t>
      </w:r>
      <w:r w:rsidR="00167B18">
        <w:rPr>
          <w:rFonts w:eastAsiaTheme="minorEastAsia"/>
          <w:lang w:val="en-US"/>
        </w:rPr>
        <w:t xml:space="preserve">for the second calibration, and we still had a split response. </w:t>
      </w:r>
    </w:p>
    <w:p w14:paraId="39A567C0" w14:textId="77777777" w:rsidR="004C1AF6" w:rsidRDefault="004C1AF6" w:rsidP="00CB30D7">
      <w:pPr>
        <w:spacing w:after="160" w:line="360" w:lineRule="auto"/>
        <w:rPr>
          <w:rFonts w:eastAsiaTheme="minorEastAsia"/>
          <w:lang w:val="en-US"/>
        </w:rPr>
      </w:pPr>
    </w:p>
    <w:p w14:paraId="1989F78F" w14:textId="77777777" w:rsidR="004C1AF6" w:rsidRPr="00FC2E64" w:rsidRDefault="004C1AF6" w:rsidP="004C1AF6">
      <w:pPr>
        <w:rPr>
          <w:lang w:val="en-US"/>
        </w:rPr>
      </w:pPr>
      <w:commentRangeStart w:id="169"/>
      <w:commentRangeStart w:id="170"/>
      <w:r>
        <w:rPr>
          <w:lang w:val="en-US"/>
        </w:rPr>
        <w:t xml:space="preserve">The dosimetry for both OPEN field and GRID was validated with Monte Carlo simulations performed by Delmon Arous, PhD-student. He used FLUKA, a particle physics Monte Carlo simulation package to simulate how the photons would interact in our experimental setup. Thereby, accurately measuring how the different GRID collimators affected dose in peak and valley areas.  </w:t>
      </w:r>
      <w:commentRangeEnd w:id="169"/>
      <w:r>
        <w:rPr>
          <w:rStyle w:val="CommentReference"/>
        </w:rPr>
        <w:commentReference w:id="169"/>
      </w:r>
      <w:commentRangeEnd w:id="170"/>
      <w:r>
        <w:rPr>
          <w:rStyle w:val="CommentReference"/>
        </w:rPr>
        <w:commentReference w:id="170"/>
      </w:r>
    </w:p>
    <w:p w14:paraId="62AC21FC" w14:textId="54897DA1" w:rsidR="006A7EC4" w:rsidRPr="00863AE8" w:rsidRDefault="006A7EC4" w:rsidP="00CB30D7">
      <w:pPr>
        <w:spacing w:after="160" w:line="360" w:lineRule="auto"/>
        <w:rPr>
          <w:rFonts w:eastAsiaTheme="minorEastAsia"/>
          <w:lang w:val="en-US"/>
        </w:rPr>
      </w:pPr>
      <w:r w:rsidRPr="00863AE8">
        <w:rPr>
          <w:rFonts w:eastAsiaTheme="minorEastAsia"/>
          <w:lang w:val="en-US"/>
        </w:rPr>
        <w:br w:type="page"/>
      </w:r>
    </w:p>
    <w:p w14:paraId="5F07C6DD" w14:textId="0487A165" w:rsidR="006A7EC4" w:rsidRPr="00863AE8" w:rsidRDefault="006A7EC4" w:rsidP="00CB30D7">
      <w:pPr>
        <w:spacing w:after="160" w:line="360" w:lineRule="auto"/>
        <w:rPr>
          <w:rFonts w:eastAsiaTheme="minorEastAsia"/>
          <w:lang w:val="en-US"/>
        </w:rPr>
      </w:pPr>
    </w:p>
    <w:p w14:paraId="62475D65" w14:textId="77777777" w:rsidR="006A7EC4" w:rsidRPr="00863AE8" w:rsidRDefault="006A7EC4" w:rsidP="00CB30D7">
      <w:pPr>
        <w:spacing w:after="160" w:line="360" w:lineRule="auto"/>
        <w:rPr>
          <w:rFonts w:eastAsiaTheme="minorEastAsia"/>
          <w:lang w:val="en-US"/>
        </w:rPr>
      </w:pPr>
      <w:r w:rsidRPr="00863AE8">
        <w:rPr>
          <w:rFonts w:eastAsiaTheme="minorEastAsia"/>
          <w:lang w:val="en-US"/>
        </w:rPr>
        <w:br w:type="page"/>
      </w:r>
    </w:p>
    <w:p w14:paraId="2DC548D3" w14:textId="77777777" w:rsidR="009D2CBF" w:rsidRPr="00863AE8" w:rsidRDefault="009D2CBF" w:rsidP="00CB30D7">
      <w:pPr>
        <w:spacing w:after="160" w:line="360" w:lineRule="auto"/>
        <w:rPr>
          <w:rFonts w:eastAsiaTheme="minorEastAsia"/>
          <w:lang w:val="en-US"/>
        </w:rPr>
      </w:pPr>
    </w:p>
    <w:p w14:paraId="6AB9B9E9" w14:textId="5C0731D1" w:rsidR="0069443A" w:rsidRDefault="0069443A" w:rsidP="00CB30D7">
      <w:pPr>
        <w:pStyle w:val="Heading1"/>
        <w:spacing w:line="360" w:lineRule="auto"/>
        <w:rPr>
          <w:lang w:val="en-US"/>
        </w:rPr>
      </w:pPr>
      <w:bookmarkStart w:id="171" w:name="_Toc102035382"/>
      <w:r>
        <w:rPr>
          <w:lang w:val="en-US"/>
        </w:rPr>
        <w:t>References</w:t>
      </w:r>
      <w:bookmarkEnd w:id="171"/>
      <w:r>
        <w:rPr>
          <w:lang w:val="en-US"/>
        </w:rPr>
        <w:t xml:space="preserve"> </w:t>
      </w:r>
    </w:p>
    <w:p w14:paraId="5C0BA88C" w14:textId="77777777" w:rsidR="00691D06" w:rsidRPr="00691D06" w:rsidRDefault="00691D06" w:rsidP="00CB30D7">
      <w:pPr>
        <w:spacing w:line="360" w:lineRule="auto"/>
        <w:rPr>
          <w:lang w:val="en-US"/>
        </w:rPr>
      </w:pPr>
    </w:p>
    <w:p w14:paraId="003F809F" w14:textId="77777777" w:rsidR="000C40A5" w:rsidRPr="00861AE3" w:rsidRDefault="0069443A" w:rsidP="000C40A5">
      <w:pPr>
        <w:pStyle w:val="Bibliography"/>
        <w:rPr>
          <w:lang w:val="en-US"/>
        </w:rPr>
      </w:pPr>
      <w:r>
        <w:rPr>
          <w:lang w:val="en-US"/>
        </w:rPr>
        <w:fldChar w:fldCharType="begin"/>
      </w:r>
      <w:r w:rsidR="002E46CD">
        <w:rPr>
          <w:lang w:val="en-US"/>
        </w:rPr>
        <w:instrText xml:space="preserve"> ADDIN ZOTERO_BIBL {"uncited":[],"omitted":[],"custom":[]} CSL_BIBLIOGRAPHY </w:instrText>
      </w:r>
      <w:r>
        <w:rPr>
          <w:lang w:val="en-US"/>
        </w:rPr>
        <w:fldChar w:fldCharType="separate"/>
      </w:r>
      <w:r w:rsidR="000C40A5" w:rsidRPr="00861AE3">
        <w:rPr>
          <w:i/>
          <w:iCs/>
          <w:lang w:val="en-US"/>
        </w:rPr>
        <w:t>A549 Cell Subculture Protocol – A549 Cell Line: Cell Culture and Transfection Protocol</w:t>
      </w:r>
      <w:r w:rsidR="000C40A5" w:rsidRPr="00861AE3">
        <w:rPr>
          <w:lang w:val="en-US"/>
        </w:rPr>
        <w:t>. (n.d.). Retrieved April 5, 2022, from https://www.a549.com/cell-subculture-protocol/</w:t>
      </w:r>
    </w:p>
    <w:p w14:paraId="1F360BBC" w14:textId="77777777" w:rsidR="000C40A5" w:rsidRPr="00861AE3" w:rsidRDefault="000C40A5" w:rsidP="000C40A5">
      <w:pPr>
        <w:pStyle w:val="Bibliography"/>
        <w:rPr>
          <w:lang w:val="en-US"/>
        </w:rPr>
      </w:pPr>
      <w:r w:rsidRPr="00861AE3">
        <w:rPr>
          <w:i/>
          <w:iCs/>
          <w:lang w:val="en-US"/>
        </w:rPr>
        <w:t>Adenosine triphosphate | Definition, Structure, Function, &amp; Facts | Britannica</w:t>
      </w:r>
      <w:r w:rsidRPr="00861AE3">
        <w:rPr>
          <w:lang w:val="en-US"/>
        </w:rPr>
        <w:t>. (2020, March 12). https://www.britannica.com/science/adenosine-triphosphate</w:t>
      </w:r>
    </w:p>
    <w:p w14:paraId="776CF912" w14:textId="77777777" w:rsidR="000C40A5" w:rsidRPr="00861AE3" w:rsidRDefault="000C40A5" w:rsidP="000C40A5">
      <w:pPr>
        <w:pStyle w:val="Bibliography"/>
        <w:rPr>
          <w:lang w:val="en-US"/>
        </w:rPr>
      </w:pPr>
      <w:r w:rsidRPr="00861AE3">
        <w:rPr>
          <w:lang w:val="en-US"/>
        </w:rPr>
        <w:t xml:space="preserve">Aksnes, I. (2020, November 8). History of X-rays—125 years in the making (pt 2). </w:t>
      </w:r>
      <w:r w:rsidRPr="00861AE3">
        <w:rPr>
          <w:i/>
          <w:iCs/>
          <w:lang w:val="en-US"/>
        </w:rPr>
        <w:t>Excillum</w:t>
      </w:r>
      <w:r w:rsidRPr="00861AE3">
        <w:rPr>
          <w:lang w:val="en-US"/>
        </w:rPr>
        <w:t>. https://www.excillum.com/history-of-x-rays-x-ray-tubes/</w:t>
      </w:r>
    </w:p>
    <w:p w14:paraId="2A9C2499" w14:textId="77777777" w:rsidR="000C40A5" w:rsidRPr="00861AE3" w:rsidRDefault="000C40A5" w:rsidP="000C40A5">
      <w:pPr>
        <w:pStyle w:val="Bibliography"/>
        <w:rPr>
          <w:lang w:val="en-US"/>
        </w:rPr>
      </w:pPr>
      <w:r w:rsidRPr="00861AE3">
        <w:rPr>
          <w:lang w:val="en-US"/>
        </w:rPr>
        <w:t xml:space="preserve">Alberts, B., Johnson, A., Lewis, J., Raff, M., Roberts, K., &amp; Walter, P. (2014). </w:t>
      </w:r>
      <w:r w:rsidRPr="00861AE3">
        <w:rPr>
          <w:i/>
          <w:iCs/>
          <w:lang w:val="en-US"/>
        </w:rPr>
        <w:t>Molecular Biology of the Cell</w:t>
      </w:r>
      <w:r w:rsidRPr="00861AE3">
        <w:rPr>
          <w:lang w:val="en-US"/>
        </w:rPr>
        <w:t xml:space="preserve"> (6th ed.). Garland Science.</w:t>
      </w:r>
    </w:p>
    <w:p w14:paraId="4334BB34" w14:textId="77777777" w:rsidR="000C40A5" w:rsidRPr="00861AE3" w:rsidRDefault="000C40A5" w:rsidP="000C40A5">
      <w:pPr>
        <w:pStyle w:val="Bibliography"/>
        <w:rPr>
          <w:lang w:val="en-US"/>
        </w:rPr>
      </w:pPr>
      <w:r w:rsidRPr="00861AE3">
        <w:rPr>
          <w:lang w:val="en-US"/>
        </w:rPr>
        <w:t>Aldelaijan, S., &amp; Devic, S. (2018). Comparison of dose response functions for EBT3 model GafChromic</w:t>
      </w:r>
      <w:r w:rsidRPr="00861AE3">
        <w:rPr>
          <w:vertAlign w:val="superscript"/>
          <w:lang w:val="en-US"/>
        </w:rPr>
        <w:t>TM</w:t>
      </w:r>
      <w:r w:rsidRPr="00861AE3">
        <w:rPr>
          <w:lang w:val="en-US"/>
        </w:rPr>
        <w:t xml:space="preserve"> film dosimetry system. </w:t>
      </w:r>
      <w:r w:rsidRPr="00861AE3">
        <w:rPr>
          <w:i/>
          <w:iCs/>
          <w:lang w:val="en-US"/>
        </w:rPr>
        <w:t>Physica Medica</w:t>
      </w:r>
      <w:r w:rsidRPr="00861AE3">
        <w:rPr>
          <w:lang w:val="en-US"/>
        </w:rPr>
        <w:t xml:space="preserve">, </w:t>
      </w:r>
      <w:r w:rsidRPr="00861AE3">
        <w:rPr>
          <w:i/>
          <w:iCs/>
          <w:lang w:val="en-US"/>
        </w:rPr>
        <w:t>49</w:t>
      </w:r>
      <w:r w:rsidRPr="00861AE3">
        <w:rPr>
          <w:lang w:val="en-US"/>
        </w:rPr>
        <w:t>, 112–118. https://doi.org/10.1016/j.ejmp.2018.05.014</w:t>
      </w:r>
    </w:p>
    <w:p w14:paraId="58FE8784" w14:textId="77777777" w:rsidR="000C40A5" w:rsidRPr="00861AE3" w:rsidRDefault="000C40A5" w:rsidP="000C40A5">
      <w:pPr>
        <w:pStyle w:val="Bibliography"/>
        <w:rPr>
          <w:lang w:val="en-US"/>
        </w:rPr>
      </w:pPr>
      <w:r w:rsidRPr="00861AE3">
        <w:rPr>
          <w:lang w:val="en-US"/>
        </w:rPr>
        <w:t xml:space="preserve">Alm Carlsson, G. (2001). </w:t>
      </w:r>
      <w:r w:rsidRPr="00861AE3">
        <w:rPr>
          <w:i/>
          <w:iCs/>
          <w:lang w:val="en-US"/>
        </w:rPr>
        <w:t>Bragg-Gray Dosimetry: Theory of Burch</w:t>
      </w:r>
      <w:r w:rsidRPr="00861AE3">
        <w:rPr>
          <w:lang w:val="en-US"/>
        </w:rPr>
        <w:t>. Linköping University Electronic Press. http://urn.kb.se/resolve?urn=urn:nbn:se:liu:diva-57834</w:t>
      </w:r>
    </w:p>
    <w:p w14:paraId="37A1B3B0" w14:textId="77777777" w:rsidR="000C40A5" w:rsidRPr="00861AE3" w:rsidRDefault="000C40A5" w:rsidP="000C40A5">
      <w:pPr>
        <w:pStyle w:val="Bibliography"/>
        <w:rPr>
          <w:lang w:val="en-US"/>
        </w:rPr>
      </w:pPr>
      <w:r w:rsidRPr="00861AE3">
        <w:rPr>
          <w:lang w:val="en-US"/>
        </w:rPr>
        <w:t xml:space="preserve">Alm Carlsson, G. (2002). </w:t>
      </w:r>
      <w:r w:rsidRPr="00861AE3">
        <w:rPr>
          <w:i/>
          <w:iCs/>
          <w:lang w:val="en-US"/>
        </w:rPr>
        <w:t>Spencer-Attix Cavity Theory</w:t>
      </w:r>
      <w:r w:rsidRPr="00861AE3">
        <w:rPr>
          <w:lang w:val="en-US"/>
        </w:rPr>
        <w:t>. Linköping University Electronic Press. http://urn.kb.se/resolve?urn=urn:nbn:se:liu:diva-57893</w:t>
      </w:r>
    </w:p>
    <w:p w14:paraId="51772D85" w14:textId="77777777" w:rsidR="000C40A5" w:rsidRPr="00861AE3" w:rsidRDefault="000C40A5" w:rsidP="000C40A5">
      <w:pPr>
        <w:pStyle w:val="Bibliography"/>
        <w:rPr>
          <w:lang w:val="en-US"/>
        </w:rPr>
      </w:pPr>
      <w:r w:rsidRPr="00861AE3">
        <w:rPr>
          <w:lang w:val="en-US"/>
        </w:rPr>
        <w:t xml:space="preserve">Amiri, S., Ali, P. J. M., Mohammed, S., Hanus, R., Abdulkareem, L., Alanezi, A. A., Eftekhari-Zadeh, E., Roshani, G. H., Nazemi, E., &amp; Kalmoun, E. M. (2021). Proposing a Nondestructive and Intelligent System for Simultaneous Determining Flow Regime and Void Fraction Percentage of Gas–Liquid Two Phase Flows Using Polychromatic X-Ray </w:t>
      </w:r>
      <w:r w:rsidRPr="00861AE3">
        <w:rPr>
          <w:lang w:val="en-US"/>
        </w:rPr>
        <w:lastRenderedPageBreak/>
        <w:t xml:space="preserve">Transmission Spectra. </w:t>
      </w:r>
      <w:r w:rsidRPr="00861AE3">
        <w:rPr>
          <w:i/>
          <w:iCs/>
          <w:lang w:val="en-US"/>
        </w:rPr>
        <w:t>Journal of Nondestructive Evaluation</w:t>
      </w:r>
      <w:r w:rsidRPr="00861AE3">
        <w:rPr>
          <w:lang w:val="en-US"/>
        </w:rPr>
        <w:t xml:space="preserve">, </w:t>
      </w:r>
      <w:r w:rsidRPr="00861AE3">
        <w:rPr>
          <w:i/>
          <w:iCs/>
          <w:lang w:val="en-US"/>
        </w:rPr>
        <w:t>40</w:t>
      </w:r>
      <w:r w:rsidRPr="00861AE3">
        <w:rPr>
          <w:lang w:val="en-US"/>
        </w:rPr>
        <w:t>(2), 47. https://doi.org/10.1007/s10921-021-00782-w</w:t>
      </w:r>
    </w:p>
    <w:p w14:paraId="641A2533" w14:textId="77777777" w:rsidR="000C40A5" w:rsidRPr="00861AE3" w:rsidRDefault="000C40A5" w:rsidP="000C40A5">
      <w:pPr>
        <w:pStyle w:val="Bibliography"/>
        <w:rPr>
          <w:lang w:val="en-US"/>
        </w:rPr>
      </w:pPr>
      <w:r w:rsidRPr="00861AE3">
        <w:rPr>
          <w:lang w:val="en-US"/>
        </w:rPr>
        <w:t xml:space="preserve">Andreo, P. (2015). Dose to ‘water-like’ media or dose to tissue in MV photons radiotherapy treatment planning: Still a matter of debate. </w:t>
      </w:r>
      <w:r w:rsidRPr="00861AE3">
        <w:rPr>
          <w:i/>
          <w:iCs/>
          <w:lang w:val="en-US"/>
        </w:rPr>
        <w:t>Physics in Medicine and Biology</w:t>
      </w:r>
      <w:r w:rsidRPr="00861AE3">
        <w:rPr>
          <w:lang w:val="en-US"/>
        </w:rPr>
        <w:t xml:space="preserve">, </w:t>
      </w:r>
      <w:r w:rsidRPr="00861AE3">
        <w:rPr>
          <w:i/>
          <w:iCs/>
          <w:lang w:val="en-US"/>
        </w:rPr>
        <w:t>60</w:t>
      </w:r>
      <w:r w:rsidRPr="00861AE3">
        <w:rPr>
          <w:lang w:val="en-US"/>
        </w:rPr>
        <w:t>(1), 309–337. https://doi.org/10.1088/0031-9155/60/1/309</w:t>
      </w:r>
    </w:p>
    <w:p w14:paraId="5A120638" w14:textId="77777777" w:rsidR="000C40A5" w:rsidRPr="00861AE3" w:rsidRDefault="000C40A5" w:rsidP="000C40A5">
      <w:pPr>
        <w:pStyle w:val="Bibliography"/>
        <w:rPr>
          <w:lang w:val="en-US"/>
        </w:rPr>
      </w:pPr>
      <w:r w:rsidRPr="00861AE3">
        <w:rPr>
          <w:lang w:val="en-US"/>
        </w:rPr>
        <w:t xml:space="preserve">Andreo, P., Burns, D. T., Nahum, A. E., Seuntjens, J., &amp; Attix, F. H. (2017). Chemical Dosimeters. In </w:t>
      </w:r>
      <w:r w:rsidRPr="00861AE3">
        <w:rPr>
          <w:i/>
          <w:iCs/>
          <w:lang w:val="en-US"/>
        </w:rPr>
        <w:t>Fundamentals of Ionizing Radiation Dosimetry</w:t>
      </w:r>
      <w:r w:rsidRPr="00861AE3">
        <w:rPr>
          <w:lang w:val="en-US"/>
        </w:rPr>
        <w:t xml:space="preserve"> (1st ed., pp. 562–562). John Wiley &amp;amp; Sons, Incorporated.</w:t>
      </w:r>
    </w:p>
    <w:p w14:paraId="00857361" w14:textId="77777777" w:rsidR="000C40A5" w:rsidRPr="00861AE3" w:rsidRDefault="000C40A5" w:rsidP="000C40A5">
      <w:pPr>
        <w:pStyle w:val="Bibliography"/>
        <w:rPr>
          <w:lang w:val="en-US"/>
        </w:rPr>
      </w:pPr>
      <w:r w:rsidRPr="00861AE3">
        <w:rPr>
          <w:i/>
          <w:iCs/>
          <w:lang w:val="en-US"/>
        </w:rPr>
        <w:t>Apoptosis | cytology | Britannica</w:t>
      </w:r>
      <w:r w:rsidRPr="00861AE3">
        <w:rPr>
          <w:lang w:val="en-US"/>
        </w:rPr>
        <w:t>. (2013, September 27). https://www.britannica.com/science/apoptosis</w:t>
      </w:r>
    </w:p>
    <w:p w14:paraId="1AA80C55" w14:textId="77777777" w:rsidR="000C40A5" w:rsidRPr="00861AE3" w:rsidRDefault="000C40A5" w:rsidP="000C40A5">
      <w:pPr>
        <w:pStyle w:val="Bibliography"/>
        <w:rPr>
          <w:lang w:val="en-US"/>
        </w:rPr>
      </w:pPr>
      <w:r>
        <w:t xml:space="preserve">Arous, D., Schrunner, S., Hanson, I., Frederike Jeppesen Edin, N., &amp; Malinen, E. (2022). </w:t>
      </w:r>
      <w:r w:rsidRPr="00861AE3">
        <w:rPr>
          <w:lang w:val="en-US"/>
        </w:rPr>
        <w:t xml:space="preserve">Principal component-based image segmentation: A new approach to outline in vitro cell colonies. </w:t>
      </w:r>
      <w:r w:rsidRPr="00861AE3">
        <w:rPr>
          <w:i/>
          <w:iCs/>
          <w:lang w:val="en-US"/>
        </w:rPr>
        <w:t>Computer Methods in Biomechanics and Biomedical Engineering: Imaging &amp; Visualization</w:t>
      </w:r>
      <w:r w:rsidRPr="00861AE3">
        <w:rPr>
          <w:lang w:val="en-US"/>
        </w:rPr>
        <w:t xml:space="preserve">, </w:t>
      </w:r>
      <w:r w:rsidRPr="00861AE3">
        <w:rPr>
          <w:i/>
          <w:iCs/>
          <w:lang w:val="en-US"/>
        </w:rPr>
        <w:t>0</w:t>
      </w:r>
      <w:r w:rsidRPr="00861AE3">
        <w:rPr>
          <w:lang w:val="en-US"/>
        </w:rPr>
        <w:t>(0), 1–13. https://doi.org/10.1080/21681163.2022.2035822</w:t>
      </w:r>
    </w:p>
    <w:p w14:paraId="3BEDE648" w14:textId="77777777" w:rsidR="000C40A5" w:rsidRPr="00861AE3" w:rsidRDefault="000C40A5" w:rsidP="000C40A5">
      <w:pPr>
        <w:pStyle w:val="Bibliography"/>
        <w:rPr>
          <w:lang w:val="en-US"/>
        </w:rPr>
      </w:pPr>
      <w:r w:rsidRPr="00861AE3">
        <w:rPr>
          <w:lang w:val="en-US"/>
        </w:rPr>
        <w:t xml:space="preserve">Ashburner, J., &amp; Friston, K. (2007). CHAPTER 4—Rigid Body Registration. In K. Friston, J. Ashburner, S. Kiebel, T. Nichols, &amp; W. Penny (Eds.), </w:t>
      </w:r>
      <w:r w:rsidRPr="00861AE3">
        <w:rPr>
          <w:i/>
          <w:iCs/>
          <w:lang w:val="en-US"/>
        </w:rPr>
        <w:t>Statistical Parametric Mapping</w:t>
      </w:r>
      <w:r w:rsidRPr="00861AE3">
        <w:rPr>
          <w:lang w:val="en-US"/>
        </w:rPr>
        <w:t xml:space="preserve"> (pp. 49–62). Academic Press. https://doi.org/10.1016/B978-012372560-8/50004-8</w:t>
      </w:r>
    </w:p>
    <w:p w14:paraId="30A82F7D" w14:textId="77777777" w:rsidR="000C40A5" w:rsidRPr="00861AE3" w:rsidRDefault="000C40A5" w:rsidP="000C40A5">
      <w:pPr>
        <w:pStyle w:val="Bibliography"/>
        <w:rPr>
          <w:lang w:val="en-US"/>
        </w:rPr>
      </w:pPr>
      <w:r w:rsidRPr="00861AE3">
        <w:rPr>
          <w:lang w:val="en-US"/>
        </w:rPr>
        <w:t xml:space="preserve">Asur, R., Butterworth, K. T., Penagaricano, J. A., Prise, K. M., &amp; Griffin, R. J. (2015). High dose bystander effects in spatially fractionated radiation therapy. </w:t>
      </w:r>
      <w:r w:rsidRPr="00861AE3">
        <w:rPr>
          <w:i/>
          <w:iCs/>
          <w:lang w:val="en-US"/>
        </w:rPr>
        <w:t>Cancer Letters</w:t>
      </w:r>
      <w:r w:rsidRPr="00861AE3">
        <w:rPr>
          <w:lang w:val="en-US"/>
        </w:rPr>
        <w:t xml:space="preserve">, </w:t>
      </w:r>
      <w:r w:rsidRPr="00861AE3">
        <w:rPr>
          <w:i/>
          <w:iCs/>
          <w:lang w:val="en-US"/>
        </w:rPr>
        <w:t>356</w:t>
      </w:r>
      <w:r w:rsidRPr="00861AE3">
        <w:rPr>
          <w:lang w:val="en-US"/>
        </w:rPr>
        <w:t>(1), 52–57. https://doi.org/10.1016/j.canlet.2013.10.032</w:t>
      </w:r>
    </w:p>
    <w:p w14:paraId="3F32899B" w14:textId="77777777" w:rsidR="000C40A5" w:rsidRPr="00861AE3" w:rsidRDefault="000C40A5" w:rsidP="000C40A5">
      <w:pPr>
        <w:pStyle w:val="Bibliography"/>
        <w:rPr>
          <w:lang w:val="en-US"/>
        </w:rPr>
      </w:pPr>
      <w:r w:rsidRPr="00861AE3">
        <w:rPr>
          <w:lang w:val="en-US"/>
        </w:rPr>
        <w:t xml:space="preserve">Attix, F. H. (1986). </w:t>
      </w:r>
      <w:r w:rsidRPr="00861AE3">
        <w:rPr>
          <w:i/>
          <w:iCs/>
          <w:lang w:val="en-US"/>
        </w:rPr>
        <w:t>Introduction to Radiological Physics and Radiation Dosimetry</w:t>
      </w:r>
      <w:r w:rsidRPr="00861AE3">
        <w:rPr>
          <w:lang w:val="en-US"/>
        </w:rPr>
        <w:t>. John Wiley &amp; Sons.</w:t>
      </w:r>
    </w:p>
    <w:p w14:paraId="10D5C5D2" w14:textId="77777777" w:rsidR="000C40A5" w:rsidRPr="00861AE3" w:rsidRDefault="000C40A5" w:rsidP="000C40A5">
      <w:pPr>
        <w:pStyle w:val="Bibliography"/>
        <w:rPr>
          <w:lang w:val="en-US"/>
        </w:rPr>
      </w:pPr>
      <w:r w:rsidRPr="00861AE3">
        <w:rPr>
          <w:lang w:val="en-US"/>
        </w:rPr>
        <w:lastRenderedPageBreak/>
        <w:t xml:space="preserve">Attix, F. H. (2008). </w:t>
      </w:r>
      <w:r w:rsidRPr="00861AE3">
        <w:rPr>
          <w:i/>
          <w:iCs/>
          <w:lang w:val="en-US"/>
        </w:rPr>
        <w:t>Introduction to Radiological Physics and Radiation Dosimetry</w:t>
      </w:r>
      <w:r w:rsidRPr="00861AE3">
        <w:rPr>
          <w:lang w:val="en-US"/>
        </w:rPr>
        <w:t>. John Wiley &amp; Sons.</w:t>
      </w:r>
    </w:p>
    <w:p w14:paraId="7412B9D7" w14:textId="77777777" w:rsidR="000C40A5" w:rsidRPr="00861AE3" w:rsidRDefault="000C40A5" w:rsidP="000C40A5">
      <w:pPr>
        <w:pStyle w:val="Bibliography"/>
        <w:rPr>
          <w:lang w:val="en-US"/>
        </w:rPr>
      </w:pPr>
      <w:r w:rsidRPr="00861AE3">
        <w:rPr>
          <w:i/>
          <w:iCs/>
          <w:lang w:val="en-US"/>
        </w:rPr>
        <w:t>AvgPool2d—PyTorch 1.11.0 documentation</w:t>
      </w:r>
      <w:r w:rsidRPr="00861AE3">
        <w:rPr>
          <w:lang w:val="en-US"/>
        </w:rPr>
        <w:t>. (n.d.). Retrieved April 28, 2022, from https://pytorch.org/docs/stable/generated/torch.nn.AvgPool2d.html</w:t>
      </w:r>
    </w:p>
    <w:p w14:paraId="0D7061EC" w14:textId="77777777" w:rsidR="000C40A5" w:rsidRPr="00861AE3" w:rsidRDefault="000C40A5" w:rsidP="000C40A5">
      <w:pPr>
        <w:pStyle w:val="Bibliography"/>
        <w:rPr>
          <w:lang w:val="en-US"/>
        </w:rPr>
      </w:pPr>
      <w:r w:rsidRPr="00861AE3">
        <w:rPr>
          <w:lang w:val="sv-SE"/>
        </w:rPr>
        <w:t xml:space="preserve">Billena, C., &amp; Khan, A. J. (2019). </w:t>
      </w:r>
      <w:r w:rsidRPr="00861AE3">
        <w:rPr>
          <w:lang w:val="en-US"/>
        </w:rPr>
        <w:t xml:space="preserve">A Current Review of Spatial Fractionation: Back to the Future? </w:t>
      </w:r>
      <w:r w:rsidRPr="00861AE3">
        <w:rPr>
          <w:i/>
          <w:iCs/>
          <w:lang w:val="en-US"/>
        </w:rPr>
        <w:t>International Journal of Radiation Oncology*Biology*Physics</w:t>
      </w:r>
      <w:r w:rsidRPr="00861AE3">
        <w:rPr>
          <w:lang w:val="en-US"/>
        </w:rPr>
        <w:t xml:space="preserve">, </w:t>
      </w:r>
      <w:r w:rsidRPr="00861AE3">
        <w:rPr>
          <w:i/>
          <w:iCs/>
          <w:lang w:val="en-US"/>
        </w:rPr>
        <w:t>104</w:t>
      </w:r>
      <w:r w:rsidRPr="00861AE3">
        <w:rPr>
          <w:lang w:val="en-US"/>
        </w:rPr>
        <w:t>(1), 177–187. https://doi.org/10.1016/j.ijrobp.2019.01.073</w:t>
      </w:r>
    </w:p>
    <w:p w14:paraId="2B69551B" w14:textId="77777777" w:rsidR="000C40A5" w:rsidRPr="00861AE3" w:rsidRDefault="000C40A5" w:rsidP="000C40A5">
      <w:pPr>
        <w:pStyle w:val="Bibliography"/>
        <w:rPr>
          <w:lang w:val="en-US"/>
        </w:rPr>
      </w:pPr>
      <w:r>
        <w:t xml:space="preserve">Bingham, N. H., &amp; Fry, J. M. (2010). </w:t>
      </w:r>
      <w:r w:rsidRPr="00861AE3">
        <w:rPr>
          <w:i/>
          <w:iCs/>
          <w:lang w:val="en-US"/>
        </w:rPr>
        <w:t>Regression</w:t>
      </w:r>
      <w:r w:rsidRPr="00861AE3">
        <w:rPr>
          <w:lang w:val="en-US"/>
        </w:rPr>
        <w:t>. Springer London. https://doi.org/10.1007/978-1-84882-969-5</w:t>
      </w:r>
    </w:p>
    <w:p w14:paraId="02F2B365" w14:textId="77777777" w:rsidR="000C40A5" w:rsidRPr="00861AE3" w:rsidRDefault="000C40A5" w:rsidP="000C40A5">
      <w:pPr>
        <w:pStyle w:val="Bibliography"/>
        <w:rPr>
          <w:lang w:val="sv-SE"/>
        </w:rPr>
      </w:pPr>
      <w:r w:rsidRPr="00861AE3">
        <w:rPr>
          <w:i/>
          <w:iCs/>
          <w:lang w:val="en-US"/>
        </w:rPr>
        <w:t>Biomolecule | Definition, Structure, Functions, Examples, &amp; Facts | Britannica</w:t>
      </w:r>
      <w:r w:rsidRPr="00861AE3">
        <w:rPr>
          <w:lang w:val="en-US"/>
        </w:rPr>
        <w:t xml:space="preserve">. </w:t>
      </w:r>
      <w:r w:rsidRPr="00861AE3">
        <w:rPr>
          <w:lang w:val="sv-SE"/>
        </w:rPr>
        <w:t>(2020, March 18). https://www.britannica.com/science/biomolecule</w:t>
      </w:r>
    </w:p>
    <w:p w14:paraId="33D8E137" w14:textId="77777777" w:rsidR="000C40A5" w:rsidRPr="00861AE3" w:rsidRDefault="000C40A5" w:rsidP="000C40A5">
      <w:pPr>
        <w:pStyle w:val="Bibliography"/>
        <w:rPr>
          <w:lang w:val="en-US"/>
        </w:rPr>
      </w:pPr>
      <w:r w:rsidRPr="00861AE3">
        <w:rPr>
          <w:lang w:val="sv-SE"/>
        </w:rPr>
        <w:t xml:space="preserve">Bjørg Vårli Håland. </w:t>
      </w:r>
      <w:r w:rsidRPr="00861AE3">
        <w:rPr>
          <w:lang w:val="en-US"/>
        </w:rPr>
        <w:t xml:space="preserve">(2020). </w:t>
      </w:r>
      <w:r w:rsidRPr="00861AE3">
        <w:rPr>
          <w:i/>
          <w:iCs/>
          <w:lang w:val="en-US"/>
        </w:rPr>
        <w:t>2D dosimetry and radiobiological  modelling in GRID therapy</w:t>
      </w:r>
      <w:r w:rsidRPr="00861AE3">
        <w:rPr>
          <w:lang w:val="en-US"/>
        </w:rPr>
        <w:t>. University of Oslo.</w:t>
      </w:r>
    </w:p>
    <w:p w14:paraId="2244C550" w14:textId="77777777" w:rsidR="000C40A5" w:rsidRPr="00861AE3" w:rsidRDefault="000C40A5" w:rsidP="000C40A5">
      <w:pPr>
        <w:pStyle w:val="Bibliography"/>
        <w:rPr>
          <w:lang w:val="en-US"/>
        </w:rPr>
      </w:pPr>
      <w:r w:rsidRPr="00861AE3">
        <w:rPr>
          <w:lang w:val="en-US"/>
        </w:rPr>
        <w:t xml:space="preserve">Blyth, B. J., &amp; Sykes, P. J. (2011). Radiation-induced bystander effects: What are they, and how relevant are they to human radiation exposures? </w:t>
      </w:r>
      <w:r w:rsidRPr="00861AE3">
        <w:rPr>
          <w:i/>
          <w:iCs/>
          <w:lang w:val="en-US"/>
        </w:rPr>
        <w:t>Radiation Research</w:t>
      </w:r>
      <w:r w:rsidRPr="00861AE3">
        <w:rPr>
          <w:lang w:val="en-US"/>
        </w:rPr>
        <w:t xml:space="preserve">, </w:t>
      </w:r>
      <w:r w:rsidRPr="00861AE3">
        <w:rPr>
          <w:i/>
          <w:iCs/>
          <w:lang w:val="en-US"/>
        </w:rPr>
        <w:t>176</w:t>
      </w:r>
      <w:r w:rsidRPr="00861AE3">
        <w:rPr>
          <w:lang w:val="en-US"/>
        </w:rPr>
        <w:t>(2), 139–157. https://doi.org/10.1667/rr2548.1</w:t>
      </w:r>
    </w:p>
    <w:p w14:paraId="43525FBC" w14:textId="77777777" w:rsidR="000C40A5" w:rsidRPr="00861AE3" w:rsidRDefault="000C40A5" w:rsidP="000C40A5">
      <w:pPr>
        <w:pStyle w:val="Bibliography"/>
        <w:rPr>
          <w:lang w:val="en-US"/>
        </w:rPr>
      </w:pPr>
      <w:r w:rsidRPr="00861AE3">
        <w:rPr>
          <w:lang w:val="en-US"/>
        </w:rPr>
        <w:t xml:space="preserve">Borca, V. C., Pasquino, M., Russo, G., Grosso, P., Cante, D., Sciacero, P., Girelli, G., Porta, M. R. L., &amp; Tofani, S. (2013). Dosimetric characterization and use of GAFCHROMIC EBT3 film for IMRT dose verification. </w:t>
      </w:r>
      <w:r w:rsidRPr="00861AE3">
        <w:rPr>
          <w:i/>
          <w:iCs/>
          <w:lang w:val="en-US"/>
        </w:rPr>
        <w:t>Journal of Applied Clinical Medical Physics</w:t>
      </w:r>
      <w:r w:rsidRPr="00861AE3">
        <w:rPr>
          <w:lang w:val="en-US"/>
        </w:rPr>
        <w:t xml:space="preserve">, </w:t>
      </w:r>
      <w:r w:rsidRPr="00861AE3">
        <w:rPr>
          <w:i/>
          <w:iCs/>
          <w:lang w:val="en-US"/>
        </w:rPr>
        <w:t>14</w:t>
      </w:r>
      <w:r w:rsidRPr="00861AE3">
        <w:rPr>
          <w:lang w:val="en-US"/>
        </w:rPr>
        <w:t>(2), 158–171. https://doi.org/10.1120/jacmp.v14i2.4111</w:t>
      </w:r>
    </w:p>
    <w:p w14:paraId="4A2F88B0" w14:textId="77777777" w:rsidR="000C40A5" w:rsidRPr="00861AE3" w:rsidRDefault="000C40A5" w:rsidP="000C40A5">
      <w:pPr>
        <w:pStyle w:val="Bibliography"/>
        <w:rPr>
          <w:lang w:val="en-US"/>
        </w:rPr>
      </w:pPr>
      <w:r w:rsidRPr="00861AE3">
        <w:rPr>
          <w:lang w:val="en-US"/>
        </w:rPr>
        <w:t xml:space="preserve">Cameron, A. C., &amp; Trivedi, P. K. (Eds.). (2013a). Introduction. In </w:t>
      </w:r>
      <w:r w:rsidRPr="00861AE3">
        <w:rPr>
          <w:i/>
          <w:iCs/>
          <w:lang w:val="en-US"/>
        </w:rPr>
        <w:t>Regression Analysis of Count Data</w:t>
      </w:r>
      <w:r w:rsidRPr="00861AE3">
        <w:rPr>
          <w:lang w:val="en-US"/>
        </w:rPr>
        <w:t xml:space="preserve"> (2nd ed., pp. 1–20). Cambridge University Press. https://doi.org/10.1017/CBO9781139013567.004</w:t>
      </w:r>
    </w:p>
    <w:p w14:paraId="1C9B962A" w14:textId="77777777" w:rsidR="000C40A5" w:rsidRPr="00861AE3" w:rsidRDefault="000C40A5" w:rsidP="000C40A5">
      <w:pPr>
        <w:pStyle w:val="Bibliography"/>
        <w:rPr>
          <w:lang w:val="en-US"/>
        </w:rPr>
      </w:pPr>
      <w:r w:rsidRPr="00861AE3">
        <w:rPr>
          <w:lang w:val="en-US"/>
        </w:rPr>
        <w:lastRenderedPageBreak/>
        <w:t xml:space="preserve">Cameron, A. C., &amp; Trivedi, P. K. (Eds.). (2013b). Model Specification and Estimation. In </w:t>
      </w:r>
      <w:r w:rsidRPr="00861AE3">
        <w:rPr>
          <w:i/>
          <w:iCs/>
          <w:lang w:val="en-US"/>
        </w:rPr>
        <w:t>Regression Analysis of Count Data</w:t>
      </w:r>
      <w:r w:rsidRPr="00861AE3">
        <w:rPr>
          <w:lang w:val="en-US"/>
        </w:rPr>
        <w:t xml:space="preserve"> (2nd ed., pp. 21–68). Cambridge University Press. https://doi.org/10.1017/CBO9781139013567.005</w:t>
      </w:r>
    </w:p>
    <w:p w14:paraId="17DC9503" w14:textId="77777777" w:rsidR="000C40A5" w:rsidRPr="00861AE3" w:rsidRDefault="000C40A5" w:rsidP="000C40A5">
      <w:pPr>
        <w:pStyle w:val="Bibliography"/>
        <w:rPr>
          <w:lang w:val="en-US"/>
        </w:rPr>
      </w:pPr>
      <w:r w:rsidRPr="00861AE3">
        <w:rPr>
          <w:lang w:val="en-US"/>
        </w:rPr>
        <w:t xml:space="preserve">Cavazzuti, M. (2013). </w:t>
      </w:r>
      <w:r w:rsidRPr="00861AE3">
        <w:rPr>
          <w:i/>
          <w:iCs/>
          <w:lang w:val="en-US"/>
        </w:rPr>
        <w:t>Optimization Methods</w:t>
      </w:r>
      <w:r w:rsidRPr="00861AE3">
        <w:rPr>
          <w:lang w:val="en-US"/>
        </w:rPr>
        <w:t>. Springer Berlin Heidelberg. https://doi.org/10.1007/978-3-642-31187-1</w:t>
      </w:r>
    </w:p>
    <w:p w14:paraId="044D6012" w14:textId="77777777" w:rsidR="000C40A5" w:rsidRPr="00861AE3" w:rsidRDefault="000C40A5" w:rsidP="000C40A5">
      <w:pPr>
        <w:pStyle w:val="Bibliography"/>
        <w:rPr>
          <w:lang w:val="en-US"/>
        </w:rPr>
      </w:pPr>
      <w:r w:rsidRPr="00861AE3">
        <w:rPr>
          <w:i/>
          <w:iCs/>
          <w:lang w:val="en-US"/>
        </w:rPr>
        <w:t>Centromere | biology | Britannica</w:t>
      </w:r>
      <w:r w:rsidRPr="00861AE3">
        <w:rPr>
          <w:lang w:val="en-US"/>
        </w:rPr>
        <w:t>. (2012, May 24). https://www.britannica.com/science/centromere</w:t>
      </w:r>
    </w:p>
    <w:p w14:paraId="276B4D0F" w14:textId="77777777" w:rsidR="000C40A5" w:rsidRPr="00861AE3" w:rsidRDefault="000C40A5" w:rsidP="000C40A5">
      <w:pPr>
        <w:pStyle w:val="Bibliography"/>
        <w:rPr>
          <w:lang w:val="en-US"/>
        </w:rPr>
      </w:pPr>
      <w:r w:rsidRPr="00861AE3">
        <w:rPr>
          <w:lang w:val="en-US"/>
        </w:rPr>
        <w:t xml:space="preserve">Chadwick, K. H., &amp; Leenhouts, H. P. (1973). A molecular theory of cell survival. </w:t>
      </w:r>
      <w:r w:rsidRPr="00861AE3">
        <w:rPr>
          <w:i/>
          <w:iCs/>
          <w:lang w:val="en-US"/>
        </w:rPr>
        <w:t>Physics in Medicine and Biology</w:t>
      </w:r>
      <w:r w:rsidRPr="00861AE3">
        <w:rPr>
          <w:lang w:val="en-US"/>
        </w:rPr>
        <w:t xml:space="preserve">, </w:t>
      </w:r>
      <w:r w:rsidRPr="00861AE3">
        <w:rPr>
          <w:i/>
          <w:iCs/>
          <w:lang w:val="en-US"/>
        </w:rPr>
        <w:t>18</w:t>
      </w:r>
      <w:r w:rsidRPr="00861AE3">
        <w:rPr>
          <w:lang w:val="en-US"/>
        </w:rPr>
        <w:t>(1), 78–87. https://doi.org/10.1088/0031-9155/18/1/007</w:t>
      </w:r>
    </w:p>
    <w:p w14:paraId="5A780CF8" w14:textId="77777777" w:rsidR="000C40A5" w:rsidRPr="00861AE3" w:rsidRDefault="000C40A5" w:rsidP="000C40A5">
      <w:pPr>
        <w:pStyle w:val="Bibliography"/>
        <w:rPr>
          <w:lang w:val="en-US"/>
        </w:rPr>
      </w:pPr>
      <w:r w:rsidRPr="00861AE3">
        <w:rPr>
          <w:lang w:val="en-US"/>
        </w:rPr>
        <w:t xml:space="preserve">Chen, P. (2011). Hessian Matrix vs. Gauss–Newton Hessian Matrix. </w:t>
      </w:r>
      <w:r w:rsidRPr="00861AE3">
        <w:rPr>
          <w:i/>
          <w:iCs/>
          <w:lang w:val="en-US"/>
        </w:rPr>
        <w:t>SIAM Journal on Numerical Analysis</w:t>
      </w:r>
      <w:r w:rsidRPr="00861AE3">
        <w:rPr>
          <w:lang w:val="en-US"/>
        </w:rPr>
        <w:t xml:space="preserve">, </w:t>
      </w:r>
      <w:r w:rsidRPr="00861AE3">
        <w:rPr>
          <w:i/>
          <w:iCs/>
          <w:lang w:val="en-US"/>
        </w:rPr>
        <w:t>49</w:t>
      </w:r>
      <w:r w:rsidRPr="00861AE3">
        <w:rPr>
          <w:lang w:val="en-US"/>
        </w:rPr>
        <w:t>(4), 1417–1435. https://doi.org/10.1137/100799988</w:t>
      </w:r>
    </w:p>
    <w:p w14:paraId="4A965BBD" w14:textId="77777777" w:rsidR="000C40A5" w:rsidRPr="00861AE3" w:rsidRDefault="000C40A5" w:rsidP="000C40A5">
      <w:pPr>
        <w:pStyle w:val="Bibliography"/>
        <w:rPr>
          <w:lang w:val="en-US"/>
        </w:rPr>
      </w:pPr>
      <w:r w:rsidRPr="00861AE3">
        <w:rPr>
          <w:lang w:val="en-US"/>
        </w:rPr>
        <w:t xml:space="preserve">Cooper, G. M. (2000a). DNA Repair. </w:t>
      </w:r>
      <w:r w:rsidRPr="00861AE3">
        <w:rPr>
          <w:i/>
          <w:iCs/>
          <w:lang w:val="en-US"/>
        </w:rPr>
        <w:t>The Cell: A Molecular Approach. 2nd Edition</w:t>
      </w:r>
      <w:r w:rsidRPr="00861AE3">
        <w:rPr>
          <w:lang w:val="en-US"/>
        </w:rPr>
        <w:t>. https://www.ncbi.nlm.nih.gov/books/NBK9900/</w:t>
      </w:r>
    </w:p>
    <w:p w14:paraId="054A2CBE" w14:textId="77777777" w:rsidR="000C40A5" w:rsidRPr="00861AE3" w:rsidRDefault="000C40A5" w:rsidP="000C40A5">
      <w:pPr>
        <w:pStyle w:val="Bibliography"/>
        <w:rPr>
          <w:lang w:val="en-US"/>
        </w:rPr>
      </w:pPr>
      <w:r w:rsidRPr="00861AE3">
        <w:rPr>
          <w:lang w:val="en-US"/>
        </w:rPr>
        <w:t xml:space="preserve">Cooper, G. M. (2000b). DNA Replication. </w:t>
      </w:r>
      <w:r w:rsidRPr="00861AE3">
        <w:rPr>
          <w:i/>
          <w:iCs/>
          <w:lang w:val="en-US"/>
        </w:rPr>
        <w:t>The Cell: A Molecular Approach. 2nd Edition</w:t>
      </w:r>
      <w:r w:rsidRPr="00861AE3">
        <w:rPr>
          <w:lang w:val="en-US"/>
        </w:rPr>
        <w:t>. https://www.ncbi.nlm.nih.gov/books/NBK9940/</w:t>
      </w:r>
    </w:p>
    <w:p w14:paraId="09A328A7" w14:textId="77777777" w:rsidR="000C40A5" w:rsidRPr="00861AE3" w:rsidRDefault="000C40A5" w:rsidP="000C40A5">
      <w:pPr>
        <w:pStyle w:val="Bibliography"/>
        <w:rPr>
          <w:lang w:val="en-US"/>
        </w:rPr>
      </w:pPr>
      <w:r w:rsidRPr="00861AE3">
        <w:rPr>
          <w:lang w:val="en-US"/>
        </w:rPr>
        <w:t xml:space="preserve">Devic, S., Seuntjens, J., Hegyi, G., Podgorsak, E. B., Soares, C. G., Kirov, A. S., Ali, I., Williamson, J. F., &amp; Elizondo, A. (2004). Dosimetric properties of improved GafChromic films for seven different digitizers. </w:t>
      </w:r>
      <w:r w:rsidRPr="00861AE3">
        <w:rPr>
          <w:i/>
          <w:iCs/>
          <w:lang w:val="en-US"/>
        </w:rPr>
        <w:t>Medical Physics</w:t>
      </w:r>
      <w:r w:rsidRPr="00861AE3">
        <w:rPr>
          <w:lang w:val="en-US"/>
        </w:rPr>
        <w:t xml:space="preserve">, </w:t>
      </w:r>
      <w:r w:rsidRPr="00861AE3">
        <w:rPr>
          <w:i/>
          <w:iCs/>
          <w:lang w:val="en-US"/>
        </w:rPr>
        <w:t>31</w:t>
      </w:r>
      <w:r w:rsidRPr="00861AE3">
        <w:rPr>
          <w:lang w:val="en-US"/>
        </w:rPr>
        <w:t>(9), 2392–2401. https://doi.org/10.1118/1.1776691</w:t>
      </w:r>
    </w:p>
    <w:p w14:paraId="535B47EA" w14:textId="77777777" w:rsidR="000C40A5" w:rsidRPr="00861AE3" w:rsidRDefault="000C40A5" w:rsidP="000C40A5">
      <w:pPr>
        <w:pStyle w:val="Bibliography"/>
        <w:rPr>
          <w:lang w:val="en-US"/>
        </w:rPr>
      </w:pPr>
      <w:r w:rsidRPr="00861AE3">
        <w:rPr>
          <w:lang w:val="en-US"/>
        </w:rPr>
        <w:t xml:space="preserve">Devic, S., Seuntjens, J., Sham, E., Podgorsak, E. B., Schmidtlein, C. R., Kirov, A. S., &amp; Soares, C. G. (2005). Precise radiochromic film dosimetry using a flat-bed document scanner. </w:t>
      </w:r>
      <w:r w:rsidRPr="00861AE3">
        <w:rPr>
          <w:i/>
          <w:iCs/>
          <w:lang w:val="en-US"/>
        </w:rPr>
        <w:t>Medical Physics</w:t>
      </w:r>
      <w:r w:rsidRPr="00861AE3">
        <w:rPr>
          <w:lang w:val="en-US"/>
        </w:rPr>
        <w:t xml:space="preserve">, </w:t>
      </w:r>
      <w:r w:rsidRPr="00861AE3">
        <w:rPr>
          <w:i/>
          <w:iCs/>
          <w:lang w:val="en-US"/>
        </w:rPr>
        <w:t>32</w:t>
      </w:r>
      <w:r w:rsidRPr="00861AE3">
        <w:rPr>
          <w:lang w:val="en-US"/>
        </w:rPr>
        <w:t>(7Part1), 2245–2253. https://doi.org/10.1118/1.1929253</w:t>
      </w:r>
    </w:p>
    <w:p w14:paraId="6FE2AD27" w14:textId="77777777" w:rsidR="000C40A5" w:rsidRPr="00861AE3" w:rsidRDefault="000C40A5" w:rsidP="000C40A5">
      <w:pPr>
        <w:pStyle w:val="Bibliography"/>
        <w:rPr>
          <w:lang w:val="en-US"/>
        </w:rPr>
      </w:pPr>
      <w:r w:rsidRPr="00861AE3">
        <w:rPr>
          <w:lang w:val="en-US"/>
        </w:rPr>
        <w:lastRenderedPageBreak/>
        <w:t xml:space="preserve">Devic, S., Tomic, N., &amp; Lewis, D. (2016). Reference radiochromic film dosimetry: Review of technical aspects. </w:t>
      </w:r>
      <w:r w:rsidRPr="00861AE3">
        <w:rPr>
          <w:i/>
          <w:iCs/>
          <w:lang w:val="en-US"/>
        </w:rPr>
        <w:t>Physica Medica</w:t>
      </w:r>
      <w:r w:rsidRPr="00861AE3">
        <w:rPr>
          <w:lang w:val="en-US"/>
        </w:rPr>
        <w:t xml:space="preserve">, </w:t>
      </w:r>
      <w:r w:rsidRPr="00861AE3">
        <w:rPr>
          <w:i/>
          <w:iCs/>
          <w:lang w:val="en-US"/>
        </w:rPr>
        <w:t>32</w:t>
      </w:r>
      <w:r w:rsidRPr="00861AE3">
        <w:rPr>
          <w:lang w:val="en-US"/>
        </w:rPr>
        <w:t>(4), 541–556. https://doi.org/10.1016/j.ejmp.2016.02.008</w:t>
      </w:r>
    </w:p>
    <w:p w14:paraId="6619A681" w14:textId="77777777" w:rsidR="000C40A5" w:rsidRPr="00861AE3" w:rsidRDefault="000C40A5" w:rsidP="000C40A5">
      <w:pPr>
        <w:pStyle w:val="Bibliography"/>
        <w:rPr>
          <w:lang w:val="en-US"/>
        </w:rPr>
      </w:pPr>
      <w:r w:rsidRPr="00861AE3">
        <w:rPr>
          <w:lang w:val="en-US"/>
        </w:rPr>
        <w:t xml:space="preserve">Einstein, A., &amp; Infeld, L. (1938). </w:t>
      </w:r>
      <w:r w:rsidRPr="00861AE3">
        <w:rPr>
          <w:i/>
          <w:iCs/>
          <w:lang w:val="en-US"/>
        </w:rPr>
        <w:t>Evolution of Physics</w:t>
      </w:r>
      <w:r w:rsidRPr="00861AE3">
        <w:rPr>
          <w:lang w:val="en-US"/>
        </w:rPr>
        <w:t>. Simon and Schuster.</w:t>
      </w:r>
    </w:p>
    <w:p w14:paraId="01158E17" w14:textId="77777777" w:rsidR="000C40A5" w:rsidRPr="00861AE3" w:rsidRDefault="000C40A5" w:rsidP="000C40A5">
      <w:pPr>
        <w:pStyle w:val="Bibliography"/>
        <w:rPr>
          <w:lang w:val="en-US"/>
        </w:rPr>
      </w:pPr>
      <w:r w:rsidRPr="00861AE3">
        <w:rPr>
          <w:i/>
          <w:iCs/>
          <w:lang w:val="en-US"/>
        </w:rPr>
        <w:t>Epithelium | anatomy | Britannica</w:t>
      </w:r>
      <w:r w:rsidRPr="00861AE3">
        <w:rPr>
          <w:lang w:val="en-US"/>
        </w:rPr>
        <w:t>. (2009, April 1). https://www.britannica.com/science/epithelium</w:t>
      </w:r>
    </w:p>
    <w:p w14:paraId="32F8B90F" w14:textId="77777777" w:rsidR="000C40A5" w:rsidRPr="00861AE3" w:rsidRDefault="000C40A5" w:rsidP="000C40A5">
      <w:pPr>
        <w:pStyle w:val="Bibliography"/>
        <w:rPr>
          <w:lang w:val="en-US"/>
        </w:rPr>
      </w:pPr>
      <w:r w:rsidRPr="00861AE3">
        <w:rPr>
          <w:lang w:val="en-US"/>
        </w:rPr>
        <w:t xml:space="preserve">Franken, N. A. P., Rodermond, H. M., Stap, J., Haveman, J., &amp; van Bree, C. (2006). Clonogenic assay of cells in vitro. </w:t>
      </w:r>
      <w:r w:rsidRPr="00861AE3">
        <w:rPr>
          <w:i/>
          <w:iCs/>
          <w:lang w:val="en-US"/>
        </w:rPr>
        <w:t>Nature Protocols</w:t>
      </w:r>
      <w:r w:rsidRPr="00861AE3">
        <w:rPr>
          <w:lang w:val="en-US"/>
        </w:rPr>
        <w:t xml:space="preserve">, </w:t>
      </w:r>
      <w:r w:rsidRPr="00861AE3">
        <w:rPr>
          <w:i/>
          <w:iCs/>
          <w:lang w:val="en-US"/>
        </w:rPr>
        <w:t>1</w:t>
      </w:r>
      <w:r w:rsidRPr="00861AE3">
        <w:rPr>
          <w:lang w:val="en-US"/>
        </w:rPr>
        <w:t>(5), 2315–2319. https://doi.org/10.1038/nprot.2006.339</w:t>
      </w:r>
    </w:p>
    <w:p w14:paraId="0AE050D7" w14:textId="77777777" w:rsidR="000C40A5" w:rsidRPr="00861AE3" w:rsidRDefault="000C40A5" w:rsidP="000C40A5">
      <w:pPr>
        <w:pStyle w:val="Bibliography"/>
        <w:rPr>
          <w:lang w:val="en-US"/>
        </w:rPr>
      </w:pPr>
      <w:r w:rsidRPr="00861AE3">
        <w:rPr>
          <w:lang w:val="en-US"/>
        </w:rPr>
        <w:t xml:space="preserve">GafChromic. (n.d.). </w:t>
      </w:r>
      <w:r w:rsidRPr="00861AE3">
        <w:rPr>
          <w:i/>
          <w:iCs/>
          <w:lang w:val="en-US"/>
        </w:rPr>
        <w:t>1GafChromic®EBT2 and EBT3 Films for Ball Cube II Phantom</w:t>
      </w:r>
      <w:r w:rsidRPr="00861AE3">
        <w:rPr>
          <w:lang w:val="en-US"/>
        </w:rPr>
        <w:t>. Retrieved March 31, 2022, from https://hobbydocbox.com/Photography/67018394-Gafchromic-ebt2-and-ebt3-films-for-ball-cube-ii-phantom.html</w:t>
      </w:r>
    </w:p>
    <w:p w14:paraId="5A8A05A8" w14:textId="77777777" w:rsidR="000C40A5" w:rsidRPr="00861AE3" w:rsidRDefault="000C40A5" w:rsidP="000C40A5">
      <w:pPr>
        <w:pStyle w:val="Bibliography"/>
        <w:rPr>
          <w:lang w:val="en-US"/>
        </w:rPr>
      </w:pPr>
      <w:r w:rsidRPr="00861AE3">
        <w:rPr>
          <w:lang w:val="en-US"/>
        </w:rPr>
        <w:t xml:space="preserve">Galvin, J. M., Smith, A. R., &amp; Lally, B. (1993). Characterization of a multileaf collimator system. </w:t>
      </w:r>
      <w:r w:rsidRPr="00861AE3">
        <w:rPr>
          <w:i/>
          <w:iCs/>
          <w:lang w:val="en-US"/>
        </w:rPr>
        <w:t>International Journal of Radiation Oncology*Biology*Physics</w:t>
      </w:r>
      <w:r w:rsidRPr="00861AE3">
        <w:rPr>
          <w:lang w:val="en-US"/>
        </w:rPr>
        <w:t xml:space="preserve">, </w:t>
      </w:r>
      <w:r w:rsidRPr="00861AE3">
        <w:rPr>
          <w:i/>
          <w:iCs/>
          <w:lang w:val="en-US"/>
        </w:rPr>
        <w:t>25</w:t>
      </w:r>
      <w:r w:rsidRPr="00861AE3">
        <w:rPr>
          <w:lang w:val="en-US"/>
        </w:rPr>
        <w:t>(2), 181–192. https://doi.org/10.1016/0360-3016(93)90339-W</w:t>
      </w:r>
    </w:p>
    <w:p w14:paraId="7C07F367" w14:textId="77777777" w:rsidR="000C40A5" w:rsidRPr="00861AE3" w:rsidRDefault="000C40A5" w:rsidP="000C40A5">
      <w:pPr>
        <w:pStyle w:val="Bibliography"/>
        <w:rPr>
          <w:lang w:val="en-US"/>
        </w:rPr>
      </w:pPr>
      <w:r w:rsidRPr="00861AE3">
        <w:rPr>
          <w:lang w:val="en-US"/>
        </w:rPr>
        <w:t xml:space="preserve">Gavin, H. P. (2020). </w:t>
      </w:r>
      <w:r w:rsidRPr="00861AE3">
        <w:rPr>
          <w:i/>
          <w:iCs/>
          <w:lang w:val="en-US"/>
        </w:rPr>
        <w:t>The Levenberg-Marquardt algorithm for nonlinear least squares curve-</w:t>
      </w:r>
      <w:r>
        <w:rPr>
          <w:i/>
          <w:iCs/>
        </w:rPr>
        <w:t>ﬁ</w:t>
      </w:r>
      <w:r w:rsidRPr="00861AE3">
        <w:rPr>
          <w:i/>
          <w:iCs/>
          <w:lang w:val="en-US"/>
        </w:rPr>
        <w:t>tting problems</w:t>
      </w:r>
      <w:r w:rsidRPr="00861AE3">
        <w:rPr>
          <w:lang w:val="en-US"/>
        </w:rPr>
        <w:t>. 19.</w:t>
      </w:r>
    </w:p>
    <w:p w14:paraId="5811B831" w14:textId="77777777" w:rsidR="000C40A5" w:rsidRPr="00861AE3" w:rsidRDefault="000C40A5" w:rsidP="000C40A5">
      <w:pPr>
        <w:pStyle w:val="Bibliography"/>
        <w:rPr>
          <w:lang w:val="en-US"/>
        </w:rPr>
      </w:pPr>
      <w:r w:rsidRPr="00861AE3">
        <w:rPr>
          <w:lang w:val="en-US"/>
        </w:rPr>
        <w:t xml:space="preserve">Gholizadeh Sendani, N., Karimian, A., Ferreira, C., &amp; Alaei, P. (2018). Technical Note: Impact of region of interest size and location in Gafchromic film dosimetry. </w:t>
      </w:r>
      <w:r w:rsidRPr="00861AE3">
        <w:rPr>
          <w:i/>
          <w:iCs/>
          <w:lang w:val="en-US"/>
        </w:rPr>
        <w:t>Medical Physics</w:t>
      </w:r>
      <w:r w:rsidRPr="00861AE3">
        <w:rPr>
          <w:lang w:val="en-US"/>
        </w:rPr>
        <w:t xml:space="preserve">, </w:t>
      </w:r>
      <w:r w:rsidRPr="00861AE3">
        <w:rPr>
          <w:i/>
          <w:iCs/>
          <w:lang w:val="en-US"/>
        </w:rPr>
        <w:t>45</w:t>
      </w:r>
      <w:r w:rsidRPr="00861AE3">
        <w:rPr>
          <w:lang w:val="en-US"/>
        </w:rPr>
        <w:t>(5), 2329–2336. https://doi.org/10.1002/mp.12885</w:t>
      </w:r>
    </w:p>
    <w:p w14:paraId="3AD420B8" w14:textId="77777777" w:rsidR="000C40A5" w:rsidRPr="00861AE3" w:rsidRDefault="000C40A5" w:rsidP="000C40A5">
      <w:pPr>
        <w:pStyle w:val="Bibliography"/>
        <w:rPr>
          <w:lang w:val="en-US"/>
        </w:rPr>
      </w:pPr>
      <w:r w:rsidRPr="00861AE3">
        <w:rPr>
          <w:lang w:val="en-US"/>
        </w:rPr>
        <w:t xml:space="preserve">Ghosh, S., Ghosh, A., &amp; Krishna, M. (2015). Role of ATM in bystander signaling between human monocytes and lung adenocarcinoma cells. </w:t>
      </w:r>
      <w:r w:rsidRPr="00861AE3">
        <w:rPr>
          <w:i/>
          <w:iCs/>
          <w:lang w:val="en-US"/>
        </w:rPr>
        <w:t xml:space="preserve">Mutation Research/Genetic </w:t>
      </w:r>
      <w:r w:rsidRPr="00861AE3">
        <w:rPr>
          <w:i/>
          <w:iCs/>
          <w:lang w:val="en-US"/>
        </w:rPr>
        <w:lastRenderedPageBreak/>
        <w:t>Toxicology and Environmental Mutagenesis</w:t>
      </w:r>
      <w:r w:rsidRPr="00861AE3">
        <w:rPr>
          <w:lang w:val="en-US"/>
        </w:rPr>
        <w:t xml:space="preserve">, </w:t>
      </w:r>
      <w:r w:rsidRPr="00861AE3">
        <w:rPr>
          <w:i/>
          <w:iCs/>
          <w:lang w:val="en-US"/>
        </w:rPr>
        <w:t>794</w:t>
      </w:r>
      <w:r w:rsidRPr="00861AE3">
        <w:rPr>
          <w:lang w:val="en-US"/>
        </w:rPr>
        <w:t>, 39–45. https://doi.org/10.1016/j.mrgentox.2015.10.003</w:t>
      </w:r>
    </w:p>
    <w:p w14:paraId="76F8026A" w14:textId="77777777" w:rsidR="000C40A5" w:rsidRPr="00861AE3" w:rsidRDefault="000C40A5" w:rsidP="000C40A5">
      <w:pPr>
        <w:pStyle w:val="Bibliography"/>
        <w:rPr>
          <w:lang w:val="en-US"/>
        </w:rPr>
      </w:pPr>
      <w:r w:rsidRPr="00861AE3">
        <w:rPr>
          <w:lang w:val="en-US"/>
        </w:rPr>
        <w:t xml:space="preserve">Gianfaldoni, S., Gianfaldoni, R., Wollina, U., Lotti, J., Tchernev, G., &amp; Lotti, T. (2017). An Overview on Radiotherapy: From Its History to Its Current Applications in Dermatology. </w:t>
      </w:r>
      <w:r w:rsidRPr="00861AE3">
        <w:rPr>
          <w:i/>
          <w:iCs/>
          <w:lang w:val="en-US"/>
        </w:rPr>
        <w:t>Open Access Macedonian Journal of Medical Sciences</w:t>
      </w:r>
      <w:r w:rsidRPr="00861AE3">
        <w:rPr>
          <w:lang w:val="en-US"/>
        </w:rPr>
        <w:t xml:space="preserve">, </w:t>
      </w:r>
      <w:r w:rsidRPr="00861AE3">
        <w:rPr>
          <w:i/>
          <w:iCs/>
          <w:lang w:val="en-US"/>
        </w:rPr>
        <w:t>5</w:t>
      </w:r>
      <w:r w:rsidRPr="00861AE3">
        <w:rPr>
          <w:lang w:val="en-US"/>
        </w:rPr>
        <w:t>(4), 521–525. https://doi.org/10.3889/oamjms.2017.122</w:t>
      </w:r>
    </w:p>
    <w:p w14:paraId="238198F7" w14:textId="77777777" w:rsidR="000C40A5" w:rsidRPr="00861AE3" w:rsidRDefault="000C40A5" w:rsidP="000C40A5">
      <w:pPr>
        <w:pStyle w:val="Bibliography"/>
        <w:rPr>
          <w:lang w:val="en-US"/>
        </w:rPr>
      </w:pPr>
      <w:r w:rsidRPr="00861AE3">
        <w:rPr>
          <w:lang w:val="en-US"/>
        </w:rPr>
        <w:t xml:space="preserve">Giard, D. J., Aaronson, S. A., Todaro, G. J., Arnstein, P., Kersey, J. H., Dosik, H., &amp; Parks, W. P. (1973). In vitro cultivation of human tumors: Establishment of cell lines derived from a series of solid tumors. </w:t>
      </w:r>
      <w:r w:rsidRPr="00861AE3">
        <w:rPr>
          <w:i/>
          <w:iCs/>
          <w:lang w:val="en-US"/>
        </w:rPr>
        <w:t>Journal of the National Cancer Institute</w:t>
      </w:r>
      <w:r w:rsidRPr="00861AE3">
        <w:rPr>
          <w:lang w:val="en-US"/>
        </w:rPr>
        <w:t xml:space="preserve">, </w:t>
      </w:r>
      <w:r w:rsidRPr="00861AE3">
        <w:rPr>
          <w:i/>
          <w:iCs/>
          <w:lang w:val="en-US"/>
        </w:rPr>
        <w:t>51</w:t>
      </w:r>
      <w:r w:rsidRPr="00861AE3">
        <w:rPr>
          <w:lang w:val="en-US"/>
        </w:rPr>
        <w:t>(5), 1417–1423. https://doi.org/10.1093/jnci/51.5.1417</w:t>
      </w:r>
    </w:p>
    <w:p w14:paraId="3DD60A55" w14:textId="77777777" w:rsidR="000C40A5" w:rsidRPr="00861AE3" w:rsidRDefault="000C40A5" w:rsidP="000C40A5">
      <w:pPr>
        <w:pStyle w:val="Bibliography"/>
        <w:rPr>
          <w:lang w:val="en-US"/>
        </w:rPr>
      </w:pPr>
      <w:r w:rsidRPr="00861AE3">
        <w:rPr>
          <w:lang w:val="en-US"/>
        </w:rPr>
        <w:t xml:space="preserve">Girard, F., Bouchard, H., &amp; Lacroix, F. (2012). Reference dosimetry using radiochromic film. </w:t>
      </w:r>
      <w:r w:rsidRPr="00861AE3">
        <w:rPr>
          <w:i/>
          <w:iCs/>
          <w:lang w:val="en-US"/>
        </w:rPr>
        <w:t>Journal of Applied Clinical Medical Physics</w:t>
      </w:r>
      <w:r w:rsidRPr="00861AE3">
        <w:rPr>
          <w:lang w:val="en-US"/>
        </w:rPr>
        <w:t xml:space="preserve">, </w:t>
      </w:r>
      <w:r w:rsidRPr="00861AE3">
        <w:rPr>
          <w:i/>
          <w:iCs/>
          <w:lang w:val="en-US"/>
        </w:rPr>
        <w:t>13</w:t>
      </w:r>
      <w:r w:rsidRPr="00861AE3">
        <w:rPr>
          <w:lang w:val="en-US"/>
        </w:rPr>
        <w:t>(6), 339–353. https://doi.org/10.1120/jacmp.v13i6.3994</w:t>
      </w:r>
    </w:p>
    <w:p w14:paraId="5757271C" w14:textId="77777777" w:rsidR="000C40A5" w:rsidRPr="00861AE3" w:rsidRDefault="000C40A5" w:rsidP="000C40A5">
      <w:pPr>
        <w:pStyle w:val="Bibliography"/>
        <w:rPr>
          <w:lang w:val="en-US"/>
        </w:rPr>
      </w:pPr>
      <w:r w:rsidRPr="00861AE3">
        <w:rPr>
          <w:lang w:val="en-US"/>
        </w:rPr>
        <w:t xml:space="preserve">Giridhar, P., &amp; Rath, G. K. (2020). Clinical Significance of Cell Survival Curves. In S. Mallick, G. K. Rath, &amp; R. Benson (Eds.), </w:t>
      </w:r>
      <w:r w:rsidRPr="00861AE3">
        <w:rPr>
          <w:i/>
          <w:iCs/>
          <w:lang w:val="en-US"/>
        </w:rPr>
        <w:t>Practical Radiation Oncology</w:t>
      </w:r>
      <w:r w:rsidRPr="00861AE3">
        <w:rPr>
          <w:lang w:val="en-US"/>
        </w:rPr>
        <w:t xml:space="preserve"> (pp. 171–175). Springer. https://doi.org/10.1007/978-981-15-0073-2_27</w:t>
      </w:r>
    </w:p>
    <w:p w14:paraId="45843AE8" w14:textId="77777777" w:rsidR="000C40A5" w:rsidRPr="00861AE3" w:rsidRDefault="000C40A5" w:rsidP="000C40A5">
      <w:pPr>
        <w:pStyle w:val="Bibliography"/>
        <w:rPr>
          <w:lang w:val="en-US"/>
        </w:rPr>
      </w:pPr>
      <w:r w:rsidRPr="00861AE3">
        <w:rPr>
          <w:lang w:val="en-US"/>
        </w:rPr>
        <w:t xml:space="preserve">Goel, A. (2021a, September 19). </w:t>
      </w:r>
      <w:r w:rsidRPr="00861AE3">
        <w:rPr>
          <w:i/>
          <w:iCs/>
          <w:lang w:val="en-US"/>
        </w:rPr>
        <w:t>Filament circuit | Radiology Reference Article | Radiopaedia.org</w:t>
      </w:r>
      <w:r w:rsidRPr="00861AE3">
        <w:rPr>
          <w:lang w:val="en-US"/>
        </w:rPr>
        <w:t>. Radiopaedia. https://doi.org/10.53347/rID-29738</w:t>
      </w:r>
    </w:p>
    <w:p w14:paraId="7CD4B909" w14:textId="77777777" w:rsidR="000C40A5" w:rsidRPr="00861AE3" w:rsidRDefault="000C40A5" w:rsidP="000C40A5">
      <w:pPr>
        <w:pStyle w:val="Bibliography"/>
        <w:rPr>
          <w:lang w:val="en-US"/>
        </w:rPr>
      </w:pPr>
      <w:r w:rsidRPr="00861AE3">
        <w:rPr>
          <w:lang w:val="en-US"/>
        </w:rPr>
        <w:t xml:space="preserve">Goel, A. (2021b, September 20). </w:t>
      </w:r>
      <w:r w:rsidRPr="00861AE3">
        <w:rPr>
          <w:i/>
          <w:iCs/>
          <w:lang w:val="en-US"/>
        </w:rPr>
        <w:t>Filters | Radiology Reference Article | Radiopaedia.org</w:t>
      </w:r>
      <w:r w:rsidRPr="00861AE3">
        <w:rPr>
          <w:lang w:val="en-US"/>
        </w:rPr>
        <w:t>. Radiopaedia. https://doi.org/10.53347/rID-29737</w:t>
      </w:r>
    </w:p>
    <w:p w14:paraId="07CB778C" w14:textId="77777777" w:rsidR="000C40A5" w:rsidRPr="00861AE3" w:rsidRDefault="000C40A5" w:rsidP="000C40A5">
      <w:pPr>
        <w:pStyle w:val="Bibliography"/>
        <w:rPr>
          <w:lang w:val="en-US"/>
        </w:rPr>
      </w:pPr>
      <w:r w:rsidRPr="00861AE3">
        <w:rPr>
          <w:lang w:val="sv-SE"/>
        </w:rPr>
        <w:t xml:space="preserve">Grieken, R. van, &amp; Markowicz, A. (1993). </w:t>
      </w:r>
      <w:r w:rsidRPr="00861AE3">
        <w:rPr>
          <w:i/>
          <w:iCs/>
          <w:lang w:val="en-US"/>
        </w:rPr>
        <w:t>Handbook of X-ray spectrometry: Methods and techniques</w:t>
      </w:r>
      <w:r w:rsidRPr="00861AE3">
        <w:rPr>
          <w:lang w:val="en-US"/>
        </w:rPr>
        <w:t>. Marcel Dekker.</w:t>
      </w:r>
    </w:p>
    <w:p w14:paraId="23B5F148" w14:textId="77777777" w:rsidR="000C40A5" w:rsidRPr="00861AE3" w:rsidRDefault="000C40A5" w:rsidP="000C40A5">
      <w:pPr>
        <w:pStyle w:val="Bibliography"/>
        <w:rPr>
          <w:lang w:val="en-US"/>
        </w:rPr>
      </w:pPr>
      <w:r w:rsidRPr="00861AE3">
        <w:rPr>
          <w:lang w:val="en-US"/>
        </w:rPr>
        <w:lastRenderedPageBreak/>
        <w:t xml:space="preserve">Grote, S. J., &amp; Revell, S. H. (1972). CORRELATION OF CHROMOSOME DAMAGE AND COLONY-FORMING ABILITY IN SYRIAN HAMSTER CELLS IN CULTURE IRRADIATED IN G. </w:t>
      </w:r>
      <w:r w:rsidRPr="00861AE3">
        <w:rPr>
          <w:i/>
          <w:iCs/>
          <w:lang w:val="en-US"/>
        </w:rPr>
        <w:t>Curr. Top. Radiat. Res. Quart. 7: No. 3, 303-9(Jun 1972).</w:t>
      </w:r>
      <w:r w:rsidRPr="00861AE3">
        <w:rPr>
          <w:lang w:val="en-US"/>
        </w:rPr>
        <w:t xml:space="preserve"> https://www.osti.gov/biblio/4599614</w:t>
      </w:r>
    </w:p>
    <w:p w14:paraId="15F60C35" w14:textId="77777777" w:rsidR="000C40A5" w:rsidRPr="00861AE3" w:rsidRDefault="000C40A5" w:rsidP="000C40A5">
      <w:pPr>
        <w:pStyle w:val="Bibliography"/>
        <w:rPr>
          <w:lang w:val="en-US"/>
        </w:rPr>
      </w:pPr>
      <w:r w:rsidRPr="00861AE3">
        <w:rPr>
          <w:lang w:val="en-US"/>
        </w:rPr>
        <w:t xml:space="preserve">Guido van Rossum &amp; and the Python development team. (2020). </w:t>
      </w:r>
      <w:r w:rsidRPr="00861AE3">
        <w:rPr>
          <w:i/>
          <w:iCs/>
          <w:lang w:val="en-US"/>
        </w:rPr>
        <w:t>Python Tutorial Release 3.8.1 Guido van Rossum and the Python development team</w:t>
      </w:r>
      <w:r w:rsidRPr="00861AE3">
        <w:rPr>
          <w:lang w:val="en-US"/>
        </w:rPr>
        <w:t>.</w:t>
      </w:r>
    </w:p>
    <w:p w14:paraId="1B3F17CF" w14:textId="77777777" w:rsidR="000C40A5" w:rsidRPr="00861AE3" w:rsidRDefault="000C40A5" w:rsidP="000C40A5">
      <w:pPr>
        <w:pStyle w:val="Bibliography"/>
        <w:rPr>
          <w:lang w:val="en-US"/>
        </w:rPr>
      </w:pPr>
      <w:r w:rsidRPr="00861AE3">
        <w:rPr>
          <w:lang w:val="en-US"/>
        </w:rPr>
        <w:t xml:space="preserve">Hall, E. J., &amp; Giaccia, A. J. (2012). </w:t>
      </w:r>
      <w:r w:rsidRPr="00861AE3">
        <w:rPr>
          <w:i/>
          <w:iCs/>
          <w:lang w:val="en-US"/>
        </w:rPr>
        <w:t>Radiobiology for the radiologist</w:t>
      </w:r>
      <w:r w:rsidRPr="00861AE3">
        <w:rPr>
          <w:lang w:val="en-US"/>
        </w:rPr>
        <w:t xml:space="preserve"> (7th ed). Wolters Kluwer Lippincott Williams &amp; Wilkins.</w:t>
      </w:r>
    </w:p>
    <w:p w14:paraId="5E812FC6" w14:textId="77777777" w:rsidR="000C40A5" w:rsidRDefault="000C40A5" w:rsidP="000C40A5">
      <w:pPr>
        <w:pStyle w:val="Bibliography"/>
      </w:pPr>
      <w:r w:rsidRPr="00861AE3">
        <w:rPr>
          <w:lang w:val="en-US"/>
        </w:rPr>
        <w:t xml:space="preserve">Han, D. (2013). </w:t>
      </w:r>
      <w:r w:rsidRPr="00861AE3">
        <w:rPr>
          <w:i/>
          <w:iCs/>
          <w:lang w:val="en-US"/>
        </w:rPr>
        <w:t>Comparison of Commonly Used Image Interpolation Methods</w:t>
      </w:r>
      <w:r w:rsidRPr="00861AE3">
        <w:rPr>
          <w:lang w:val="en-US"/>
        </w:rPr>
        <w:t xml:space="preserve">. </w:t>
      </w:r>
      <w:r>
        <w:t>1556–1559. https://doi.org/10.2991/iccsee.2013.391</w:t>
      </w:r>
    </w:p>
    <w:p w14:paraId="1D129506" w14:textId="77777777" w:rsidR="000C40A5" w:rsidRPr="00861AE3" w:rsidRDefault="000C40A5" w:rsidP="000C40A5">
      <w:pPr>
        <w:pStyle w:val="Bibliography"/>
        <w:rPr>
          <w:lang w:val="en-US"/>
        </w:rPr>
      </w:pPr>
      <w:r>
        <w:t xml:space="preserve">Haralick, R. M., Shanmugam, K., &amp; Dinstein, I. (1973). </w:t>
      </w:r>
      <w:r w:rsidRPr="00861AE3">
        <w:rPr>
          <w:lang w:val="en-US"/>
        </w:rPr>
        <w:t xml:space="preserve">Textural Features for Image Classification. </w:t>
      </w:r>
      <w:r w:rsidRPr="00861AE3">
        <w:rPr>
          <w:i/>
          <w:iCs/>
          <w:lang w:val="en-US"/>
        </w:rPr>
        <w:t>IEEE Transactions on Systems, Man, and Cybernetics</w:t>
      </w:r>
      <w:r w:rsidRPr="00861AE3">
        <w:rPr>
          <w:lang w:val="en-US"/>
        </w:rPr>
        <w:t xml:space="preserve">, </w:t>
      </w:r>
      <w:r w:rsidRPr="00861AE3">
        <w:rPr>
          <w:i/>
          <w:iCs/>
          <w:lang w:val="en-US"/>
        </w:rPr>
        <w:t>SMC-3</w:t>
      </w:r>
      <w:r w:rsidRPr="00861AE3">
        <w:rPr>
          <w:lang w:val="en-US"/>
        </w:rPr>
        <w:t>(6), 610–621. https://doi.org/10.1109/TSMC.1973.4309314</w:t>
      </w:r>
    </w:p>
    <w:p w14:paraId="6CEBD5B4" w14:textId="77777777" w:rsidR="000C40A5" w:rsidRPr="00861AE3" w:rsidRDefault="000C40A5" w:rsidP="000C40A5">
      <w:pPr>
        <w:pStyle w:val="Bibliography"/>
        <w:rPr>
          <w:lang w:val="en-US"/>
        </w:rPr>
      </w:pPr>
      <w:r w:rsidRPr="00861AE3">
        <w:rPr>
          <w:lang w:val="en-US"/>
        </w:rPr>
        <w:t xml:space="preserve">Harding, S. M., Benci, J. L., Irianto, J., Discher, D. E., Minn, A. J., &amp; Greenberg, R. A. (2017). Mitotic progression following DNA damage enables pattern recognition within micronuclei. </w:t>
      </w:r>
      <w:r w:rsidRPr="00861AE3">
        <w:rPr>
          <w:i/>
          <w:iCs/>
          <w:lang w:val="en-US"/>
        </w:rPr>
        <w:t>Nature</w:t>
      </w:r>
      <w:r w:rsidRPr="00861AE3">
        <w:rPr>
          <w:lang w:val="en-US"/>
        </w:rPr>
        <w:t xml:space="preserve">, </w:t>
      </w:r>
      <w:r w:rsidRPr="00861AE3">
        <w:rPr>
          <w:i/>
          <w:iCs/>
          <w:lang w:val="en-US"/>
        </w:rPr>
        <w:t>548</w:t>
      </w:r>
      <w:r w:rsidRPr="00861AE3">
        <w:rPr>
          <w:lang w:val="en-US"/>
        </w:rPr>
        <w:t>(7668), 466–470. https://doi.org/10.1038/nature23470</w:t>
      </w:r>
    </w:p>
    <w:p w14:paraId="2E724205" w14:textId="77777777" w:rsidR="000C40A5" w:rsidRPr="00861AE3" w:rsidRDefault="000C40A5" w:rsidP="000C40A5">
      <w:pPr>
        <w:pStyle w:val="Bibliography"/>
        <w:rPr>
          <w:lang w:val="en-US"/>
        </w:rPr>
      </w:pPr>
      <w:r w:rsidRPr="00861AE3">
        <w:rPr>
          <w:i/>
          <w:iCs/>
          <w:lang w:val="en-US"/>
        </w:rPr>
        <w:t>High Accuracy Electrometers for Low Current/High Resistance Applications | Tektronix</w:t>
      </w:r>
      <w:r w:rsidRPr="00861AE3">
        <w:rPr>
          <w:lang w:val="en-US"/>
        </w:rPr>
        <w:t>. (n.d.). Retrieved March 28, 2022, from https://www.tek.com/en/documents/brochure/high-accuracy-electrometers-low-current-high-resistance-applications</w:t>
      </w:r>
    </w:p>
    <w:p w14:paraId="705B7562" w14:textId="77777777" w:rsidR="000C40A5" w:rsidRPr="00861AE3" w:rsidRDefault="000C40A5" w:rsidP="000C40A5">
      <w:pPr>
        <w:pStyle w:val="Bibliography"/>
        <w:rPr>
          <w:lang w:val="en-US"/>
        </w:rPr>
      </w:pPr>
      <w:r w:rsidRPr="00861AE3">
        <w:rPr>
          <w:lang w:val="en-US"/>
        </w:rPr>
        <w:t xml:space="preserve">Hu, W., Xu, S., Yao, B., Hong, M., Wu, X., Pei, H., Chang, L., Ding, N., Gao, X., Ye, C., Wang, J., Hei, T. K., &amp; Zhou, G. (2014). MiR-663 inhibits radiation-induced bystander effects by targeting TGFB1 in a feedback mode. </w:t>
      </w:r>
      <w:r w:rsidRPr="00861AE3">
        <w:rPr>
          <w:i/>
          <w:iCs/>
          <w:lang w:val="en-US"/>
        </w:rPr>
        <w:t>RNA Biology</w:t>
      </w:r>
      <w:r w:rsidRPr="00861AE3">
        <w:rPr>
          <w:lang w:val="en-US"/>
        </w:rPr>
        <w:t xml:space="preserve">, </w:t>
      </w:r>
      <w:r w:rsidRPr="00861AE3">
        <w:rPr>
          <w:i/>
          <w:iCs/>
          <w:lang w:val="en-US"/>
        </w:rPr>
        <w:t>11</w:t>
      </w:r>
      <w:r w:rsidRPr="00861AE3">
        <w:rPr>
          <w:lang w:val="en-US"/>
        </w:rPr>
        <w:t>(9), 1189–1198. https://doi.org/10.4161/rna.34345</w:t>
      </w:r>
    </w:p>
    <w:p w14:paraId="7FB319F2" w14:textId="77777777" w:rsidR="000C40A5" w:rsidRPr="00861AE3" w:rsidRDefault="000C40A5" w:rsidP="000C40A5">
      <w:pPr>
        <w:pStyle w:val="Bibliography"/>
        <w:rPr>
          <w:lang w:val="en-US"/>
        </w:rPr>
      </w:pPr>
      <w:r w:rsidRPr="00861AE3">
        <w:rPr>
          <w:lang w:val="en-US"/>
        </w:rPr>
        <w:lastRenderedPageBreak/>
        <w:t xml:space="preserve">Iyer, R., &amp; Lehnert, B. E. (2002). Low dose, low-LET ionizing radiation-induced radioadaptation and associated early responses in unirradiated cells. </w:t>
      </w:r>
      <w:r w:rsidRPr="00861AE3">
        <w:rPr>
          <w:i/>
          <w:iCs/>
          <w:lang w:val="en-US"/>
        </w:rPr>
        <w:t>Mutation Research/Fundamental and Molecular Mechanisms of Mutagenesis</w:t>
      </w:r>
      <w:r w:rsidRPr="00861AE3">
        <w:rPr>
          <w:lang w:val="en-US"/>
        </w:rPr>
        <w:t xml:space="preserve">, </w:t>
      </w:r>
      <w:r w:rsidRPr="00861AE3">
        <w:rPr>
          <w:i/>
          <w:iCs/>
          <w:lang w:val="en-US"/>
        </w:rPr>
        <w:t>503</w:t>
      </w:r>
      <w:r w:rsidRPr="00861AE3">
        <w:rPr>
          <w:lang w:val="en-US"/>
        </w:rPr>
        <w:t>(1), 1–9. https://doi.org/10.1016/S0027-5107(02)00068-4</w:t>
      </w:r>
    </w:p>
    <w:p w14:paraId="14F7681B" w14:textId="77777777" w:rsidR="000C40A5" w:rsidRPr="00861AE3" w:rsidRDefault="000C40A5" w:rsidP="000C40A5">
      <w:pPr>
        <w:pStyle w:val="Bibliography"/>
        <w:rPr>
          <w:lang w:val="en-US"/>
        </w:rPr>
      </w:pPr>
      <w:r w:rsidRPr="00861AE3">
        <w:rPr>
          <w:lang w:val="en-US"/>
        </w:rPr>
        <w:t xml:space="preserve">Jeffers, J. R., Parganas, E., Lee, Y., Yang, C., Wang, J., Brennan, J., MacLean, K. H., Han, J., Chittenden, T., Ihle, J. N., McKinnon, P. J., Cleveland, J. L., &amp; Zambetti, G. P. (2003). Puma is an essential mediator of p53-dependent and -independent apoptotic pathways. </w:t>
      </w:r>
      <w:r w:rsidRPr="00861AE3">
        <w:rPr>
          <w:i/>
          <w:iCs/>
          <w:lang w:val="en-US"/>
        </w:rPr>
        <w:t>Cancer Cell</w:t>
      </w:r>
      <w:r w:rsidRPr="00861AE3">
        <w:rPr>
          <w:lang w:val="en-US"/>
        </w:rPr>
        <w:t xml:space="preserve">, </w:t>
      </w:r>
      <w:r w:rsidRPr="00861AE3">
        <w:rPr>
          <w:i/>
          <w:iCs/>
          <w:lang w:val="en-US"/>
        </w:rPr>
        <w:t>4</w:t>
      </w:r>
      <w:r w:rsidRPr="00861AE3">
        <w:rPr>
          <w:lang w:val="en-US"/>
        </w:rPr>
        <w:t>(4), 321–328. https://doi.org/10.1016/S1535-6108(03)00244-7</w:t>
      </w:r>
    </w:p>
    <w:p w14:paraId="72618BC7" w14:textId="77777777" w:rsidR="000C40A5" w:rsidRPr="00861AE3" w:rsidRDefault="000C40A5" w:rsidP="000C40A5">
      <w:pPr>
        <w:pStyle w:val="Bibliography"/>
        <w:rPr>
          <w:lang w:val="en-US"/>
        </w:rPr>
      </w:pPr>
      <w:r w:rsidRPr="00861AE3">
        <w:rPr>
          <w:lang w:val="en-US"/>
        </w:rPr>
        <w:t xml:space="preserve">Jolliffe, I. T. (2002). </w:t>
      </w:r>
      <w:r w:rsidRPr="00861AE3">
        <w:rPr>
          <w:i/>
          <w:iCs/>
          <w:lang w:val="en-US"/>
        </w:rPr>
        <w:t>Principal component analysis</w:t>
      </w:r>
      <w:r w:rsidRPr="00861AE3">
        <w:rPr>
          <w:lang w:val="en-US"/>
        </w:rPr>
        <w:t xml:space="preserve"> (2nd ed). Springer.</w:t>
      </w:r>
    </w:p>
    <w:p w14:paraId="233C456F" w14:textId="77777777" w:rsidR="000C40A5" w:rsidRPr="00861AE3" w:rsidRDefault="000C40A5" w:rsidP="000C40A5">
      <w:pPr>
        <w:pStyle w:val="Bibliography"/>
        <w:rPr>
          <w:lang w:val="en-US"/>
        </w:rPr>
      </w:pPr>
      <w:r w:rsidRPr="00861AE3">
        <w:rPr>
          <w:lang w:val="en-US"/>
        </w:rPr>
        <w:t xml:space="preserve">Kanagavelu, S., Gupta, S., Wu, X., Philip, S., Wattenberg, M. M., Hodge, J. W., Couto, M. D., Chung, K. D., &amp; Ahmed, M. M. (2014). In Vivo Effects of Lattice Radiation Therapy on Local and Distant Lung Cancer: Potential Role of Immunomodulation. </w:t>
      </w:r>
      <w:r w:rsidRPr="00861AE3">
        <w:rPr>
          <w:i/>
          <w:iCs/>
          <w:lang w:val="en-US"/>
        </w:rPr>
        <w:t>Radiation Research</w:t>
      </w:r>
      <w:r w:rsidRPr="00861AE3">
        <w:rPr>
          <w:lang w:val="en-US"/>
        </w:rPr>
        <w:t xml:space="preserve">, </w:t>
      </w:r>
      <w:r w:rsidRPr="00861AE3">
        <w:rPr>
          <w:i/>
          <w:iCs/>
          <w:lang w:val="en-US"/>
        </w:rPr>
        <w:t>182</w:t>
      </w:r>
      <w:r w:rsidRPr="00861AE3">
        <w:rPr>
          <w:lang w:val="en-US"/>
        </w:rPr>
        <w:t>(2), 149–162. https://doi.org/10.1667/RR3819.1</w:t>
      </w:r>
    </w:p>
    <w:p w14:paraId="5A407BC7" w14:textId="77777777" w:rsidR="000C40A5" w:rsidRPr="00861AE3" w:rsidRDefault="000C40A5" w:rsidP="000C40A5">
      <w:pPr>
        <w:pStyle w:val="Bibliography"/>
        <w:rPr>
          <w:lang w:val="en-US"/>
        </w:rPr>
      </w:pPr>
      <w:r w:rsidRPr="00861AE3">
        <w:rPr>
          <w:lang w:val="en-US"/>
        </w:rPr>
        <w:t xml:space="preserve">Khan, A. ul M., Mikut, R., &amp; Reischl, M. (2016). A New Feedback-Based Method for Parameter Adaptation in Image Processing Routines. </w:t>
      </w:r>
      <w:r w:rsidRPr="00861AE3">
        <w:rPr>
          <w:i/>
          <w:iCs/>
          <w:lang w:val="en-US"/>
        </w:rPr>
        <w:t>PLOS ONE</w:t>
      </w:r>
      <w:r w:rsidRPr="00861AE3">
        <w:rPr>
          <w:lang w:val="en-US"/>
        </w:rPr>
        <w:t xml:space="preserve">, </w:t>
      </w:r>
      <w:r w:rsidRPr="00861AE3">
        <w:rPr>
          <w:i/>
          <w:iCs/>
          <w:lang w:val="en-US"/>
        </w:rPr>
        <w:t>11</w:t>
      </w:r>
      <w:r w:rsidRPr="00861AE3">
        <w:rPr>
          <w:lang w:val="en-US"/>
        </w:rPr>
        <w:t>(10), e0165180. https://doi.org/10.1371/journal.pone.0165180</w:t>
      </w:r>
    </w:p>
    <w:p w14:paraId="76D973EE" w14:textId="77777777" w:rsidR="000C40A5" w:rsidRPr="00861AE3" w:rsidRDefault="000C40A5" w:rsidP="000C40A5">
      <w:pPr>
        <w:pStyle w:val="Bibliography"/>
        <w:rPr>
          <w:lang w:val="en-US"/>
        </w:rPr>
      </w:pPr>
      <w:r w:rsidRPr="00861AE3">
        <w:rPr>
          <w:lang w:val="en-US"/>
        </w:rPr>
        <w:t xml:space="preserve">Kirkup, L. (2012). </w:t>
      </w:r>
      <w:r w:rsidRPr="00861AE3">
        <w:rPr>
          <w:i/>
          <w:iCs/>
          <w:lang w:val="en-US"/>
        </w:rPr>
        <w:t>Data Analysis for Physical Scientists: Featuring Excel®</w:t>
      </w:r>
      <w:r w:rsidRPr="00861AE3">
        <w:rPr>
          <w:lang w:val="en-US"/>
        </w:rPr>
        <w:t xml:space="preserve"> (2nd ed.). Cambridge University Press. https://doi.org/10.1017/CBO9781139005258</w:t>
      </w:r>
    </w:p>
    <w:p w14:paraId="0F416E38" w14:textId="77777777" w:rsidR="000C40A5" w:rsidRPr="00861AE3" w:rsidRDefault="000C40A5" w:rsidP="000C40A5">
      <w:pPr>
        <w:pStyle w:val="Bibliography"/>
        <w:rPr>
          <w:lang w:val="en-US"/>
        </w:rPr>
      </w:pPr>
      <w:r w:rsidRPr="00861AE3">
        <w:rPr>
          <w:lang w:val="en-US"/>
        </w:rPr>
        <w:t xml:space="preserve">Klassen, N. V., van der Zwan, L., &amp; Cygler, J. (1997). GafChromic MD-55: Investigated as a precision dosimeter. </w:t>
      </w:r>
      <w:r w:rsidRPr="00861AE3">
        <w:rPr>
          <w:i/>
          <w:iCs/>
          <w:lang w:val="en-US"/>
        </w:rPr>
        <w:t>Medical Physics</w:t>
      </w:r>
      <w:r w:rsidRPr="00861AE3">
        <w:rPr>
          <w:lang w:val="en-US"/>
        </w:rPr>
        <w:t xml:space="preserve">, </w:t>
      </w:r>
      <w:r w:rsidRPr="00861AE3">
        <w:rPr>
          <w:i/>
          <w:iCs/>
          <w:lang w:val="en-US"/>
        </w:rPr>
        <w:t>24</w:t>
      </w:r>
      <w:r w:rsidRPr="00861AE3">
        <w:rPr>
          <w:lang w:val="en-US"/>
        </w:rPr>
        <w:t>(12), 1924–1934. https://doi.org/10.1118/1.598106</w:t>
      </w:r>
    </w:p>
    <w:p w14:paraId="5C2E1E74" w14:textId="77777777" w:rsidR="000C40A5" w:rsidRPr="00861AE3" w:rsidRDefault="000C40A5" w:rsidP="000C40A5">
      <w:pPr>
        <w:pStyle w:val="Bibliography"/>
        <w:rPr>
          <w:lang w:val="en-US"/>
        </w:rPr>
      </w:pPr>
      <w:r w:rsidRPr="00861AE3">
        <w:rPr>
          <w:lang w:val="en-US"/>
        </w:rPr>
        <w:t xml:space="preserve">Koturbash, I., Loree, J., Kutanzi, K., Koganow, C., Pogribny, I., &amp; Kovalchuk, O. (2008). In Vivo Bystander Effect: Cranial X-Irradiation Leads to Elevated DNA Damage, Altered </w:t>
      </w:r>
      <w:r w:rsidRPr="00861AE3">
        <w:rPr>
          <w:lang w:val="en-US"/>
        </w:rPr>
        <w:lastRenderedPageBreak/>
        <w:t xml:space="preserve">Cellular Proliferation and Apoptosis, and Increased p53 Levels in Shielded Spleen. </w:t>
      </w:r>
      <w:r w:rsidRPr="00861AE3">
        <w:rPr>
          <w:i/>
          <w:iCs/>
          <w:lang w:val="en-US"/>
        </w:rPr>
        <w:t>International Journal of Radiation Oncology*Biology*Physics</w:t>
      </w:r>
      <w:r w:rsidRPr="00861AE3">
        <w:rPr>
          <w:lang w:val="en-US"/>
        </w:rPr>
        <w:t xml:space="preserve">, </w:t>
      </w:r>
      <w:r w:rsidRPr="00861AE3">
        <w:rPr>
          <w:i/>
          <w:iCs/>
          <w:lang w:val="en-US"/>
        </w:rPr>
        <w:t>70</w:t>
      </w:r>
      <w:r w:rsidRPr="00861AE3">
        <w:rPr>
          <w:lang w:val="en-US"/>
        </w:rPr>
        <w:t>(2), 554–562. https://doi.org/10.1016/j.ijrobp.2007.09.039</w:t>
      </w:r>
    </w:p>
    <w:p w14:paraId="7053263F" w14:textId="77777777" w:rsidR="000C40A5" w:rsidRPr="00861AE3" w:rsidRDefault="000C40A5" w:rsidP="000C40A5">
      <w:pPr>
        <w:pStyle w:val="Bibliography"/>
        <w:rPr>
          <w:lang w:val="en-US"/>
        </w:rPr>
      </w:pPr>
      <w:r w:rsidRPr="00861AE3">
        <w:rPr>
          <w:lang w:val="en-US"/>
        </w:rPr>
        <w:t xml:space="preserve">Lewis, D., &amp; Chan, M. F. (2015). Correcting lateral response artifacts from flatbed scanners for radiochromic film dosimetry. </w:t>
      </w:r>
      <w:r w:rsidRPr="00861AE3">
        <w:rPr>
          <w:i/>
          <w:iCs/>
          <w:lang w:val="en-US"/>
        </w:rPr>
        <w:t>Medical Physics</w:t>
      </w:r>
      <w:r w:rsidRPr="00861AE3">
        <w:rPr>
          <w:lang w:val="en-US"/>
        </w:rPr>
        <w:t xml:space="preserve">, </w:t>
      </w:r>
      <w:r w:rsidRPr="00861AE3">
        <w:rPr>
          <w:i/>
          <w:iCs/>
          <w:lang w:val="en-US"/>
        </w:rPr>
        <w:t>42</w:t>
      </w:r>
      <w:r w:rsidRPr="00861AE3">
        <w:rPr>
          <w:lang w:val="en-US"/>
        </w:rPr>
        <w:t>(1), 416–429. https://doi.org/10.1118/1.4903758</w:t>
      </w:r>
    </w:p>
    <w:p w14:paraId="40EF447C" w14:textId="77777777" w:rsidR="000C40A5" w:rsidRPr="00861AE3" w:rsidRDefault="000C40A5" w:rsidP="000C40A5">
      <w:pPr>
        <w:pStyle w:val="Bibliography"/>
        <w:rPr>
          <w:lang w:val="en-US"/>
        </w:rPr>
      </w:pPr>
      <w:r w:rsidRPr="00861AE3">
        <w:rPr>
          <w:lang w:val="en-US"/>
        </w:rPr>
        <w:t xml:space="preserve">Lloyd, S. (1982). Least squares quantization in PCM. </w:t>
      </w:r>
      <w:r w:rsidRPr="00861AE3">
        <w:rPr>
          <w:i/>
          <w:iCs/>
          <w:lang w:val="en-US"/>
        </w:rPr>
        <w:t>IEEE Transactions on Information Theory</w:t>
      </w:r>
      <w:r w:rsidRPr="00861AE3">
        <w:rPr>
          <w:lang w:val="en-US"/>
        </w:rPr>
        <w:t xml:space="preserve">, </w:t>
      </w:r>
      <w:r w:rsidRPr="00861AE3">
        <w:rPr>
          <w:i/>
          <w:iCs/>
          <w:lang w:val="en-US"/>
        </w:rPr>
        <w:t>28</w:t>
      </w:r>
      <w:r w:rsidRPr="00861AE3">
        <w:rPr>
          <w:lang w:val="en-US"/>
        </w:rPr>
        <w:t>(2), 129–137. https://doi.org/10.1109/TIT.1982.1056489</w:t>
      </w:r>
    </w:p>
    <w:p w14:paraId="36231DCB" w14:textId="77777777" w:rsidR="000C40A5" w:rsidRPr="00861AE3" w:rsidRDefault="000C40A5" w:rsidP="000C40A5">
      <w:pPr>
        <w:pStyle w:val="Bibliography"/>
        <w:rPr>
          <w:lang w:val="en-US"/>
        </w:rPr>
      </w:pPr>
      <w:r w:rsidRPr="00861AE3">
        <w:rPr>
          <w:i/>
          <w:iCs/>
          <w:lang w:val="en-US"/>
        </w:rPr>
        <w:t>LPPool2d—PyTorch 1.11.0 documentation</w:t>
      </w:r>
      <w:r w:rsidRPr="00861AE3">
        <w:rPr>
          <w:lang w:val="en-US"/>
        </w:rPr>
        <w:t>. (n.d.). Retrieved April 28, 2022, from https://pytorch.org/docs/stable/generated/torch.nn.LPPool2d.html</w:t>
      </w:r>
    </w:p>
    <w:p w14:paraId="7C3AB8ED" w14:textId="77777777" w:rsidR="000C40A5" w:rsidRPr="00861AE3" w:rsidRDefault="000C40A5" w:rsidP="000C40A5">
      <w:pPr>
        <w:pStyle w:val="Bibliography"/>
        <w:rPr>
          <w:lang w:val="en-US"/>
        </w:rPr>
      </w:pPr>
      <w:r w:rsidRPr="00861AE3">
        <w:rPr>
          <w:lang w:val="en-US"/>
        </w:rPr>
        <w:t xml:space="preserve">Luce, A., Courtin, A., Levalois, C., Altmeyer-Morel, S., Romeo, P.-H., Chevillard, S., &amp; Lebeau, J. (2009). Death receptor pathways mediate targeted and non-targeted effects of ionizing radiations in breast cancer cells. </w:t>
      </w:r>
      <w:r w:rsidRPr="00861AE3">
        <w:rPr>
          <w:i/>
          <w:iCs/>
          <w:lang w:val="en-US"/>
        </w:rPr>
        <w:t>Carcinogenesis</w:t>
      </w:r>
      <w:r w:rsidRPr="00861AE3">
        <w:rPr>
          <w:lang w:val="en-US"/>
        </w:rPr>
        <w:t xml:space="preserve">, </w:t>
      </w:r>
      <w:r w:rsidRPr="00861AE3">
        <w:rPr>
          <w:i/>
          <w:iCs/>
          <w:lang w:val="en-US"/>
        </w:rPr>
        <w:t>30</w:t>
      </w:r>
      <w:r w:rsidRPr="00861AE3">
        <w:rPr>
          <w:lang w:val="en-US"/>
        </w:rPr>
        <w:t>(3), 432–439. https://doi.org/10.1093/carcin/bgp008</w:t>
      </w:r>
    </w:p>
    <w:p w14:paraId="73D56789" w14:textId="77777777" w:rsidR="000C40A5" w:rsidRPr="00861AE3" w:rsidRDefault="000C40A5" w:rsidP="000C40A5">
      <w:pPr>
        <w:pStyle w:val="Bibliography"/>
        <w:rPr>
          <w:lang w:val="en-US"/>
        </w:rPr>
      </w:pPr>
      <w:r w:rsidRPr="00861AE3">
        <w:rPr>
          <w:lang w:val="en-US"/>
        </w:rPr>
        <w:t xml:space="preserve">Magnus Børsting. (2020). </w:t>
      </w:r>
      <w:r w:rsidRPr="00861AE3">
        <w:rPr>
          <w:i/>
          <w:iCs/>
          <w:lang w:val="en-US"/>
        </w:rPr>
        <w:t>GRID irradiation and bystander effects  in lung cancer cells</w:t>
      </w:r>
      <w:r w:rsidRPr="00861AE3">
        <w:rPr>
          <w:lang w:val="en-US"/>
        </w:rPr>
        <w:t xml:space="preserve"> [MasterThesis, University of Oslo]. https://www.duo.uio.no/bitstream/handle/10852/81244/1/Magnus-B-rsting---masteroppgave.pdf</w:t>
      </w:r>
    </w:p>
    <w:p w14:paraId="5CF1F452" w14:textId="77777777" w:rsidR="000C40A5" w:rsidRPr="00861AE3" w:rsidRDefault="000C40A5" w:rsidP="000C40A5">
      <w:pPr>
        <w:pStyle w:val="Bibliography"/>
        <w:rPr>
          <w:lang w:val="en-US"/>
        </w:rPr>
      </w:pPr>
      <w:r w:rsidRPr="00861AE3">
        <w:rPr>
          <w:lang w:val="en-US"/>
        </w:rPr>
        <w:t xml:space="preserve">Mandal Ananya. (2019, February 26). </w:t>
      </w:r>
      <w:r w:rsidRPr="00861AE3">
        <w:rPr>
          <w:i/>
          <w:iCs/>
          <w:lang w:val="en-US"/>
        </w:rPr>
        <w:t>What are Cytokines?</w:t>
      </w:r>
      <w:r w:rsidRPr="00861AE3">
        <w:rPr>
          <w:lang w:val="en-US"/>
        </w:rPr>
        <w:t xml:space="preserve"> https://www.news-medical.net/health/What-are-Cytokines.aspx</w:t>
      </w:r>
    </w:p>
    <w:p w14:paraId="4936C9E0" w14:textId="77777777" w:rsidR="000C40A5" w:rsidRPr="00861AE3" w:rsidRDefault="000C40A5" w:rsidP="000C40A5">
      <w:pPr>
        <w:pStyle w:val="Bibliography"/>
        <w:rPr>
          <w:lang w:val="en-US"/>
        </w:rPr>
      </w:pPr>
      <w:r w:rsidRPr="00861AE3">
        <w:rPr>
          <w:lang w:val="en-US"/>
        </w:rPr>
        <w:t xml:space="preserve">Mao, X., Boyd, L. K., Yáñez-Muñoz, R. J., Chaplin, T., Xue, L., Lin, D., Shan, L., Berney, D. M., Young, B. D., &amp; Lu, Y.-J. (2011). Chromosome rearrangement associated </w:t>
      </w:r>
      <w:r w:rsidRPr="00861AE3">
        <w:rPr>
          <w:lang w:val="en-US"/>
        </w:rPr>
        <w:lastRenderedPageBreak/>
        <w:t xml:space="preserve">inactivation of tumour suppressor genes in prostate cancer. </w:t>
      </w:r>
      <w:r w:rsidRPr="00861AE3">
        <w:rPr>
          <w:i/>
          <w:iCs/>
          <w:lang w:val="en-US"/>
        </w:rPr>
        <w:t>American Journal of Cancer Research</w:t>
      </w:r>
      <w:r w:rsidRPr="00861AE3">
        <w:rPr>
          <w:lang w:val="en-US"/>
        </w:rPr>
        <w:t xml:space="preserve">, </w:t>
      </w:r>
      <w:r w:rsidRPr="00861AE3">
        <w:rPr>
          <w:i/>
          <w:iCs/>
          <w:lang w:val="en-US"/>
        </w:rPr>
        <w:t>1</w:t>
      </w:r>
      <w:r w:rsidRPr="00861AE3">
        <w:rPr>
          <w:lang w:val="en-US"/>
        </w:rPr>
        <w:t>(5), 604–617.</w:t>
      </w:r>
    </w:p>
    <w:p w14:paraId="55EB7948" w14:textId="77777777" w:rsidR="000C40A5" w:rsidRPr="00861AE3" w:rsidRDefault="000C40A5" w:rsidP="000C40A5">
      <w:pPr>
        <w:pStyle w:val="Bibliography"/>
        <w:rPr>
          <w:lang w:val="en-US"/>
        </w:rPr>
      </w:pPr>
      <w:r w:rsidRPr="00861AE3">
        <w:rPr>
          <w:lang w:val="en-US"/>
        </w:rPr>
        <w:t xml:space="preserve">Mao, Z., Bozzella, M., Seluanov, A., &amp; Gorbunova, V. (2008). Comparison of nonhomologous end joining and homologous recombination in human cells. </w:t>
      </w:r>
      <w:r w:rsidRPr="00861AE3">
        <w:rPr>
          <w:i/>
          <w:iCs/>
          <w:lang w:val="en-US"/>
        </w:rPr>
        <w:t>DNA Repair</w:t>
      </w:r>
      <w:r w:rsidRPr="00861AE3">
        <w:rPr>
          <w:lang w:val="en-US"/>
        </w:rPr>
        <w:t xml:space="preserve">, </w:t>
      </w:r>
      <w:r w:rsidRPr="00861AE3">
        <w:rPr>
          <w:i/>
          <w:iCs/>
          <w:lang w:val="en-US"/>
        </w:rPr>
        <w:t>7</w:t>
      </w:r>
      <w:r w:rsidRPr="00861AE3">
        <w:rPr>
          <w:lang w:val="en-US"/>
        </w:rPr>
        <w:t>(10), 1765–1771. https://doi.org/10.1016/j.dnarep.2008.06.018</w:t>
      </w:r>
    </w:p>
    <w:p w14:paraId="45989001" w14:textId="77777777" w:rsidR="000C40A5" w:rsidRPr="00861AE3" w:rsidRDefault="000C40A5" w:rsidP="000C40A5">
      <w:pPr>
        <w:pStyle w:val="Bibliography"/>
        <w:rPr>
          <w:lang w:val="en-US"/>
        </w:rPr>
      </w:pPr>
      <w:r w:rsidRPr="00861AE3">
        <w:rPr>
          <w:lang w:val="en-US"/>
        </w:rPr>
        <w:t xml:space="preserve">Mason, K. A., Losos, J. B., &amp; Duncan, T. (2020). </w:t>
      </w:r>
      <w:r w:rsidRPr="00861AE3">
        <w:rPr>
          <w:i/>
          <w:iCs/>
          <w:lang w:val="en-US"/>
        </w:rPr>
        <w:t>Biology</w:t>
      </w:r>
      <w:r w:rsidRPr="00861AE3">
        <w:rPr>
          <w:lang w:val="en-US"/>
        </w:rPr>
        <w:t xml:space="preserve"> (Twelfth edition). McGraw-Hill Education.</w:t>
      </w:r>
    </w:p>
    <w:p w14:paraId="08D94FD5" w14:textId="77777777" w:rsidR="000C40A5" w:rsidRPr="00861AE3" w:rsidRDefault="000C40A5" w:rsidP="000C40A5">
      <w:pPr>
        <w:pStyle w:val="Bibliography"/>
        <w:rPr>
          <w:lang w:val="en-US"/>
        </w:rPr>
      </w:pPr>
      <w:r w:rsidRPr="00861AE3">
        <w:rPr>
          <w:lang w:val="en-US"/>
        </w:rPr>
        <w:t xml:space="preserve">Matson, S. W., Bean, D. W., &amp; George, J. W. (1994). DNA helicases: Enzymes with essential roles in all aspects of DNA metabolism. </w:t>
      </w:r>
      <w:r w:rsidRPr="00861AE3">
        <w:rPr>
          <w:i/>
          <w:iCs/>
          <w:lang w:val="en-US"/>
        </w:rPr>
        <w:t>BioEssays: News and Reviews in Molecular, Cellular and Developmental Biology</w:t>
      </w:r>
      <w:r w:rsidRPr="00861AE3">
        <w:rPr>
          <w:lang w:val="en-US"/>
        </w:rPr>
        <w:t xml:space="preserve">, </w:t>
      </w:r>
      <w:r w:rsidRPr="00861AE3">
        <w:rPr>
          <w:i/>
          <w:iCs/>
          <w:lang w:val="en-US"/>
        </w:rPr>
        <w:t>16</w:t>
      </w:r>
      <w:r w:rsidRPr="00861AE3">
        <w:rPr>
          <w:lang w:val="en-US"/>
        </w:rPr>
        <w:t>(1), 13–22. https://doi.org/10.1002/bies.950160103</w:t>
      </w:r>
    </w:p>
    <w:p w14:paraId="13D84D36" w14:textId="77777777" w:rsidR="000C40A5" w:rsidRPr="00861AE3" w:rsidRDefault="000C40A5" w:rsidP="000C40A5">
      <w:pPr>
        <w:pStyle w:val="Bibliography"/>
        <w:rPr>
          <w:lang w:val="en-US"/>
        </w:rPr>
      </w:pPr>
      <w:r w:rsidRPr="00861AE3">
        <w:rPr>
          <w:lang w:val="en-US"/>
        </w:rPr>
        <w:t xml:space="preserve">McLaughlin, W. L., &amp; Chalkley, L. (1965). Measurement of Radiation Dose Distributions with Photochromic Materials. </w:t>
      </w:r>
      <w:r w:rsidRPr="00861AE3">
        <w:rPr>
          <w:i/>
          <w:iCs/>
          <w:lang w:val="en-US"/>
        </w:rPr>
        <w:t>Radiology</w:t>
      </w:r>
      <w:r w:rsidRPr="00861AE3">
        <w:rPr>
          <w:lang w:val="en-US"/>
        </w:rPr>
        <w:t xml:space="preserve">, </w:t>
      </w:r>
      <w:r w:rsidRPr="00861AE3">
        <w:rPr>
          <w:i/>
          <w:iCs/>
          <w:lang w:val="en-US"/>
        </w:rPr>
        <w:t>84</w:t>
      </w:r>
      <w:r w:rsidRPr="00861AE3">
        <w:rPr>
          <w:lang w:val="en-US"/>
        </w:rPr>
        <w:t>(1), 124–125. https://doi.org/10.1148/84.1.124</w:t>
      </w:r>
    </w:p>
    <w:p w14:paraId="6C16D83F" w14:textId="77777777" w:rsidR="000C40A5" w:rsidRPr="00861AE3" w:rsidRDefault="000C40A5" w:rsidP="000C40A5">
      <w:pPr>
        <w:pStyle w:val="Bibliography"/>
        <w:rPr>
          <w:lang w:val="en-US"/>
        </w:rPr>
      </w:pPr>
      <w:r w:rsidRPr="00861AE3">
        <w:rPr>
          <w:lang w:val="en-US"/>
        </w:rPr>
        <w:t xml:space="preserve">McLaughlin, W. L., Puhl, J. M., Al-Sheikhly, M., Christou, C. A., Miller, A., Kovács, A., Wojnarovits, L., &amp; Lewis, D. F. (1996). Novel Radiochromic Films for Clinical Dosimetry. </w:t>
      </w:r>
      <w:r w:rsidRPr="00861AE3">
        <w:rPr>
          <w:i/>
          <w:iCs/>
          <w:lang w:val="en-US"/>
        </w:rPr>
        <w:t>Radiation Protection Dosimetry</w:t>
      </w:r>
      <w:r w:rsidRPr="00861AE3">
        <w:rPr>
          <w:lang w:val="en-US"/>
        </w:rPr>
        <w:t xml:space="preserve">, </w:t>
      </w:r>
      <w:r w:rsidRPr="00861AE3">
        <w:rPr>
          <w:i/>
          <w:iCs/>
          <w:lang w:val="en-US"/>
        </w:rPr>
        <w:t>66</w:t>
      </w:r>
      <w:r w:rsidRPr="00861AE3">
        <w:rPr>
          <w:lang w:val="en-US"/>
        </w:rPr>
        <w:t>(1–4), 263–268. https://doi.org/10.1093/oxfordjournals.rpd.a031731</w:t>
      </w:r>
    </w:p>
    <w:p w14:paraId="4372DB9A" w14:textId="77777777" w:rsidR="000C40A5" w:rsidRPr="00861AE3" w:rsidRDefault="000C40A5" w:rsidP="000C40A5">
      <w:pPr>
        <w:pStyle w:val="Bibliography"/>
        <w:rPr>
          <w:lang w:val="en-US"/>
        </w:rPr>
      </w:pPr>
      <w:r w:rsidRPr="00861AE3">
        <w:rPr>
          <w:lang w:val="en-US"/>
        </w:rPr>
        <w:t xml:space="preserve">McMahon, S. J. (2018). The linear quadratic model: Usage, interpretation and challenges. </w:t>
      </w:r>
      <w:r w:rsidRPr="00861AE3">
        <w:rPr>
          <w:i/>
          <w:iCs/>
          <w:lang w:val="en-US"/>
        </w:rPr>
        <w:t>Physics in Medicine &amp; Biology</w:t>
      </w:r>
      <w:r w:rsidRPr="00861AE3">
        <w:rPr>
          <w:lang w:val="en-US"/>
        </w:rPr>
        <w:t xml:space="preserve">, </w:t>
      </w:r>
      <w:r w:rsidRPr="00861AE3">
        <w:rPr>
          <w:i/>
          <w:iCs/>
          <w:lang w:val="en-US"/>
        </w:rPr>
        <w:t>64</w:t>
      </w:r>
      <w:r w:rsidRPr="00861AE3">
        <w:rPr>
          <w:lang w:val="en-US"/>
        </w:rPr>
        <w:t>(1), 01TR01. https://doi.org/10.1088/1361-6560/aaf26a</w:t>
      </w:r>
    </w:p>
    <w:p w14:paraId="285F8062" w14:textId="77777777" w:rsidR="000C40A5" w:rsidRPr="00861AE3" w:rsidRDefault="000C40A5" w:rsidP="000C40A5">
      <w:pPr>
        <w:pStyle w:val="Bibliography"/>
        <w:rPr>
          <w:lang w:val="en-US"/>
        </w:rPr>
      </w:pPr>
      <w:r w:rsidRPr="00861AE3">
        <w:rPr>
          <w:i/>
          <w:iCs/>
          <w:lang w:val="en-US"/>
        </w:rPr>
        <w:t>Mean free path | physics | Britannica</w:t>
      </w:r>
      <w:r w:rsidRPr="00861AE3">
        <w:rPr>
          <w:lang w:val="en-US"/>
        </w:rPr>
        <w:t>. (2007, February 12). https://www.britannica.com/science/mean-free-path</w:t>
      </w:r>
    </w:p>
    <w:p w14:paraId="72CCF67B" w14:textId="77777777" w:rsidR="000C40A5" w:rsidRPr="00861AE3" w:rsidRDefault="000C40A5" w:rsidP="000C40A5">
      <w:pPr>
        <w:pStyle w:val="Bibliography"/>
        <w:rPr>
          <w:lang w:val="en-US"/>
        </w:rPr>
      </w:pPr>
      <w:r w:rsidRPr="00861AE3">
        <w:rPr>
          <w:lang w:val="en-US"/>
        </w:rPr>
        <w:lastRenderedPageBreak/>
        <w:t xml:space="preserve">Mesnil, M., Piccoli, C., Tiraby, G., Willecke, K., &amp; Yamasaki, H. (1996). Bystander killing of cancer cells by herpes simplex virus thymidine kinase gene is mediated by connexins. </w:t>
      </w:r>
      <w:r w:rsidRPr="00861AE3">
        <w:rPr>
          <w:i/>
          <w:iCs/>
          <w:lang w:val="en-US"/>
        </w:rPr>
        <w:t>Proceedings of the National Academy of Sciences of the United States of America</w:t>
      </w:r>
      <w:r w:rsidRPr="00861AE3">
        <w:rPr>
          <w:lang w:val="en-US"/>
        </w:rPr>
        <w:t xml:space="preserve">, </w:t>
      </w:r>
      <w:r w:rsidRPr="00861AE3">
        <w:rPr>
          <w:i/>
          <w:iCs/>
          <w:lang w:val="en-US"/>
        </w:rPr>
        <w:t>93</w:t>
      </w:r>
      <w:r w:rsidRPr="00861AE3">
        <w:rPr>
          <w:lang w:val="en-US"/>
        </w:rPr>
        <w:t>(5), 1831–1835.</w:t>
      </w:r>
    </w:p>
    <w:p w14:paraId="3C18C671" w14:textId="77777777" w:rsidR="000C40A5" w:rsidRPr="00861AE3" w:rsidRDefault="000C40A5" w:rsidP="000C40A5">
      <w:pPr>
        <w:pStyle w:val="Bibliography"/>
        <w:rPr>
          <w:lang w:val="en-US"/>
        </w:rPr>
      </w:pPr>
      <w:r w:rsidRPr="00861AE3">
        <w:rPr>
          <w:lang w:val="en-US"/>
        </w:rPr>
        <w:t xml:space="preserve">Micke, A., Lewis, D. F., &amp; Yu, X. (2011). Multichannel film dosimetry with nonuniformity correction. </w:t>
      </w:r>
      <w:r w:rsidRPr="00861AE3">
        <w:rPr>
          <w:i/>
          <w:iCs/>
          <w:lang w:val="en-US"/>
        </w:rPr>
        <w:t>Medical Physics</w:t>
      </w:r>
      <w:r w:rsidRPr="00861AE3">
        <w:rPr>
          <w:lang w:val="en-US"/>
        </w:rPr>
        <w:t xml:space="preserve">, </w:t>
      </w:r>
      <w:r w:rsidRPr="00861AE3">
        <w:rPr>
          <w:i/>
          <w:iCs/>
          <w:lang w:val="en-US"/>
        </w:rPr>
        <w:t>38</w:t>
      </w:r>
      <w:r w:rsidRPr="00861AE3">
        <w:rPr>
          <w:lang w:val="en-US"/>
        </w:rPr>
        <w:t>(5), 2523–2534. https://doi.org/10.1118/1.3576105</w:t>
      </w:r>
    </w:p>
    <w:p w14:paraId="1D81BD56" w14:textId="77777777" w:rsidR="000C40A5" w:rsidRPr="00861AE3" w:rsidRDefault="000C40A5" w:rsidP="000C40A5">
      <w:pPr>
        <w:pStyle w:val="Bibliography"/>
        <w:rPr>
          <w:lang w:val="en-US"/>
        </w:rPr>
      </w:pPr>
      <w:r w:rsidRPr="00861AE3">
        <w:rPr>
          <w:lang w:val="en-US"/>
        </w:rPr>
        <w:t xml:space="preserve">Mitchel, R. E. J. (2004). The Bystander Effect: Recent Developments and Implications for Understanding the Dose Response. </w:t>
      </w:r>
      <w:r w:rsidRPr="00861AE3">
        <w:rPr>
          <w:i/>
          <w:iCs/>
          <w:lang w:val="en-US"/>
        </w:rPr>
        <w:t>Nonlinearity in Biology, Toxicology, Medicine</w:t>
      </w:r>
      <w:r w:rsidRPr="00861AE3">
        <w:rPr>
          <w:lang w:val="en-US"/>
        </w:rPr>
        <w:t xml:space="preserve">, </w:t>
      </w:r>
      <w:r w:rsidRPr="00861AE3">
        <w:rPr>
          <w:i/>
          <w:iCs/>
          <w:lang w:val="en-US"/>
        </w:rPr>
        <w:t>2</w:t>
      </w:r>
      <w:r w:rsidRPr="00861AE3">
        <w:rPr>
          <w:lang w:val="en-US"/>
        </w:rPr>
        <w:t>(3), 173–183. https://doi.org/10.1080/15401420490507512</w:t>
      </w:r>
    </w:p>
    <w:p w14:paraId="15494F62" w14:textId="77777777" w:rsidR="000C40A5" w:rsidRPr="00861AE3" w:rsidRDefault="000C40A5" w:rsidP="000C40A5">
      <w:pPr>
        <w:pStyle w:val="Bibliography"/>
        <w:rPr>
          <w:lang w:val="en-US"/>
        </w:rPr>
      </w:pPr>
      <w:r w:rsidRPr="00861AE3">
        <w:rPr>
          <w:i/>
          <w:iCs/>
          <w:lang w:val="en-US"/>
        </w:rPr>
        <w:t>Monomer | Definition &amp; Facts | Britannica</w:t>
      </w:r>
      <w:r w:rsidRPr="00861AE3">
        <w:rPr>
          <w:lang w:val="en-US"/>
        </w:rPr>
        <w:t>. (2022, March 5). https://www.britannica.com/science/monomer</w:t>
      </w:r>
    </w:p>
    <w:p w14:paraId="38770C7D" w14:textId="77777777" w:rsidR="000C40A5" w:rsidRPr="00861AE3" w:rsidRDefault="000C40A5" w:rsidP="000C40A5">
      <w:pPr>
        <w:pStyle w:val="Bibliography"/>
        <w:rPr>
          <w:lang w:val="en-US"/>
        </w:rPr>
      </w:pPr>
      <w:r w:rsidRPr="00861AE3">
        <w:rPr>
          <w:lang w:val="en-US"/>
        </w:rPr>
        <w:t xml:space="preserve">Morgenroth, K., &amp; Ebsen, M. (2008). CHAPTER 8—Anatomy. In P. J. Papadakos, B. Lachmann, &amp; L. Visser-Isles (Eds.), </w:t>
      </w:r>
      <w:r w:rsidRPr="00861AE3">
        <w:rPr>
          <w:i/>
          <w:iCs/>
          <w:lang w:val="en-US"/>
        </w:rPr>
        <w:t>Mechanical Ventilation</w:t>
      </w:r>
      <w:r w:rsidRPr="00861AE3">
        <w:rPr>
          <w:lang w:val="en-US"/>
        </w:rPr>
        <w:t xml:space="preserve"> (pp. 69–85). W.B. Saunders. https://doi.org/10.1016/B978-0-7216-0186-1.50012-0</w:t>
      </w:r>
    </w:p>
    <w:p w14:paraId="4A26DF7E" w14:textId="77777777" w:rsidR="000C40A5" w:rsidRPr="00861AE3" w:rsidRDefault="000C40A5" w:rsidP="000C40A5">
      <w:pPr>
        <w:pStyle w:val="Bibliography"/>
        <w:rPr>
          <w:lang w:val="en-US"/>
        </w:rPr>
      </w:pPr>
      <w:r w:rsidRPr="00861AE3">
        <w:rPr>
          <w:lang w:val="en-US"/>
        </w:rPr>
        <w:t xml:space="preserve">Mothersill, C., &amp; Seymour, C. (1997). Medium from irradiated human epithelial cells but not human fibroblasts reduces the clonogenic survival of unirradiated cells. </w:t>
      </w:r>
      <w:r w:rsidRPr="00861AE3">
        <w:rPr>
          <w:i/>
          <w:iCs/>
          <w:lang w:val="en-US"/>
        </w:rPr>
        <w:t>International Journal of Radiation Biology</w:t>
      </w:r>
      <w:r w:rsidRPr="00861AE3">
        <w:rPr>
          <w:lang w:val="en-US"/>
        </w:rPr>
        <w:t xml:space="preserve">, </w:t>
      </w:r>
      <w:r w:rsidRPr="00861AE3">
        <w:rPr>
          <w:i/>
          <w:iCs/>
          <w:lang w:val="en-US"/>
        </w:rPr>
        <w:t>71</w:t>
      </w:r>
      <w:r w:rsidRPr="00861AE3">
        <w:rPr>
          <w:lang w:val="en-US"/>
        </w:rPr>
        <w:t>(4), 421–427. https://doi.org/10.1080/095530097144030</w:t>
      </w:r>
    </w:p>
    <w:p w14:paraId="5058B492" w14:textId="77777777" w:rsidR="000C40A5" w:rsidRPr="00861AE3" w:rsidRDefault="000C40A5" w:rsidP="000C40A5">
      <w:pPr>
        <w:pStyle w:val="Bibliography"/>
        <w:rPr>
          <w:lang w:val="en-US"/>
        </w:rPr>
      </w:pPr>
      <w:r w:rsidRPr="00861AE3">
        <w:rPr>
          <w:lang w:val="en-US"/>
        </w:rPr>
        <w:t xml:space="preserve">Nadrljanski, M. M. (2021a, June 7). </w:t>
      </w:r>
      <w:r w:rsidRPr="00861AE3">
        <w:rPr>
          <w:i/>
          <w:iCs/>
          <w:lang w:val="en-US"/>
        </w:rPr>
        <w:t>Anode (x-ray tube) | Radiology Reference Article | Radiopaedia.org</w:t>
      </w:r>
      <w:r w:rsidRPr="00861AE3">
        <w:rPr>
          <w:lang w:val="en-US"/>
        </w:rPr>
        <w:t>. Radiopaedia. https://doi.org/10.53347/rID-8178</w:t>
      </w:r>
    </w:p>
    <w:p w14:paraId="76143009" w14:textId="77777777" w:rsidR="000C40A5" w:rsidRPr="00861AE3" w:rsidRDefault="000C40A5" w:rsidP="000C40A5">
      <w:pPr>
        <w:pStyle w:val="Bibliography"/>
        <w:rPr>
          <w:lang w:val="en-US"/>
        </w:rPr>
      </w:pPr>
      <w:r>
        <w:t xml:space="preserve">Nadrljanski, M. M. (2021b, September 18). </w:t>
      </w:r>
      <w:r w:rsidRPr="00861AE3">
        <w:rPr>
          <w:i/>
          <w:iCs/>
          <w:lang w:val="en-US"/>
        </w:rPr>
        <w:t>Cathode (x-ray tube) | Radiology Reference Article | Radiopaedia.org</w:t>
      </w:r>
      <w:r w:rsidRPr="00861AE3">
        <w:rPr>
          <w:lang w:val="en-US"/>
        </w:rPr>
        <w:t>. Radiopaedia. https://doi.org/10.53347/rID-8180</w:t>
      </w:r>
    </w:p>
    <w:p w14:paraId="7F83B1CA" w14:textId="77777777" w:rsidR="000C40A5" w:rsidRPr="00861AE3" w:rsidRDefault="000C40A5" w:rsidP="000C40A5">
      <w:pPr>
        <w:pStyle w:val="Bibliography"/>
        <w:rPr>
          <w:lang w:val="en-US"/>
        </w:rPr>
      </w:pPr>
      <w:r w:rsidRPr="00861AE3">
        <w:rPr>
          <w:lang w:val="en-US"/>
        </w:rPr>
        <w:t xml:space="preserve">Nagasawa, H., &amp; Little, J. B. (1992). Induction of sister chromatid exchanges by extremely low doses of alpha-particles. </w:t>
      </w:r>
      <w:r w:rsidRPr="00861AE3">
        <w:rPr>
          <w:i/>
          <w:iCs/>
          <w:lang w:val="en-US"/>
        </w:rPr>
        <w:t>Cancer Research</w:t>
      </w:r>
      <w:r w:rsidRPr="00861AE3">
        <w:rPr>
          <w:lang w:val="en-US"/>
        </w:rPr>
        <w:t xml:space="preserve">, </w:t>
      </w:r>
      <w:r w:rsidRPr="00861AE3">
        <w:rPr>
          <w:i/>
          <w:iCs/>
          <w:lang w:val="en-US"/>
        </w:rPr>
        <w:t>52</w:t>
      </w:r>
      <w:r w:rsidRPr="00861AE3">
        <w:rPr>
          <w:lang w:val="en-US"/>
        </w:rPr>
        <w:t>(22), 6394–6396.</w:t>
      </w:r>
    </w:p>
    <w:p w14:paraId="7A48A191" w14:textId="77777777" w:rsidR="000C40A5" w:rsidRPr="00861AE3" w:rsidRDefault="000C40A5" w:rsidP="000C40A5">
      <w:pPr>
        <w:pStyle w:val="Bibliography"/>
        <w:rPr>
          <w:lang w:val="en-US"/>
        </w:rPr>
      </w:pPr>
      <w:r w:rsidRPr="00861AE3">
        <w:rPr>
          <w:lang w:val="en-US"/>
        </w:rPr>
        <w:lastRenderedPageBreak/>
        <w:t xml:space="preserve">Najafi, M., Fardid, R., Hadadi, G., &amp; Fardid, M. (2014). The Mechanisms of Radiation-Induced Bystander Effect. </w:t>
      </w:r>
      <w:r w:rsidRPr="00861AE3">
        <w:rPr>
          <w:i/>
          <w:iCs/>
          <w:lang w:val="en-US"/>
        </w:rPr>
        <w:t>Journal of Biomedical Physics &amp; Engineering</w:t>
      </w:r>
      <w:r w:rsidRPr="00861AE3">
        <w:rPr>
          <w:lang w:val="en-US"/>
        </w:rPr>
        <w:t xml:space="preserve">, </w:t>
      </w:r>
      <w:r w:rsidRPr="00861AE3">
        <w:rPr>
          <w:i/>
          <w:iCs/>
          <w:lang w:val="en-US"/>
        </w:rPr>
        <w:t>4</w:t>
      </w:r>
      <w:r w:rsidRPr="00861AE3">
        <w:rPr>
          <w:lang w:val="en-US"/>
        </w:rPr>
        <w:t>(4), 163–172.</w:t>
      </w:r>
    </w:p>
    <w:p w14:paraId="4F6B3C60" w14:textId="77777777" w:rsidR="000C40A5" w:rsidRPr="00861AE3" w:rsidRDefault="000C40A5" w:rsidP="000C40A5">
      <w:pPr>
        <w:pStyle w:val="Bibliography"/>
        <w:rPr>
          <w:lang w:val="en-US"/>
        </w:rPr>
      </w:pPr>
      <w:r w:rsidRPr="00861AE3">
        <w:rPr>
          <w:lang w:val="en-US"/>
        </w:rPr>
        <w:t xml:space="preserve">Nambiar, M., Kari, V., &amp; Raghavan, S. C. (2008). Chromosomal translocations in cancer. </w:t>
      </w:r>
      <w:r w:rsidRPr="00861AE3">
        <w:rPr>
          <w:i/>
          <w:iCs/>
          <w:lang w:val="en-US"/>
        </w:rPr>
        <w:t>Biochimica et Biophysica Acta (BBA) - Reviews on Cancer</w:t>
      </w:r>
      <w:r w:rsidRPr="00861AE3">
        <w:rPr>
          <w:lang w:val="en-US"/>
        </w:rPr>
        <w:t xml:space="preserve">, </w:t>
      </w:r>
      <w:r w:rsidRPr="00861AE3">
        <w:rPr>
          <w:i/>
          <w:iCs/>
          <w:lang w:val="en-US"/>
        </w:rPr>
        <w:t>1786</w:t>
      </w:r>
      <w:r w:rsidRPr="00861AE3">
        <w:rPr>
          <w:lang w:val="en-US"/>
        </w:rPr>
        <w:t>(2), 139–152. https://doi.org/10.1016/j.bbcan.2008.07.005</w:t>
      </w:r>
    </w:p>
    <w:p w14:paraId="5FF7FCB9" w14:textId="77777777" w:rsidR="000C40A5" w:rsidRPr="00861AE3" w:rsidRDefault="000C40A5" w:rsidP="000C40A5">
      <w:pPr>
        <w:pStyle w:val="Bibliography"/>
        <w:rPr>
          <w:lang w:val="en-US"/>
        </w:rPr>
      </w:pPr>
      <w:r w:rsidRPr="00861AE3">
        <w:rPr>
          <w:lang w:val="en-US"/>
        </w:rPr>
        <w:t xml:space="preserve">Narayanan, P. K., Goodwin, E. H., &amp; Lehnert, B. E. (1997). Alpha particles initiate biological production of superoxide anions and hydrogen peroxide in human cells. </w:t>
      </w:r>
      <w:r w:rsidRPr="00861AE3">
        <w:rPr>
          <w:i/>
          <w:iCs/>
          <w:lang w:val="en-US"/>
        </w:rPr>
        <w:t>Cancer Research</w:t>
      </w:r>
      <w:r w:rsidRPr="00861AE3">
        <w:rPr>
          <w:lang w:val="en-US"/>
        </w:rPr>
        <w:t xml:space="preserve">, </w:t>
      </w:r>
      <w:r w:rsidRPr="00861AE3">
        <w:rPr>
          <w:i/>
          <w:iCs/>
          <w:lang w:val="en-US"/>
        </w:rPr>
        <w:t>57</w:t>
      </w:r>
      <w:r w:rsidRPr="00861AE3">
        <w:rPr>
          <w:lang w:val="en-US"/>
        </w:rPr>
        <w:t>(18), 3963–3971.</w:t>
      </w:r>
    </w:p>
    <w:p w14:paraId="47A73AD8" w14:textId="77777777" w:rsidR="000C40A5" w:rsidRPr="00861AE3" w:rsidRDefault="000C40A5" w:rsidP="000C40A5">
      <w:pPr>
        <w:pStyle w:val="Bibliography"/>
        <w:rPr>
          <w:lang w:val="en-US"/>
        </w:rPr>
      </w:pPr>
      <w:r w:rsidRPr="00861AE3">
        <w:rPr>
          <w:lang w:val="en-US"/>
        </w:rPr>
        <w:t xml:space="preserve">Niclas Börlin. (2007, November 22). </w:t>
      </w:r>
      <w:r w:rsidRPr="00861AE3">
        <w:rPr>
          <w:i/>
          <w:iCs/>
          <w:lang w:val="en-US"/>
        </w:rPr>
        <w:t>Nonlinear Optimization Least Squares Problems—The Gauss-Newton method</w:t>
      </w:r>
      <w:r w:rsidRPr="00861AE3">
        <w:rPr>
          <w:lang w:val="en-US"/>
        </w:rPr>
        <w:t>.</w:t>
      </w:r>
    </w:p>
    <w:p w14:paraId="7589510C" w14:textId="77777777" w:rsidR="000C40A5" w:rsidRPr="00861AE3" w:rsidRDefault="000C40A5" w:rsidP="000C40A5">
      <w:pPr>
        <w:pStyle w:val="Bibliography"/>
        <w:rPr>
          <w:lang w:val="en-US"/>
        </w:rPr>
      </w:pPr>
      <w:r w:rsidRPr="00861AE3">
        <w:rPr>
          <w:lang w:val="en-US"/>
        </w:rPr>
        <w:t xml:space="preserve">Niroomand-Rad, A., Blackwell, C. R., Coursey, B. M., Gall, K. P., Galvin, J. M., McLaughlin, W. L., Meigooni, A. S., Nath, R., Rodgers, J. E., &amp; Soares, C. G. (1998). Radiochromic film dosimetry: Recommendations of AAPM Radiation Therapy Committee Task Group 55. </w:t>
      </w:r>
      <w:r w:rsidRPr="00861AE3">
        <w:rPr>
          <w:i/>
          <w:iCs/>
          <w:lang w:val="en-US"/>
        </w:rPr>
        <w:t>Medical Physics</w:t>
      </w:r>
      <w:r w:rsidRPr="00861AE3">
        <w:rPr>
          <w:lang w:val="en-US"/>
        </w:rPr>
        <w:t xml:space="preserve">, </w:t>
      </w:r>
      <w:r w:rsidRPr="00861AE3">
        <w:rPr>
          <w:i/>
          <w:iCs/>
          <w:lang w:val="en-US"/>
        </w:rPr>
        <w:t>25</w:t>
      </w:r>
      <w:r w:rsidRPr="00861AE3">
        <w:rPr>
          <w:lang w:val="en-US"/>
        </w:rPr>
        <w:t>(11), 2093–2115. https://doi.org/10.1118/1.598407</w:t>
      </w:r>
    </w:p>
    <w:p w14:paraId="2FF73EBC" w14:textId="77777777" w:rsidR="000C40A5" w:rsidRPr="00861AE3" w:rsidRDefault="000C40A5" w:rsidP="000C40A5">
      <w:pPr>
        <w:pStyle w:val="Bibliography"/>
        <w:rPr>
          <w:lang w:val="en-US"/>
        </w:rPr>
      </w:pPr>
      <w:r w:rsidRPr="00861AE3">
        <w:rPr>
          <w:i/>
          <w:iCs/>
          <w:lang w:val="en-US"/>
        </w:rPr>
        <w:t>Nucleotide | biochemistry | Britannica</w:t>
      </w:r>
      <w:r w:rsidRPr="00861AE3">
        <w:rPr>
          <w:lang w:val="en-US"/>
        </w:rPr>
        <w:t>. (2008, July 17). https://www.britannica.com/science/nucleotide</w:t>
      </w:r>
    </w:p>
    <w:p w14:paraId="3B2E7210" w14:textId="77777777" w:rsidR="000C40A5" w:rsidRPr="00861AE3" w:rsidRDefault="000C40A5" w:rsidP="000C40A5">
      <w:pPr>
        <w:pStyle w:val="Bibliography"/>
        <w:rPr>
          <w:lang w:val="en-US"/>
        </w:rPr>
      </w:pPr>
      <w:r w:rsidRPr="00861AE3">
        <w:rPr>
          <w:lang w:val="en-US"/>
        </w:rPr>
        <w:t xml:space="preserve">O’Connor-Cox, E., Mochaba, F. M., Lodolo, E., Majara, M., &amp; Axcell, B. (1997). Methylene blue staining: Use at your own risk. </w:t>
      </w:r>
      <w:r w:rsidRPr="00861AE3">
        <w:rPr>
          <w:i/>
          <w:iCs/>
          <w:lang w:val="en-US"/>
        </w:rPr>
        <w:t>Master Brew Assoc Am Tech Q</w:t>
      </w:r>
      <w:r w:rsidRPr="00861AE3">
        <w:rPr>
          <w:lang w:val="en-US"/>
        </w:rPr>
        <w:t xml:space="preserve">, </w:t>
      </w:r>
      <w:r w:rsidRPr="00861AE3">
        <w:rPr>
          <w:i/>
          <w:iCs/>
          <w:lang w:val="en-US"/>
        </w:rPr>
        <w:t>34</w:t>
      </w:r>
      <w:r w:rsidRPr="00861AE3">
        <w:rPr>
          <w:lang w:val="en-US"/>
        </w:rPr>
        <w:t>, 306–312.</w:t>
      </w:r>
    </w:p>
    <w:p w14:paraId="7FDA9963" w14:textId="77777777" w:rsidR="000C40A5" w:rsidRPr="00861AE3" w:rsidRDefault="000C40A5" w:rsidP="000C40A5">
      <w:pPr>
        <w:pStyle w:val="Bibliography"/>
        <w:rPr>
          <w:lang w:val="en-US"/>
        </w:rPr>
      </w:pPr>
      <w:r w:rsidRPr="00861AE3">
        <w:rPr>
          <w:lang w:val="en-US"/>
        </w:rPr>
        <w:t xml:space="preserve">Paelinck, L., Neve, W. D., &amp; Wagter, C. D. (2006). Precautions and strategies in using a commercial flatbed scanner for radiochromic film dosimetry. </w:t>
      </w:r>
      <w:r w:rsidRPr="00861AE3">
        <w:rPr>
          <w:i/>
          <w:iCs/>
          <w:lang w:val="en-US"/>
        </w:rPr>
        <w:t>Physics in Medicine and Biology</w:t>
      </w:r>
      <w:r w:rsidRPr="00861AE3">
        <w:rPr>
          <w:lang w:val="en-US"/>
        </w:rPr>
        <w:t xml:space="preserve">, </w:t>
      </w:r>
      <w:r w:rsidRPr="00861AE3">
        <w:rPr>
          <w:i/>
          <w:iCs/>
          <w:lang w:val="en-US"/>
        </w:rPr>
        <w:t>52</w:t>
      </w:r>
      <w:r w:rsidRPr="00861AE3">
        <w:rPr>
          <w:lang w:val="en-US"/>
        </w:rPr>
        <w:t>(1), 231–242. https://doi.org/10.1088/0031-9155/52/1/015</w:t>
      </w:r>
    </w:p>
    <w:p w14:paraId="003B7968" w14:textId="77777777" w:rsidR="000C40A5" w:rsidRPr="00861AE3" w:rsidRDefault="000C40A5" w:rsidP="000C40A5">
      <w:pPr>
        <w:pStyle w:val="Bibliography"/>
        <w:rPr>
          <w:lang w:val="en-US"/>
        </w:rPr>
      </w:pPr>
      <w:r w:rsidRPr="00861AE3">
        <w:rPr>
          <w:lang w:val="en-US"/>
        </w:rPr>
        <w:t xml:space="preserve">P.Andreo, A.E. Nahum, K.Hohlfeld, &amp; H.Svensson. (1996). </w:t>
      </w:r>
      <w:r w:rsidRPr="00861AE3">
        <w:rPr>
          <w:i/>
          <w:iCs/>
          <w:lang w:val="en-US"/>
        </w:rPr>
        <w:t xml:space="preserve">Review of Data and Methods Recommended in the International Code of Practice, IAEA Technical Reports Series No. </w:t>
      </w:r>
      <w:r w:rsidRPr="00861AE3">
        <w:rPr>
          <w:i/>
          <w:iCs/>
          <w:lang w:val="en-US"/>
        </w:rPr>
        <w:lastRenderedPageBreak/>
        <w:t>277, Absorbed Dose Determination in Photon and Electron Beams</w:t>
      </w:r>
      <w:r w:rsidRPr="00861AE3">
        <w:rPr>
          <w:lang w:val="en-US"/>
        </w:rPr>
        <w:t>. INTERNATIONAL ATOMIC ENERGY AGENCY. https://www.iaea.org/publications/5546/review-of-data-and-methods-recommended-in-the-international-code-of-practice-iaea-technical-reports-series-no-277-absorbed-dose-determination-in-photon-and-electron-beams</w:t>
      </w:r>
    </w:p>
    <w:p w14:paraId="04AD49CD" w14:textId="77777777" w:rsidR="000C40A5" w:rsidRPr="00861AE3" w:rsidRDefault="000C40A5" w:rsidP="000C40A5">
      <w:pPr>
        <w:pStyle w:val="Bibliography"/>
        <w:rPr>
          <w:lang w:val="en-US"/>
        </w:rPr>
      </w:pPr>
      <w:r w:rsidRPr="00861AE3">
        <w:rPr>
          <w:lang w:val="sv-SE"/>
        </w:rPr>
        <w:t xml:space="preserve">Panzacchi, S., Gnudi, F., Mandrioli, D., Montella, R., Strollo, V., Merrick, B. A., Belpoggi, F., &amp; Tibaldi, E. (2019). </w:t>
      </w:r>
      <w:r w:rsidRPr="00861AE3">
        <w:rPr>
          <w:lang w:val="en-US"/>
        </w:rPr>
        <w:t xml:space="preserve">Effects of short and long-term alcohol-based fixation on Sprague-Dawley rat tissue morphology, protein and nucleic acid preservation. </w:t>
      </w:r>
      <w:r w:rsidRPr="00861AE3">
        <w:rPr>
          <w:i/>
          <w:iCs/>
          <w:lang w:val="en-US"/>
        </w:rPr>
        <w:t>Acta Histochemica</w:t>
      </w:r>
      <w:r w:rsidRPr="00861AE3">
        <w:rPr>
          <w:lang w:val="en-US"/>
        </w:rPr>
        <w:t xml:space="preserve">, </w:t>
      </w:r>
      <w:r w:rsidRPr="00861AE3">
        <w:rPr>
          <w:i/>
          <w:iCs/>
          <w:lang w:val="en-US"/>
        </w:rPr>
        <w:t>121</w:t>
      </w:r>
      <w:r w:rsidRPr="00861AE3">
        <w:rPr>
          <w:lang w:val="en-US"/>
        </w:rPr>
        <w:t>(6), 750–760. https://doi.org/10.1016/j.acthis.2019.05.011</w:t>
      </w:r>
    </w:p>
    <w:p w14:paraId="06F4E7BD" w14:textId="77777777" w:rsidR="000C40A5" w:rsidRPr="00861AE3" w:rsidRDefault="000C40A5" w:rsidP="000C40A5">
      <w:pPr>
        <w:pStyle w:val="Bibliography"/>
        <w:rPr>
          <w:lang w:val="en-US"/>
        </w:rPr>
      </w:pPr>
      <w:r w:rsidRPr="00861AE3">
        <w:rPr>
          <w:lang w:val="en-US"/>
        </w:rPr>
        <w:t xml:space="preserve">Pardee, A. B. (1974). A Restriction Point for Control of Normal Animal Cell Proliferation. </w:t>
      </w:r>
      <w:r w:rsidRPr="00861AE3">
        <w:rPr>
          <w:i/>
          <w:iCs/>
          <w:lang w:val="en-US"/>
        </w:rPr>
        <w:t>Proceedings of the National Academy of Sciences of the United States of America</w:t>
      </w:r>
      <w:r w:rsidRPr="00861AE3">
        <w:rPr>
          <w:lang w:val="en-US"/>
        </w:rPr>
        <w:t xml:space="preserve">, </w:t>
      </w:r>
      <w:r w:rsidRPr="00861AE3">
        <w:rPr>
          <w:i/>
          <w:iCs/>
          <w:lang w:val="en-US"/>
        </w:rPr>
        <w:t>71</w:t>
      </w:r>
      <w:r w:rsidRPr="00861AE3">
        <w:rPr>
          <w:lang w:val="en-US"/>
        </w:rPr>
        <w:t>(4), 1286–1290.</w:t>
      </w:r>
    </w:p>
    <w:p w14:paraId="7C6AEA3A" w14:textId="77777777" w:rsidR="000C40A5" w:rsidRPr="00861AE3" w:rsidRDefault="000C40A5" w:rsidP="000C40A5">
      <w:pPr>
        <w:pStyle w:val="Bibliography"/>
        <w:rPr>
          <w:lang w:val="en-US"/>
        </w:rPr>
      </w:pPr>
      <w:r w:rsidRPr="00861AE3">
        <w:rPr>
          <w:lang w:val="en-US"/>
        </w:rPr>
        <w:t xml:space="preserve">Park, S., Kang, S.-K., Cheong, K.-H., Hwang, T., Kim, H., Han, T., Lee, M.-Y., Kim, K., Bae, H., Su Kim, H., Han Kim, J., Jae Oh, S., &amp; Suh, J.-S. (2012). Variations in dose distribution and optical properties of GafchromicTM EBT2 film according to scanning mode. </w:t>
      </w:r>
      <w:r w:rsidRPr="00861AE3">
        <w:rPr>
          <w:i/>
          <w:iCs/>
          <w:lang w:val="en-US"/>
        </w:rPr>
        <w:t>Medical Physics</w:t>
      </w:r>
      <w:r w:rsidRPr="00861AE3">
        <w:rPr>
          <w:lang w:val="en-US"/>
        </w:rPr>
        <w:t xml:space="preserve">, </w:t>
      </w:r>
      <w:r w:rsidRPr="00861AE3">
        <w:rPr>
          <w:i/>
          <w:iCs/>
          <w:lang w:val="en-US"/>
        </w:rPr>
        <w:t>39</w:t>
      </w:r>
      <w:r w:rsidRPr="00861AE3">
        <w:rPr>
          <w:lang w:val="en-US"/>
        </w:rPr>
        <w:t>(5), 2524–2535. https://doi.org/10.1118/1.3700731</w:t>
      </w:r>
    </w:p>
    <w:p w14:paraId="2CA89F4E" w14:textId="77777777" w:rsidR="000C40A5" w:rsidRPr="00861AE3" w:rsidRDefault="000C40A5" w:rsidP="000C40A5">
      <w:pPr>
        <w:pStyle w:val="Bibliography"/>
        <w:rPr>
          <w:lang w:val="en-US"/>
        </w:rPr>
      </w:pPr>
      <w:r w:rsidRPr="00861AE3">
        <w:rPr>
          <w:lang w:val="en-US"/>
        </w:rPr>
        <w:t xml:space="preserve">Philip Mayes, Alan Nahum, &amp; Jean-Claude Rosenwald. (2007). </w:t>
      </w:r>
      <w:r w:rsidRPr="00861AE3">
        <w:rPr>
          <w:i/>
          <w:iCs/>
          <w:lang w:val="en-US"/>
        </w:rPr>
        <w:t>Handbook of Radiotherapy Physics</w:t>
      </w:r>
      <w:r w:rsidRPr="00861AE3">
        <w:rPr>
          <w:lang w:val="en-US"/>
        </w:rPr>
        <w:t>. Taylor &amp; Francis group.</w:t>
      </w:r>
    </w:p>
    <w:p w14:paraId="5BF448AE" w14:textId="77777777" w:rsidR="000C40A5" w:rsidRPr="00861AE3" w:rsidRDefault="000C40A5" w:rsidP="000C40A5">
      <w:pPr>
        <w:pStyle w:val="Bibliography"/>
        <w:rPr>
          <w:lang w:val="en-US"/>
        </w:rPr>
      </w:pPr>
      <w:r w:rsidRPr="00861AE3">
        <w:rPr>
          <w:i/>
          <w:iCs/>
          <w:lang w:val="en-US"/>
        </w:rPr>
        <w:t>Photon Dose Distributions | Oncology Medical Physics</w:t>
      </w:r>
      <w:r w:rsidRPr="00861AE3">
        <w:rPr>
          <w:lang w:val="en-US"/>
        </w:rPr>
        <w:t>. (n.d.). Retrieved March 23, 2022, from https://oncologymedicalphysics.com/photon-dose-distributions/</w:t>
      </w:r>
    </w:p>
    <w:p w14:paraId="459510C7" w14:textId="77777777" w:rsidR="000C40A5" w:rsidRPr="00861AE3" w:rsidRDefault="000C40A5" w:rsidP="000C40A5">
      <w:pPr>
        <w:pStyle w:val="Bibliography"/>
        <w:rPr>
          <w:lang w:val="en-US"/>
        </w:rPr>
      </w:pPr>
      <w:r w:rsidRPr="00861AE3">
        <w:rPr>
          <w:lang w:val="en-US"/>
        </w:rPr>
        <w:t xml:space="preserve">Podgorsak, E. B. (2016). </w:t>
      </w:r>
      <w:r w:rsidRPr="00861AE3">
        <w:rPr>
          <w:i/>
          <w:iCs/>
          <w:lang w:val="en-US"/>
        </w:rPr>
        <w:t>Radiation Physics for Medical Physicists</w:t>
      </w:r>
      <w:r w:rsidRPr="00861AE3">
        <w:rPr>
          <w:lang w:val="en-US"/>
        </w:rPr>
        <w:t>. Springer International Publishing. https://doi.org/10.1007/978-3-319-25382-4</w:t>
      </w:r>
    </w:p>
    <w:p w14:paraId="02B18CC5" w14:textId="77777777" w:rsidR="000C40A5" w:rsidRPr="00861AE3" w:rsidRDefault="000C40A5" w:rsidP="000C40A5">
      <w:pPr>
        <w:pStyle w:val="Bibliography"/>
        <w:rPr>
          <w:lang w:val="en-US"/>
        </w:rPr>
      </w:pPr>
      <w:r w:rsidRPr="00861AE3">
        <w:rPr>
          <w:lang w:val="en-US"/>
        </w:rPr>
        <w:t xml:space="preserve">Potts, P. J. (2005). X-RAY FLUORESCENCE AND EMISSION | Wavelength Dispersive X-Ray Fluorescence. In P. Worsfold, A. Townshend, &amp; C. Poole (Eds.), </w:t>
      </w:r>
      <w:r w:rsidRPr="00861AE3">
        <w:rPr>
          <w:i/>
          <w:iCs/>
          <w:lang w:val="en-US"/>
        </w:rPr>
        <w:t xml:space="preserve">Encyclopedia of </w:t>
      </w:r>
      <w:r w:rsidRPr="00861AE3">
        <w:rPr>
          <w:i/>
          <w:iCs/>
          <w:lang w:val="en-US"/>
        </w:rPr>
        <w:lastRenderedPageBreak/>
        <w:t>Analytical Science (Second Edition)</w:t>
      </w:r>
      <w:r w:rsidRPr="00861AE3">
        <w:rPr>
          <w:lang w:val="en-US"/>
        </w:rPr>
        <w:t xml:space="preserve"> (pp. 419–429). Elsevier. https://doi.org/10.1016/B0-12-369397-7/00674-9</w:t>
      </w:r>
    </w:p>
    <w:p w14:paraId="7072194F" w14:textId="77777777" w:rsidR="000C40A5" w:rsidRPr="00861AE3" w:rsidRDefault="000C40A5" w:rsidP="000C40A5">
      <w:pPr>
        <w:pStyle w:val="Bibliography"/>
        <w:rPr>
          <w:lang w:val="en-US"/>
        </w:rPr>
      </w:pPr>
      <w:r w:rsidRPr="00861AE3">
        <w:rPr>
          <w:lang w:val="en-US"/>
        </w:rPr>
        <w:t xml:space="preserve">Preim, B., &amp; Botha, C. (2014). Chapter 4—Image Analysis for Medical Visualization. In B. Preim &amp; C. Botha (Eds.), </w:t>
      </w:r>
      <w:r w:rsidRPr="00861AE3">
        <w:rPr>
          <w:i/>
          <w:iCs/>
          <w:lang w:val="en-US"/>
        </w:rPr>
        <w:t>Visual Computing for Medicine (Second Edition)</w:t>
      </w:r>
      <w:r w:rsidRPr="00861AE3">
        <w:rPr>
          <w:lang w:val="en-US"/>
        </w:rPr>
        <w:t xml:space="preserve"> (pp. 111–175). Morgan Kaufmann. https://doi.org/10.1016/B978-0-12-415873-3.00004-3</w:t>
      </w:r>
    </w:p>
    <w:p w14:paraId="6441F14C" w14:textId="77777777" w:rsidR="000C40A5" w:rsidRPr="00861AE3" w:rsidRDefault="000C40A5" w:rsidP="000C40A5">
      <w:pPr>
        <w:pStyle w:val="Bibliography"/>
        <w:rPr>
          <w:lang w:val="en-US"/>
        </w:rPr>
      </w:pPr>
      <w:r w:rsidRPr="00861AE3">
        <w:rPr>
          <w:i/>
          <w:iCs/>
          <w:lang w:val="en-US"/>
        </w:rPr>
        <w:t>RADIATION BIOLOGY: A HANDBOOK FOR  TEACHERS AND STUDENTS</w:t>
      </w:r>
      <w:r w:rsidRPr="00861AE3">
        <w:rPr>
          <w:lang w:val="en-US"/>
        </w:rPr>
        <w:t>. (2010). IAEA.</w:t>
      </w:r>
    </w:p>
    <w:p w14:paraId="50D2DC48" w14:textId="77777777" w:rsidR="000C40A5" w:rsidRPr="00861AE3" w:rsidRDefault="000C40A5" w:rsidP="000C40A5">
      <w:pPr>
        <w:pStyle w:val="Bibliography"/>
        <w:rPr>
          <w:lang w:val="en-US"/>
        </w:rPr>
      </w:pPr>
      <w:r w:rsidRPr="00861AE3">
        <w:rPr>
          <w:lang w:val="en-US"/>
        </w:rPr>
        <w:t xml:space="preserve">Rahman, Md. A., Sultana, N., Ayman, U., Bhakta, S., Afrose, M., Afrin, M., &amp; Haque, Z. (2022). Alcoholic fixation over formalin fixation: A new, safer option for morphologic and molecular analysis of tissues. </w:t>
      </w:r>
      <w:r w:rsidRPr="00861AE3">
        <w:rPr>
          <w:i/>
          <w:iCs/>
          <w:lang w:val="en-US"/>
        </w:rPr>
        <w:t>Saudi Journal of Biological Sciences</w:t>
      </w:r>
      <w:r w:rsidRPr="00861AE3">
        <w:rPr>
          <w:lang w:val="en-US"/>
        </w:rPr>
        <w:t xml:space="preserve">, </w:t>
      </w:r>
      <w:r w:rsidRPr="00861AE3">
        <w:rPr>
          <w:i/>
          <w:iCs/>
          <w:lang w:val="en-US"/>
        </w:rPr>
        <w:t>29</w:t>
      </w:r>
      <w:r w:rsidRPr="00861AE3">
        <w:rPr>
          <w:lang w:val="en-US"/>
        </w:rPr>
        <w:t>(1), 175–182. https://doi.org/10.1016/j.sjbs.2021.08.075</w:t>
      </w:r>
    </w:p>
    <w:p w14:paraId="445990AB" w14:textId="77777777" w:rsidR="000C40A5" w:rsidRPr="00861AE3" w:rsidRDefault="000C40A5" w:rsidP="000C40A5">
      <w:pPr>
        <w:pStyle w:val="Bibliography"/>
        <w:rPr>
          <w:lang w:val="en-US"/>
        </w:rPr>
      </w:pPr>
      <w:r w:rsidRPr="00861AE3">
        <w:rPr>
          <w:i/>
          <w:iCs/>
          <w:lang w:val="en-US"/>
        </w:rPr>
        <w:t>Recommendation ITU-R BT.601-7</w:t>
      </w:r>
      <w:r w:rsidRPr="00861AE3">
        <w:rPr>
          <w:lang w:val="en-US"/>
        </w:rPr>
        <w:t>. (2011). International telecommunication Union. https://www.itu.int/dms_pubrec/itu-r/rec/bt/R-REC-BT.601-7-201103-I!!PDF-E.pdf</w:t>
      </w:r>
    </w:p>
    <w:p w14:paraId="3B0FDA25" w14:textId="77777777" w:rsidR="000C40A5" w:rsidRPr="00861AE3" w:rsidRDefault="000C40A5" w:rsidP="000C40A5">
      <w:pPr>
        <w:pStyle w:val="Bibliography"/>
        <w:rPr>
          <w:lang w:val="en-US"/>
        </w:rPr>
      </w:pPr>
      <w:r w:rsidRPr="00861AE3">
        <w:rPr>
          <w:lang w:val="en-US"/>
        </w:rPr>
        <w:t xml:space="preserve">Ross, A., &amp; Willson, V. L. (2017). One-Way Anova. In A. Ross &amp; V. L. Willson (Eds.), </w:t>
      </w:r>
      <w:r w:rsidRPr="00861AE3">
        <w:rPr>
          <w:i/>
          <w:iCs/>
          <w:lang w:val="en-US"/>
        </w:rPr>
        <w:t>Basic and Advanced Statistical Tests: Writing Results Sections and Creating Tables and Figures</w:t>
      </w:r>
      <w:r w:rsidRPr="00861AE3">
        <w:rPr>
          <w:lang w:val="en-US"/>
        </w:rPr>
        <w:t xml:space="preserve"> (pp. 21–24). SensePublishers. https://doi.org/10.1007/978-94-6351-086-8_5</w:t>
      </w:r>
    </w:p>
    <w:p w14:paraId="6A30981A" w14:textId="77777777" w:rsidR="000C40A5" w:rsidRPr="00861AE3" w:rsidRDefault="000C40A5" w:rsidP="000C40A5">
      <w:pPr>
        <w:pStyle w:val="Bibliography"/>
        <w:rPr>
          <w:lang w:val="en-US"/>
        </w:rPr>
      </w:pPr>
      <w:r w:rsidRPr="00861AE3">
        <w:rPr>
          <w:lang w:val="en-US"/>
        </w:rPr>
        <w:t xml:space="preserve">Samuel, T., Weber, H. O., &amp; Funk, J. O. (2002). Linking DNA Damage to Cell Cycle Checkpoints. </w:t>
      </w:r>
      <w:r w:rsidRPr="00861AE3">
        <w:rPr>
          <w:i/>
          <w:iCs/>
          <w:lang w:val="en-US"/>
        </w:rPr>
        <w:t>Cell Cycle</w:t>
      </w:r>
      <w:r w:rsidRPr="00861AE3">
        <w:rPr>
          <w:lang w:val="en-US"/>
        </w:rPr>
        <w:t xml:space="preserve">, </w:t>
      </w:r>
      <w:r w:rsidRPr="00861AE3">
        <w:rPr>
          <w:i/>
          <w:iCs/>
          <w:lang w:val="en-US"/>
        </w:rPr>
        <w:t>1</w:t>
      </w:r>
      <w:r w:rsidRPr="00861AE3">
        <w:rPr>
          <w:lang w:val="en-US"/>
        </w:rPr>
        <w:t>(3), 161–167. https://doi.org/10.4161/cc.1.3.118</w:t>
      </w:r>
    </w:p>
    <w:p w14:paraId="65481567" w14:textId="77777777" w:rsidR="000C40A5" w:rsidRPr="00861AE3" w:rsidRDefault="000C40A5" w:rsidP="000C40A5">
      <w:pPr>
        <w:pStyle w:val="Bibliography"/>
        <w:rPr>
          <w:lang w:val="en-US"/>
        </w:rPr>
      </w:pPr>
      <w:r w:rsidRPr="00861AE3">
        <w:rPr>
          <w:lang w:val="en-US"/>
        </w:rPr>
        <w:t xml:space="preserve">Seuntjens, J. P., Strydom, W., &amp; Shortt, K. R. (2005). Chapter 2 DOSIMETRIC PRINCIPLES, QUANTITIES AND UNITS. In </w:t>
      </w:r>
      <w:r w:rsidRPr="00861AE3">
        <w:rPr>
          <w:i/>
          <w:iCs/>
          <w:lang w:val="en-US"/>
        </w:rPr>
        <w:t>Radiation oncology physics: A handbook for teachers and students</w:t>
      </w:r>
      <w:r w:rsidRPr="00861AE3">
        <w:rPr>
          <w:lang w:val="en-US"/>
        </w:rPr>
        <w:t>. International Atomic Energy Agency.</w:t>
      </w:r>
    </w:p>
    <w:p w14:paraId="196A0934" w14:textId="77777777" w:rsidR="000C40A5" w:rsidRPr="00861AE3" w:rsidRDefault="000C40A5" w:rsidP="000C40A5">
      <w:pPr>
        <w:pStyle w:val="Bibliography"/>
        <w:rPr>
          <w:lang w:val="en-US"/>
        </w:rPr>
      </w:pPr>
      <w:r w:rsidRPr="00861AE3">
        <w:rPr>
          <w:lang w:val="en-US"/>
        </w:rPr>
        <w:t>Shareef, M. M., Cui, N., Burikhanov, R., Gupta, S., Satishkumar, S., Shajahan, S., Mohiuddin, M., Rangnekar, V. M., &amp; Ahmed, M. M. (2007). Role of Tumor Necrosis Factor-</w:t>
      </w:r>
      <w:r>
        <w:t>α</w:t>
      </w:r>
      <w:r w:rsidRPr="00861AE3">
        <w:rPr>
          <w:lang w:val="en-US"/>
        </w:rPr>
        <w:t xml:space="preserve"> and TRAIL in High-Dose Radiation–Induced Bystander Signaling in Lung Adenocarcinoma. </w:t>
      </w:r>
      <w:r w:rsidRPr="00861AE3">
        <w:rPr>
          <w:i/>
          <w:iCs/>
          <w:lang w:val="en-US"/>
        </w:rPr>
        <w:lastRenderedPageBreak/>
        <w:t>Cancer Research</w:t>
      </w:r>
      <w:r w:rsidRPr="00861AE3">
        <w:rPr>
          <w:lang w:val="en-US"/>
        </w:rPr>
        <w:t xml:space="preserve">, </w:t>
      </w:r>
      <w:r w:rsidRPr="00861AE3">
        <w:rPr>
          <w:i/>
          <w:iCs/>
          <w:lang w:val="en-US"/>
        </w:rPr>
        <w:t>67</w:t>
      </w:r>
      <w:r w:rsidRPr="00861AE3">
        <w:rPr>
          <w:lang w:val="en-US"/>
        </w:rPr>
        <w:t>(24), 11811–11820. https://doi.org/10.1158/0008-5472.CAN-07-0722</w:t>
      </w:r>
    </w:p>
    <w:p w14:paraId="13EFE23D" w14:textId="77777777" w:rsidR="000C40A5" w:rsidRPr="00861AE3" w:rsidRDefault="000C40A5" w:rsidP="000C40A5">
      <w:pPr>
        <w:pStyle w:val="Bibliography"/>
        <w:rPr>
          <w:lang w:val="en-US"/>
        </w:rPr>
      </w:pPr>
      <w:r w:rsidRPr="00861AE3">
        <w:rPr>
          <w:lang w:val="en-US"/>
        </w:rPr>
        <w:t xml:space="preserve">Shortt, K. R., Bielajew, A. F., Ross, C. K., Stewart, K. J., Burke, J. T., &amp; Corsten, M. J. (2002). The effect of wall thickness on the response of a spherical ionization chamber. </w:t>
      </w:r>
      <w:r w:rsidRPr="00861AE3">
        <w:rPr>
          <w:i/>
          <w:iCs/>
          <w:lang w:val="en-US"/>
        </w:rPr>
        <w:t>Physics in Medicine and Biology</w:t>
      </w:r>
      <w:r w:rsidRPr="00861AE3">
        <w:rPr>
          <w:lang w:val="en-US"/>
        </w:rPr>
        <w:t xml:space="preserve">, </w:t>
      </w:r>
      <w:r w:rsidRPr="00861AE3">
        <w:rPr>
          <w:i/>
          <w:iCs/>
          <w:lang w:val="en-US"/>
        </w:rPr>
        <w:t>47</w:t>
      </w:r>
      <w:r w:rsidRPr="00861AE3">
        <w:rPr>
          <w:lang w:val="en-US"/>
        </w:rPr>
        <w:t>(10), 1721–1731. https://doi.org/10.1088/0031-9155/47/10/308</w:t>
      </w:r>
    </w:p>
    <w:p w14:paraId="74C70989" w14:textId="77777777" w:rsidR="000C40A5" w:rsidRPr="00861AE3" w:rsidRDefault="000C40A5" w:rsidP="000C40A5">
      <w:pPr>
        <w:pStyle w:val="Bibliography"/>
        <w:rPr>
          <w:lang w:val="en-US"/>
        </w:rPr>
      </w:pPr>
      <w:r w:rsidRPr="00861AE3">
        <w:rPr>
          <w:lang w:val="en-US"/>
        </w:rPr>
        <w:t xml:space="preserve">Silverman, B. W. (1998). </w:t>
      </w:r>
      <w:r w:rsidRPr="00861AE3">
        <w:rPr>
          <w:i/>
          <w:iCs/>
          <w:lang w:val="en-US"/>
        </w:rPr>
        <w:t>Density estimation for statistics and data analysis</w:t>
      </w:r>
      <w:r w:rsidRPr="00861AE3">
        <w:rPr>
          <w:lang w:val="en-US"/>
        </w:rPr>
        <w:t>. Chapman &amp; Hall/CRC.</w:t>
      </w:r>
    </w:p>
    <w:p w14:paraId="12C5C2A3" w14:textId="77777777" w:rsidR="000C40A5" w:rsidRPr="00861AE3" w:rsidRDefault="000C40A5" w:rsidP="000C40A5">
      <w:pPr>
        <w:pStyle w:val="Bibliography"/>
        <w:rPr>
          <w:lang w:val="en-US"/>
        </w:rPr>
      </w:pPr>
      <w:r w:rsidRPr="00861AE3">
        <w:rPr>
          <w:lang w:val="en-US"/>
        </w:rPr>
        <w:t xml:space="preserve">Soleymanifard, S., &amp; Bahreyni, M. T. T. (2012). Comparing the level of bystander effect in a couple of tumor and normal cell lines. </w:t>
      </w:r>
      <w:r w:rsidRPr="00861AE3">
        <w:rPr>
          <w:i/>
          <w:iCs/>
          <w:lang w:val="en-US"/>
        </w:rPr>
        <w:t>Journal of Medical Physics / Association of Medical Physicists of India</w:t>
      </w:r>
      <w:r w:rsidRPr="00861AE3">
        <w:rPr>
          <w:lang w:val="en-US"/>
        </w:rPr>
        <w:t xml:space="preserve">, </w:t>
      </w:r>
      <w:r w:rsidRPr="00861AE3">
        <w:rPr>
          <w:i/>
          <w:iCs/>
          <w:lang w:val="en-US"/>
        </w:rPr>
        <w:t>37</w:t>
      </w:r>
      <w:r w:rsidRPr="00861AE3">
        <w:rPr>
          <w:lang w:val="en-US"/>
        </w:rPr>
        <w:t>(2), 102–106. https://doi.org/10.4103/0971-6203.94745</w:t>
      </w:r>
    </w:p>
    <w:p w14:paraId="47C8900D" w14:textId="77777777" w:rsidR="000C40A5" w:rsidRPr="00861AE3" w:rsidRDefault="000C40A5" w:rsidP="000C40A5">
      <w:pPr>
        <w:pStyle w:val="Bibliography"/>
        <w:rPr>
          <w:lang w:val="en-US"/>
        </w:rPr>
      </w:pPr>
      <w:r w:rsidRPr="00861AE3">
        <w:rPr>
          <w:lang w:val="sv-SE"/>
        </w:rPr>
        <w:t xml:space="preserve">Sterzing, F., Kalz, J., Sroka-Perez, G., Schubert, K., Bischof, M., Röder, F., Debus, J., &amp; Herfarth, K. (2009). </w:t>
      </w:r>
      <w:r w:rsidRPr="00861AE3">
        <w:rPr>
          <w:lang w:val="en-US"/>
        </w:rPr>
        <w:t xml:space="preserve">Megavoltage CT in Helical Tomotherapy—Clinical Advantages and Limitations of Special Physical Characteristics. </w:t>
      </w:r>
      <w:r w:rsidRPr="00861AE3">
        <w:rPr>
          <w:i/>
          <w:iCs/>
          <w:lang w:val="en-US"/>
        </w:rPr>
        <w:t>Technology in Cancer Research &amp; Treatment</w:t>
      </w:r>
      <w:r w:rsidRPr="00861AE3">
        <w:rPr>
          <w:lang w:val="en-US"/>
        </w:rPr>
        <w:t xml:space="preserve">, </w:t>
      </w:r>
      <w:r w:rsidRPr="00861AE3">
        <w:rPr>
          <w:i/>
          <w:iCs/>
          <w:lang w:val="en-US"/>
        </w:rPr>
        <w:t>8</w:t>
      </w:r>
      <w:r w:rsidRPr="00861AE3">
        <w:rPr>
          <w:lang w:val="en-US"/>
        </w:rPr>
        <w:t>(5), 343–352. https://doi.org/10.1177/153303460900800504</w:t>
      </w:r>
    </w:p>
    <w:p w14:paraId="744B1C56" w14:textId="77777777" w:rsidR="000C40A5" w:rsidRPr="00861AE3" w:rsidRDefault="000C40A5" w:rsidP="000C40A5">
      <w:pPr>
        <w:pStyle w:val="Bibliography"/>
        <w:rPr>
          <w:lang w:val="en-US"/>
        </w:rPr>
      </w:pPr>
      <w:r w:rsidRPr="00861AE3">
        <w:rPr>
          <w:lang w:val="en-US"/>
        </w:rPr>
        <w:t xml:space="preserve">Strang, G. (2006). </w:t>
      </w:r>
      <w:r w:rsidRPr="00861AE3">
        <w:rPr>
          <w:i/>
          <w:iCs/>
          <w:lang w:val="en-US"/>
        </w:rPr>
        <w:t>Linear algebra and its applications</w:t>
      </w:r>
      <w:r w:rsidRPr="00861AE3">
        <w:rPr>
          <w:lang w:val="en-US"/>
        </w:rPr>
        <w:t xml:space="preserve"> (4th ed). Thomson, Brooks/Cole.</w:t>
      </w:r>
    </w:p>
    <w:p w14:paraId="008AF260" w14:textId="77777777" w:rsidR="000C40A5" w:rsidRPr="00861AE3" w:rsidRDefault="000C40A5" w:rsidP="000C40A5">
      <w:pPr>
        <w:pStyle w:val="Bibliography"/>
        <w:rPr>
          <w:lang w:val="en-US"/>
        </w:rPr>
      </w:pPr>
      <w:r w:rsidRPr="00861AE3">
        <w:rPr>
          <w:lang w:val="en-US"/>
        </w:rPr>
        <w:t xml:space="preserve">Studzinski, G. P., &amp; Danilenko, M. (2005). CHAPTER 92—Differentiation and the Cell Cycle. In D. Feldman (Ed.), </w:t>
      </w:r>
      <w:r w:rsidRPr="00861AE3">
        <w:rPr>
          <w:i/>
          <w:iCs/>
          <w:lang w:val="en-US"/>
        </w:rPr>
        <w:t>Vitamin D (Second Edition)</w:t>
      </w:r>
      <w:r w:rsidRPr="00861AE3">
        <w:rPr>
          <w:lang w:val="en-US"/>
        </w:rPr>
        <w:t xml:space="preserve"> (pp. 1635–1661). Academic Press. https://doi.org/10.1016/B978-012252687-9/50096-6</w:t>
      </w:r>
    </w:p>
    <w:p w14:paraId="6D810C56" w14:textId="77777777" w:rsidR="000C40A5" w:rsidRPr="00861AE3" w:rsidRDefault="000C40A5" w:rsidP="000C40A5">
      <w:pPr>
        <w:pStyle w:val="Bibliography"/>
        <w:rPr>
          <w:lang w:val="en-US"/>
        </w:rPr>
      </w:pPr>
      <w:r w:rsidRPr="00861AE3">
        <w:rPr>
          <w:i/>
          <w:iCs/>
          <w:lang w:val="en-US"/>
        </w:rPr>
        <w:t>Thermionic emission | physics | Britannica</w:t>
      </w:r>
      <w:r w:rsidRPr="00861AE3">
        <w:rPr>
          <w:lang w:val="en-US"/>
        </w:rPr>
        <w:t>. (2021, March 23). https://www.britannica.com/science/thermionic-emission</w:t>
      </w:r>
    </w:p>
    <w:p w14:paraId="0AC339AE" w14:textId="77777777" w:rsidR="000C40A5" w:rsidRPr="00861AE3" w:rsidRDefault="000C40A5" w:rsidP="000C40A5">
      <w:pPr>
        <w:pStyle w:val="Bibliography"/>
        <w:rPr>
          <w:lang w:val="en-US"/>
        </w:rPr>
      </w:pPr>
      <w:r>
        <w:t xml:space="preserve">Thevenaz, P., Ruttimann, U. E., &amp; Unser, M. (1998). </w:t>
      </w:r>
      <w:r w:rsidRPr="00861AE3">
        <w:rPr>
          <w:lang w:val="en-US"/>
        </w:rPr>
        <w:t xml:space="preserve">A pyramid approach to subpixel registration based on intensity. </w:t>
      </w:r>
      <w:r w:rsidRPr="00861AE3">
        <w:rPr>
          <w:i/>
          <w:iCs/>
          <w:lang w:val="en-US"/>
        </w:rPr>
        <w:t>IEEE Transactions on Image Processing</w:t>
      </w:r>
      <w:r w:rsidRPr="00861AE3">
        <w:rPr>
          <w:lang w:val="en-US"/>
        </w:rPr>
        <w:t xml:space="preserve">, </w:t>
      </w:r>
      <w:r w:rsidRPr="00861AE3">
        <w:rPr>
          <w:i/>
          <w:iCs/>
          <w:lang w:val="en-US"/>
        </w:rPr>
        <w:t>7</w:t>
      </w:r>
      <w:r w:rsidRPr="00861AE3">
        <w:rPr>
          <w:lang w:val="en-US"/>
        </w:rPr>
        <w:t>(1), 27–41. https://doi.org/10.1109/83.650848</w:t>
      </w:r>
    </w:p>
    <w:p w14:paraId="7E887F94" w14:textId="77777777" w:rsidR="000C40A5" w:rsidRPr="00861AE3" w:rsidRDefault="000C40A5" w:rsidP="000C40A5">
      <w:pPr>
        <w:pStyle w:val="Bibliography"/>
        <w:rPr>
          <w:lang w:val="en-US"/>
        </w:rPr>
      </w:pPr>
      <w:r w:rsidRPr="00861AE3">
        <w:rPr>
          <w:lang w:val="en-US"/>
        </w:rPr>
        <w:lastRenderedPageBreak/>
        <w:t xml:space="preserve">Thomas S. Robinson. (2020). Chapter 7 Delta Method. In </w:t>
      </w:r>
      <w:r w:rsidRPr="00861AE3">
        <w:rPr>
          <w:i/>
          <w:iCs/>
          <w:lang w:val="en-US"/>
        </w:rPr>
        <w:t>10 Fundamental Theorems for Econometrics</w:t>
      </w:r>
      <w:r w:rsidRPr="00861AE3">
        <w:rPr>
          <w:lang w:val="en-US"/>
        </w:rPr>
        <w:t>. https://bookdown.org/ts_robinson1994/10_fundamental_theorems_for_econometrics/dm.html</w:t>
      </w:r>
    </w:p>
    <w:p w14:paraId="559359E2" w14:textId="77777777" w:rsidR="000C40A5" w:rsidRDefault="000C40A5" w:rsidP="000C40A5">
      <w:pPr>
        <w:pStyle w:val="Bibliography"/>
      </w:pPr>
      <w:r w:rsidRPr="00861AE3">
        <w:rPr>
          <w:i/>
          <w:iCs/>
          <w:lang w:val="en-US"/>
        </w:rPr>
        <w:t>Transcription | Definition, Steps, &amp; Biology | Britannica</w:t>
      </w:r>
      <w:r w:rsidRPr="00861AE3">
        <w:rPr>
          <w:lang w:val="en-US"/>
        </w:rPr>
        <w:t xml:space="preserve">. </w:t>
      </w:r>
      <w:r>
        <w:t>(2019, September 26). https://www.britannica.com/science/transcription-genetics</w:t>
      </w:r>
    </w:p>
    <w:p w14:paraId="10EC1C87" w14:textId="77777777" w:rsidR="000C40A5" w:rsidRPr="00861AE3" w:rsidRDefault="000C40A5" w:rsidP="000C40A5">
      <w:pPr>
        <w:pStyle w:val="Bibliography"/>
        <w:rPr>
          <w:lang w:val="en-US"/>
        </w:rPr>
      </w:pPr>
      <w:r w:rsidRPr="00861AE3">
        <w:rPr>
          <w:lang w:val="sv-SE"/>
        </w:rPr>
        <w:t xml:space="preserve">van Leeuwen, C. M., Oei, A. L., Crezee, J., Bel, A., Franken, N. A. P., Stalpers, L. J. A., &amp; Kok, H. P. (2018). </w:t>
      </w:r>
      <w:r w:rsidRPr="00861AE3">
        <w:rPr>
          <w:lang w:val="en-US"/>
        </w:rPr>
        <w:t xml:space="preserve">The alfa and beta of tumours: A review of parameters of the linear-quadratic model, derived from clinical radiotherapy studies. </w:t>
      </w:r>
      <w:r w:rsidRPr="00861AE3">
        <w:rPr>
          <w:i/>
          <w:iCs/>
          <w:lang w:val="en-US"/>
        </w:rPr>
        <w:t>Radiation Oncology</w:t>
      </w:r>
      <w:r w:rsidRPr="00861AE3">
        <w:rPr>
          <w:lang w:val="en-US"/>
        </w:rPr>
        <w:t xml:space="preserve">, </w:t>
      </w:r>
      <w:r w:rsidRPr="00861AE3">
        <w:rPr>
          <w:i/>
          <w:iCs/>
          <w:lang w:val="en-US"/>
        </w:rPr>
        <w:t>13</w:t>
      </w:r>
      <w:r w:rsidRPr="00861AE3">
        <w:rPr>
          <w:lang w:val="en-US"/>
        </w:rPr>
        <w:t>(1), 96. https://doi.org/10.1186/s13014-018-1040-z</w:t>
      </w:r>
    </w:p>
    <w:p w14:paraId="4D0F3053" w14:textId="77777777" w:rsidR="000C40A5" w:rsidRPr="00861AE3" w:rsidRDefault="000C40A5" w:rsidP="000C40A5">
      <w:pPr>
        <w:pStyle w:val="Bibliography"/>
        <w:rPr>
          <w:lang w:val="en-US"/>
        </w:rPr>
      </w:pPr>
      <w:r w:rsidRPr="00861AE3">
        <w:rPr>
          <w:lang w:val="en-US"/>
        </w:rPr>
        <w:t xml:space="preserve">Villarraga-Gómez, H. (2016, July 26). </w:t>
      </w:r>
      <w:r w:rsidRPr="00861AE3">
        <w:rPr>
          <w:i/>
          <w:iCs/>
          <w:lang w:val="en-US"/>
        </w:rPr>
        <w:t>X-ray Computed Tomography for Dimensional Measurements</w:t>
      </w:r>
      <w:r w:rsidRPr="00861AE3">
        <w:rPr>
          <w:lang w:val="en-US"/>
        </w:rPr>
        <w:t>.</w:t>
      </w:r>
    </w:p>
    <w:p w14:paraId="5ABDAC5A" w14:textId="77777777" w:rsidR="000C40A5" w:rsidRPr="00861AE3" w:rsidRDefault="000C40A5" w:rsidP="000C40A5">
      <w:pPr>
        <w:pStyle w:val="Bibliography"/>
        <w:rPr>
          <w:lang w:val="en-US"/>
        </w:rPr>
      </w:pPr>
      <w:r>
        <w:t xml:space="preserve">Waldeland, E., Hole, E. O., Sagstuen, E., &amp; Malinen, E. (2010). </w:t>
      </w:r>
      <w:r w:rsidRPr="00861AE3">
        <w:rPr>
          <w:lang w:val="en-US"/>
        </w:rPr>
        <w:t xml:space="preserve">The energy dependence of lithium formate and alanine EPR dosimeters for medium energy x rays. </w:t>
      </w:r>
      <w:r w:rsidRPr="00861AE3">
        <w:rPr>
          <w:i/>
          <w:iCs/>
          <w:lang w:val="en-US"/>
        </w:rPr>
        <w:t>Medical Physics</w:t>
      </w:r>
      <w:r w:rsidRPr="00861AE3">
        <w:rPr>
          <w:lang w:val="en-US"/>
        </w:rPr>
        <w:t xml:space="preserve">, </w:t>
      </w:r>
      <w:r w:rsidRPr="00861AE3">
        <w:rPr>
          <w:i/>
          <w:iCs/>
          <w:lang w:val="en-US"/>
        </w:rPr>
        <w:t>37</w:t>
      </w:r>
      <w:r w:rsidRPr="00861AE3">
        <w:rPr>
          <w:lang w:val="en-US"/>
        </w:rPr>
        <w:t>(7Part1), 3569–3575. https://doi.org/10.1118/1.3432567</w:t>
      </w:r>
    </w:p>
    <w:p w14:paraId="3989EE7C" w14:textId="77777777" w:rsidR="000C40A5" w:rsidRPr="00861AE3" w:rsidRDefault="000C40A5" w:rsidP="000C40A5">
      <w:pPr>
        <w:pStyle w:val="Bibliography"/>
        <w:rPr>
          <w:lang w:val="en-US"/>
        </w:rPr>
      </w:pPr>
      <w:r w:rsidRPr="00861AE3">
        <w:rPr>
          <w:lang w:val="en-US"/>
        </w:rPr>
        <w:t xml:space="preserve">Weinstein, I. B. (2002). Addiction to Oncogenes—The Achilles Heal of Cancer. </w:t>
      </w:r>
      <w:r w:rsidRPr="00861AE3">
        <w:rPr>
          <w:i/>
          <w:iCs/>
          <w:lang w:val="en-US"/>
        </w:rPr>
        <w:t>Science</w:t>
      </w:r>
      <w:r w:rsidRPr="00861AE3">
        <w:rPr>
          <w:lang w:val="en-US"/>
        </w:rPr>
        <w:t xml:space="preserve">, </w:t>
      </w:r>
      <w:r w:rsidRPr="00861AE3">
        <w:rPr>
          <w:i/>
          <w:iCs/>
          <w:lang w:val="en-US"/>
        </w:rPr>
        <w:t>297</w:t>
      </w:r>
      <w:r w:rsidRPr="00861AE3">
        <w:rPr>
          <w:lang w:val="en-US"/>
        </w:rPr>
        <w:t>(5578), 63–64. https://doi.org/10.1126/science.1073096</w:t>
      </w:r>
    </w:p>
    <w:p w14:paraId="7B8ED333" w14:textId="77777777" w:rsidR="000C40A5" w:rsidRPr="00861AE3" w:rsidRDefault="000C40A5" w:rsidP="000C40A5">
      <w:pPr>
        <w:pStyle w:val="Bibliography"/>
        <w:rPr>
          <w:lang w:val="en-US"/>
        </w:rPr>
      </w:pPr>
      <w:r w:rsidRPr="00861AE3">
        <w:rPr>
          <w:lang w:val="en-US"/>
        </w:rPr>
        <w:t xml:space="preserve">Wu, X., Ahmed, M. M., Wright, J., Gupta, S., &amp; Pollack, A. (2010). On Modern Technical Approaches of Three-Dimensional High-Dose Lattice Radiotherapy (LRT). </w:t>
      </w:r>
      <w:r w:rsidRPr="00861AE3">
        <w:rPr>
          <w:i/>
          <w:iCs/>
          <w:lang w:val="en-US"/>
        </w:rPr>
        <w:t>Cureus</w:t>
      </w:r>
      <w:r w:rsidRPr="00861AE3">
        <w:rPr>
          <w:lang w:val="en-US"/>
        </w:rPr>
        <w:t xml:space="preserve">, </w:t>
      </w:r>
      <w:r w:rsidRPr="00861AE3">
        <w:rPr>
          <w:i/>
          <w:iCs/>
          <w:lang w:val="en-US"/>
        </w:rPr>
        <w:t>2</w:t>
      </w:r>
      <w:r w:rsidRPr="00861AE3">
        <w:rPr>
          <w:lang w:val="en-US"/>
        </w:rPr>
        <w:t>(3). https://doi.org/10.7759/cureus.9</w:t>
      </w:r>
    </w:p>
    <w:p w14:paraId="314948A9" w14:textId="77777777" w:rsidR="000C40A5" w:rsidRPr="00861AE3" w:rsidRDefault="000C40A5" w:rsidP="000C40A5">
      <w:pPr>
        <w:pStyle w:val="Bibliography"/>
        <w:rPr>
          <w:lang w:val="en-US"/>
        </w:rPr>
      </w:pPr>
      <w:r w:rsidRPr="00861AE3">
        <w:rPr>
          <w:lang w:val="en-US"/>
        </w:rPr>
        <w:t xml:space="preserve">Yan, W., Khan, M. K., Wu, X., Simone, C. B., Fan, J., Gressen, E., Zhang, X., Limoli, C. L., Bahig, H., Tubin, S., &amp; Mourad, W. F. (2019). Spatially fractionated radiation therapy: </w:t>
      </w:r>
      <w:r w:rsidRPr="00861AE3">
        <w:rPr>
          <w:lang w:val="en-US"/>
        </w:rPr>
        <w:lastRenderedPageBreak/>
        <w:t xml:space="preserve">History, present and the future. </w:t>
      </w:r>
      <w:r w:rsidRPr="00861AE3">
        <w:rPr>
          <w:i/>
          <w:iCs/>
          <w:lang w:val="en-US"/>
        </w:rPr>
        <w:t>Clinical and Translational Radiation Oncology</w:t>
      </w:r>
      <w:r w:rsidRPr="00861AE3">
        <w:rPr>
          <w:lang w:val="en-US"/>
        </w:rPr>
        <w:t xml:space="preserve">, </w:t>
      </w:r>
      <w:r w:rsidRPr="00861AE3">
        <w:rPr>
          <w:i/>
          <w:iCs/>
          <w:lang w:val="en-US"/>
        </w:rPr>
        <w:t>20</w:t>
      </w:r>
      <w:r w:rsidRPr="00861AE3">
        <w:rPr>
          <w:lang w:val="en-US"/>
        </w:rPr>
        <w:t>, 30–38. https://doi.org/10.1016/j.ctro.2019.10.004</w:t>
      </w:r>
    </w:p>
    <w:p w14:paraId="63753C0E" w14:textId="77777777" w:rsidR="000C40A5" w:rsidRPr="00861AE3" w:rsidRDefault="000C40A5" w:rsidP="000C40A5">
      <w:pPr>
        <w:pStyle w:val="Bibliography"/>
        <w:rPr>
          <w:lang w:val="en-US"/>
        </w:rPr>
      </w:pPr>
      <w:r w:rsidRPr="00861AE3">
        <w:rPr>
          <w:lang w:val="en-US"/>
        </w:rPr>
        <w:t xml:space="preserve">Yung, Y., Walker, J. L., Roberts, J. M., &amp; Assoian, R. K. (2007). A Skp2 autoinduction loop and restriction point control. </w:t>
      </w:r>
      <w:r w:rsidRPr="00861AE3">
        <w:rPr>
          <w:i/>
          <w:iCs/>
          <w:lang w:val="en-US"/>
        </w:rPr>
        <w:t>The Journal of Cell Biology</w:t>
      </w:r>
      <w:r w:rsidRPr="00861AE3">
        <w:rPr>
          <w:lang w:val="en-US"/>
        </w:rPr>
        <w:t xml:space="preserve">, </w:t>
      </w:r>
      <w:r w:rsidRPr="00861AE3">
        <w:rPr>
          <w:i/>
          <w:iCs/>
          <w:lang w:val="en-US"/>
        </w:rPr>
        <w:t>178</w:t>
      </w:r>
      <w:r w:rsidRPr="00861AE3">
        <w:rPr>
          <w:lang w:val="en-US"/>
        </w:rPr>
        <w:t>(5), 741–747. https://doi.org/10.1083/jcb.200703034</w:t>
      </w:r>
    </w:p>
    <w:p w14:paraId="238DDBED" w14:textId="77777777" w:rsidR="000C40A5" w:rsidRPr="00861AE3" w:rsidRDefault="000C40A5" w:rsidP="000C40A5">
      <w:pPr>
        <w:pStyle w:val="Bibliography"/>
        <w:rPr>
          <w:lang w:val="en-US"/>
        </w:rPr>
      </w:pPr>
      <w:r w:rsidRPr="00861AE3">
        <w:rPr>
          <w:lang w:val="en-US"/>
        </w:rPr>
        <w:t xml:space="preserve">Zhang, D., Zhou, T., He, F., Rong, Y., Lee, S. H., Wu, S., &amp; Zuo, L. (2016). Reactive oxygen species formation and bystander effects in gradient irradiation on human breast cancer cells. </w:t>
      </w:r>
      <w:r w:rsidRPr="00861AE3">
        <w:rPr>
          <w:i/>
          <w:iCs/>
          <w:lang w:val="en-US"/>
        </w:rPr>
        <w:t>Oncotarget</w:t>
      </w:r>
      <w:r w:rsidRPr="00861AE3">
        <w:rPr>
          <w:lang w:val="en-US"/>
        </w:rPr>
        <w:t xml:space="preserve">, </w:t>
      </w:r>
      <w:r w:rsidRPr="00861AE3">
        <w:rPr>
          <w:i/>
          <w:iCs/>
          <w:lang w:val="en-US"/>
        </w:rPr>
        <w:t>7</w:t>
      </w:r>
      <w:r w:rsidRPr="00861AE3">
        <w:rPr>
          <w:lang w:val="en-US"/>
        </w:rPr>
        <w:t>(27), 41622–41636. https://doi.org/10.18632/oncotarget.9517</w:t>
      </w:r>
    </w:p>
    <w:p w14:paraId="143AC9B9" w14:textId="77777777" w:rsidR="000C40A5" w:rsidRDefault="000C40A5" w:rsidP="000C40A5">
      <w:pPr>
        <w:pStyle w:val="Bibliography"/>
      </w:pPr>
      <w:r w:rsidRPr="00861AE3">
        <w:rPr>
          <w:lang w:val="en-US"/>
        </w:rPr>
        <w:t xml:space="preserve">Zhang, X., Penagaricano, J., Yan, Y., Sharma, S., Griffin, R. J., Hardee, M., Han, E. Y., &amp; Ratanatharathom, V. (2016). Application of Spatially Fractionated Radiation (GRID) to Helical Tomotherapy using a Novel TOMOGRID Template. </w:t>
      </w:r>
      <w:r>
        <w:rPr>
          <w:i/>
          <w:iCs/>
        </w:rPr>
        <w:t>Technology in Cancer Research &amp; Treatment</w:t>
      </w:r>
      <w:r>
        <w:t xml:space="preserve">, </w:t>
      </w:r>
      <w:r>
        <w:rPr>
          <w:i/>
          <w:iCs/>
        </w:rPr>
        <w:t>15</w:t>
      </w:r>
      <w:r>
        <w:t>(1), 91–100. https://doi.org/10.7785/tcrtexpress.2013.600261</w:t>
      </w:r>
    </w:p>
    <w:p w14:paraId="7427EDA3" w14:textId="3ACF5CB3" w:rsidR="00D803DC" w:rsidRDefault="0069443A" w:rsidP="00CB30D7">
      <w:pPr>
        <w:spacing w:line="360" w:lineRule="auto"/>
        <w:rPr>
          <w:lang w:val="en-US"/>
        </w:rPr>
      </w:pPr>
      <w:r>
        <w:rPr>
          <w:lang w:val="en-US"/>
        </w:rPr>
        <w:fldChar w:fldCharType="end"/>
      </w:r>
    </w:p>
    <w:p w14:paraId="436BEBE3" w14:textId="77777777" w:rsidR="00846068" w:rsidRDefault="00846068" w:rsidP="00CB30D7">
      <w:pPr>
        <w:spacing w:line="360" w:lineRule="auto"/>
        <w:rPr>
          <w:lang w:val="en-US"/>
        </w:rPr>
      </w:pPr>
    </w:p>
    <w:p w14:paraId="5EB888C0" w14:textId="77777777" w:rsidR="00846068" w:rsidRDefault="00846068" w:rsidP="00CB30D7">
      <w:pPr>
        <w:spacing w:line="360" w:lineRule="auto"/>
        <w:rPr>
          <w:lang w:val="en-US"/>
        </w:rPr>
      </w:pPr>
    </w:p>
    <w:p w14:paraId="3E264F7D" w14:textId="77777777" w:rsidR="00846068" w:rsidRDefault="00846068" w:rsidP="00CB30D7">
      <w:pPr>
        <w:spacing w:line="360" w:lineRule="auto"/>
        <w:rPr>
          <w:lang w:val="en-US"/>
        </w:rPr>
      </w:pPr>
    </w:p>
    <w:p w14:paraId="299EE1BC" w14:textId="77777777" w:rsidR="00846068" w:rsidRDefault="00846068" w:rsidP="00CB30D7">
      <w:pPr>
        <w:spacing w:line="360" w:lineRule="auto"/>
        <w:rPr>
          <w:lang w:val="en-US"/>
        </w:rPr>
      </w:pPr>
    </w:p>
    <w:p w14:paraId="6873EA7D" w14:textId="77777777" w:rsidR="00846068" w:rsidRDefault="00846068" w:rsidP="00CB30D7">
      <w:pPr>
        <w:spacing w:line="360" w:lineRule="auto"/>
        <w:rPr>
          <w:lang w:val="en-US"/>
        </w:rPr>
      </w:pPr>
    </w:p>
    <w:p w14:paraId="55B3DE6B" w14:textId="77777777" w:rsidR="00846068" w:rsidRDefault="00846068" w:rsidP="00CB30D7">
      <w:pPr>
        <w:spacing w:line="360" w:lineRule="auto"/>
        <w:rPr>
          <w:lang w:val="en-US"/>
        </w:rPr>
      </w:pPr>
    </w:p>
    <w:p w14:paraId="4AD219D5" w14:textId="77777777" w:rsidR="001C71EC" w:rsidRDefault="001C71EC" w:rsidP="00CB30D7">
      <w:pPr>
        <w:spacing w:line="360" w:lineRule="auto"/>
        <w:rPr>
          <w:lang w:val="en-US"/>
        </w:rPr>
        <w:sectPr w:rsidR="001C71EC" w:rsidSect="00E44D56">
          <w:footerReference w:type="default" r:id="rId54"/>
          <w:type w:val="continuous"/>
          <w:pgSz w:w="12240" w:h="15840"/>
          <w:pgMar w:top="1440" w:right="1440" w:bottom="1440" w:left="1440" w:header="720" w:footer="720" w:gutter="0"/>
          <w:cols w:space="720"/>
          <w:docGrid w:linePitch="360"/>
        </w:sectPr>
      </w:pPr>
    </w:p>
    <w:p w14:paraId="540385F0" w14:textId="196FB30D" w:rsidR="00846068" w:rsidRPr="002C2E92" w:rsidRDefault="001C71EC" w:rsidP="00CB30D7">
      <w:pPr>
        <w:pStyle w:val="Heading1"/>
        <w:spacing w:line="360" w:lineRule="auto"/>
        <w:rPr>
          <w:sz w:val="48"/>
          <w:szCs w:val="48"/>
          <w:lang w:val="en-US"/>
        </w:rPr>
      </w:pPr>
      <w:bookmarkStart w:id="172" w:name="_Toc102035383"/>
      <w:r w:rsidRPr="002C2E92">
        <w:rPr>
          <w:sz w:val="48"/>
          <w:szCs w:val="48"/>
          <w:lang w:val="en-US"/>
        </w:rPr>
        <w:t>Appendix</w:t>
      </w:r>
      <w:bookmarkEnd w:id="172"/>
    </w:p>
    <w:p w14:paraId="2DFE84B8" w14:textId="0DED67D6" w:rsidR="007166D1" w:rsidRDefault="007166D1" w:rsidP="00CB30D7">
      <w:pPr>
        <w:pStyle w:val="Heading2"/>
        <w:spacing w:line="360" w:lineRule="auto"/>
        <w:rPr>
          <w:sz w:val="36"/>
          <w:szCs w:val="36"/>
          <w:lang w:val="en-US"/>
        </w:rPr>
      </w:pPr>
      <w:bookmarkStart w:id="173" w:name="_Ref94693997"/>
      <w:bookmarkStart w:id="174" w:name="_Toc102035384"/>
      <w:r w:rsidRPr="008B41F9">
        <w:rPr>
          <w:sz w:val="36"/>
          <w:szCs w:val="36"/>
          <w:lang w:val="en-US"/>
        </w:rPr>
        <w:t>Appendix A</w:t>
      </w:r>
      <w:bookmarkEnd w:id="173"/>
      <w:bookmarkEnd w:id="174"/>
    </w:p>
    <w:p w14:paraId="075C03F7" w14:textId="77777777" w:rsidR="00B6616D" w:rsidRPr="00B6616D" w:rsidRDefault="00B6616D" w:rsidP="00CB30D7">
      <w:pPr>
        <w:spacing w:line="360" w:lineRule="auto"/>
        <w:rPr>
          <w:lang w:val="en-US"/>
        </w:rPr>
      </w:pPr>
    </w:p>
    <w:p w14:paraId="641B77EF" w14:textId="2F97F914" w:rsidR="002A2403" w:rsidRPr="00027D70" w:rsidRDefault="008B41F9" w:rsidP="00CB30D7">
      <w:pPr>
        <w:pStyle w:val="Heading3"/>
        <w:spacing w:line="360" w:lineRule="auto"/>
        <w:rPr>
          <w:sz w:val="26"/>
          <w:szCs w:val="26"/>
          <w:lang w:val="en-US"/>
        </w:rPr>
      </w:pPr>
      <w:bookmarkStart w:id="175" w:name="_Toc102035385"/>
      <w:r w:rsidRPr="00027D70">
        <w:rPr>
          <w:sz w:val="26"/>
          <w:szCs w:val="26"/>
          <w:lang w:val="en-US"/>
        </w:rPr>
        <w:lastRenderedPageBreak/>
        <w:t>Compton Scattering</w:t>
      </w:r>
      <w:bookmarkEnd w:id="175"/>
    </w:p>
    <w:p w14:paraId="7C466E1C" w14:textId="77777777" w:rsidR="00B6616D" w:rsidRDefault="00B6616D" w:rsidP="00CB30D7">
      <w:pPr>
        <w:spacing w:line="360" w:lineRule="auto"/>
        <w:rPr>
          <w:lang w:val="en-US"/>
        </w:rPr>
      </w:pPr>
    </w:p>
    <w:p w14:paraId="67293749" w14:textId="0CEDF5EC" w:rsidR="00C629A0" w:rsidRDefault="00B6616D" w:rsidP="00CB30D7">
      <w:pPr>
        <w:spacing w:line="360" w:lineRule="auto"/>
        <w:rPr>
          <w:rFonts w:eastAsiaTheme="minorEastAsia"/>
          <w:lang w:val="en-US"/>
        </w:rPr>
      </w:pPr>
      <w:r>
        <w:rPr>
          <w:lang w:val="en-US"/>
        </w:rPr>
        <w:t xml:space="preserve">Here we derive the </w:t>
      </w:r>
      <w:r w:rsidR="00663874">
        <w:rPr>
          <w:lang w:val="en-US"/>
        </w:rPr>
        <w:t>photon energy</w:t>
      </w:r>
      <w:r>
        <w:rPr>
          <w:lang w:val="en-US"/>
        </w:rPr>
        <w:t xml:space="preserve"> scattered after interaction with a free electron at rest. We will use the four-momentum vector   </w:t>
      </w:r>
      <m:oMath>
        <m:acc>
          <m:accPr>
            <m:chr m:val="⃗"/>
            <m:ctrlPr>
              <w:rPr>
                <w:rFonts w:ascii="Cambria Math" w:hAnsi="Cambria Math"/>
                <w:i/>
                <w:lang w:val="en-US"/>
              </w:rPr>
            </m:ctrlPr>
          </m:accPr>
          <m:e>
            <m:r>
              <m:rPr>
                <m:sty m:val="bi"/>
              </m:rPr>
              <w:rPr>
                <w:rFonts w:ascii="Cambria Math" w:hAnsi="Cambria Math"/>
                <w:lang w:val="en-US"/>
              </w:rPr>
              <m:t>P</m:t>
            </m:r>
            <m:ctrlPr>
              <w:rPr>
                <w:rFonts w:ascii="Cambria Math"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e>
        </m:d>
      </m:oMath>
      <w:r>
        <w:rPr>
          <w:rFonts w:eastAsiaTheme="minorEastAsia"/>
          <w:lang w:val="en-US"/>
        </w:rPr>
        <w:t xml:space="preserve">, which consist of a time component </w:t>
      </w:r>
      <m:oMath>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0</m:t>
            </m:r>
          </m:sup>
        </m:sSup>
      </m:oMath>
      <w:r>
        <w:rPr>
          <w:rFonts w:eastAsiaTheme="minorEastAsia"/>
          <w:lang w:val="en-US"/>
        </w:rPr>
        <w:t xml:space="preserve"> and three space components </w:t>
      </w:r>
      <m:oMath>
        <m:r>
          <w:rPr>
            <w:rFonts w:ascii="Cambria Math" w:eastAsia="Cambria Math" w:hAnsi="Cambria Math" w:cs="Cambria Math"/>
            <w:lang w:val="en-US"/>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p</m:t>
            </m:r>
          </m:e>
          <m:sup>
            <m:r>
              <w:rPr>
                <w:rFonts w:ascii="Cambria Math" w:eastAsia="Cambria Math" w:hAnsi="Cambria Math" w:cs="Cambria Math"/>
                <w:lang w:val="en-US"/>
              </w:rPr>
              <m:t>0</m:t>
            </m:r>
          </m:sup>
        </m:sSup>
        <m:r>
          <w:rPr>
            <w:rFonts w:ascii="Cambria Math" w:eastAsia="Cambria Math" w:hAnsi="Cambria Math" w:cs="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3</m:t>
            </m:r>
          </m:sup>
        </m:sSup>
        <m:r>
          <w:rPr>
            <w:rFonts w:ascii="Cambria Math" w:eastAsia="Cambria Math" w:hAnsi="Cambria Math" w:cs="Cambria Math"/>
            <w:lang w:val="en-US"/>
          </w:rPr>
          <m:t>]</m:t>
        </m:r>
        <m:r>
          <w:rPr>
            <w:rFonts w:ascii="Cambria Math" w:eastAsiaTheme="minorEastAsia" w:hAnsi="Cambria Math"/>
            <w:lang w:val="en-US"/>
          </w:rPr>
          <m:t xml:space="preserve">= </m:t>
        </m:r>
      </m:oMath>
      <w:r>
        <w:rPr>
          <w:rFonts w:eastAsiaTheme="minorEastAsia"/>
          <w:lang w:val="en-US"/>
        </w:rPr>
        <w:t xml:space="preserve"> </w:t>
      </w:r>
      <m:oMath>
        <m:acc>
          <m:accPr>
            <m:chr m:val="⃗"/>
            <m:ctrlPr>
              <w:rPr>
                <w:rFonts w:ascii="Cambria Math" w:eastAsiaTheme="minorEastAsia" w:hAnsi="Cambria Math"/>
                <w:i/>
                <w:lang w:val="en-US"/>
              </w:rPr>
            </m:ctrlPr>
          </m:accPr>
          <m:e>
            <m:r>
              <m:rPr>
                <m:sty m:val="bi"/>
              </m:rPr>
              <w:rPr>
                <w:rFonts w:ascii="Cambria Math" w:eastAsiaTheme="minorEastAsia" w:hAnsi="Cambria Math"/>
                <w:lang w:val="en-US"/>
              </w:rPr>
              <m:t>p</m:t>
            </m:r>
            <m:ctrlPr>
              <w:rPr>
                <w:rFonts w:ascii="Cambria Math" w:eastAsiaTheme="minorEastAsia" w:hAnsi="Cambria Math"/>
                <w:b/>
                <w:i/>
                <w:lang w:val="en-US"/>
              </w:rPr>
            </m:ctrlP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y</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p</m:t>
                </m:r>
              </m:e>
              <m:sub>
                <m:r>
                  <w:rPr>
                    <w:rFonts w:ascii="Cambria Math" w:eastAsiaTheme="minorEastAsia" w:hAnsi="Cambria Math"/>
                    <w:lang w:val="en-US"/>
                  </w:rPr>
                  <m:t>z</m:t>
                </m:r>
              </m:sub>
            </m:sSub>
          </m:e>
        </m:d>
      </m:oMath>
      <w:r>
        <w:rPr>
          <w:rFonts w:eastAsiaTheme="minorEastAsia"/>
          <w:lang w:val="en-US"/>
        </w:rPr>
        <w:t xml:space="preserve">. </w:t>
      </w:r>
      <w:r w:rsidR="00C629A0">
        <w:rPr>
          <w:rFonts w:eastAsiaTheme="minorEastAsia"/>
          <w:lang w:val="en-US"/>
        </w:rPr>
        <w:br/>
      </w:r>
      <w:r w:rsidR="00C629A0">
        <w:rPr>
          <w:rFonts w:eastAsiaTheme="minorEastAsia"/>
          <w:lang w:val="en-US"/>
        </w:rPr>
        <w:br/>
        <w:t xml:space="preserve">First, we use conservation of energy. </w:t>
      </w:r>
    </w:p>
    <w:p w14:paraId="333AD47F" w14:textId="77777777" w:rsidR="00C629A0" w:rsidRPr="00190E35" w:rsidRDefault="00C629A0" w:rsidP="00CB30D7">
      <w:pPr>
        <w:spacing w:line="360" w:lineRule="auto"/>
        <w:rPr>
          <w:rFonts w:eastAsiaTheme="minorEastAsia"/>
          <w:lang w:val="en-US"/>
        </w:rPr>
      </w:pPr>
      <m:oMathPara>
        <m:oMath>
          <m:r>
            <w:rPr>
              <w:rFonts w:ascii="Cambria Math" w:eastAsiaTheme="minorEastAsia" w:hAnsi="Cambria Math"/>
              <w:lang w:val="en-US"/>
            </w:rPr>
            <m:t xml:space="preserve">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m:oMathPara>
    </w:p>
    <w:p w14:paraId="72F6D1F8" w14:textId="77777777" w:rsidR="00C629A0" w:rsidRPr="00E00426" w:rsidRDefault="008C477A" w:rsidP="00CB30D7">
      <w:pPr>
        <w:spacing w:line="360" w:lineRule="auto"/>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E</m:t>
                  </m:r>
                  <m:ctrlPr>
                    <w:rPr>
                      <w:rFonts w:ascii="Cambria Math" w:eastAsia="Cambria Math" w:hAnsi="Cambria Math" w:cs="Cambria Math"/>
                      <w:i/>
                      <w:lang w:val="en-US"/>
                    </w:rPr>
                  </m:ctrlPr>
                </m:e>
                <m:sup>
                  <m:r>
                    <w:rPr>
                      <w:rFonts w:ascii="Cambria Math" w:eastAsiaTheme="minorEastAsia" w:hAnsi="Cambria Math"/>
                      <w:lang w:val="en-US"/>
                    </w:rPr>
                    <m:t>'</m:t>
                  </m:r>
                </m:sup>
              </m:sSup>
            </m:e>
            <m:sub>
              <m:r>
                <w:rPr>
                  <w:rFonts w:ascii="Cambria Math" w:eastAsiaTheme="minorEastAsia" w:hAnsi="Cambria Math"/>
                  <w:lang w:val="en-US"/>
                </w:rPr>
                <m:t>γ</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 xml:space="preserve">  </m:t>
          </m:r>
        </m:oMath>
      </m:oMathPara>
    </w:p>
    <w:p w14:paraId="01E1FC07" w14:textId="77A1E4CB" w:rsidR="00C629A0" w:rsidRDefault="00C629A0" w:rsidP="00CB30D7">
      <w:pPr>
        <w:spacing w:line="360" w:lineRule="auto"/>
        <w:rPr>
          <w:rFonts w:eastAsiaTheme="minorEastAsia"/>
          <w:lang w:val="en-US"/>
        </w:rPr>
      </w:pPr>
      <w:r>
        <w:rPr>
          <w:rFonts w:eastAsiaTheme="minorEastAsia"/>
          <w:lang w:val="en-US"/>
        </w:rPr>
        <w:t xml:space="preserve">The energy of the incident photon is </w:t>
      </w:r>
      <m:oMath>
        <m:r>
          <w:rPr>
            <w:rFonts w:ascii="Cambria Math" w:eastAsiaTheme="minorEastAsia" w:hAnsi="Cambria Math"/>
            <w:lang w:val="en-US"/>
          </w:rPr>
          <m:t>hν</m:t>
        </m:r>
      </m:oMath>
      <w:r>
        <w:rPr>
          <w:rFonts w:eastAsiaTheme="minorEastAsia"/>
          <w:lang w:val="en-US"/>
        </w:rPr>
        <w:t xml:space="preserve">. Because of the assumption of an electron at rest, we only have rest energy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The energy of the photon after the interaction is simply </w:t>
      </w:r>
      <m:oMath>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oMath>
      <w:r>
        <w:rPr>
          <w:rFonts w:eastAsiaTheme="minorEastAsia"/>
          <w:lang w:val="en-US"/>
        </w:rPr>
        <w:t>,  and the energy of the electron after the interaction is unknown. We end up with this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C629A0" w14:paraId="3F7888E6" w14:textId="77777777" w:rsidTr="00E624CC">
        <w:tc>
          <w:tcPr>
            <w:tcW w:w="8815" w:type="dxa"/>
          </w:tcPr>
          <w:p w14:paraId="0881BA78" w14:textId="1420D737" w:rsidR="00C629A0" w:rsidRDefault="00206DD3" w:rsidP="00CB30D7">
            <w:pPr>
              <w:spacing w:line="360" w:lineRule="auto"/>
              <w:rPr>
                <w:lang w:val="en-US"/>
              </w:rPr>
            </w:pPr>
            <m:oMathPara>
              <m:oMath>
                <m:r>
                  <w:rPr>
                    <w:rFonts w:ascii="Cambria Math" w:eastAsiaTheme="minorEastAsia" w:hAnsi="Cambria Math"/>
                    <w:lang w:val="en-US"/>
                  </w:rPr>
                  <m:t>hν+</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m:oMathPara>
          </w:p>
        </w:tc>
        <w:bookmarkStart w:id="176" w:name="_Ref94633061"/>
        <w:tc>
          <w:tcPr>
            <w:tcW w:w="536" w:type="dxa"/>
          </w:tcPr>
          <w:p w14:paraId="73DB4F27" w14:textId="790744C0" w:rsidR="00C629A0" w:rsidRDefault="00C629A0"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1</w:t>
            </w:r>
            <w:r>
              <w:fldChar w:fldCharType="end"/>
            </w:r>
            <w:bookmarkEnd w:id="176"/>
          </w:p>
        </w:tc>
      </w:tr>
    </w:tbl>
    <w:p w14:paraId="78B9BC82" w14:textId="1AA610ED" w:rsidR="00C629A0" w:rsidRDefault="00E624CC" w:rsidP="00CB30D7">
      <w:pPr>
        <w:spacing w:line="360" w:lineRule="auto"/>
        <w:rPr>
          <w:rFonts w:eastAsiaTheme="minorEastAsia"/>
          <w:lang w:val="en-US"/>
        </w:rPr>
      </w:pPr>
      <w:r>
        <w:rPr>
          <w:rFonts w:eastAsiaTheme="minorEastAsia"/>
          <w:lang w:val="en-US"/>
        </w:rPr>
        <w:t xml:space="preserve">Finding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requires that we introduce conservation of momentum. We need to find the components of the four-momentum vector for the photon and the electron</w:t>
      </w:r>
      <w:r w:rsidR="00DF0E08">
        <w:rPr>
          <w:rFonts w:eastAsiaTheme="minorEastAsia"/>
          <w:lang w:val="en-US"/>
        </w:rPr>
        <w:t xml:space="preserve">. We’ll use </w:t>
      </w:r>
      <w:r w:rsidR="002242C7">
        <w:rPr>
          <w:rFonts w:eastAsiaTheme="minorEastAsia"/>
          <w:lang w:val="en-US"/>
        </w:rPr>
        <w:fldChar w:fldCharType="begin"/>
      </w:r>
      <w:r w:rsidR="002242C7">
        <w:rPr>
          <w:rFonts w:eastAsiaTheme="minorEastAsia"/>
          <w:lang w:val="en-US"/>
        </w:rPr>
        <w:instrText xml:space="preserve"> REF _Ref94631791 \h </w:instrText>
      </w:r>
      <w:r w:rsidR="00CB30D7">
        <w:rPr>
          <w:rFonts w:eastAsiaTheme="minorEastAsia"/>
          <w:lang w:val="en-US"/>
        </w:rPr>
        <w:instrText xml:space="preserve"> \* MERGEFORMAT </w:instrText>
      </w:r>
      <w:r w:rsidR="002242C7">
        <w:rPr>
          <w:rFonts w:eastAsiaTheme="minorEastAsia"/>
          <w:lang w:val="en-US"/>
        </w:rPr>
      </w:r>
      <w:r w:rsidR="002242C7">
        <w:rPr>
          <w:rFonts w:eastAsiaTheme="minorEastAsia"/>
          <w:lang w:val="en-US"/>
        </w:rPr>
        <w:fldChar w:fldCharType="separate"/>
      </w:r>
      <w:r w:rsidR="000E19EF" w:rsidRPr="00CE1C9B">
        <w:rPr>
          <w:lang w:val="en-US"/>
        </w:rPr>
        <w:t xml:space="preserve">Figure </w:t>
      </w:r>
      <w:r w:rsidR="000E19EF">
        <w:rPr>
          <w:noProof/>
          <w:lang w:val="en-US"/>
        </w:rPr>
        <w:t>1</w:t>
      </w:r>
      <w:r w:rsidR="000E19EF">
        <w:rPr>
          <w:noProof/>
          <w:lang w:val="en-US"/>
        </w:rPr>
        <w:noBreakHyphen/>
        <w:t>3</w:t>
      </w:r>
      <w:r w:rsidR="002242C7">
        <w:rPr>
          <w:rFonts w:eastAsiaTheme="minorEastAsia"/>
          <w:lang w:val="en-US"/>
        </w:rPr>
        <w:fldChar w:fldCharType="end"/>
      </w:r>
      <w:r w:rsidR="002242C7">
        <w:rPr>
          <w:rFonts w:eastAsiaTheme="minorEastAsia"/>
          <w:lang w:val="en-US"/>
        </w:rPr>
        <w:t xml:space="preserve"> </w:t>
      </w:r>
      <w:r w:rsidR="00F0768C">
        <w:rPr>
          <w:rFonts w:eastAsiaTheme="minorEastAsia"/>
          <w:lang w:val="en-US"/>
        </w:rPr>
        <w:t>as a basis for our calculations.</w:t>
      </w:r>
    </w:p>
    <w:p w14:paraId="15A36051" w14:textId="77777777" w:rsidR="00E82B8A" w:rsidRDefault="00E82B8A" w:rsidP="00CB30D7">
      <w:pPr>
        <w:spacing w:line="360" w:lineRule="auto"/>
        <w:rPr>
          <w:rFonts w:eastAsiaTheme="minorEastAsia"/>
          <w:lang w:val="en-US"/>
        </w:rPr>
      </w:pPr>
      <w:r>
        <w:rPr>
          <w:rFonts w:eastAsiaTheme="minorEastAsia"/>
          <w:lang w:val="en-US"/>
        </w:rPr>
        <w:t xml:space="preserve">For the incident photon,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γ</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 We only have momentum in the x-direction. Using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36B37" w14:paraId="57DE0B79" w14:textId="77777777" w:rsidTr="006333B8">
        <w:tc>
          <w:tcPr>
            <w:tcW w:w="8815" w:type="dxa"/>
          </w:tcPr>
          <w:p w14:paraId="7191ACF2" w14:textId="0E3006B5" w:rsidR="00536B37" w:rsidRDefault="008C477A" w:rsidP="00CB30D7">
            <w:pPr>
              <w:spacing w:line="360" w:lineRule="auto"/>
              <w:rPr>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pc</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e>
                    </m:d>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tc>
        <w:bookmarkStart w:id="177" w:name="_Ref94632850"/>
        <w:tc>
          <w:tcPr>
            <w:tcW w:w="536" w:type="dxa"/>
          </w:tcPr>
          <w:p w14:paraId="7CA4C31C" w14:textId="100E9C63" w:rsidR="00536B37" w:rsidRDefault="00536B37"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2</w:t>
            </w:r>
            <w:r>
              <w:fldChar w:fldCharType="end"/>
            </w:r>
            <w:bookmarkEnd w:id="177"/>
          </w:p>
        </w:tc>
      </w:tr>
    </w:tbl>
    <w:p w14:paraId="4C8EC4CE" w14:textId="77777777" w:rsidR="006333B8" w:rsidRDefault="006333B8" w:rsidP="00CB30D7">
      <w:pPr>
        <w:spacing w:line="360" w:lineRule="auto"/>
        <w:rPr>
          <w:rFonts w:eastAsiaTheme="minorEastAsia"/>
          <w:lang w:val="en-US"/>
        </w:rPr>
      </w:pPr>
      <w:r>
        <w:rPr>
          <w:rFonts w:eastAsiaTheme="minorEastAsia"/>
          <w:lang w:val="en-US"/>
        </w:rPr>
        <w:t xml:space="preserve">and the fact that the photon is massless, we get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en-US"/>
              </w:rPr>
              <m:t>1</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E</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oMath>
      <w:r>
        <w:rPr>
          <w:rFonts w:eastAsiaTheme="minorEastAsia"/>
          <w:lang w:val="en-US"/>
        </w:rPr>
        <w:t>.</w:t>
      </w:r>
    </w:p>
    <w:p w14:paraId="65C9930D" w14:textId="77777777" w:rsidR="00A021E5" w:rsidRDefault="00A021E5" w:rsidP="00CB30D7">
      <w:pPr>
        <w:spacing w:line="360" w:lineRule="auto"/>
        <w:rPr>
          <w:rFonts w:eastAsiaTheme="minorEastAsia"/>
          <w:lang w:val="en-US"/>
        </w:rPr>
      </w:pPr>
      <w:r>
        <w:rPr>
          <w:rFonts w:eastAsiaTheme="minorEastAsia"/>
          <w:lang w:val="en-US"/>
        </w:rPr>
        <w:t xml:space="preserve">The electron at rest does not have momentum, but it does have rest energy. The time component become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0</m:t>
            </m:r>
          </m:sup>
        </m:sSubSup>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num>
          <m:den>
            <m:r>
              <w:rPr>
                <w:rFonts w:ascii="Cambria Math" w:eastAsiaTheme="minorEastAsia" w:hAnsi="Cambria Math"/>
                <w:lang w:val="en-US"/>
              </w:rPr>
              <m:t>c</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oMath>
      <w:r>
        <w:rPr>
          <w:rFonts w:eastAsiaTheme="minorEastAsia"/>
          <w:lang w:val="en-US"/>
        </w:rPr>
        <w:t xml:space="preserve"> is the rest mass of the electron.</w:t>
      </w:r>
    </w:p>
    <w:p w14:paraId="011B5954" w14:textId="7E3922BA" w:rsidR="00A021E5" w:rsidRDefault="00A021E5" w:rsidP="00CB30D7">
      <w:pPr>
        <w:spacing w:line="360" w:lineRule="auto"/>
        <w:rPr>
          <w:rFonts w:eastAsiaTheme="minorEastAsia"/>
          <w:lang w:val="en-US"/>
        </w:rPr>
      </w:pPr>
      <w:r>
        <w:rPr>
          <w:rFonts w:eastAsiaTheme="minorEastAsia"/>
          <w:lang w:val="en-US"/>
        </w:rPr>
        <w:t>We use trigonometry to find the spatial components of the momentum for the electron and photon after the interaction.  Combining all the results, we get four four-momentum vectors</w:t>
      </w:r>
      <w:r w:rsidR="00004CF1">
        <w:rPr>
          <w:rFonts w:eastAsiaTheme="minorEastAsia"/>
          <w:lang w:val="en-US"/>
        </w:rPr>
        <w:t xml:space="preserve"> </w:t>
      </w:r>
    </w:p>
    <w:p w14:paraId="2EBA6DC8" w14:textId="77777777" w:rsidR="00004CF1" w:rsidRDefault="00004CF1" w:rsidP="00CB30D7">
      <w:pPr>
        <w:spacing w:line="360" w:lineRule="auto"/>
        <w:rPr>
          <w:rFonts w:eastAsiaTheme="minorEastAsi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004CF1" w14:paraId="2A2CE95B" w14:textId="77777777" w:rsidTr="00AF04FB">
        <w:tc>
          <w:tcPr>
            <w:tcW w:w="8815" w:type="dxa"/>
          </w:tcPr>
          <w:p w14:paraId="21E75986" w14:textId="5CCDBEB1" w:rsidR="00004CF1" w:rsidRDefault="008C477A" w:rsidP="00CB30D7">
            <w:pPr>
              <w:spacing w:line="360" w:lineRule="auto"/>
              <w:rPr>
                <w:lang w:val="en-US"/>
              </w:rPr>
            </w:pPr>
            <m:oMathPara>
              <m:oMath>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⋅cosϕ</m:t>
                          </m:r>
                        </m:e>
                      </m:mr>
                      <m:mr>
                        <m:e>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⋅sinϕ</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Sub>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e>
                      </m:mr>
                      <m:mr>
                        <m:e>
                          <m:r>
                            <w:rPr>
                              <w:rFonts w:ascii="Cambria Math" w:eastAsiaTheme="minorEastAsia" w:hAnsi="Cambria Math"/>
                              <w:lang w:val="en-US"/>
                            </w:rPr>
                            <m:t>0</m:t>
                          </m:r>
                        </m:e>
                      </m:mr>
                      <m:mr>
                        <m:e>
                          <m:r>
                            <w:rPr>
                              <w:rFonts w:ascii="Cambria Math" w:eastAsiaTheme="minorEastAsia" w:hAnsi="Cambria Math"/>
                              <w:lang w:val="en-US"/>
                            </w:rPr>
                            <m:t>0</m:t>
                          </m:r>
                        </m:e>
                      </m:mr>
                    </m:m>
                  </m:e>
                </m:d>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Theme="minorEastAsia" w:hAnsi="Cambria Math"/>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acc>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⋅cosθ</m:t>
                          </m:r>
                        </m:e>
                      </m:mr>
                      <m:m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 xml:space="preserve">e </m:t>
                              </m:r>
                            </m:sub>
                            <m:sup>
                              <m:r>
                                <w:rPr>
                                  <w:rFonts w:ascii="Cambria Math" w:eastAsiaTheme="minorEastAsia" w:hAnsi="Cambria Math"/>
                                  <w:lang w:val="en-US"/>
                                </w:rPr>
                                <m:t>'</m:t>
                              </m:r>
                            </m:sup>
                          </m:sSubSup>
                          <m:r>
                            <w:rPr>
                              <w:rFonts w:ascii="Cambria Math" w:eastAsiaTheme="minorEastAsia" w:hAnsi="Cambria Math"/>
                              <w:lang w:val="en-US"/>
                            </w:rPr>
                            <m:t>⋅sinθ</m:t>
                          </m:r>
                        </m:e>
                      </m:mr>
                    </m:m>
                  </m:e>
                </m:d>
              </m:oMath>
            </m:oMathPara>
          </w:p>
        </w:tc>
        <w:tc>
          <w:tcPr>
            <w:tcW w:w="535" w:type="dxa"/>
          </w:tcPr>
          <w:p w14:paraId="436238E1" w14:textId="1DCCB028" w:rsidR="00004CF1" w:rsidRDefault="00004CF1"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3</w:t>
            </w:r>
            <w:r>
              <w:fldChar w:fldCharType="end"/>
            </w:r>
          </w:p>
        </w:tc>
      </w:tr>
    </w:tbl>
    <w:p w14:paraId="799345BD" w14:textId="77777777" w:rsidR="00004CF1" w:rsidRDefault="00004CF1" w:rsidP="00CB30D7">
      <w:pPr>
        <w:spacing w:line="360" w:lineRule="auto"/>
        <w:rPr>
          <w:rFonts w:eastAsiaTheme="minorEastAsia"/>
          <w:lang w:val="en-US"/>
        </w:rPr>
      </w:pPr>
    </w:p>
    <w:p w14:paraId="44BC3DEB" w14:textId="77777777" w:rsidR="00571972" w:rsidRDefault="00571972" w:rsidP="00CB30D7">
      <w:pPr>
        <w:spacing w:line="360" w:lineRule="auto"/>
        <w:rPr>
          <w:lang w:val="en-US"/>
        </w:rPr>
      </w:pPr>
      <w:r>
        <w:rPr>
          <w:lang w:val="en-US"/>
        </w:rPr>
        <w:t xml:space="preserve">With all the components in place, we use conservation of momentum. </w:t>
      </w:r>
    </w:p>
    <w:p w14:paraId="04A0418F" w14:textId="77777777" w:rsidR="00571972" w:rsidRPr="00B57CCB" w:rsidRDefault="00571972" w:rsidP="00CB30D7">
      <w:pPr>
        <w:spacing w:line="360" w:lineRule="auto"/>
        <w:rPr>
          <w:rFonts w:eastAsiaTheme="minorEastAsia"/>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m:oMathPara>
    </w:p>
    <w:p w14:paraId="12FFAE9E" w14:textId="77777777" w:rsidR="00571972" w:rsidRPr="00D46FCB" w:rsidRDefault="008C477A" w:rsidP="00CB30D7">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γ</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γ</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e</m:t>
              </m:r>
            </m:sub>
            <m:sup>
              <m:r>
                <w:rPr>
                  <w:rFonts w:ascii="Cambria Math" w:hAnsi="Cambria Math"/>
                  <w:lang w:val="en-US"/>
                </w:rPr>
                <m:t>'</m:t>
              </m:r>
            </m:sup>
          </m:sSubSup>
        </m:oMath>
      </m:oMathPara>
    </w:p>
    <w:p w14:paraId="75DAA88E" w14:textId="2F38047B" w:rsidR="00571972" w:rsidRDefault="00571972" w:rsidP="00CB30D7">
      <w:pPr>
        <w:spacing w:line="360" w:lineRule="auto"/>
        <w:rPr>
          <w:rFonts w:eastAsiaTheme="minorEastAsia"/>
          <w:lang w:val="en-US"/>
        </w:rPr>
      </w:pPr>
      <w:r>
        <w:rPr>
          <w:rFonts w:eastAsiaTheme="minorEastAsia"/>
          <w:lang w:val="en-US"/>
        </w:rPr>
        <w:t xml:space="preserve">First, we separate the </w:t>
      </w:r>
      <m:oMath>
        <m:r>
          <w:rPr>
            <w:rFonts w:ascii="Cambria Math" w:eastAsiaTheme="minorEastAsia" w:hAnsi="Cambria Math"/>
            <w:lang w:val="en-US"/>
          </w:rPr>
          <m:t>γ</m:t>
        </m:r>
      </m:oMath>
      <w:r>
        <w:rPr>
          <w:rFonts w:eastAsiaTheme="minorEastAsia"/>
          <w:lang w:val="en-US"/>
        </w:rPr>
        <w:t xml:space="preserve"> and </w:t>
      </w:r>
      <m:oMath>
        <m:r>
          <w:rPr>
            <w:rFonts w:ascii="Cambria Math" w:eastAsiaTheme="minorEastAsia" w:hAnsi="Cambria Math"/>
            <w:lang w:val="en-US"/>
          </w:rPr>
          <m:t>e</m:t>
        </m:r>
      </m:oMath>
      <w:r>
        <w:rPr>
          <w:rFonts w:eastAsiaTheme="minorEastAsia"/>
          <w:lang w:val="en-US"/>
        </w:rPr>
        <w:t xml:space="preserve">, then we square both sides of the equation. For simplicity, we remove the vector sign above our four-vectors. We get this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571972" w14:paraId="1942415A" w14:textId="77777777" w:rsidTr="00813148">
        <w:tc>
          <w:tcPr>
            <w:tcW w:w="8815" w:type="dxa"/>
          </w:tcPr>
          <w:p w14:paraId="13109D81" w14:textId="4A5E01FB" w:rsidR="00571972" w:rsidRDefault="008C477A" w:rsidP="00CB30D7">
            <w:pPr>
              <w:spacing w:line="360" w:lineRule="auto"/>
              <w:rPr>
                <w:lang w:val="en-US"/>
              </w:rPr>
            </w:pPr>
            <m:oMathPara>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m:t>
                </m:r>
                <m:r>
                  <w:rPr>
                    <w:rFonts w:ascii="Cambria Math" w:eastAsiaTheme="minorEastAsia" w:hAnsi="Cambria Math"/>
                    <w:lang w:val="en-US"/>
                  </w:rPr>
                  <m:t>2</m:t>
                </m:r>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bi"/>
                  </m:rPr>
                  <w:rPr>
                    <w:rFonts w:ascii="Cambria Math" w:eastAsiaTheme="minorEastAsia" w:hAnsi="Cambria Math"/>
                    <w:lang w:val="en-US"/>
                  </w:rPr>
                  <m:t>+</m:t>
                </m:r>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r>
                  <m:rPr>
                    <m:sty m:val="bi"/>
                  </m:rPr>
                  <w:rPr>
                    <w:rFonts w:ascii="Cambria Math" w:eastAsiaTheme="minorEastAsia" w:hAnsi="Cambria Math"/>
                    <w:lang w:val="en-US"/>
                  </w:rPr>
                  <m:t xml:space="preserve"> .</m:t>
                </m:r>
              </m:oMath>
            </m:oMathPara>
          </w:p>
        </w:tc>
        <w:bookmarkStart w:id="178" w:name="_Ref94632966"/>
        <w:tc>
          <w:tcPr>
            <w:tcW w:w="536" w:type="dxa"/>
          </w:tcPr>
          <w:p w14:paraId="7F7727E4" w14:textId="6921C4ED" w:rsidR="00571972" w:rsidRDefault="00571972"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4</w:t>
            </w:r>
            <w:r>
              <w:fldChar w:fldCharType="end"/>
            </w:r>
            <w:bookmarkEnd w:id="178"/>
          </w:p>
        </w:tc>
      </w:tr>
    </w:tbl>
    <w:p w14:paraId="4F7A1D06" w14:textId="5B32329C" w:rsidR="00813148" w:rsidRDefault="00813148" w:rsidP="00CB30D7">
      <w:pPr>
        <w:spacing w:line="360" w:lineRule="auto"/>
        <w:rPr>
          <w:rFonts w:eastAsiaTheme="minorEastAsia"/>
          <w:lang w:val="en-US"/>
        </w:rPr>
      </w:pPr>
      <w:r>
        <w:rPr>
          <w:rFonts w:eastAsiaTheme="minorEastAsia"/>
          <w:lang w:val="en-US"/>
        </w:rPr>
        <w:t xml:space="preserve">The product of two four-vectors is </w:t>
      </w:r>
      <m:oMath>
        <m:r>
          <m:rPr>
            <m:sty m:val="bi"/>
          </m:rPr>
          <w:rPr>
            <w:rFonts w:ascii="Cambria Math" w:eastAsiaTheme="minorEastAsia" w:hAnsi="Cambria Math"/>
            <w:lang w:val="en-US"/>
          </w:rPr>
          <m:t>X⋅Y=</m:t>
        </m:r>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b/>
                <w:i/>
                <w:lang w:val="en-US"/>
              </w:rPr>
            </m:ctrlP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0</m:t>
            </m:r>
          </m:sup>
        </m:sSup>
        <m:r>
          <w:rPr>
            <w:rFonts w:ascii="Cambria Math" w:eastAsiaTheme="minorEastAsia" w:hAnsi="Cambria Math"/>
            <w:lang w:val="en-US"/>
          </w:rPr>
          <m:t>-</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m:rPr>
                    <m:sty m:val="bi"/>
                  </m:rPr>
                  <w:rPr>
                    <w:rFonts w:ascii="Cambria Math" w:eastAsiaTheme="minorEastAsia" w:hAnsi="Cambria Math"/>
                    <w:lang w:val="en-US"/>
                  </w:rPr>
                  <m:t>y</m:t>
                </m:r>
              </m:e>
            </m:acc>
          </m:e>
        </m:d>
      </m:oMath>
      <w:r>
        <w:rPr>
          <w:rFonts w:eastAsiaTheme="minorEastAsia"/>
          <w:lang w:val="en-US"/>
        </w:rPr>
        <w:t xml:space="preserve">, we see that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r>
          <w:rPr>
            <w:rFonts w:ascii="Cambria Math" w:eastAsiaTheme="minorEastAsia" w:hAnsi="Cambria Math"/>
            <w:lang w:val="en-US"/>
          </w:rPr>
          <m:t>0</m:t>
        </m:r>
      </m:oMath>
      <w:r>
        <w:rPr>
          <w:rFonts w:eastAsiaTheme="minorEastAsia"/>
          <w:lang w:val="en-US"/>
        </w:rPr>
        <w:t xml:space="preserve">. And </w:t>
      </w:r>
      <m:oMath>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b/>
          <w:bCs/>
          <w:lang w:val="en-US"/>
        </w:rPr>
        <w:t xml:space="preserve"> </w:t>
      </w:r>
      <w:r>
        <w:rPr>
          <w:rFonts w:eastAsiaTheme="minorEastAsia"/>
          <w:lang w:val="en-US"/>
        </w:rPr>
        <w:t xml:space="preserve">becomes </w:t>
      </w:r>
      <m:oMath>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Pr>
          <w:rFonts w:eastAsiaTheme="minorEastAsia"/>
          <w:lang w:val="en-US"/>
        </w:rPr>
        <w:t xml:space="preserve">. </w:t>
      </w:r>
      <w:r w:rsidR="0078704C">
        <w:rPr>
          <w:rFonts w:eastAsiaTheme="minorEastAsia"/>
          <w:lang w:val="en-US"/>
        </w:rPr>
        <w:br/>
      </w:r>
      <w:r>
        <w:rPr>
          <w:rFonts w:eastAsiaTheme="minorEastAsia"/>
          <w:lang w:val="en-US"/>
        </w:rPr>
        <w:t xml:space="preserve">We use the dot product to find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oMath>
      <w:r>
        <w:rPr>
          <w:rFonts w:eastAsiaTheme="minorEastAsia"/>
          <w:lang w:val="en-US"/>
        </w:rPr>
        <w:t xml:space="preserve">,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oMath>
      <w:r>
        <w:rPr>
          <w:rFonts w:eastAsiaTheme="minorEastAsia"/>
          <w:lang w:val="en-US"/>
        </w:rPr>
        <w:t xml:space="preserve">, </w:t>
      </w:r>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oMath>
      <w:r>
        <w:rPr>
          <w:rFonts w:eastAsiaTheme="minorEastAsia"/>
          <w:lang w:val="en-US"/>
        </w:rPr>
        <w:t xml:space="preserve">, and </w:t>
      </w:r>
      <m:oMath>
        <m:sSubSup>
          <m:sSubSupPr>
            <m:ctrlPr>
              <w:rPr>
                <w:rFonts w:ascii="Cambria Math" w:eastAsiaTheme="minorEastAsia" w:hAnsi="Cambria Math"/>
                <w:b/>
                <w:i/>
                <w:lang w:val="en-US"/>
              </w:rPr>
            </m:ctrlPr>
          </m:sSubSupPr>
          <m:e>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ctrlPr>
                  <w:rPr>
                    <w:rFonts w:ascii="Cambria Math" w:eastAsia="Cambria Math" w:hAnsi="Cambria Math" w:cs="Cambria Math"/>
                    <w:b/>
                    <w:i/>
                    <w:lang w:val="en-US"/>
                  </w:rPr>
                </m:ctrlPr>
              </m:e>
              <m:sup>
                <m:r>
                  <m:rPr>
                    <m:sty m:val="bi"/>
                  </m:rPr>
                  <w:rPr>
                    <w:rFonts w:ascii="Cambria Math" w:eastAsiaTheme="minorEastAsia" w:hAnsi="Cambria Math"/>
                    <w:lang w:val="en-US"/>
                  </w:rPr>
                  <m:t>'</m:t>
                </m:r>
              </m:sup>
            </m:sSup>
          </m:e>
          <m:sub>
            <m:r>
              <m:rPr>
                <m:sty m:val="bi"/>
              </m:rPr>
              <w:rPr>
                <w:rFonts w:ascii="Cambria Math" w:eastAsiaTheme="minorEastAsia" w:hAnsi="Cambria Math"/>
                <w:lang w:val="en-US"/>
              </w:rPr>
              <m:t>e</m:t>
            </m:r>
          </m:sub>
          <m:sup>
            <m:r>
              <m:rPr>
                <m:sty m:val="bi"/>
              </m:rPr>
              <w:rPr>
                <w:rFonts w:ascii="Cambria Math" w:eastAsiaTheme="minorEastAsia" w:hAnsi="Cambria Math"/>
                <w:lang w:val="en-US"/>
              </w:rPr>
              <m:t>2</m:t>
            </m:r>
          </m:sup>
        </m:sSubSup>
      </m:oMath>
      <w:r>
        <w:rPr>
          <w:rFonts w:eastAsiaTheme="minorEastAsia"/>
          <w:lang w:val="en-US"/>
        </w:rPr>
        <w:t>.</w:t>
      </w:r>
    </w:p>
    <w:p w14:paraId="20E56AD0" w14:textId="045A9D10" w:rsidR="00E82B8A" w:rsidRDefault="008C477A" w:rsidP="00CB30D7">
      <w:pPr>
        <w:spacing w:line="360" w:lineRule="auto"/>
        <w:rPr>
          <w:rFonts w:eastAsiaTheme="minorEastAsia"/>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en-US"/>
                </w:rPr>
                <m:t>'</m:t>
              </m:r>
            </m:sup>
          </m:sSubSup>
          <m:r>
            <m:rPr>
              <m:aln/>
            </m:rP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1</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i/>
                      <w:lang w:val="en-US"/>
                    </w:rPr>
                  </m:ctrlPr>
                </m:e>
                <m:sub>
                  <m:r>
                    <w:rPr>
                      <w:rFonts w:ascii="Cambria Math" w:eastAsiaTheme="minorEastAsia" w:hAnsi="Cambria Math"/>
                    </w:rPr>
                    <m:t>γ</m:t>
                  </m:r>
                </m:sub>
                <m:sup>
                  <m:r>
                    <w:rPr>
                      <w:rFonts w:ascii="Cambria Math" w:eastAsiaTheme="minorEastAsia" w:hAnsi="Cambria Math"/>
                      <w:lang w:val="en-US"/>
                    </w:rPr>
                    <m:t>2</m:t>
                  </m:r>
                </m:sup>
              </m:sSubSup>
              <m:sSubSup>
                <m:sSubSupPr>
                  <m:ctrlPr>
                    <w:rPr>
                      <w:rFonts w:ascii="Cambria Math" w:eastAsiaTheme="minorEastAsia" w:hAnsi="Cambria Math"/>
                      <w:i/>
                    </w:rPr>
                  </m:ctrlPr>
                </m:sSubSupPr>
                <m:e>
                  <m:r>
                    <w:rPr>
                      <w:rFonts w:ascii="Cambria Math" w:eastAsiaTheme="minorEastAsia" w:hAnsi="Cambria Math"/>
                      <w:lang w:val="en-US"/>
                    </w:rPr>
                    <m:t>⋅</m:t>
                  </m:r>
                  <m:r>
                    <w:rPr>
                      <w:rFonts w:ascii="Cambria Math" w:eastAsiaTheme="minorEastAsia" w:hAnsi="Cambria Math"/>
                    </w:rPr>
                    <m:t>p</m:t>
                  </m:r>
                </m:e>
                <m:sub>
                  <m:r>
                    <w:rPr>
                      <w:rFonts w:ascii="Cambria Math" w:eastAsiaTheme="minorEastAsia" w:hAnsi="Cambria Math"/>
                    </w:rPr>
                    <m:t>γ</m:t>
                  </m:r>
                </m:sub>
                <m:sup>
                  <m:r>
                    <w:rPr>
                      <w:rFonts w:ascii="Cambria Math" w:eastAsiaTheme="minorEastAsia" w:hAnsi="Cambria Math"/>
                      <w:lang w:val="en-US"/>
                    </w:rPr>
                    <m:t>'2</m:t>
                  </m:r>
                </m:sup>
              </m:sSubSup>
              <m:r>
                <w:rPr>
                  <w:rFonts w:ascii="Cambria Math" w:eastAsiaTheme="minorEastAsia" w:hAnsi="Cambria Math"/>
                  <w:lang w:val="en-US"/>
                </w:rPr>
                <m:t xml:space="preserve"> </m:t>
              </m:r>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r>
            <w:rPr>
              <w:rFonts w:ascii="Cambria Math" w:eastAsiaTheme="minorEastAsia" w:hAnsi="Cambria Math"/>
              <w:lang w:val="en-US"/>
            </w:rPr>
            <m:t xml:space="preserve"> cosϕ+0</m:t>
          </m:r>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f>
            <m:fPr>
              <m:ctrlPr>
                <w:rPr>
                  <w:rFonts w:ascii="Cambria Math" w:eastAsiaTheme="minorEastAsia" w:hAnsi="Cambria Math"/>
                  <w:i/>
                  <w:iCs/>
                  <w:lang w:val="en-US"/>
                </w:rPr>
              </m:ctrlPr>
            </m:fPr>
            <m:num>
              <m:r>
                <w:rPr>
                  <w:rFonts w:ascii="Cambria Math" w:eastAsiaTheme="minorEastAsia" w:hAnsi="Cambria Math"/>
                  <w:lang w:val="en-US"/>
                </w:rPr>
                <m:t>h</m:t>
              </m:r>
              <m:sSup>
                <m:sSupPr>
                  <m:ctrlPr>
                    <w:rPr>
                      <w:rFonts w:ascii="Cambria Math" w:eastAsiaTheme="minorEastAsia" w:hAnsi="Cambria Math"/>
                      <w:i/>
                      <w:iCs/>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iCs/>
                      <w:lang w:val="en-US"/>
                    </w:rPr>
                  </m:ctrlPr>
                </m:funcPr>
                <m:fName>
                  <m:r>
                    <w:rPr>
                      <w:rFonts w:ascii="Cambria Math" w:eastAsiaTheme="minorEastAsia" w:hAnsi="Cambria Math"/>
                      <w:lang w:val="en-US"/>
                    </w:rPr>
                    <m:t>cos</m:t>
                  </m:r>
                </m:fName>
                <m:e>
                  <m:r>
                    <w:rPr>
                      <w:rFonts w:ascii="Cambria Math" w:eastAsiaTheme="minorEastAsia" w:hAnsi="Cambria Math"/>
                      <w:lang w:val="en-US"/>
                    </w:rPr>
                    <m:t>ϕ</m:t>
                  </m:r>
                </m:e>
              </m:func>
            </m:e>
          </m:d>
          <m:r>
            <m:rPr>
              <m:sty m:val="p"/>
            </m:rPr>
            <w:rPr>
              <w:rFonts w:eastAsiaTheme="minorEastAsia"/>
              <w:lang w:val="en-US"/>
            </w:rPr>
            <w:br/>
          </m:r>
        </m:oMath>
        <m:oMath>
          <m:r>
            <m:rPr>
              <m:sty m:val="p"/>
            </m:rPr>
            <w:rPr>
              <w:rFonts w:ascii="Cambria Math" w:eastAsiaTheme="minorEastAsia" w:hAnsi="Cambria Math"/>
              <w:lang w:val="en-US"/>
            </w:rPr>
            <w:br/>
          </m:r>
        </m:oMath>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Sub>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r>
            <m:rPr>
              <m:sty m:val="p"/>
            </m:rPr>
            <w:rPr>
              <w:rFonts w:ascii="Cambria Math" w:eastAsiaTheme="minorEastAsia" w:hAnsi="Cambria Math"/>
              <w:lang w:val="en-US"/>
            </w:rPr>
            <m:t xml:space="preserve"> </m:t>
          </m:r>
          <m:r>
            <m:rPr>
              <m:aln/>
            </m:rP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0</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'0</m:t>
              </m:r>
            </m:sup>
          </m:sSubSup>
          <m:r>
            <w:rPr>
              <w:rFonts w:ascii="Cambria Math" w:eastAsiaTheme="minorEastAsia" w:hAnsi="Cambria Math"/>
              <w:lang w:val="en-US"/>
            </w:rPr>
            <m:t>-</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1</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'1</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rPr>
                    <m:t>p</m:t>
                  </m:r>
                </m:e>
                <m:sub>
                  <m:r>
                    <w:rPr>
                      <w:rFonts w:ascii="Cambria Math" w:eastAsiaTheme="minorEastAsia" w:hAnsi="Cambria Math"/>
                    </w:rPr>
                    <m:t>e</m:t>
                  </m:r>
                </m:sub>
                <m:sup>
                  <m:r>
                    <w:rPr>
                      <w:rFonts w:ascii="Cambria Math" w:eastAsiaTheme="minorEastAsia" w:hAnsi="Cambria Math"/>
                      <w:lang w:val="en-US"/>
                    </w:rPr>
                    <m:t>2</m:t>
                  </m:r>
                </m:sup>
              </m:sSubSup>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eastAsiaTheme="minorEastAsia" w:hAnsi="Cambria Math"/>
                    </w:rPr>
                    <m:t>p</m:t>
                  </m:r>
                  <m:ctrlPr>
                    <w:rPr>
                      <w:rFonts w:ascii="Cambria Math" w:eastAsia="Cambria Math" w:hAnsi="Cambria Math" w:cs="Cambria Math"/>
                      <w:i/>
                    </w:rPr>
                  </m:ctrlPr>
                </m:e>
                <m:sub>
                  <m:r>
                    <w:rPr>
                      <w:rFonts w:ascii="Cambria Math" w:eastAsiaTheme="minorEastAsia" w:hAnsi="Cambria Math"/>
                    </w:rPr>
                    <m:t>e</m:t>
                  </m:r>
                </m:sub>
                <m:sup>
                  <m:r>
                    <w:rPr>
                      <w:rFonts w:ascii="Cambria Math" w:eastAsiaTheme="minorEastAsia" w:hAnsi="Cambria Math"/>
                      <w:lang w:val="en-US"/>
                    </w:rPr>
                    <m:t>'2</m:t>
                  </m:r>
                </m:sup>
              </m:sSubSup>
            </m:e>
          </m:d>
          <m:r>
            <m:rPr>
              <m:sty m:val="p"/>
            </m:rPr>
            <w:rPr>
              <w:rFonts w:ascii="Cambria Math" w:eastAsiaTheme="minorEastAsia" w:hAnsi="Cambria Math"/>
              <w:lang w:val="en-US"/>
            </w:rPr>
            <w:br/>
          </m:r>
        </m:oMath>
        <m:oMath>
          <m:r>
            <w:rPr>
              <w:rFonts w:ascii="Cambria Math" w:eastAsiaTheme="minorEastAsia" w:hAnsi="Cambria Math"/>
              <w:lang w:val="en-US"/>
            </w:rPr>
            <m:t xml:space="preserve">  </m:t>
          </m:r>
          <m:r>
            <m:rPr>
              <m:aln/>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w:rPr>
              <w:rFonts w:ascii="Cambria Math" w:eastAsiaTheme="minorEastAsia" w:hAnsi="Cambria Math"/>
              <w:lang w:val="en-US"/>
            </w:rPr>
            <m:t>-</m:t>
          </m:r>
          <m:d>
            <m:dPr>
              <m:ctrlPr>
                <w:rPr>
                  <w:rFonts w:ascii="Cambria Math" w:eastAsiaTheme="minorEastAsia" w:hAnsi="Cambria Math"/>
                  <w:b/>
                  <w:i/>
                  <w:lang w:val="en-US"/>
                </w:rPr>
              </m:ctrlPr>
            </m:dPr>
            <m:e>
              <m:sSubSup>
                <m:sSubSupPr>
                  <m:ctrlPr>
                    <w:rPr>
                      <w:rFonts w:ascii="Cambria Math" w:eastAsiaTheme="minorEastAsia" w:hAnsi="Cambria Math"/>
                      <w:b/>
                      <w:i/>
                      <w:lang w:val="en-US"/>
                    </w:rPr>
                  </m:ctrlPr>
                </m:sSubSupPr>
                <m:e>
                  <m:r>
                    <w:rPr>
                      <w:rFonts w:ascii="Cambria Math" w:eastAsiaTheme="minorEastAsia" w:hAnsi="Cambria Math"/>
                      <w:lang w:val="en-US"/>
                    </w:rPr>
                    <m:t>p</m:t>
                  </m:r>
                </m:e>
                <m:sub>
                  <m:r>
                    <w:rPr>
                      <w:rFonts w:ascii="Cambria Math" w:eastAsiaTheme="minorEastAsia" w:hAnsi="Cambria Math"/>
                      <w:lang w:val="en-US"/>
                    </w:rPr>
                    <m:t>e</m:t>
                  </m:r>
                  <m:ctrlPr>
                    <w:rPr>
                      <w:rFonts w:ascii="Cambria Math" w:eastAsiaTheme="minorEastAsia" w:hAnsi="Cambria Math"/>
                      <w:bCs/>
                      <w:i/>
                      <w:lang w:val="en-US"/>
                    </w:rPr>
                  </m:ctrlPr>
                </m:sub>
                <m:sup>
                  <m:r>
                    <m:rPr>
                      <m:sty m:val="bi"/>
                    </m:rPr>
                    <w:rPr>
                      <w:rFonts w:ascii="Cambria Math" w:eastAsiaTheme="minorEastAsia" w:hAnsi="Cambria Math"/>
                      <w:lang w:val="en-US"/>
                    </w:rPr>
                    <m:t>'</m:t>
                  </m:r>
                </m:sup>
              </m:sSubSup>
              <m:func>
                <m:funcPr>
                  <m:ctrlPr>
                    <w:rPr>
                      <w:rFonts w:ascii="Cambria Math" w:eastAsiaTheme="minorEastAsia" w:hAnsi="Cambria Math"/>
                      <w:bCs/>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θ</m:t>
                  </m:r>
                </m:e>
              </m:func>
              <m:r>
                <w:rPr>
                  <w:rFonts w:ascii="Cambria Math" w:eastAsiaTheme="minorEastAsia" w:hAnsi="Cambria Math"/>
                  <w:lang w:val="en-US"/>
                </w:rPr>
                <m:t>⋅0+</m:t>
              </m:r>
              <m:sSub>
                <m:sSubPr>
                  <m:ctrlPr>
                    <w:rPr>
                      <w:rFonts w:ascii="Cambria Math" w:eastAsiaTheme="minorEastAsia" w:hAnsi="Cambria Math"/>
                      <w:bCs/>
                      <w:i/>
                      <w:lang w:val="en-US"/>
                    </w:rPr>
                  </m:ctrlPr>
                </m:sSubPr>
                <m:e>
                  <m:r>
                    <w:rPr>
                      <w:rFonts w:ascii="Cambria Math" w:eastAsiaTheme="minorEastAsia" w:hAnsi="Cambria Math"/>
                      <w:lang w:val="en-US"/>
                    </w:rPr>
                    <m:t>p</m:t>
                  </m:r>
                </m:e>
                <m:sub>
                  <m:r>
                    <w:rPr>
                      <w:rFonts w:ascii="Cambria Math" w:eastAsiaTheme="minorEastAsia" w:hAnsi="Cambria Math"/>
                      <w:lang w:val="en-US"/>
                    </w:rPr>
                    <m:t>e</m:t>
                  </m:r>
                </m:sub>
              </m:sSub>
              <m:func>
                <m:funcPr>
                  <m:ctrlPr>
                    <w:rPr>
                      <w:rFonts w:ascii="Cambria Math" w:eastAsiaTheme="minorEastAsia" w:hAnsi="Cambria Math"/>
                      <w:bCs/>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θ</m:t>
                  </m:r>
                </m:e>
              </m:func>
              <m:r>
                <m:rPr>
                  <m:sty m:val="bi"/>
                </m:rPr>
                <w:rPr>
                  <w:rFonts w:ascii="Cambria Math" w:eastAsiaTheme="minorEastAsia" w:hAnsi="Cambria Math"/>
                  <w:lang w:val="en-US"/>
                </w:rPr>
                <m:t>⋅</m:t>
              </m:r>
              <m:r>
                <w:rPr>
                  <w:rFonts w:ascii="Cambria Math" w:eastAsiaTheme="minorEastAsia" w:hAnsi="Cambria Math"/>
                  <w:lang w:val="en-US"/>
                </w:rPr>
                <m:t>0</m:t>
              </m:r>
              <m:ctrlPr>
                <w:rPr>
                  <w:rFonts w:ascii="Cambria Math" w:eastAsiaTheme="minorEastAsia" w:hAnsi="Cambria Math"/>
                  <w:bCs/>
                  <w:i/>
                  <w:lang w:val="en-US"/>
                </w:rPr>
              </m:ctrlPr>
            </m:e>
          </m:d>
          <m:r>
            <m:rPr>
              <m:sty m:val="p"/>
            </m:rPr>
            <w:rPr>
              <w:rFonts w:ascii="Cambria Math" w:eastAsiaTheme="minorEastAsia" w:hAnsi="Cambria Math"/>
              <w:lang w:val="en-US"/>
            </w:rPr>
            <m:t xml:space="preserve"> </m:t>
          </m:r>
          <m:r>
            <m:rPr>
              <m:sty m:val="p"/>
            </m:rPr>
            <w:rPr>
              <w:rFonts w:ascii="Cambria Math" w:eastAsiaTheme="minorEastAsia" w:hAnsi="Cambria Math"/>
              <w:lang w:val="en-US"/>
            </w:rPr>
            <w:br/>
          </m:r>
        </m:oMath>
        <m:oMath>
          <m:r>
            <m:rPr>
              <m:aln/>
            </m:rPr>
            <w:rPr>
              <w:rFonts w:ascii="Cambria Math" w:eastAsiaTheme="minorEastAsia" w:hAnsi="Cambria Math"/>
              <w:lang w:val="en-US"/>
            </w:rPr>
            <m:t>=</m:t>
          </m:r>
          <m:sSub>
            <m:sSubPr>
              <m:ctrlPr>
                <w:rPr>
                  <w:rFonts w:ascii="Cambria Math" w:eastAsiaTheme="minorEastAsia" w:hAnsi="Cambria Math"/>
                  <w:bCs/>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r>
            <w:rPr>
              <w:rFonts w:ascii="Cambria Math" w:eastAsiaTheme="minorEastAsia" w:hAnsi="Cambria Math"/>
              <w:lang w:val="en-US"/>
            </w:rPr>
            <m:t>c⋅</m:t>
          </m:r>
          <m:f>
            <m:fPr>
              <m:ctrlPr>
                <w:rPr>
                  <w:rFonts w:ascii="Cambria Math" w:eastAsiaTheme="minorEastAsia" w:hAnsi="Cambria Math"/>
                  <w:bCs/>
                  <w:i/>
                  <w:lang w:val="en-US"/>
                </w:rPr>
              </m:ctrlPr>
            </m:fPr>
            <m:num>
              <m:sSubSup>
                <m:sSubSupPr>
                  <m:ctrlPr>
                    <w:rPr>
                      <w:rFonts w:ascii="Cambria Math" w:eastAsiaTheme="minorEastAsia" w:hAnsi="Cambria Math"/>
                      <w:bCs/>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r>
            <m:rPr>
              <m:sty m:val="bi"/>
            </m:rPr>
            <w:rPr>
              <w:rFonts w:ascii="Cambria Math" w:eastAsiaTheme="minorEastAsia" w:hAnsi="Cambria Math"/>
              <w:lang w:val="en-US"/>
            </w:rPr>
            <m:t xml:space="preserve">  </m:t>
          </m:r>
          <m:r>
            <m:rPr>
              <m:sty m:val="p"/>
            </m:rPr>
            <w:rPr>
              <w:rFonts w:ascii="Cambria Math" w:eastAsiaTheme="minorEastAsia" w:hAnsi="Cambria Math"/>
              <w:lang w:val="en-US"/>
            </w:rPr>
            <w:br/>
          </m:r>
        </m:oMath>
      </m:oMathPara>
    </w:p>
    <w:p w14:paraId="52E2D6AA" w14:textId="77777777" w:rsidR="00D622F0" w:rsidRDefault="008C477A" w:rsidP="00CB30D7">
      <w:pPr>
        <w:spacing w:line="360" w:lineRule="auto"/>
        <w:rPr>
          <w:rFonts w:eastAsiaTheme="minorEastAsia"/>
          <w:lang w:val="sv-SE"/>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e>
                <m:sub>
                  <m:r>
                    <m:rPr>
                      <m:sty m:val="bi"/>
                    </m:rPr>
                    <w:rPr>
                      <w:rFonts w:ascii="Cambria Math" w:eastAsiaTheme="minorEastAsia" w:hAnsi="Cambria Math"/>
                      <w:lang w:val="en-US"/>
                    </w:rPr>
                    <m:t>γ</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m:rPr>
              <m:sty m:val="bi"/>
              <m:aln/>
            </m:rP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0</m:t>
              </m:r>
            </m:sup>
          </m:sSubSup>
          <m:r>
            <w:rPr>
              <w:rFonts w:ascii="Cambria Math" w:eastAsiaTheme="minorEastAsia" w:hAnsi="Cambria Math"/>
              <w:lang w:val="sv-SE"/>
            </w:rPr>
            <m:t>-</m:t>
          </m:r>
          <m:d>
            <m:dPr>
              <m:ctrlPr>
                <w:rPr>
                  <w:rFonts w:ascii="Cambria Math" w:eastAsiaTheme="minorEastAsia" w:hAnsi="Cambria Math"/>
                  <w:bCs/>
                  <w:i/>
                  <w:lang w:val="en-US"/>
                </w:rPr>
              </m:ctrlPr>
            </m:dPr>
            <m:e>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xml:space="preserve">' 1 </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1</m:t>
                  </m:r>
                </m:sup>
              </m:sSubSup>
              <m:r>
                <w:rPr>
                  <w:rFonts w:ascii="Cambria Math" w:eastAsiaTheme="minorEastAsia" w:hAnsi="Cambria Math"/>
                  <w:lang w:val="sv-SE"/>
                </w:rPr>
                <m:t xml:space="preserve"> + </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r>
                <w:rPr>
                  <w:rFonts w:ascii="Cambria Math" w:eastAsiaTheme="minorEastAsia" w:hAnsi="Cambria Math"/>
                  <w:lang w:val="sv-SE"/>
                </w:rPr>
                <m:t>⋅</m:t>
              </m:r>
              <m:sSubSup>
                <m:sSubSupPr>
                  <m:ctrlPr>
                    <w:rPr>
                      <w:rFonts w:ascii="Cambria Math" w:eastAsiaTheme="minorEastAsia" w:hAnsi="Cambria Math"/>
                      <w:bCs/>
                      <w:i/>
                      <w:lang w:val="en-US"/>
                    </w:rPr>
                  </m:ctrlPr>
                </m:sSubSupPr>
                <m:e>
                  <m:r>
                    <w:rPr>
                      <w:rFonts w:ascii="Cambria Math" w:eastAsiaTheme="minorEastAsia" w:hAnsi="Cambria Math"/>
                      <w:lang w:val="en-US"/>
                    </w:rPr>
                    <m:t>p</m:t>
                  </m:r>
                </m:e>
                <m:sub>
                  <m:r>
                    <w:rPr>
                      <w:rFonts w:ascii="Cambria Math" w:eastAsiaTheme="minorEastAsia" w:hAnsi="Cambria Math"/>
                      <w:lang w:val="en-US"/>
                    </w:rPr>
                    <m:t>γ</m:t>
                  </m:r>
                </m:sub>
                <m:sup>
                  <m:r>
                    <w:rPr>
                      <w:rFonts w:ascii="Cambria Math" w:eastAsiaTheme="minorEastAsia" w:hAnsi="Cambria Math"/>
                      <w:lang w:val="sv-SE"/>
                    </w:rPr>
                    <m:t>' 2</m:t>
                  </m:r>
                </m:sup>
              </m:sSubSup>
            </m:e>
          </m:d>
          <m:r>
            <m:rPr>
              <m:sty m:val="p"/>
            </m:rPr>
            <w:rPr>
              <w:rFonts w:ascii="Cambria Math" w:eastAsiaTheme="minorEastAsia" w:hAnsi="Cambria Math"/>
              <w:lang w:val="sv-SE"/>
            </w:rPr>
            <w:br/>
          </m:r>
        </m:oMath>
        <m:oMath>
          <m:r>
            <w:rPr>
              <w:rFonts w:ascii="Cambria Math" w:eastAsiaTheme="minorEastAsia" w:hAnsi="Cambria Math"/>
              <w:lang w:val="sv-SE"/>
            </w:rPr>
            <m:t xml:space="preserve">         </m:t>
          </m:r>
          <m:r>
            <m:rPr>
              <m:aln/>
            </m:rP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bCs/>
                  <w:i/>
                  <w:lang w:val="sv-SE"/>
                </w:rPr>
              </m:ctrlPr>
            </m:sSupPr>
            <m:e>
              <m:d>
                <m:dPr>
                  <m:ctrlPr>
                    <w:rPr>
                      <w:rFonts w:ascii="Cambria Math" w:eastAsiaTheme="minorEastAsia" w:hAnsi="Cambria Math"/>
                      <w:bCs/>
                      <w:i/>
                      <w:lang w:val="sv-SE"/>
                    </w:rPr>
                  </m:ctrlPr>
                </m:dPr>
                <m:e>
                  <m:f>
                    <m:fPr>
                      <m:ctrlPr>
                        <w:rPr>
                          <w:rFonts w:ascii="Cambria Math" w:eastAsiaTheme="minorEastAsia" w:hAnsi="Cambria Math"/>
                          <w:bCs/>
                          <w:i/>
                          <w:lang w:val="sv-SE"/>
                        </w:rPr>
                      </m:ctrlPr>
                    </m:fPr>
                    <m:num>
                      <m:r>
                        <w:rPr>
                          <w:rFonts w:ascii="Cambria Math" w:eastAsiaTheme="minorEastAsia" w:hAnsi="Cambria Math"/>
                          <w:lang w:val="sv-SE"/>
                        </w:rPr>
                        <m:t>h</m:t>
                      </m:r>
                      <m:sSup>
                        <m:sSupPr>
                          <m:ctrlPr>
                            <w:rPr>
                              <w:rFonts w:ascii="Cambria Math" w:eastAsiaTheme="minorEastAsia" w:hAnsi="Cambria Math"/>
                              <w:bCs/>
                              <w:i/>
                              <w:lang w:val="sv-SE"/>
                            </w:rPr>
                          </m:ctrlPr>
                        </m:sSupPr>
                        <m:e>
                          <m:r>
                            <w:rPr>
                              <w:rFonts w:ascii="Cambria Math" w:eastAsiaTheme="minorEastAsia" w:hAnsi="Cambria Math"/>
                              <w:lang w:val="sv-SE"/>
                            </w:rPr>
                            <m:t>ν</m:t>
                          </m:r>
                        </m:e>
                        <m:sup>
                          <m:r>
                            <w:rPr>
                              <w:rFonts w:ascii="Cambria Math" w:eastAsiaTheme="minorEastAsia" w:hAnsi="Cambria Math"/>
                              <w:lang w:val="sv-SE"/>
                            </w:rPr>
                            <m:t>'</m:t>
                          </m:r>
                        </m:sup>
                      </m:sSup>
                    </m:num>
                    <m:den>
                      <m:r>
                        <w:rPr>
                          <w:rFonts w:ascii="Cambria Math" w:eastAsiaTheme="minorEastAsia" w:hAnsi="Cambria Math"/>
                          <w:lang w:val="sv-SE"/>
                        </w:rPr>
                        <m:t>c</m:t>
                      </m:r>
                    </m:den>
                  </m:f>
                </m:e>
              </m:d>
            </m:e>
            <m:sup>
              <m:r>
                <w:rPr>
                  <w:rFonts w:ascii="Cambria Math" w:eastAsiaTheme="minorEastAsia" w:hAnsi="Cambria Math"/>
                  <w:lang w:val="sv-SE"/>
                </w:rPr>
                <m:t>2</m:t>
              </m:r>
            </m:sup>
          </m:sSup>
          <m:d>
            <m:dPr>
              <m:ctrlPr>
                <w:rPr>
                  <w:rFonts w:ascii="Cambria Math" w:eastAsiaTheme="minorEastAsia" w:hAnsi="Cambria Math"/>
                  <w:bCs/>
                  <w:i/>
                  <w:lang w:val="sv-SE"/>
                </w:rPr>
              </m:ctrlPr>
            </m:dPr>
            <m:e>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func>
                    <m:funcPr>
                      <m:ctrlPr>
                        <w:rPr>
                          <w:rFonts w:ascii="Cambria Math" w:eastAsiaTheme="minorEastAsia" w:hAnsi="Cambria Math"/>
                          <w:bCs/>
                          <w:i/>
                          <w:lang w:val="sv-SE"/>
                        </w:rPr>
                      </m:ctrlPr>
                    </m:funcPr>
                    <m:fName>
                      <m:sSup>
                        <m:sSupPr>
                          <m:ctrlPr>
                            <w:rPr>
                              <w:rFonts w:ascii="Cambria Math" w:eastAsiaTheme="minorEastAsia" w:hAnsi="Cambria Math"/>
                              <w:bCs/>
                              <w:i/>
                              <w:lang w:val="sv-SE"/>
                            </w:rPr>
                          </m:ctrlPr>
                        </m:sSupPr>
                        <m:e>
                          <m:r>
                            <m:rPr>
                              <m:sty m:val="p"/>
                            </m:rPr>
                            <w:rPr>
                              <w:rFonts w:ascii="Cambria Math" w:eastAsiaTheme="minorEastAsia" w:hAnsi="Cambria Math"/>
                              <w:lang w:val="sv-SE"/>
                            </w:rPr>
                            <m:t>sin</m:t>
                          </m:r>
                          <m:ctrlPr>
                            <w:rPr>
                              <w:rFonts w:ascii="Cambria Math" w:eastAsiaTheme="minorEastAsia" w:hAnsi="Cambria Math"/>
                              <w:bCs/>
                              <w:lang w:val="sv-SE"/>
                            </w:rPr>
                          </m:ctrlPr>
                        </m:e>
                        <m:sup>
                          <m:r>
                            <w:rPr>
                              <w:rFonts w:ascii="Cambria Math" w:eastAsiaTheme="minorEastAsia" w:hAnsi="Cambria Math"/>
                              <w:lang w:val="sv-SE"/>
                            </w:rPr>
                            <m:t>2</m:t>
                          </m:r>
                          <m:ctrlPr>
                            <w:rPr>
                              <w:rFonts w:ascii="Cambria Math" w:eastAsiaTheme="minorEastAsia" w:hAnsi="Cambria Math"/>
                              <w:bCs/>
                              <w:lang w:val="sv-SE"/>
                            </w:rPr>
                          </m:ctrlPr>
                        </m:sup>
                      </m:sSup>
                    </m:fName>
                    <m:e>
                      <m:r>
                        <w:rPr>
                          <w:rFonts w:ascii="Cambria Math" w:eastAsiaTheme="minorEastAsia" w:hAnsi="Cambria Math"/>
                          <w:lang w:val="sv-SE"/>
                        </w:rPr>
                        <m:t>ϕ</m:t>
                      </m:r>
                    </m:e>
                  </m:func>
                </m:e>
              </m:func>
            </m:e>
          </m:d>
          <m:r>
            <m:rPr>
              <m:sty m:val="p"/>
            </m:rPr>
            <w:rPr>
              <w:rFonts w:ascii="Cambria Math" w:eastAsiaTheme="minorEastAsia" w:hAnsi="Cambria Math"/>
              <w:lang w:val="en-US"/>
            </w:rPr>
            <w:br/>
          </m:r>
        </m:oMath>
        <m:oMath>
          <m:r>
            <m:rPr>
              <m:sty m:val="bi"/>
              <m:aln/>
            </m:rPr>
            <w:rPr>
              <w:rFonts w:ascii="Cambria Math" w:eastAsiaTheme="minorEastAsia" w:hAnsi="Cambria Math"/>
              <w:lang w:val="en-US"/>
            </w:rPr>
            <m:t>=</m:t>
          </m:r>
          <m:r>
            <w:rPr>
              <w:rFonts w:ascii="Cambria Math" w:eastAsiaTheme="minorEastAsia" w:hAnsi="Cambria Math"/>
              <w:lang w:val="en-US"/>
            </w:rPr>
            <m:t>0</m:t>
          </m:r>
          <m:r>
            <m:rPr>
              <m:sty m:val="bi"/>
            </m:rPr>
            <w:rPr>
              <w:rFonts w:ascii="Cambria Math" w:eastAsiaTheme="minorEastAsia" w:hAnsi="Cambria Math"/>
              <w:lang w:val="en-US"/>
            </w:rPr>
            <m:t xml:space="preserve"> </m:t>
          </m:r>
          <m:r>
            <m:rPr>
              <m:sty m:val="p"/>
            </m:rPr>
            <w:rPr>
              <w:rFonts w:ascii="Cambria Math" w:eastAsiaTheme="minorEastAsia" w:hAnsi="Cambria Math"/>
              <w:lang w:val="sv-SE"/>
            </w:rPr>
            <w:br/>
          </m:r>
        </m:oMath>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sv-SE"/>
                    </w:rPr>
                    <m:t>'</m:t>
                  </m:r>
                </m:sup>
              </m:sSubSup>
            </m:e>
            <m:sup>
              <m:r>
                <m:rPr>
                  <m:sty m:val="bi"/>
                </m:rPr>
                <w:rPr>
                  <w:rFonts w:ascii="Cambria Math" w:eastAsiaTheme="minorEastAsia" w:hAnsi="Cambria Math"/>
                  <w:lang w:val="en-US"/>
                </w:rPr>
                <m:t>2</m:t>
              </m:r>
            </m:sup>
          </m:sSup>
          <m:r>
            <w:rPr>
              <w:rFonts w:ascii="Cambria Math" w:eastAsiaTheme="minorEastAsia" w:hAnsi="Cambria Math"/>
              <w:lang w:val="sv-SE"/>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cos</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r>
                <w:rPr>
                  <w:rFonts w:ascii="Cambria Math" w:eastAsiaTheme="minorEastAsia" w:hAnsi="Cambria Math"/>
                  <w:lang w:val="sv-SE"/>
                </w:rPr>
                <m:t>+</m:t>
              </m:r>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 xml:space="preserve"> </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sv-SE"/>
                        </w:rPr>
                        <m:t>sin</m:t>
                      </m:r>
                    </m:e>
                    <m:sup>
                      <m:r>
                        <w:rPr>
                          <w:rFonts w:ascii="Cambria Math" w:eastAsiaTheme="minorEastAsia" w:hAnsi="Cambria Math"/>
                          <w:lang w:val="sv-SE"/>
                        </w:rPr>
                        <m:t>2</m:t>
                      </m:r>
                      <m:ctrlPr>
                        <w:rPr>
                          <w:rFonts w:ascii="Cambria Math" w:eastAsiaTheme="minorEastAsia" w:hAnsi="Cambria Math"/>
                          <w:lang w:val="en-US"/>
                        </w:rPr>
                      </m:ctrlPr>
                    </m:sup>
                  </m:sSup>
                </m:fName>
                <m:e>
                  <m:r>
                    <w:rPr>
                      <w:rFonts w:ascii="Cambria Math" w:eastAsiaTheme="minorEastAsia" w:hAnsi="Cambria Math"/>
                      <w:lang w:val="en-US"/>
                    </w:rPr>
                    <m:t>θ</m:t>
                  </m:r>
                </m:e>
              </m:func>
            </m:e>
          </m:d>
          <m:r>
            <w:rPr>
              <w:rFonts w:ascii="Cambria Math" w:eastAsiaTheme="minorEastAsia" w:hAnsi="Cambria Math"/>
              <w:lang w:val="sv-SE"/>
            </w:rPr>
            <m:t xml:space="preserve">= =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sv-SE"/>
                                  </w:rPr>
                                  <m:t>'</m:t>
                                </m:r>
                              </m:sup>
                            </m:sSubSup>
                          </m:num>
                          <m:den>
                            <m:r>
                              <w:rPr>
                                <w:rFonts w:ascii="Cambria Math" w:eastAsiaTheme="minorEastAsia" w:hAnsi="Cambria Math"/>
                                <w:lang w:val="en-US"/>
                              </w:rPr>
                              <m:t>c</m:t>
                            </m:r>
                          </m:den>
                        </m:f>
                      </m:e>
                    </m:mr>
                  </m:m>
                </m:e>
              </m:d>
            </m:e>
            <m:sup>
              <m:r>
                <w:rPr>
                  <w:rFonts w:ascii="Cambria Math" w:eastAsiaTheme="minorEastAsia" w:hAnsi="Cambria Math"/>
                  <w:lang w:val="sv-SE"/>
                </w:rPr>
                <m:t>2</m:t>
              </m:r>
            </m:sup>
          </m:sSup>
          <m:r>
            <w:rPr>
              <w:rFonts w:ascii="Cambria Math" w:eastAsiaTheme="minorEastAsia" w:hAnsi="Cambria Math"/>
              <w:lang w:val="sv-SE"/>
            </w:rPr>
            <m:t>-</m:t>
          </m:r>
          <m:sSup>
            <m:sSupPr>
              <m:ctrlPr>
                <w:rPr>
                  <w:rFonts w:ascii="Cambria Math" w:eastAsiaTheme="minorEastAsia" w:hAnsi="Cambria Math"/>
                  <w:i/>
                  <w:lang w:val="sv-SE"/>
                </w:rPr>
              </m:ctrlPr>
            </m:sSupPr>
            <m:e>
              <m:sSubSup>
                <m:sSubSupPr>
                  <m:ctrlPr>
                    <w:rPr>
                      <w:rFonts w:ascii="Cambria Math" w:eastAsiaTheme="minorEastAsia" w:hAnsi="Cambria Math"/>
                      <w:i/>
                      <w:lang w:val="sv-SE"/>
                    </w:rPr>
                  </m:ctrlPr>
                </m:sSubSupPr>
                <m:e>
                  <m:r>
                    <w:rPr>
                      <w:rFonts w:ascii="Cambria Math" w:eastAsiaTheme="minorEastAsia" w:hAnsi="Cambria Math"/>
                      <w:lang w:val="sv-SE"/>
                    </w:rPr>
                    <m:t>p</m:t>
                  </m:r>
                </m:e>
                <m:sub>
                  <m:r>
                    <w:rPr>
                      <w:rFonts w:ascii="Cambria Math" w:eastAsiaTheme="minorEastAsia" w:hAnsi="Cambria Math"/>
                      <w:lang w:val="sv-SE"/>
                    </w:rPr>
                    <m:t>e</m:t>
                  </m:r>
                </m:sub>
                <m:sup>
                  <m:r>
                    <w:rPr>
                      <w:rFonts w:ascii="Cambria Math" w:eastAsiaTheme="minorEastAsia" w:hAnsi="Cambria Math"/>
                      <w:lang w:val="sv-SE"/>
                    </w:rPr>
                    <m:t>'</m:t>
                  </m:r>
                </m:sup>
              </m:sSubSup>
            </m:e>
            <m:sup>
              <m:r>
                <w:rPr>
                  <w:rFonts w:ascii="Cambria Math" w:eastAsiaTheme="minorEastAsia" w:hAnsi="Cambria Math"/>
                  <w:lang w:val="sv-SE"/>
                </w:rPr>
                <m:t>2</m:t>
              </m:r>
            </m:sup>
          </m:sSup>
          <m:r>
            <w:rPr>
              <w:rFonts w:ascii="Cambria Math" w:eastAsiaTheme="minorEastAsia" w:hAnsi="Cambria Math"/>
              <w:lang w:val="sv-SE"/>
            </w:rPr>
            <m:t xml:space="preserve"> </m:t>
          </m:r>
          <m:r>
            <m:rPr>
              <m:sty m:val="p"/>
            </m:rPr>
            <w:rPr>
              <w:rFonts w:eastAsiaTheme="minorEastAsia"/>
              <w:lang w:val="sv-SE"/>
            </w:rPr>
            <w:br/>
          </m:r>
        </m:oMath>
      </m:oMathPara>
    </w:p>
    <w:p w14:paraId="03CAEE60" w14:textId="561854E7" w:rsidR="00AC1958" w:rsidRDefault="00784054" w:rsidP="00CB30D7">
      <w:pPr>
        <w:spacing w:line="360" w:lineRule="auto"/>
        <w:rPr>
          <w:rFonts w:eastAsiaTheme="minorEastAsia"/>
          <w:lang w:val="en-US"/>
        </w:rPr>
      </w:pPr>
      <m:oMathPara>
        <m:oMath>
          <m:r>
            <m:rPr>
              <m:sty m:val="p"/>
            </m:rPr>
            <w:rPr>
              <w:rFonts w:ascii="Cambria Math" w:eastAsiaTheme="minorEastAsia" w:hAnsi="Cambria Math"/>
              <w:lang w:val="en-US"/>
            </w:rPr>
            <w:br/>
          </m:r>
        </m:oMath>
      </m:oMathPara>
      <w:r w:rsidR="00AC1958">
        <w:rPr>
          <w:rFonts w:eastAsiaTheme="minorEastAsia"/>
          <w:lang w:val="en-US"/>
        </w:rPr>
        <w:t xml:space="preserve">If we use equation </w:t>
      </w:r>
      <w:r w:rsidR="00AC1958">
        <w:rPr>
          <w:rFonts w:eastAsiaTheme="minorEastAsia"/>
          <w:lang w:val="en-US"/>
        </w:rPr>
        <w:fldChar w:fldCharType="begin"/>
      </w:r>
      <w:r w:rsidR="00AC1958">
        <w:rPr>
          <w:rFonts w:eastAsiaTheme="minorEastAsia"/>
          <w:lang w:val="en-US"/>
        </w:rPr>
        <w:instrText xml:space="preserve"> REF _Ref94632850 \h </w:instrText>
      </w:r>
      <w:r w:rsidR="00CB30D7">
        <w:rPr>
          <w:rFonts w:eastAsiaTheme="minorEastAsia"/>
          <w:lang w:val="en-US"/>
        </w:rPr>
        <w:instrText xml:space="preserve"> \* MERGEFORMAT </w:instrText>
      </w:r>
      <w:r w:rsidR="00AC1958">
        <w:rPr>
          <w:rFonts w:eastAsiaTheme="minorEastAsia"/>
          <w:lang w:val="en-US"/>
        </w:rPr>
      </w:r>
      <w:r w:rsidR="00AC1958">
        <w:rPr>
          <w:rFonts w:eastAsiaTheme="minorEastAsia"/>
          <w:lang w:val="en-US"/>
        </w:rPr>
        <w:fldChar w:fldCharType="separate"/>
      </w:r>
      <w:r w:rsidR="000E19EF" w:rsidRPr="000E19EF">
        <w:rPr>
          <w:noProof/>
          <w:lang w:val="en-US"/>
        </w:rPr>
        <w:t>5</w:t>
      </w:r>
      <w:r w:rsidR="000E19EF" w:rsidRPr="000E19EF">
        <w:rPr>
          <w:noProof/>
          <w:lang w:val="en-US"/>
        </w:rPr>
        <w:noBreakHyphen/>
        <w:t>2</w:t>
      </w:r>
      <w:r w:rsidR="00AC1958">
        <w:rPr>
          <w:rFonts w:eastAsiaTheme="minorEastAsia"/>
          <w:lang w:val="en-US"/>
        </w:rPr>
        <w:fldChar w:fldCharType="end"/>
      </w:r>
      <w:r w:rsidR="00AC1958">
        <w:rPr>
          <w:rFonts w:eastAsiaTheme="minorEastAsia"/>
          <w:lang w:val="en-US"/>
        </w:rPr>
        <w:t xml:space="preserve">, we can exchange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num>
                        <m:den>
                          <m:r>
                            <w:rPr>
                              <w:rFonts w:ascii="Cambria Math" w:eastAsiaTheme="minorEastAsia" w:hAnsi="Cambria Math"/>
                              <w:lang w:val="en-US"/>
                            </w:rPr>
                            <m:t>c</m:t>
                          </m:r>
                        </m:den>
                      </m:f>
                    </m:e>
                  </m:mr>
                </m:m>
              </m:e>
            </m:d>
          </m:e>
          <m:sup>
            <m:r>
              <w:rPr>
                <w:rFonts w:ascii="Cambria Math" w:eastAsiaTheme="minorEastAsia" w:hAnsi="Cambria Math"/>
                <w:lang w:val="en-US"/>
              </w:rPr>
              <m:t>2</m:t>
            </m:r>
          </m:sup>
        </m:sSup>
      </m:oMath>
      <w:r w:rsidR="00AC1958">
        <w:rPr>
          <w:rFonts w:eastAsiaTheme="minorEastAsia"/>
          <w:lang w:val="en-US"/>
        </w:rPr>
        <w:t xml:space="preserve">with </w:t>
      </w:r>
      <m:oMath>
        <m:sSup>
          <m:sSupPr>
            <m:ctrlPr>
              <w:rPr>
                <w:rFonts w:ascii="Cambria Math" w:eastAsiaTheme="minorEastAsia" w:hAnsi="Cambria Math"/>
                <w:i/>
                <w:lang w:val="en-US"/>
              </w:rPr>
            </m:ctrlPr>
          </m:sSupPr>
          <m:e>
            <m:sSubSup>
              <m:sSubSupPr>
                <m:ctrlPr>
                  <w:rPr>
                    <w:rFonts w:ascii="Cambria Math" w:eastAsiaTheme="minorEastAsia" w:hAnsi="Cambria Math"/>
                    <w:i/>
                    <w:lang w:val="en-US"/>
                  </w:rPr>
                </m:ctrlPr>
              </m:sSubSupPr>
              <m:e>
                <m:r>
                  <w:rPr>
                    <w:rFonts w:ascii="Cambria Math" w:eastAsiaTheme="minorEastAsia" w:hAnsi="Cambria Math"/>
                    <w:lang w:val="en-US"/>
                  </w:rPr>
                  <m:t>p</m:t>
                </m:r>
                <m:ctrlPr>
                  <w:rPr>
                    <w:rFonts w:ascii="Cambria Math" w:eastAsia="Cambria Math" w:hAnsi="Cambria Math" w:cs="Cambria Math"/>
                    <w:i/>
                    <w:lang w:val="en-US"/>
                  </w:rPr>
                </m:ctrlPr>
              </m:e>
              <m:sub>
                <m:r>
                  <w:rPr>
                    <w:rFonts w:ascii="Cambria Math" w:eastAsiaTheme="minorEastAsia" w:hAnsi="Cambria Math"/>
                    <w:lang w:val="en-US"/>
                  </w:rPr>
                  <m:t>e</m:t>
                </m:r>
              </m:sub>
              <m:sup>
                <m:r>
                  <w:rPr>
                    <w:rFonts w:ascii="Cambria Math" w:eastAsiaTheme="minorEastAsia" w:hAnsi="Cambria Math"/>
                    <w:lang w:val="en-US"/>
                  </w:rPr>
                  <m:t>'</m:t>
                </m:r>
              </m:sup>
            </m:sSubSup>
          </m:e>
          <m:sup>
            <m:r>
              <w:rPr>
                <w:rFonts w:ascii="Cambria Math" w:eastAsiaTheme="minorEastAsia" w:hAnsi="Cambria Math"/>
                <w:lang w:val="en-US"/>
              </w:rPr>
              <m:t>2</m:t>
            </m:r>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e</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w:r w:rsidR="00AC1958">
        <w:rPr>
          <w:rFonts w:eastAsiaTheme="minorEastAsia"/>
          <w:lang w:val="en-US"/>
        </w:rPr>
        <w:t xml:space="preserve">. We get </w:t>
      </w:r>
    </w:p>
    <w:p w14:paraId="1B279113" w14:textId="761A1D5A" w:rsidR="00AC1958" w:rsidRPr="00543663" w:rsidRDefault="008C477A" w:rsidP="00CB30D7">
      <w:pPr>
        <w:spacing w:line="360" w:lineRule="auto"/>
        <w:rPr>
          <w:rFonts w:eastAsiaTheme="minorEastAsia"/>
          <w:lang w:val="en-US"/>
        </w:rPr>
      </w:pPr>
      <m:oMathPara>
        <m:oMath>
          <m:sSup>
            <m:sSupPr>
              <m:ctrlPr>
                <w:rPr>
                  <w:rFonts w:ascii="Cambria Math" w:eastAsiaTheme="minorEastAsia" w:hAnsi="Cambria Math"/>
                  <w:b/>
                  <w:i/>
                  <w:lang w:val="en-US"/>
                </w:rPr>
              </m:ctrlPr>
            </m:sSupPr>
            <m:e>
              <m:sSubSup>
                <m:sSubSupPr>
                  <m:ctrlPr>
                    <w:rPr>
                      <w:rFonts w:ascii="Cambria Math" w:eastAsiaTheme="minorEastAsia" w:hAnsi="Cambria Math"/>
                      <w:b/>
                      <w:i/>
                      <w:lang w:val="en-US"/>
                    </w:rPr>
                  </m:ctrlPr>
                </m:sSubSupPr>
                <m:e>
                  <m:r>
                    <m:rPr>
                      <m:sty m:val="bi"/>
                    </m:rPr>
                    <w:rPr>
                      <w:rFonts w:ascii="Cambria Math" w:eastAsiaTheme="minorEastAsia" w:hAnsi="Cambria Math"/>
                      <w:lang w:val="en-US"/>
                    </w:rPr>
                    <m:t>P</m:t>
                  </m:r>
                  <m:ctrlPr>
                    <w:rPr>
                      <w:rFonts w:ascii="Cambria Math" w:eastAsia="Cambria Math" w:hAnsi="Cambria Math" w:cs="Cambria Math"/>
                      <w:b/>
                      <w:i/>
                      <w:lang w:val="en-US"/>
                    </w:rPr>
                  </m:ctrlPr>
                </m:e>
                <m:sub>
                  <m:r>
                    <m:rPr>
                      <m:sty m:val="bi"/>
                    </m:rPr>
                    <w:rPr>
                      <w:rFonts w:ascii="Cambria Math" w:eastAsiaTheme="minorEastAsia" w:hAnsi="Cambria Math"/>
                      <w:lang w:val="en-US"/>
                    </w:rPr>
                    <m:t>e</m:t>
                  </m:r>
                </m:sub>
                <m:sup>
                  <m:r>
                    <m:rPr>
                      <m:sty m:val="bi"/>
                    </m:rPr>
                    <w:rPr>
                      <w:rFonts w:ascii="Cambria Math" w:eastAsiaTheme="minorEastAsia" w:hAnsi="Cambria Math"/>
                      <w:lang w:val="en-US"/>
                    </w:rPr>
                    <m:t>'</m:t>
                  </m:r>
                </m:sup>
              </m:sSubSup>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  </m:t>
          </m:r>
        </m:oMath>
      </m:oMathPara>
    </w:p>
    <w:p w14:paraId="0B841B9F" w14:textId="46809614" w:rsidR="00A81C23" w:rsidRDefault="00A81C23" w:rsidP="00CB30D7">
      <w:pPr>
        <w:spacing w:line="360" w:lineRule="auto"/>
        <w:rPr>
          <w:rFonts w:eastAsiaTheme="minorEastAsia"/>
          <w:lang w:val="en-US"/>
        </w:rPr>
      </w:pPr>
      <w:r>
        <w:rPr>
          <w:rFonts w:eastAsiaTheme="minorEastAsia"/>
          <w:lang w:val="en-US"/>
        </w:rPr>
        <w:t xml:space="preserve">Finally, we put all our calculations together and rewrite equation </w:t>
      </w:r>
      <w:r w:rsidR="00DA2B2C">
        <w:rPr>
          <w:rFonts w:eastAsiaTheme="minorEastAsia"/>
          <w:lang w:val="en-US"/>
        </w:rPr>
        <w:fldChar w:fldCharType="begin"/>
      </w:r>
      <w:r w:rsidR="00DA2B2C">
        <w:rPr>
          <w:rFonts w:eastAsiaTheme="minorEastAsia"/>
          <w:lang w:val="en-US"/>
        </w:rPr>
        <w:instrText xml:space="preserve"> REF _Ref94632966 \h </w:instrText>
      </w:r>
      <w:r w:rsidR="00CB30D7">
        <w:rPr>
          <w:rFonts w:eastAsiaTheme="minorEastAsia"/>
          <w:lang w:val="en-US"/>
        </w:rPr>
        <w:instrText xml:space="preserve"> \* MERGEFORMAT </w:instrText>
      </w:r>
      <w:r w:rsidR="00DA2B2C">
        <w:rPr>
          <w:rFonts w:eastAsiaTheme="minorEastAsia"/>
          <w:lang w:val="en-US"/>
        </w:rPr>
      </w:r>
      <w:r w:rsidR="00DA2B2C">
        <w:rPr>
          <w:rFonts w:eastAsiaTheme="minorEastAsia"/>
          <w:lang w:val="en-US"/>
        </w:rPr>
        <w:fldChar w:fldCharType="separate"/>
      </w:r>
      <w:r w:rsidR="000E19EF" w:rsidRPr="000E19EF">
        <w:rPr>
          <w:noProof/>
          <w:lang w:val="en-US"/>
        </w:rPr>
        <w:t>5</w:t>
      </w:r>
      <w:r w:rsidR="000E19EF" w:rsidRPr="000E19EF">
        <w:rPr>
          <w:noProof/>
          <w:lang w:val="en-US"/>
        </w:rPr>
        <w:noBreakHyphen/>
        <w:t>4</w:t>
      </w:r>
      <w:r w:rsidR="00DA2B2C">
        <w:rPr>
          <w:rFonts w:eastAsiaTheme="minorEastAsia"/>
          <w:lang w:val="en-US"/>
        </w:rPr>
        <w:fldChar w:fldCharType="end"/>
      </w:r>
      <w:r>
        <w:rPr>
          <w:rFonts w:eastAsiaTheme="minorEastAsia"/>
          <w:lang w:val="en-US"/>
        </w:rPr>
        <w:t xml:space="preserve"> to get</w:t>
      </w:r>
    </w:p>
    <w:p w14:paraId="5213BE49" w14:textId="7B206167" w:rsidR="00B6616D" w:rsidRPr="00FD0CF1" w:rsidRDefault="00116A78" w:rsidP="00CB30D7">
      <w:pPr>
        <w:spacing w:line="360" w:lineRule="auto"/>
        <w:rPr>
          <w:rFonts w:eastAsiaTheme="minorEastAsia"/>
          <w:lang w:val="en-US"/>
        </w:rPr>
      </w:pPr>
      <m:oMathPara>
        <m:oMath>
          <m:r>
            <w:rPr>
              <w:rFonts w:ascii="Cambria Math" w:eastAsiaTheme="minorEastAsia" w:hAnsi="Cambria Math"/>
              <w:lang w:val="en-US"/>
            </w:rPr>
            <m:t>-2</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m:t>
              </m:r>
            </m:num>
            <m:den>
              <m:r>
                <w:rPr>
                  <w:rFonts w:ascii="Cambria Math" w:eastAsiaTheme="minorEastAsia" w:hAnsi="Cambria Math"/>
                  <w:lang w:val="en-US"/>
                </w:rPr>
                <m:t>c</m:t>
              </m:r>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 -2</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2m</m:t>
              </m:r>
            </m:e>
            <m:sub>
              <m:r>
                <w:rPr>
                  <w:rFonts w:ascii="Cambria Math" w:eastAsiaTheme="minorEastAsia" w:hAnsi="Cambria Math"/>
                  <w:lang w:val="en-US"/>
                </w:rPr>
                <m:t>e</m:t>
              </m:r>
            </m:sub>
            <m:sup>
              <m:r>
                <w:rPr>
                  <w:rFonts w:ascii="Cambria Math" w:eastAsiaTheme="minorEastAsia" w:hAnsi="Cambria Math"/>
                  <w:lang w:val="en-US"/>
                </w:rPr>
                <m:t>2</m:t>
              </m:r>
            </m:sup>
          </m:sSub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 xml:space="preserve"> ,</m:t>
          </m:r>
        </m:oMath>
      </m:oMathPara>
    </w:p>
    <w:p w14:paraId="1B3659CA" w14:textId="727B5385" w:rsidR="00FD0CF1" w:rsidRDefault="00E0433A" w:rsidP="00CB30D7">
      <w:pPr>
        <w:spacing w:line="360" w:lineRule="auto"/>
        <w:rPr>
          <w:rFonts w:eastAsiaTheme="minorEastAsia"/>
          <w:lang w:val="en-US"/>
        </w:rPr>
      </w:pPr>
      <w:r>
        <w:rPr>
          <w:rFonts w:eastAsiaTheme="minorEastAsia"/>
          <w:lang w:val="en-US"/>
        </w:rPr>
        <w:t xml:space="preserve">solving for </w:t>
      </w:r>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oMath>
      <w:r>
        <w:rPr>
          <w:rFonts w:eastAsiaTheme="minorEastAsia"/>
          <w:lang w:val="en-US"/>
        </w:rPr>
        <w:t xml:space="preserve"> we get</w:t>
      </w:r>
    </w:p>
    <w:p w14:paraId="5A62C2E5" w14:textId="79A9E0CA" w:rsidR="00E0433A" w:rsidRPr="00E30E79" w:rsidRDefault="008C477A" w:rsidP="00CB30D7">
      <w:pPr>
        <w:spacing w:line="360" w:lineRule="auto"/>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e</m:t>
              </m:r>
            </m:sub>
            <m:sup>
              <m:r>
                <w:rPr>
                  <w:rFonts w:ascii="Cambria Math" w:eastAsiaTheme="minorEastAsia" w:hAnsi="Cambria Math"/>
                  <w:lang w:val="en-US"/>
                </w:rPr>
                <m:t>'</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oMath>
      </m:oMathPara>
    </w:p>
    <w:p w14:paraId="44461989" w14:textId="0602D98B" w:rsidR="00E30E79" w:rsidRDefault="00E30E79" w:rsidP="00CB30D7">
      <w:pPr>
        <w:spacing w:line="360" w:lineRule="auto"/>
        <w:rPr>
          <w:rFonts w:eastAsiaTheme="minorEastAsia"/>
          <w:lang w:val="en-US"/>
        </w:rPr>
      </w:pPr>
      <w:r>
        <w:rPr>
          <w:rFonts w:eastAsiaTheme="minorEastAsia"/>
          <w:lang w:val="en-US"/>
        </w:rPr>
        <w:t xml:space="preserve">Inserting this expression into equation </w:t>
      </w:r>
      <w:r>
        <w:rPr>
          <w:rFonts w:eastAsiaTheme="minorEastAsia"/>
          <w:lang w:val="en-US"/>
        </w:rPr>
        <w:fldChar w:fldCharType="begin"/>
      </w:r>
      <w:r>
        <w:rPr>
          <w:rFonts w:eastAsiaTheme="minorEastAsia"/>
          <w:lang w:val="en-US"/>
        </w:rPr>
        <w:instrText xml:space="preserve"> REF _Ref94633061 \h </w:instrText>
      </w:r>
      <w:r w:rsidR="00CB30D7">
        <w:rPr>
          <w:rFonts w:eastAsiaTheme="minorEastAsia"/>
          <w:lang w:val="en-US"/>
        </w:rPr>
        <w:instrText xml:space="preserve"> \* MERGEFORMAT </w:instrText>
      </w:r>
      <w:r>
        <w:rPr>
          <w:rFonts w:eastAsiaTheme="minorEastAsia"/>
          <w:lang w:val="en-US"/>
        </w:rPr>
      </w:r>
      <w:r>
        <w:rPr>
          <w:rFonts w:eastAsiaTheme="minorEastAsia"/>
          <w:lang w:val="en-US"/>
        </w:rPr>
        <w:fldChar w:fldCharType="separate"/>
      </w:r>
      <w:r w:rsidR="000E19EF" w:rsidRPr="000E19EF">
        <w:rPr>
          <w:noProof/>
          <w:lang w:val="en-US"/>
        </w:rPr>
        <w:t>5</w:t>
      </w:r>
      <w:r w:rsidR="000E19EF" w:rsidRPr="000E19EF">
        <w:rPr>
          <w:noProof/>
          <w:lang w:val="en-US"/>
        </w:rPr>
        <w:noBreakHyphen/>
        <w:t>1</w:t>
      </w:r>
      <w:r>
        <w:rPr>
          <w:rFonts w:eastAsiaTheme="minorEastAsia"/>
          <w:lang w:val="en-US"/>
        </w:rPr>
        <w:fldChar w:fldCharType="end"/>
      </w:r>
      <w:r w:rsidR="003B4627">
        <w:rPr>
          <w:rFonts w:eastAsiaTheme="minorEastAsia"/>
          <w:lang w:val="en-US"/>
        </w:rPr>
        <w:t xml:space="preserve"> and solving for photon energy after the interaction</w:t>
      </w:r>
      <w:r w:rsidR="00640563">
        <w:rPr>
          <w:rFonts w:eastAsiaTheme="minorEastAsia"/>
          <w:lang w:val="en-US"/>
        </w:rPr>
        <w:t xml:space="preserve">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3B4627" w14:paraId="50DBB643" w14:textId="77777777" w:rsidTr="00F47CD1">
        <w:tc>
          <w:tcPr>
            <w:tcW w:w="8815" w:type="dxa"/>
          </w:tcPr>
          <w:p w14:paraId="7526822F" w14:textId="5A9D3640" w:rsidR="003B4627" w:rsidRDefault="00A00B52" w:rsidP="00CB30D7">
            <w:pPr>
              <w:spacing w:line="360" w:lineRule="auto"/>
              <w:rPr>
                <w:lang w:val="en-US"/>
              </w:rPr>
            </w:pPr>
            <m:oMathPara>
              <m:oMath>
                <m:r>
                  <w:rPr>
                    <w:rFonts w:ascii="Cambria Math" w:hAnsi="Cambria Math"/>
                    <w:lang w:val="en-US"/>
                  </w:rPr>
                  <m:t>hν+</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m:rPr>
                    <m:aln/>
                  </m:rP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hνh</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m:t>
                        </m:r>
                      </m:sup>
                    </m:sSup>
                  </m:num>
                  <m:den>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den>
                </m:f>
                <m:d>
                  <m:dPr>
                    <m:ctrlPr>
                      <w:rPr>
                        <w:rFonts w:ascii="Cambria Math" w:eastAsiaTheme="minorEastAsia" w:hAnsi="Cambria Math"/>
                        <w:i/>
                        <w:lang w:val="en-US"/>
                      </w:rPr>
                    </m:ctrlPr>
                  </m:dPr>
                  <m:e>
                    <m:r>
                      <w:rPr>
                        <w:rFonts w:ascii="Cambria Math" w:eastAsiaTheme="minorEastAsia" w:hAnsi="Cambria Math"/>
                        <w:lang w:val="en-US"/>
                      </w:rPr>
                      <m:t>1-cosϕ</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m:rPr>
                    <m:sty m:val="p"/>
                  </m:rPr>
                  <w:rPr>
                    <w:rFonts w:ascii="Cambria Math" w:eastAsiaTheme="minorEastAsia" w:hAnsi="Cambria Math"/>
                    <w:lang w:val="en-US"/>
                  </w:rPr>
                  <w:br/>
                </m:r>
              </m:oMath>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m:rPr>
                    <m:aln/>
                  </m:rPr>
                  <w:rPr>
                    <w:rFonts w:ascii="Cambria Math" w:hAnsi="Cambria Math"/>
                    <w:lang w:val="en-US"/>
                  </w:rPr>
                  <m:t>=</m:t>
                </m:r>
                <m:f>
                  <m:fPr>
                    <m:ctrlPr>
                      <w:rPr>
                        <w:rFonts w:ascii="Cambria Math" w:hAnsi="Cambria Math"/>
                        <w:i/>
                        <w:lang w:val="en-US"/>
                      </w:rPr>
                    </m:ctrlPr>
                  </m:fPr>
                  <m:num>
                    <m:r>
                      <w:rPr>
                        <w:rFonts w:ascii="Cambria Math" w:hAnsi="Cambria Math"/>
                        <w:lang w:val="en-US"/>
                      </w:rPr>
                      <m:t>hν</m:t>
                    </m:r>
                  </m:num>
                  <m:den>
                    <m:r>
                      <w:rPr>
                        <w:rFonts w:ascii="Cambria Math" w:hAnsi="Cambria Math"/>
                        <w:lang w:val="en-US"/>
                      </w:rPr>
                      <m:t>1+</m:t>
                    </m:r>
                    <m:f>
                      <m:fPr>
                        <m:ctrlPr>
                          <w:rPr>
                            <w:rFonts w:ascii="Cambria Math" w:hAnsi="Cambria Math"/>
                            <w:i/>
                            <w:lang w:val="en-US"/>
                          </w:rPr>
                        </m:ctrlPr>
                      </m:fPr>
                      <m:num>
                        <m:r>
                          <w:rPr>
                            <w:rFonts w:ascii="Cambria Math" w:hAnsi="Cambria Math"/>
                            <w:lang w:val="en-US"/>
                          </w:rPr>
                          <m:t>hν</m:t>
                        </m: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d>
                        <m:d>
                          <m:dPr>
                            <m:ctrlPr>
                              <w:rPr>
                                <w:rFonts w:ascii="Cambria Math" w:hAnsi="Cambria Math"/>
                                <w:i/>
                                <w:lang w:val="en-US"/>
                              </w:rPr>
                            </m:ctrlPr>
                          </m:dPr>
                          <m:e>
                            <m:r>
                              <w:rPr>
                                <w:rFonts w:ascii="Cambria Math" w:hAnsi="Cambria Math"/>
                                <w:lang w:val="en-US"/>
                              </w:rPr>
                              <m:t>1-cosϕ</m:t>
                            </m:r>
                          </m:e>
                        </m:d>
                      </m:den>
                    </m:f>
                  </m:den>
                </m:f>
              </m:oMath>
            </m:oMathPara>
          </w:p>
        </w:tc>
        <w:tc>
          <w:tcPr>
            <w:tcW w:w="536" w:type="dxa"/>
          </w:tcPr>
          <w:p w14:paraId="615D3C35" w14:textId="6AAB1506" w:rsidR="003B4627" w:rsidRDefault="003B4627"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5</w:t>
            </w:r>
            <w:r>
              <w:fldChar w:fldCharType="end"/>
            </w:r>
          </w:p>
        </w:tc>
      </w:tr>
    </w:tbl>
    <w:p w14:paraId="75C32433" w14:textId="77777777" w:rsidR="00F47CD1" w:rsidRDefault="00F47CD1" w:rsidP="00CB30D7">
      <w:pPr>
        <w:spacing w:line="360" w:lineRule="auto"/>
        <w:rPr>
          <w:rFonts w:eastAsiaTheme="minorEastAsia"/>
          <w:lang w:val="en-US"/>
        </w:rPr>
      </w:pPr>
      <w:r>
        <w:rPr>
          <w:rFonts w:eastAsiaTheme="minorEastAsia"/>
          <w:lang w:val="en-US"/>
        </w:rPr>
        <w:t xml:space="preserve">Which is the expression for the energy of the photon after the interaction, with scattering angle </w:t>
      </w:r>
      <m:oMath>
        <m:r>
          <w:rPr>
            <w:rFonts w:ascii="Cambria Math" w:eastAsiaTheme="minorEastAsia" w:hAnsi="Cambria Math"/>
            <w:lang w:val="en-US"/>
          </w:rPr>
          <m:t>ϕ</m:t>
        </m:r>
      </m:oMath>
      <w:r>
        <w:rPr>
          <w:rFonts w:eastAsiaTheme="minorEastAsia"/>
          <w:lang w:val="en-US"/>
        </w:rPr>
        <w:t>.</w:t>
      </w:r>
    </w:p>
    <w:p w14:paraId="0C24A6FA" w14:textId="6ECAEBC1" w:rsidR="00DE5960" w:rsidRDefault="00DE5960" w:rsidP="00CB30D7">
      <w:pPr>
        <w:spacing w:after="160" w:line="360" w:lineRule="auto"/>
        <w:rPr>
          <w:rFonts w:eastAsiaTheme="minorEastAsia"/>
          <w:lang w:val="en-US"/>
        </w:rPr>
      </w:pPr>
      <w:r>
        <w:rPr>
          <w:rFonts w:eastAsiaTheme="minorEastAsia"/>
          <w:lang w:val="en-US"/>
        </w:rPr>
        <w:br w:type="page"/>
      </w:r>
    </w:p>
    <w:p w14:paraId="79C33FB3" w14:textId="4824F257" w:rsidR="003B4627" w:rsidRDefault="00DE5960" w:rsidP="00CB30D7">
      <w:pPr>
        <w:pStyle w:val="Heading3"/>
        <w:spacing w:line="360" w:lineRule="auto"/>
        <w:rPr>
          <w:rFonts w:eastAsiaTheme="minorEastAsia"/>
          <w:lang w:val="en-US"/>
        </w:rPr>
      </w:pPr>
      <w:bookmarkStart w:id="179" w:name="_Toc102035386"/>
      <w:r>
        <w:rPr>
          <w:rFonts w:eastAsiaTheme="minorEastAsia"/>
          <w:lang w:val="en-US"/>
        </w:rPr>
        <w:lastRenderedPageBreak/>
        <w:t>Mean free path</w:t>
      </w:r>
      <w:bookmarkEnd w:id="179"/>
    </w:p>
    <w:p w14:paraId="698C4FA6" w14:textId="0C4023DF" w:rsidR="000B004B" w:rsidRDefault="000B004B" w:rsidP="00CB30D7">
      <w:pPr>
        <w:spacing w:line="360" w:lineRule="auto"/>
        <w:rPr>
          <w:lang w:val="en-US"/>
        </w:rPr>
      </w:pPr>
      <w:r>
        <w:rPr>
          <w:lang w:val="en-US"/>
        </w:rPr>
        <w:t xml:space="preserve">Here we derive the mean free path of a photon. </w:t>
      </w:r>
    </w:p>
    <w:p w14:paraId="41EF966A" w14:textId="2090678A" w:rsidR="00B81F88" w:rsidRDefault="000B004B" w:rsidP="00CB30D7">
      <w:pPr>
        <w:spacing w:line="360" w:lineRule="auto"/>
        <w:rPr>
          <w:rFonts w:eastAsiaTheme="minorEastAsia"/>
          <w:lang w:val="en-US"/>
        </w:rPr>
      </w:pPr>
      <w:r>
        <w:rPr>
          <w:lang w:val="en-US"/>
        </w:rPr>
        <w:t xml:space="preserve">Assume that you have incoming photons hitting a slab of material with infinitesimal area dA and width dx (see </w:t>
      </w:r>
      <w:r>
        <w:rPr>
          <w:lang w:val="en-US"/>
        </w:rPr>
        <w:fldChar w:fldCharType="begin"/>
      </w:r>
      <w:r>
        <w:rPr>
          <w:lang w:val="en-US"/>
        </w:rPr>
        <w:instrText xml:space="preserve"> REF _Ref93585415 \h </w:instrText>
      </w:r>
      <w:r w:rsidR="00CB30D7">
        <w:rPr>
          <w:lang w:val="en-US"/>
        </w:rPr>
        <w:instrText xml:space="preserve"> \* MERGEFORMAT </w:instrText>
      </w:r>
      <w:r>
        <w:rPr>
          <w:lang w:val="en-US"/>
        </w:rPr>
      </w:r>
      <w:r>
        <w:rPr>
          <w:lang w:val="en-US"/>
        </w:rPr>
        <w:fldChar w:fldCharType="separate"/>
      </w:r>
      <w:r w:rsidR="000E19EF">
        <w:rPr>
          <w:b/>
          <w:bCs/>
          <w:lang w:val="en-US"/>
        </w:rPr>
        <w:t>Error! Reference source not found.</w:t>
      </w:r>
      <w:r>
        <w:rPr>
          <w:lang w:val="en-US"/>
        </w:rPr>
        <w:fldChar w:fldCharType="end"/>
      </w:r>
      <w:r>
        <w:rPr>
          <w:lang w:val="en-US"/>
        </w:rPr>
        <w:t xml:space="preserve">). The total probability of N photons hitting the slab, with an </w:t>
      </w:r>
      <w:r w:rsidR="00325043">
        <w:rPr>
          <w:lang w:val="en-US"/>
        </w:rPr>
        <w:t>interaction probability</w:t>
      </w:r>
      <w:r>
        <w:rPr>
          <w:lang w:val="en-US"/>
        </w:rPr>
        <w:t xml:space="preserve"> of </w:t>
      </w:r>
      <m:oMath>
        <m:r>
          <w:rPr>
            <w:rFonts w:ascii="Cambria Math" w:hAnsi="Cambria Math"/>
            <w:lang w:val="en-US"/>
          </w:rPr>
          <m:t>σ</m:t>
        </m:r>
      </m:oMath>
      <w:r>
        <w:rPr>
          <w:rFonts w:eastAsiaTheme="minorEastAsia"/>
          <w:lang w:val="en-US"/>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A49C0" w14:paraId="29C0998B" w14:textId="77777777" w:rsidTr="001250F0">
        <w:tc>
          <w:tcPr>
            <w:tcW w:w="8815" w:type="dxa"/>
          </w:tcPr>
          <w:p w14:paraId="7C486B6C" w14:textId="7879CB9B" w:rsidR="002A49C0" w:rsidRDefault="00BD6863" w:rsidP="00CB30D7">
            <w:pPr>
              <w:spacing w:line="360" w:lineRule="auto"/>
              <w:rPr>
                <w:lang w:val="en-US"/>
              </w:rPr>
            </w:pPr>
            <m:oMathPara>
              <m:oMath>
                <m:r>
                  <w:rPr>
                    <w:rFonts w:ascii="Cambria Math" w:hAnsi="Cambria Math"/>
                  </w:rPr>
                  <m:t>P=</m:t>
                </m:r>
                <m:f>
                  <m:fPr>
                    <m:ctrlPr>
                      <w:rPr>
                        <w:rFonts w:ascii="Cambria Math" w:hAnsi="Cambria Math"/>
                        <w:i/>
                      </w:rPr>
                    </m:ctrlPr>
                  </m:fPr>
                  <m:num>
                    <m:r>
                      <w:rPr>
                        <w:rFonts w:ascii="Cambria Math" w:hAnsi="Cambria Math"/>
                      </w:rPr>
                      <m:t>Nσ</m:t>
                    </m:r>
                  </m:num>
                  <m:den>
                    <m:r>
                      <w:rPr>
                        <w:rFonts w:ascii="Cambria Math" w:hAnsi="Cambria Math"/>
                      </w:rPr>
                      <m:t>dA</m:t>
                    </m:r>
                  </m:den>
                </m:f>
                <m:r>
                  <w:rPr>
                    <w:rFonts w:ascii="Cambria Math" w:hAnsi="Cambria Math"/>
                  </w:rPr>
                  <m:t xml:space="preserve">   =nσdx</m:t>
                </m:r>
              </m:oMath>
            </m:oMathPara>
          </w:p>
        </w:tc>
        <w:tc>
          <w:tcPr>
            <w:tcW w:w="536" w:type="dxa"/>
          </w:tcPr>
          <w:p w14:paraId="014E091F" w14:textId="673F2DEF" w:rsidR="002A49C0" w:rsidRDefault="002A49C0"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6</w:t>
            </w:r>
            <w:r>
              <w:fldChar w:fldCharType="end"/>
            </w:r>
          </w:p>
        </w:tc>
      </w:tr>
    </w:tbl>
    <w:p w14:paraId="57A24D36" w14:textId="2F522CD1" w:rsidR="009B34B4" w:rsidRDefault="009B34B4" w:rsidP="00CB30D7">
      <w:pPr>
        <w:spacing w:line="360" w:lineRule="auto"/>
        <w:rPr>
          <w:lang w:val="en-US"/>
        </w:rPr>
      </w:pPr>
      <w:r>
        <w:rPr>
          <w:lang w:val="en-US"/>
        </w:rPr>
        <w:t xml:space="preserve">Where n is </w:t>
      </w:r>
      <w:r w:rsidR="00CC6BF1">
        <w:rPr>
          <w:lang w:val="en-US"/>
        </w:rPr>
        <w:t>atoms</w:t>
      </w:r>
      <w:r>
        <w:rPr>
          <w:lang w:val="en-US"/>
        </w:rPr>
        <w:t xml:space="preserve"> per unit volume</w:t>
      </w:r>
    </w:p>
    <w:p w14:paraId="0878E67D" w14:textId="286BA7AD" w:rsidR="009B34B4" w:rsidRDefault="009B34B4" w:rsidP="00CB30D7">
      <w:pPr>
        <w:spacing w:line="360" w:lineRule="auto"/>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dV</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dAdx</m:t>
              </m:r>
            </m:den>
          </m:f>
          <m:r>
            <w:rPr>
              <w:rFonts w:ascii="Cambria Math" w:eastAsiaTheme="minorEastAsia" w:hAnsi="Cambria Math"/>
              <w:lang w:val="en-US"/>
            </w:rPr>
            <m:t xml:space="preserve">  .</m:t>
          </m:r>
        </m:oMath>
      </m:oMathPara>
    </w:p>
    <w:p w14:paraId="212F0308" w14:textId="77777777" w:rsidR="009B34B4" w:rsidRDefault="009B34B4" w:rsidP="00CB30D7">
      <w:pPr>
        <w:spacing w:line="360" w:lineRule="auto"/>
        <w:rPr>
          <w:rFonts w:eastAsiaTheme="minorEastAsia"/>
          <w:lang w:val="en-US"/>
        </w:rPr>
      </w:pPr>
      <w:r>
        <w:rPr>
          <w:lang w:val="en-US"/>
        </w:rPr>
        <w:t xml:space="preserve">The probability of </w:t>
      </w:r>
      <w:r>
        <w:rPr>
          <w:b/>
          <w:bCs/>
          <w:lang w:val="en-US"/>
        </w:rPr>
        <w:t xml:space="preserve">not </w:t>
      </w:r>
      <w:r>
        <w:rPr>
          <w:lang w:val="en-US"/>
        </w:rPr>
        <w:t xml:space="preserve">interacting </w:t>
      </w:r>
      <w:r>
        <w:rPr>
          <w:lang w:val="en-US"/>
        </w:rPr>
        <w:softHyphen/>
        <w:t xml:space="preserve">is of course </w:t>
      </w:r>
      <m:oMath>
        <m:r>
          <w:rPr>
            <w:rFonts w:ascii="Cambria Math" w:hAnsi="Cambria Math"/>
            <w:lang w:val="en-US"/>
          </w:rPr>
          <m:t>1-P</m:t>
        </m:r>
      </m:oMath>
      <w:r>
        <w:rPr>
          <w:rFonts w:eastAsiaTheme="minorEastAsia"/>
          <w:lang w:val="en-US"/>
        </w:rPr>
        <w:t xml:space="preserve">, then number of photons after the slab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oMath>
      <w:r>
        <w:rPr>
          <w:rFonts w:eastAsiaTheme="minorEastAsia"/>
          <w:lang w:val="en-US"/>
        </w:rPr>
        <w:t xml:space="preserve"> becomes</w:t>
      </w:r>
    </w:p>
    <w:p w14:paraId="23941789" w14:textId="77777777"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N(x+dx)=N(x)(1-P)=N(x)-N(x)P .</m:t>
          </m:r>
        </m:oMath>
      </m:oMathPara>
    </w:p>
    <w:p w14:paraId="03579D25" w14:textId="77777777" w:rsidR="009B34B4" w:rsidRDefault="009B34B4" w:rsidP="00CB30D7">
      <w:pPr>
        <w:spacing w:line="360" w:lineRule="auto"/>
        <w:rPr>
          <w:rFonts w:eastAsiaTheme="minorEastAsia"/>
          <w:lang w:val="en-US"/>
        </w:rPr>
      </w:pPr>
      <w:r>
        <w:rPr>
          <w:rFonts w:eastAsiaTheme="minorEastAsia"/>
          <w:lang w:val="en-US"/>
        </w:rPr>
        <w:t>Rearranging and inserting our expression for P we get</w:t>
      </w:r>
    </w:p>
    <w:p w14:paraId="533434A9" w14:textId="555E8252"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N(x+dx)-N(x)= -N(x)  nσdx .</m:t>
          </m:r>
        </m:oMath>
      </m:oMathPara>
    </w:p>
    <w:p w14:paraId="14D51548" w14:textId="77777777" w:rsidR="009B34B4" w:rsidRDefault="009B34B4" w:rsidP="00CB30D7">
      <w:pPr>
        <w:spacing w:line="360" w:lineRule="auto"/>
        <w:rPr>
          <w:rFonts w:eastAsiaTheme="minorEastAsia"/>
          <w:lang w:val="en-US"/>
        </w:rPr>
      </w:pPr>
      <w:r>
        <w:rPr>
          <w:rFonts w:eastAsiaTheme="minorEastAsia"/>
          <w:lang w:val="en-US"/>
        </w:rPr>
        <w:t xml:space="preserve"> If we divide by </w:t>
      </w:r>
      <m:oMath>
        <m:r>
          <w:rPr>
            <w:rFonts w:ascii="Cambria Math" w:eastAsiaTheme="minorEastAsia" w:hAnsi="Cambria Math"/>
            <w:lang w:val="en-US"/>
          </w:rPr>
          <m:t>dx</m:t>
        </m:r>
      </m:oMath>
      <w:r>
        <w:rPr>
          <w:rFonts w:eastAsiaTheme="minorEastAsia"/>
          <w:lang w:val="en-US"/>
        </w:rPr>
        <w:t xml:space="preserve"> and let </w:t>
      </w:r>
      <m:oMath>
        <m:r>
          <w:rPr>
            <w:rFonts w:ascii="Cambria Math" w:eastAsiaTheme="minorEastAsia" w:hAnsi="Cambria Math"/>
            <w:lang w:val="en-US"/>
          </w:rPr>
          <m:t>dx</m:t>
        </m:r>
      </m:oMath>
      <w:r>
        <w:rPr>
          <w:rFonts w:eastAsiaTheme="minorEastAsia"/>
          <w:lang w:val="en-US"/>
        </w:rPr>
        <w:t xml:space="preserve"> approach </w:t>
      </w:r>
      <m:oMath>
        <m:r>
          <w:rPr>
            <w:rFonts w:ascii="Cambria Math" w:eastAsiaTheme="minorEastAsia" w:hAnsi="Cambria Math"/>
            <w:lang w:val="en-US"/>
          </w:rPr>
          <m:t>0</m:t>
        </m:r>
      </m:oMath>
      <w:r>
        <w:rPr>
          <w:rFonts w:eastAsiaTheme="minorEastAsia"/>
          <w:lang w:val="en-US"/>
        </w:rPr>
        <w:t xml:space="preserve">, we get </w:t>
      </w:r>
    </w:p>
    <w:p w14:paraId="4D9E357C" w14:textId="64C68588" w:rsidR="009B34B4" w:rsidRDefault="008C477A"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ctrlPr>
                    <w:rPr>
                      <w:rFonts w:ascii="Cambria Math" w:hAnsi="Cambria Math"/>
                    </w:rPr>
                  </m:ctrlPr>
                </m:e>
                <m:lim>
                  <m:r>
                    <w:rPr>
                      <w:rFonts w:ascii="Cambria Math" w:eastAsiaTheme="minorEastAsia" w:hAnsi="Cambria Math"/>
                      <w:lang w:val="en-US"/>
                    </w:rPr>
                    <m:t>dx → 0</m:t>
                  </m:r>
                  <m:ctrlPr>
                    <w:rPr>
                      <w:rFonts w:ascii="Cambria Math" w:hAnsi="Cambria Math"/>
                    </w:rPr>
                  </m:ctrlPr>
                </m:lim>
              </m:limLow>
              <m:ctrlPr>
                <w:rPr>
                  <w:rFonts w:ascii="Cambria Math" w:hAnsi="Cambria Math"/>
                  <w:i/>
                </w:rPr>
              </m:ctrlPr>
            </m:fName>
            <m:e>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x+dx</m:t>
                      </m:r>
                    </m:e>
                  </m:d>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Cambria Math" w:hAnsi="Cambria Math" w:cs="Cambria Math"/>
                      <w:i/>
                      <w:lang w:val="en-US"/>
                    </w:rPr>
                  </m:ctrlPr>
                </m:num>
                <m:den>
                  <m:r>
                    <w:rPr>
                      <w:rFonts w:ascii="Cambria Math" w:eastAsiaTheme="minorEastAsia" w:hAnsi="Cambria Math"/>
                      <w:lang w:val="en-US"/>
                    </w:rPr>
                    <m:t>dx</m:t>
                  </m:r>
                </m:den>
              </m:f>
            </m:e>
          </m:fun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dN</m:t>
              </m:r>
            </m:num>
            <m:den>
              <m:r>
                <w:rPr>
                  <w:rFonts w:ascii="Cambria Math" w:eastAsiaTheme="minorEastAsia" w:hAnsi="Cambria Math"/>
                  <w:lang w:val="en-US"/>
                </w:rPr>
                <m:t>dx</m:t>
              </m:r>
            </m:den>
          </m:f>
          <m:r>
            <w:rPr>
              <w:rFonts w:ascii="Cambria Math" w:eastAsiaTheme="minorEastAsia" w:hAnsi="Cambria Math"/>
              <w:lang w:val="en-US"/>
            </w:rPr>
            <m:t>= -N</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nσdx .</m:t>
          </m:r>
        </m:oMath>
      </m:oMathPara>
    </w:p>
    <w:p w14:paraId="4976B714" w14:textId="77777777" w:rsidR="009B34B4" w:rsidRDefault="009B34B4" w:rsidP="00CB30D7">
      <w:pPr>
        <w:spacing w:line="360" w:lineRule="auto"/>
        <w:rPr>
          <w:rFonts w:eastAsiaTheme="minorEastAsia"/>
          <w:lang w:val="en-US"/>
        </w:rPr>
      </w:pPr>
      <w:r>
        <w:rPr>
          <w:rFonts w:eastAsiaTheme="minorEastAsia"/>
          <w:lang w:val="en-US"/>
        </w:rPr>
        <w:t>Solving the differential equation, we get</w:t>
      </w:r>
    </w:p>
    <w:p w14:paraId="6A5A5CB8" w14:textId="70F60F02" w:rsidR="009B34B4" w:rsidRDefault="009B34B4" w:rsidP="00CB30D7">
      <w:pPr>
        <w:spacing w:line="360" w:lineRule="auto"/>
        <w:rPr>
          <w:rFonts w:eastAsiaTheme="minorEastAsia"/>
          <w:lang w:val="en-US"/>
        </w:rPr>
      </w:pPr>
      <m:oMathPara>
        <m:oMath>
          <m:r>
            <w:rPr>
              <w:rFonts w:ascii="Cambria Math" w:eastAsiaTheme="minorEastAsia" w:hAnsi="Cambria Math"/>
              <w:lang w:val="en-US"/>
            </w:rPr>
            <m:t>N(x)=</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x</m:t>
                  </m:r>
                </m:e>
              </m:d>
            </m:num>
            <m:den>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den>
          </m:f>
          <m:r>
            <w:rPr>
              <w:rFonts w:ascii="Cambria Math" w:eastAsiaTheme="minorEastAsia" w:hAnsi="Cambria Math"/>
              <w:lang w:val="en-US"/>
            </w:rPr>
            <m:t xml:space="preserve"> =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 xml:space="preserve">  = 1-P=Q, </m:t>
          </m:r>
        </m:oMath>
      </m:oMathPara>
    </w:p>
    <w:p w14:paraId="27A3F29C" w14:textId="77777777" w:rsidR="009B34B4" w:rsidRDefault="009B34B4" w:rsidP="00CB30D7">
      <w:pPr>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oMath>
      <w:r>
        <w:rPr>
          <w:rFonts w:eastAsiaTheme="minorEastAsia"/>
          <w:lang w:val="en-US"/>
        </w:rPr>
        <w:t xml:space="preserve"> is the number of photons entering the slab. Now we have the fraction of photons that doesn’t interact in the slab. If we multiply Q with P, we get a binomial looking probability density function, which describes the probability of an interaction happening somewhere between  </w:t>
      </w:r>
      <m:oMath>
        <m:r>
          <w:rPr>
            <w:rFonts w:ascii="Cambria Math" w:eastAsiaTheme="minorEastAsia" w:hAnsi="Cambria Math"/>
            <w:lang w:val="en-US"/>
          </w:rPr>
          <m:t>x</m:t>
        </m:r>
      </m:oMath>
      <w:r>
        <w:rPr>
          <w:rFonts w:eastAsiaTheme="minorEastAsia"/>
          <w:lang w:val="en-US"/>
        </w:rPr>
        <w:t xml:space="preserve"> and </w:t>
      </w:r>
      <m:oMath>
        <m:r>
          <w:rPr>
            <w:rFonts w:ascii="Cambria Math" w:eastAsiaTheme="minorEastAsia" w:hAnsi="Cambria Math"/>
            <w:lang w:val="en-US"/>
          </w:rPr>
          <m:t>dx</m:t>
        </m:r>
      </m:oMath>
    </w:p>
    <w:p w14:paraId="579F1680" w14:textId="458D35E7" w:rsidR="009B34B4" w:rsidRPr="001F78D9" w:rsidRDefault="009B34B4" w:rsidP="00CB30D7">
      <w:pPr>
        <w:spacing w:line="360" w:lineRule="auto"/>
        <w:rPr>
          <w:rFonts w:eastAsiaTheme="minorEastAsia"/>
          <w:lang w:val="en-US"/>
        </w:rPr>
      </w:pPr>
      <m:oMathPara>
        <m:oMath>
          <m:r>
            <w:rPr>
              <w:rFonts w:ascii="Cambria Math" w:eastAsiaTheme="minorEastAsia" w:hAnsi="Cambria Math"/>
              <w:lang w:val="en-US"/>
            </w:rPr>
            <w:lastRenderedPageBreak/>
            <m:t xml:space="preserve">PQ=nμ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oMath>
      </m:oMathPara>
    </w:p>
    <w:p w14:paraId="0D2EFF73" w14:textId="77777777" w:rsidR="009B34B4" w:rsidRDefault="009B34B4" w:rsidP="00CB30D7">
      <w:pPr>
        <w:spacing w:line="360" w:lineRule="auto"/>
        <w:rPr>
          <w:rFonts w:eastAsiaTheme="minorEastAsia"/>
          <w:lang w:val="en-US"/>
        </w:rPr>
      </w:pPr>
      <w:r>
        <w:rPr>
          <w:rFonts w:eastAsiaTheme="minorEastAsia"/>
          <w:lang w:val="en-US"/>
        </w:rPr>
        <w:t xml:space="preserve">Integrating over possible pathlength from </w:t>
      </w:r>
      <m:oMath>
        <m:r>
          <w:rPr>
            <w:rFonts w:ascii="Cambria Math" w:eastAsiaTheme="minorEastAsia" w:hAnsi="Cambria Math"/>
            <w:lang w:val="en-US"/>
          </w:rPr>
          <m:t>0</m:t>
        </m:r>
      </m:oMath>
      <w:r>
        <w:rPr>
          <w:rFonts w:eastAsiaTheme="minorEastAsia"/>
          <w:lang w:val="en-US"/>
        </w:rPr>
        <w:t xml:space="preserve"> to </w:t>
      </w:r>
      <m:oMath>
        <m:r>
          <w:rPr>
            <w:rFonts w:ascii="Cambria Math" w:eastAsiaTheme="minorEastAsia" w:hAnsi="Cambria Math"/>
            <w:lang w:val="en-US"/>
          </w:rPr>
          <m:t>∞</m:t>
        </m:r>
      </m:oMath>
      <w:r>
        <w:rPr>
          <w:rFonts w:eastAsiaTheme="minorEastAsia"/>
          <w:lang w:val="en-US"/>
        </w:rPr>
        <w:t xml:space="preserve"> we get an expected pathlength of </w:t>
      </w:r>
    </w:p>
    <w:p w14:paraId="5F0A952C" w14:textId="13E66A6A" w:rsidR="009B34B4" w:rsidRDefault="009B34B4" w:rsidP="00CB30D7">
      <w:pPr>
        <w:spacing w:line="360" w:lineRule="auto"/>
        <w:rPr>
          <w:rFonts w:ascii="Cambria Math" w:eastAsiaTheme="minorEastAsia" w:hAnsi="Cambria Math"/>
          <w:lang w:val="en-US"/>
          <w:oMath/>
        </w:rPr>
      </w:pPr>
      <m:oMathPara>
        <m:oMath>
          <m:r>
            <w:rPr>
              <w:rFonts w:ascii="Cambria Math" w:eastAsiaTheme="minorEastAsia" w:hAnsi="Cambria Math"/>
              <w:lang w:val="en-US"/>
            </w:rPr>
            <m:t xml:space="preserve">&lt;x&gt; = </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x⋅nμ</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dx</m:t>
              </m:r>
            </m:e>
          </m:nary>
          <m:r>
            <w:rPr>
              <w:rFonts w:ascii="Cambria Math" w:eastAsiaTheme="minorEastAsia" w:hAnsi="Cambria Math"/>
              <w:lang w:val="en-US"/>
            </w:rPr>
            <m:t xml:space="preserve"> .</m:t>
          </m:r>
        </m:oMath>
      </m:oMathPara>
    </w:p>
    <w:p w14:paraId="735480A4" w14:textId="77777777" w:rsidR="009B34B4" w:rsidRDefault="009B34B4" w:rsidP="00CB30D7">
      <w:pPr>
        <w:spacing w:line="360" w:lineRule="auto"/>
        <w:rPr>
          <w:rFonts w:eastAsiaTheme="minorEastAsia"/>
          <w:lang w:val="en-US"/>
        </w:rPr>
      </w:pPr>
      <w:r>
        <w:rPr>
          <w:rFonts w:eastAsiaTheme="minorEastAsia"/>
          <w:lang w:val="en-US"/>
        </w:rPr>
        <w:t>Solving the integral using partial integration we get</w:t>
      </w:r>
    </w:p>
    <w:p w14:paraId="0BD816C8" w14:textId="768A7D85" w:rsidR="009B34B4" w:rsidRPr="00580475" w:rsidRDefault="009B34B4" w:rsidP="00CB30D7">
      <w:pPr>
        <w:spacing w:line="360" w:lineRule="auto"/>
        <w:rPr>
          <w:rFonts w:eastAsiaTheme="minorEastAsia"/>
          <w:lang w:val="en-US"/>
        </w:rPr>
      </w:pPr>
      <m:oMathPara>
        <m:oMath>
          <m:r>
            <w:rPr>
              <w:rFonts w:ascii="Cambria Math" w:eastAsiaTheme="minorEastAsia" w:hAnsi="Cambria Math"/>
              <w:lang w:val="en-US"/>
            </w:rPr>
            <m:t xml:space="preserve">&lt;x&gt; =nσ </m:t>
          </m:r>
          <m:d>
            <m:dPr>
              <m:begChr m:val="["/>
              <m:endChr m:val="]"/>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x</m:t>
                  </m:r>
                </m:num>
                <m:den>
                  <m:r>
                    <w:rPr>
                      <w:rFonts w:ascii="Cambria Math" w:eastAsiaTheme="minorEastAsia" w:hAnsi="Cambria Math"/>
                      <w:lang w:val="en-US"/>
                    </w:rPr>
                    <m:t>nσ</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r>
                <m:rPr>
                  <m:nor/>
                </m:rPr>
                <w:rPr>
                  <w:rFonts w:ascii="Cambria Math" w:eastAsiaTheme="minorEastAsia" w:hAnsi="Cambria Math"/>
                  <w:sz w:val="32"/>
                  <w:szCs w:val="28"/>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t>
                    </m:r>
                  </m:e>
                </m:mr>
                <m:mr>
                  <m:e>
                    <m:r>
                      <w:rPr>
                        <w:rFonts w:ascii="Cambria Math" w:eastAsiaTheme="minorEastAsia" w:hAnsi="Cambria Math"/>
                        <w:lang w:val="en-US"/>
                      </w:rPr>
                      <m:t>0</m:t>
                    </m:r>
                  </m:e>
                </m:mr>
              </m:m>
            </m:e>
          </m:d>
        </m:oMath>
      </m:oMathPara>
    </w:p>
    <w:p w14:paraId="7BEEAC3A" w14:textId="77777777" w:rsidR="009B34B4" w:rsidRDefault="009B34B4" w:rsidP="00CB30D7">
      <w:pPr>
        <w:spacing w:line="360" w:lineRule="auto"/>
        <w:rPr>
          <w:rFonts w:eastAsiaTheme="minorEastAsia"/>
          <w:lang w:val="en-US"/>
        </w:rPr>
      </w:pPr>
      <w:r>
        <w:rPr>
          <w:rFonts w:eastAsiaTheme="minorEastAsia"/>
          <w:lang w:val="en-US"/>
        </w:rPr>
        <w:t xml:space="preserve">Using L’Hôpital’s rule we see that </w:t>
      </w:r>
    </w:p>
    <w:p w14:paraId="0E522868" w14:textId="637244DA" w:rsidR="009B34B4" w:rsidRDefault="008C477A" w:rsidP="00CB30D7">
      <w:pPr>
        <w:spacing w:line="360" w:lineRule="auto"/>
        <w:rPr>
          <w:rFonts w:eastAsiaTheme="minorEastAsia"/>
          <w:lang w:val="en-US"/>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rPr>
                    <m:t>lim</m:t>
                  </m:r>
                </m:e>
                <m:lim>
                  <m:r>
                    <w:rPr>
                      <w:rFonts w:ascii="Cambria Math" w:eastAsiaTheme="minorEastAsia" w:hAnsi="Cambria Math"/>
                      <w:lang w:val="en-US"/>
                    </w:rPr>
                    <m:t>x→∞</m:t>
                  </m:r>
                </m:lim>
              </m:limLow>
            </m:fName>
            <m:e>
              <m:r>
                <w:rPr>
                  <w:rFonts w:ascii="Cambria Math" w:eastAsiaTheme="minorEastAsia" w:hAnsi="Cambria Math"/>
                  <w:lang w:val="en-US"/>
                </w:rPr>
                <m:t>x</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-nσx</m:t>
                  </m:r>
                </m:sup>
              </m:sSup>
            </m:e>
          </m:func>
          <m:r>
            <w:rPr>
              <w:rFonts w:ascii="Cambria Math" w:eastAsiaTheme="minorEastAsia" w:hAnsi="Cambria Math"/>
              <w:lang w:val="en-US"/>
            </w:rPr>
            <m:t>=0 .</m:t>
          </m:r>
        </m:oMath>
      </m:oMathPara>
    </w:p>
    <w:p w14:paraId="00E4D0A9" w14:textId="50FC90FA" w:rsidR="009B34B4" w:rsidRDefault="009B34B4" w:rsidP="00CB30D7">
      <w:pPr>
        <w:spacing w:line="360" w:lineRule="auto"/>
        <w:rPr>
          <w:rFonts w:eastAsiaTheme="minorEastAsia"/>
          <w:lang w:val="en-US"/>
        </w:rPr>
      </w:pPr>
      <w:r>
        <w:rPr>
          <w:rFonts w:eastAsiaTheme="minorEastAsia"/>
          <w:lang w:val="en-US"/>
        </w:rPr>
        <w:t xml:space="preserve">For the second term we get </w:t>
      </w:r>
      <m:oMath>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nσ</m:t>
                </m:r>
              </m:e>
            </m:d>
          </m:e>
          <m:sup>
            <m:r>
              <w:rPr>
                <w:rFonts w:ascii="Cambria Math" w:eastAsiaTheme="minorEastAsia" w:hAnsi="Cambria Math"/>
                <w:lang w:val="en-US"/>
              </w:rPr>
              <m:t>2</m:t>
            </m:r>
          </m:sup>
        </m:sSup>
      </m:oMath>
      <w:r>
        <w:rPr>
          <w:rFonts w:eastAsiaTheme="minorEastAsia"/>
          <w:lang w:val="en-US"/>
        </w:rPr>
        <w:t>. This results in a mean free path of</w:t>
      </w:r>
    </w:p>
    <w:p w14:paraId="25F33DA5" w14:textId="7F90B775" w:rsidR="00255031" w:rsidRDefault="00255031" w:rsidP="00CB30D7">
      <w:pPr>
        <w:spacing w:line="360" w:lineRule="auto"/>
        <w:rPr>
          <w:rFonts w:eastAsiaTheme="minorEastAsia"/>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nσ</m:t>
              </m:r>
            </m:den>
          </m:f>
        </m:oMath>
      </m:oMathPara>
    </w:p>
    <w:p w14:paraId="4CE6121D" w14:textId="01EE085E" w:rsidR="000B153E" w:rsidRDefault="000B153E" w:rsidP="00CB30D7">
      <w:pPr>
        <w:spacing w:line="360" w:lineRule="auto"/>
        <w:rPr>
          <w:rFonts w:eastAsiaTheme="minorEastAsia"/>
          <w:lang w:val="en-US"/>
        </w:rPr>
      </w:pPr>
      <w:r>
        <w:rPr>
          <w:rFonts w:eastAsiaTheme="minorEastAsia"/>
          <w:lang w:val="en-US"/>
        </w:rPr>
        <w:t xml:space="preserve">We know that </w:t>
      </w:r>
      <m:oMath>
        <m:r>
          <w:rPr>
            <w:rFonts w:ascii="Cambria Math" w:eastAsiaTheme="minorEastAsia" w:hAnsi="Cambria Math"/>
            <w:lang w:val="en-US"/>
          </w:rPr>
          <m:t>n</m:t>
        </m:r>
      </m:oMath>
      <w:r w:rsidR="00003B6C">
        <w:rPr>
          <w:rFonts w:eastAsiaTheme="minorEastAsia"/>
          <w:lang w:val="en-US"/>
        </w:rPr>
        <w:t xml:space="preserve"> is </w:t>
      </w:r>
      <w:r w:rsidR="00F06223">
        <w:rPr>
          <w:rFonts w:eastAsiaTheme="minorEastAsia"/>
          <w:lang w:val="en-US"/>
        </w:rPr>
        <w:t>atoms</w:t>
      </w:r>
      <w:r w:rsidR="00CC6BF1">
        <w:rPr>
          <w:rFonts w:eastAsiaTheme="minorEastAsia"/>
          <w:lang w:val="en-US"/>
        </w:rPr>
        <w:t xml:space="preserve"> per unit volume, and from </w:t>
      </w:r>
      <w:r w:rsidR="00CC6BF1">
        <w:rPr>
          <w:rFonts w:eastAsiaTheme="minorEastAsia"/>
          <w:lang w:val="en-US"/>
        </w:rPr>
        <w:fldChar w:fldCharType="begin"/>
      </w:r>
      <w:r w:rsidR="00CC6BF1">
        <w:rPr>
          <w:rFonts w:eastAsiaTheme="minorEastAsia"/>
          <w:lang w:val="en-US"/>
        </w:rPr>
        <w:instrText xml:space="preserve"> REF _Ref94693766 \r \h </w:instrText>
      </w:r>
      <w:r w:rsidR="00CB30D7">
        <w:rPr>
          <w:rFonts w:eastAsiaTheme="minorEastAsia"/>
          <w:lang w:val="en-US"/>
        </w:rPr>
        <w:instrText xml:space="preserve"> \* MERGEFORMAT </w:instrText>
      </w:r>
      <w:r w:rsidR="00CC6BF1">
        <w:rPr>
          <w:rFonts w:eastAsiaTheme="minorEastAsia"/>
          <w:lang w:val="en-US"/>
        </w:rPr>
      </w:r>
      <w:r w:rsidR="00CC6BF1">
        <w:rPr>
          <w:rFonts w:eastAsiaTheme="minorEastAsia"/>
          <w:lang w:val="en-US"/>
        </w:rPr>
        <w:fldChar w:fldCharType="separate"/>
      </w:r>
      <w:r w:rsidR="000E19EF">
        <w:rPr>
          <w:rFonts w:eastAsiaTheme="minorEastAsia"/>
          <w:lang w:val="en-US"/>
        </w:rPr>
        <w:t>1.1.1</w:t>
      </w:r>
      <w:r w:rsidR="00CC6BF1">
        <w:rPr>
          <w:rFonts w:eastAsiaTheme="minorEastAsia"/>
          <w:lang w:val="en-US"/>
        </w:rPr>
        <w:fldChar w:fldCharType="end"/>
      </w:r>
      <w:r w:rsidR="00F06223">
        <w:rPr>
          <w:rFonts w:eastAsiaTheme="minorEastAsia"/>
          <w:lang w:val="en-US"/>
        </w:rPr>
        <w:t xml:space="preserve"> </w:t>
      </w:r>
      <w:r w:rsidR="00CC6BF1">
        <w:rPr>
          <w:rFonts w:eastAsiaTheme="minorEastAsia"/>
          <w:lang w:val="en-US"/>
        </w:rPr>
        <w:t xml:space="preserve">that </w:t>
      </w:r>
      <m:oMath>
        <m:r>
          <w:rPr>
            <w:rFonts w:ascii="Cambria Math" w:eastAsiaTheme="minorEastAsia" w:hAnsi="Cambria Math"/>
            <w:lang w:val="en-US"/>
          </w:rPr>
          <m:t>σ</m:t>
        </m:r>
      </m:oMath>
      <w:r w:rsidR="008454C0">
        <w:rPr>
          <w:rFonts w:eastAsiaTheme="minorEastAsia"/>
          <w:lang w:val="en-US"/>
        </w:rPr>
        <w:t xml:space="preserve"> has the unit </w:t>
      </w: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oMath>
      <w:r w:rsidR="008454C0">
        <w:rPr>
          <w:rFonts w:eastAsiaTheme="minorEastAsia"/>
          <w:lang w:val="en-US"/>
        </w:rPr>
        <w:t xml:space="preserve">. </w:t>
      </w:r>
      <w:r w:rsidR="00E80368">
        <w:rPr>
          <w:rFonts w:eastAsiaTheme="minorEastAsia"/>
          <w:lang w:val="en-US"/>
        </w:rPr>
        <w:t xml:space="preserve">Multiplying them, we get the attenuation coefficient </w:t>
      </w:r>
      <m:oMath>
        <m:r>
          <w:rPr>
            <w:rFonts w:ascii="Cambria Math" w:eastAsiaTheme="minorEastAsia" w:hAnsi="Cambria Math"/>
            <w:lang w:val="en-US"/>
          </w:rPr>
          <m:t>μ</m:t>
        </m:r>
      </m:oMath>
      <w:r w:rsidR="00E80368">
        <w:rPr>
          <w:rFonts w:eastAsiaTheme="minorEastAsia"/>
          <w:lang w:val="en-US"/>
        </w:rPr>
        <w:t>, resulting in the expression</w:t>
      </w:r>
    </w:p>
    <w:tbl>
      <w:tblPr>
        <w:tblStyle w:val="TableGrid"/>
        <w:tblpPr w:leftFromText="180" w:rightFromText="180" w:vertAnchor="text" w:horzAnchor="margin"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6"/>
      </w:tblGrid>
      <w:tr w:rsidR="00255031" w14:paraId="62ECEF27" w14:textId="77777777" w:rsidTr="00255031">
        <w:tc>
          <w:tcPr>
            <w:tcW w:w="8815" w:type="dxa"/>
          </w:tcPr>
          <w:p w14:paraId="3B0DF87E" w14:textId="5047EB6B" w:rsidR="00255031" w:rsidRDefault="00255031" w:rsidP="00CB30D7">
            <w:pPr>
              <w:spacing w:line="360" w:lineRule="auto"/>
              <w:rPr>
                <w:lang w:val="en-US"/>
              </w:rPr>
            </w:pPr>
            <m:oMathPara>
              <m:oMath>
                <m:r>
                  <w:rPr>
                    <w:rFonts w:ascii="Cambria Math" w:eastAsiaTheme="minorEastAsia" w:hAnsi="Cambria Math"/>
                    <w:lang w:val="en-US"/>
                  </w:rPr>
                  <m:t>&lt;x&gt;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μ</m:t>
                    </m:r>
                  </m:den>
                </m:f>
              </m:oMath>
            </m:oMathPara>
          </w:p>
        </w:tc>
        <w:tc>
          <w:tcPr>
            <w:tcW w:w="536" w:type="dxa"/>
          </w:tcPr>
          <w:p w14:paraId="2202DD35" w14:textId="6DB4ABFA" w:rsidR="00255031" w:rsidRDefault="00255031" w:rsidP="00CB30D7">
            <w:pPr>
              <w:spacing w:line="360" w:lineRule="auto"/>
              <w:rPr>
                <w:lang w:val="en-US"/>
              </w:rPr>
            </w:pPr>
            <w:r>
              <w:fldChar w:fldCharType="begin"/>
            </w:r>
            <w:r>
              <w:instrText xml:space="preserve"> STYLEREF 1 \s </w:instrText>
            </w:r>
            <w:r>
              <w:fldChar w:fldCharType="separate"/>
            </w:r>
            <w:r w:rsidR="000E19EF">
              <w:rPr>
                <w:noProof/>
              </w:rPr>
              <w:t>5</w:t>
            </w:r>
            <w:r>
              <w:fldChar w:fldCharType="end"/>
            </w:r>
            <w:r>
              <w:noBreakHyphen/>
            </w:r>
            <w:r>
              <w:fldChar w:fldCharType="begin"/>
            </w:r>
            <w:r>
              <w:instrText xml:space="preserve"> SEQ Equation \* ARABIC \s 1 </w:instrText>
            </w:r>
            <w:r>
              <w:fldChar w:fldCharType="separate"/>
            </w:r>
            <w:r w:rsidR="000E19EF">
              <w:rPr>
                <w:noProof/>
              </w:rPr>
              <w:t>7</w:t>
            </w:r>
            <w:r>
              <w:fldChar w:fldCharType="end"/>
            </w:r>
          </w:p>
        </w:tc>
      </w:tr>
    </w:tbl>
    <w:p w14:paraId="18C1ADA0" w14:textId="01C0EF1F" w:rsidR="00E80368" w:rsidRDefault="00E80368" w:rsidP="00CB30D7">
      <w:pPr>
        <w:spacing w:line="360" w:lineRule="auto"/>
        <w:rPr>
          <w:rFonts w:eastAsiaTheme="minorEastAsia"/>
          <w:lang w:val="en-US"/>
        </w:rPr>
      </w:pPr>
    </w:p>
    <w:p w14:paraId="2A77A0BC" w14:textId="77777777" w:rsidR="000B153E" w:rsidRDefault="000B153E" w:rsidP="00CB30D7">
      <w:pPr>
        <w:spacing w:line="360" w:lineRule="auto"/>
        <w:rPr>
          <w:rFonts w:eastAsiaTheme="minorEastAsia"/>
          <w:lang w:val="en-US"/>
        </w:rPr>
      </w:pPr>
    </w:p>
    <w:p w14:paraId="29FC8043" w14:textId="3151CECF" w:rsidR="00E7125E" w:rsidRPr="00A81C23" w:rsidRDefault="00B77A69" w:rsidP="00CB30D7">
      <w:pPr>
        <w:spacing w:line="360" w:lineRule="auto"/>
        <w:rPr>
          <w:rFonts w:eastAsiaTheme="minorEastAsia"/>
          <w:lang w:val="en-US"/>
        </w:rPr>
      </w:pPr>
      <w:r>
        <w:rPr>
          <w:noProof/>
        </w:rPr>
        <w:lastRenderedPageBreak/>
        <mc:AlternateContent>
          <mc:Choice Requires="wps">
            <w:drawing>
              <wp:anchor distT="0" distB="0" distL="114300" distR="114300" simplePos="0" relativeHeight="251676672" behindDoc="1" locked="0" layoutInCell="1" allowOverlap="1" wp14:anchorId="11950835" wp14:editId="00235671">
                <wp:simplePos x="0" y="0"/>
                <wp:positionH relativeFrom="column">
                  <wp:posOffset>2468014</wp:posOffset>
                </wp:positionH>
                <wp:positionV relativeFrom="paragraph">
                  <wp:posOffset>692938</wp:posOffset>
                </wp:positionV>
                <wp:extent cx="209677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wps:spPr>
                      <wps:txbx>
                        <w:txbxContent>
                          <w:p w14:paraId="0C15DD7A" w14:textId="47F6DFF8" w:rsidR="00C108E2" w:rsidRPr="0075793C" w:rsidRDefault="00C108E2" w:rsidP="00C108E2">
                            <w:pPr>
                              <w:pStyle w:val="Caption"/>
                              <w:rPr>
                                <w:sz w:val="24"/>
                                <w:lang w:val="en-US"/>
                              </w:rPr>
                            </w:pPr>
                            <w:r w:rsidRPr="00B81F88">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6</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w:t>
                            </w:r>
                            <w:r w:rsidR="00882ED2">
                              <w:rPr>
                                <w:lang w:val="en-US"/>
                              </w:rPr>
                              <w:fldChar w:fldCharType="end"/>
                            </w:r>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50835" id="Text Box 12" o:spid="_x0000_s1047" type="#_x0000_t202" style="position:absolute;margin-left:194.35pt;margin-top:54.55pt;width:165.1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3GQIAAEAEAAAOAAAAZHJzL2Uyb0RvYy54bWysU02P0zAQvSPxHyzfadoiu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" stroked="f">
                <v:textbox style="mso-fit-shape-to-text:t" inset="0,0,0,0">
                  <w:txbxContent>
                    <w:p w14:paraId="0C15DD7A" w14:textId="47F6DFF8" w:rsidR="00C108E2" w:rsidRPr="0075793C" w:rsidRDefault="00C108E2" w:rsidP="00C108E2">
                      <w:pPr>
                        <w:pStyle w:val="Caption"/>
                        <w:rPr>
                          <w:sz w:val="24"/>
                          <w:lang w:val="en-US"/>
                        </w:rPr>
                      </w:pPr>
                      <w:r w:rsidRPr="00B81F88">
                        <w:rPr>
                          <w:lang w:val="en-US"/>
                        </w:rPr>
                        <w:t xml:space="preserve">Figure </w:t>
                      </w:r>
                      <w:r w:rsidR="00882ED2">
                        <w:rPr>
                          <w:lang w:val="en-US"/>
                        </w:rPr>
                        <w:fldChar w:fldCharType="begin"/>
                      </w:r>
                      <w:r w:rsidR="00882ED2">
                        <w:rPr>
                          <w:lang w:val="en-US"/>
                        </w:rPr>
                        <w:instrText xml:space="preserve"> STYLEREF 1 \s </w:instrText>
                      </w:r>
                      <w:r w:rsidR="00882ED2">
                        <w:rPr>
                          <w:lang w:val="en-US"/>
                        </w:rPr>
                        <w:fldChar w:fldCharType="separate"/>
                      </w:r>
                      <w:r w:rsidR="00882ED2">
                        <w:rPr>
                          <w:noProof/>
                          <w:lang w:val="en-US"/>
                        </w:rPr>
                        <w:t>6</w:t>
                      </w:r>
                      <w:r w:rsidR="00882ED2">
                        <w:rPr>
                          <w:lang w:val="en-US"/>
                        </w:rPr>
                        <w:fldChar w:fldCharType="end"/>
                      </w:r>
                      <w:r w:rsidR="00882ED2">
                        <w:rPr>
                          <w:lang w:val="en-US"/>
                        </w:rPr>
                        <w:noBreakHyphen/>
                      </w:r>
                      <w:r w:rsidR="00882ED2">
                        <w:rPr>
                          <w:lang w:val="en-US"/>
                        </w:rPr>
                        <w:fldChar w:fldCharType="begin"/>
                      </w:r>
                      <w:r w:rsidR="00882ED2">
                        <w:rPr>
                          <w:lang w:val="en-US"/>
                        </w:rPr>
                        <w:instrText xml:space="preserve"> SEQ Figure \* ARABIC \s 1 </w:instrText>
                      </w:r>
                      <w:r w:rsidR="00882ED2">
                        <w:rPr>
                          <w:lang w:val="en-US"/>
                        </w:rPr>
                        <w:fldChar w:fldCharType="separate"/>
                      </w:r>
                      <w:r w:rsidR="00882ED2">
                        <w:rPr>
                          <w:noProof/>
                          <w:lang w:val="en-US"/>
                        </w:rPr>
                        <w:t>1</w:t>
                      </w:r>
                      <w:r w:rsidR="00882ED2">
                        <w:rPr>
                          <w:lang w:val="en-US"/>
                        </w:rPr>
                        <w:fldChar w:fldCharType="end"/>
                      </w:r>
                      <w:r w:rsidRPr="00B81F88">
                        <w:rPr>
                          <w:lang w:val="en-US"/>
                        </w:rPr>
                        <w:t xml:space="preserve">. </w:t>
                      </w:r>
                      <w:r w:rsidR="00B81F88" w:rsidRPr="00570578">
                        <w:rPr>
                          <w:lang w:val="en-US"/>
                        </w:rPr>
                        <w:t xml:space="preserve">A thin slab </w:t>
                      </w:r>
                      <w:r w:rsidR="00B81F88">
                        <w:rPr>
                          <w:lang w:val="en-US"/>
                        </w:rPr>
                        <w:t xml:space="preserve">of material with atoms that might interact with an incoming photon </w:t>
                      </w:r>
                      <w:r w:rsidR="0075793C" w:rsidRPr="00E27D75">
                        <w:rPr>
                          <w:rFonts w:eastAsiaTheme="minorEastAsia"/>
                          <w:lang w:val="en-US"/>
                        </w:rPr>
                        <w:fldChar w:fldCharType="begin"/>
                      </w:r>
                      <w:r w:rsidR="0075793C" w:rsidRPr="00E27D75">
                        <w:rPr>
                          <w:rFonts w:eastAsiaTheme="minorEastAsia"/>
                          <w:lang w:val="en-US"/>
                        </w:rPr>
                        <w:instrText xml:space="preserve"> ADDIN ZOTERO_ITEM CSL_CITATION {"citationID":"sEVqcMiQ","properties":{"formattedCitation":"(\\uc0\\u8220{}Mean Free Path,\\uc0\\u8221{} 2021)","plainCitation":"(“Mean Free Path,” 2021)","noteIndex":0},"citationItems":[{"id":42,"uris":["http://zotero.org/users/local/GCOCszNG/items/FA7U89JW"],"uri":["http://zotero.org/users/local/GCOCszNG/items/FA7U89JW"],"itemData":{"id":42,"type":"entry-encyclopedia","abstract":"In physics, mean free path is an average distance over which a moving particle (such as an atom, a molecule, a photon) substantially changes its direction or energy (or, in a specific context, other properties), typically as a result of one or more successive collisions with other particles.","container-title":"Wikipedia","language":"en","note":"Page Version ID: 1048490876","source":"Wikipedia","title":"Mean free path","URL":"https://en.wikipedia.org/w/index.php?title=Mean_free_path&amp;oldid=1048490876","accessed":{"date-parts":[["2022",1,20]]},"issued":{"date-parts":[["2021",10,6]]}}}],"schema":"https://github.com/citation-style-language/schema/raw/master/csl-citation.json"} </w:instrText>
                      </w:r>
                      <w:r w:rsidR="0075793C" w:rsidRPr="00E27D75">
                        <w:rPr>
                          <w:rFonts w:eastAsiaTheme="minorEastAsia"/>
                          <w:lang w:val="en-US"/>
                        </w:rPr>
                        <w:fldChar w:fldCharType="separate"/>
                      </w:r>
                      <w:r w:rsidR="0075793C" w:rsidRPr="00E27D75">
                        <w:rPr>
                          <w:rFonts w:cs="Times New Roman"/>
                          <w:lang w:val="en-US"/>
                        </w:rPr>
                        <w:t>(“Mean Free Path,” 2021)</w:t>
                      </w:r>
                      <w:r w:rsidR="0075793C" w:rsidRPr="00E27D75">
                        <w:rPr>
                          <w:rFonts w:eastAsiaTheme="minorEastAsia"/>
                          <w:lang w:val="en-US"/>
                        </w:rPr>
                        <w:fldChar w:fldCharType="end"/>
                      </w:r>
                    </w:p>
                  </w:txbxContent>
                </v:textbox>
                <w10:wrap type="tight"/>
              </v:shape>
            </w:pict>
          </mc:Fallback>
        </mc:AlternateContent>
      </w:r>
      <w:r w:rsidR="004A66B5">
        <w:rPr>
          <w:noProof/>
          <w:lang w:val="en-US"/>
        </w:rPr>
        <w:drawing>
          <wp:anchor distT="0" distB="0" distL="114300" distR="114300" simplePos="0" relativeHeight="251673600" behindDoc="1" locked="0" layoutInCell="1" allowOverlap="1" wp14:anchorId="13AE2327" wp14:editId="066D82EC">
            <wp:simplePos x="0" y="0"/>
            <wp:positionH relativeFrom="margin">
              <wp:align>left</wp:align>
            </wp:positionH>
            <wp:positionV relativeFrom="paragraph">
              <wp:posOffset>207470</wp:posOffset>
            </wp:positionV>
            <wp:extent cx="2096770" cy="2585085"/>
            <wp:effectExtent l="0" t="0" r="0" b="5715"/>
            <wp:wrapThrough wrapText="bothSides">
              <wp:wrapPolygon edited="0">
                <wp:start x="0" y="0"/>
                <wp:lineTo x="0" y="21489"/>
                <wp:lineTo x="21391" y="21489"/>
                <wp:lineTo x="21391" y="0"/>
                <wp:lineTo x="0" y="0"/>
              </wp:wrapPolygon>
            </wp:wrapThrough>
            <wp:docPr id="8" name="Picture 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2096770" cy="2585085"/>
                    </a:xfrm>
                    <a:prstGeom prst="rect">
                      <a:avLst/>
                    </a:prstGeom>
                  </pic:spPr>
                </pic:pic>
              </a:graphicData>
            </a:graphic>
            <wp14:sizeRelH relativeFrom="margin">
              <wp14:pctWidth>0</wp14:pctWidth>
            </wp14:sizeRelH>
            <wp14:sizeRelV relativeFrom="margin">
              <wp14:pctHeight>0</wp14:pctHeight>
            </wp14:sizeRelV>
          </wp:anchor>
        </w:drawing>
      </w:r>
    </w:p>
    <w:sectPr w:rsidR="00E7125E" w:rsidRPr="00A81C23" w:rsidSect="00E44D5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Jacob Lie" w:date="2022-03-30T10:54:00Z" w:initials="JL">
    <w:p w14:paraId="2091F31E" w14:textId="77777777" w:rsidR="00DB3FEC" w:rsidRDefault="00DB3FEC" w:rsidP="009137AB">
      <w:pPr>
        <w:pStyle w:val="CommentText"/>
      </w:pPr>
      <w:r>
        <w:rPr>
          <w:rStyle w:val="CommentReference"/>
        </w:rPr>
        <w:annotationRef/>
      </w:r>
      <w:r>
        <w:t>Fjerner potensielt dette</w:t>
      </w:r>
    </w:p>
  </w:comment>
  <w:comment w:id="81" w:author="Jacob Lie" w:date="2022-03-29T17:20:00Z" w:initials="JL">
    <w:p w14:paraId="5DEED120" w14:textId="1A2891A7" w:rsidR="003627DB" w:rsidRDefault="003627DB" w:rsidP="00AB180A">
      <w:pPr>
        <w:pStyle w:val="CommentText"/>
      </w:pPr>
      <w:r>
        <w:rPr>
          <w:rStyle w:val="CommentReference"/>
        </w:rPr>
        <w:annotationRef/>
      </w:r>
      <w:r>
        <w:t>Tar potensielt dette i metode</w:t>
      </w:r>
    </w:p>
  </w:comment>
  <w:comment w:id="114" w:author="Jacob Lie" w:date="2022-03-31T10:53:00Z" w:initials="JL">
    <w:p w14:paraId="528CC9A8" w14:textId="77777777" w:rsidR="007953F0" w:rsidRDefault="00F56572" w:rsidP="00C5120F">
      <w:pPr>
        <w:pStyle w:val="CommentText"/>
      </w:pPr>
      <w:r>
        <w:rPr>
          <w:rStyle w:val="CommentReference"/>
        </w:rPr>
        <w:annotationRef/>
      </w:r>
      <w:r w:rsidR="007953F0">
        <w:t xml:space="preserve">En veldig crude versjon, vanskelig å skrive om. </w:t>
      </w:r>
    </w:p>
  </w:comment>
  <w:comment w:id="115" w:author="Jacob Lie" w:date="2022-03-31T15:21:00Z" w:initials="JL">
    <w:p w14:paraId="049E3AD8" w14:textId="77777777" w:rsidR="005456DF" w:rsidRDefault="005456DF" w:rsidP="002960FB">
      <w:pPr>
        <w:pStyle w:val="CommentText"/>
      </w:pPr>
      <w:r>
        <w:rPr>
          <w:rStyle w:val="CommentReference"/>
        </w:rPr>
        <w:annotationRef/>
      </w:r>
      <w:r>
        <w:t>må lese SFRT avsnittet før jeg kan bestemme hva jeg skal gjøre med dette</w:t>
      </w:r>
    </w:p>
  </w:comment>
  <w:comment w:id="122" w:author="Jacob Lie" w:date="2022-04-04T14:05:00Z" w:initials="JL">
    <w:p w14:paraId="5571CEC5" w14:textId="77777777" w:rsidR="00545BAB" w:rsidRDefault="00545BAB">
      <w:pPr>
        <w:pStyle w:val="CommentText"/>
      </w:pPr>
      <w:r>
        <w:rPr>
          <w:rStyle w:val="CommentReference"/>
        </w:rPr>
        <w:annotationRef/>
      </w:r>
      <w:r>
        <w:t xml:space="preserve">Should i mention field homogeneity ? </w:t>
      </w:r>
    </w:p>
    <w:p w14:paraId="0A164405" w14:textId="77777777" w:rsidR="00545BAB" w:rsidRDefault="00545BAB" w:rsidP="00653822">
      <w:pPr>
        <w:pStyle w:val="CommentText"/>
      </w:pPr>
      <w:r>
        <w:t xml:space="preserve"> </w:t>
      </w:r>
    </w:p>
  </w:comment>
  <w:comment w:id="136" w:author="Jacob Lie" w:date="2022-04-04T14:55:00Z" w:initials="JL">
    <w:p w14:paraId="0046E501" w14:textId="77777777" w:rsidR="00C752C1" w:rsidRDefault="00C752C1" w:rsidP="00C752C1">
      <w:pPr>
        <w:pStyle w:val="CommentText"/>
      </w:pPr>
      <w:r>
        <w:rPr>
          <w:rStyle w:val="CommentReference"/>
        </w:rPr>
        <w:annotationRef/>
      </w:r>
      <w:r>
        <w:t>If we need to account for inhomogeneous radiation field, then mention why we did all positions at once.</w:t>
      </w:r>
    </w:p>
  </w:comment>
  <w:comment w:id="142" w:author="Jacob Lie" w:date="2022-04-25T11:49:00Z" w:initials="JL">
    <w:p w14:paraId="2C5A6F97" w14:textId="77777777" w:rsidR="008F642E" w:rsidRDefault="008F642E" w:rsidP="00BE48E6">
      <w:pPr>
        <w:pStyle w:val="CommentText"/>
      </w:pPr>
      <w:r>
        <w:rPr>
          <w:rStyle w:val="CommentReference"/>
        </w:rPr>
        <w:annotationRef/>
      </w:r>
      <w:r>
        <w:t>Should I perform t-test?</w:t>
      </w:r>
    </w:p>
  </w:comment>
  <w:comment w:id="143" w:author="Jacob Lie" w:date="2022-04-14T17:23:00Z" w:initials="JL">
    <w:p w14:paraId="02689FB7" w14:textId="2477ACA7" w:rsidR="000D22E4" w:rsidRDefault="000D22E4" w:rsidP="00134255">
      <w:pPr>
        <w:pStyle w:val="CommentText"/>
      </w:pPr>
      <w:r>
        <w:rPr>
          <w:rStyle w:val="CommentReference"/>
        </w:rPr>
        <w:annotationRef/>
      </w:r>
      <w:r>
        <w:t>Or prescision</w:t>
      </w:r>
    </w:p>
  </w:comment>
  <w:comment w:id="144" w:author="Jacob Lie" w:date="2022-04-18T14:45:00Z" w:initials="JL">
    <w:p w14:paraId="36DCB1AF" w14:textId="77777777" w:rsidR="001E4F8F" w:rsidRDefault="001E4F8F" w:rsidP="00E22E05">
      <w:pPr>
        <w:pStyle w:val="CommentText"/>
      </w:pPr>
      <w:r>
        <w:rPr>
          <w:rStyle w:val="CommentReference"/>
        </w:rPr>
        <w:annotationRef/>
      </w:r>
      <w:r>
        <w:t>Do we skip sigma PV irr for measurement films? Because we do not have uncertainty in Pixel value of image?</w:t>
      </w:r>
    </w:p>
  </w:comment>
  <w:comment w:id="152" w:author="Jacob Lie" w:date="2022-04-07T11:29:00Z" w:initials="JL">
    <w:p w14:paraId="64233327" w14:textId="5F861991" w:rsidR="006E1BE4" w:rsidRDefault="006E1BE4" w:rsidP="00D6017F">
      <w:pPr>
        <w:pStyle w:val="CommentText"/>
      </w:pPr>
      <w:r>
        <w:rPr>
          <w:rStyle w:val="CommentReference"/>
        </w:rPr>
        <w:annotationRef/>
      </w:r>
      <w:r>
        <w:t>Red channel was used because it gave more information. But multichannel could be an option</w:t>
      </w:r>
    </w:p>
  </w:comment>
  <w:comment w:id="155" w:author="Jacob Lie" w:date="2022-04-05T11:10:00Z" w:initials="JL">
    <w:p w14:paraId="60125451" w14:textId="45544FB7" w:rsidR="000B1A09" w:rsidRDefault="000B1A09" w:rsidP="002F0968">
      <w:pPr>
        <w:pStyle w:val="CommentText"/>
      </w:pPr>
      <w:r>
        <w:rPr>
          <w:rStyle w:val="CommentReference"/>
        </w:rPr>
        <w:annotationRef/>
      </w:r>
      <w:r>
        <w:t>Remove we when refering to what someone else did</w:t>
      </w:r>
    </w:p>
  </w:comment>
  <w:comment w:id="165" w:author="Jacob Lie" w:date="2022-04-10T15:37:00Z" w:initials="JL">
    <w:p w14:paraId="7D9A4860" w14:textId="691F95FB" w:rsidR="00BF60F9" w:rsidRDefault="00BF60F9" w:rsidP="00B8442E">
      <w:pPr>
        <w:pStyle w:val="CommentText"/>
      </w:pPr>
      <w:r>
        <w:rPr>
          <w:rStyle w:val="CommentReference"/>
        </w:rPr>
        <w:annotationRef/>
      </w:r>
      <w:r>
        <w:t>Try to downscale cell flask image instead of upscaling dose</w:t>
      </w:r>
    </w:p>
  </w:comment>
  <w:comment w:id="167" w:author="Jacob Lie" w:date="2022-04-14T17:29:00Z" w:initials="JL">
    <w:p w14:paraId="0CDFF515" w14:textId="77777777" w:rsidR="00A0141F" w:rsidRDefault="00A0141F" w:rsidP="00A0141F">
      <w:pPr>
        <w:pStyle w:val="CommentText"/>
      </w:pPr>
      <w:r>
        <w:rPr>
          <w:rStyle w:val="CommentReference"/>
        </w:rPr>
        <w:annotationRef/>
      </w:r>
      <w:r>
        <w:t>Dette virker ikke riktig</w:t>
      </w:r>
    </w:p>
  </w:comment>
  <w:comment w:id="169" w:author="Jacob Lie" w:date="2022-04-18T18:07:00Z" w:initials="JL">
    <w:p w14:paraId="5CEAF560" w14:textId="77777777" w:rsidR="004C1AF6" w:rsidRDefault="004C1AF6" w:rsidP="004C1AF6">
      <w:pPr>
        <w:pStyle w:val="CommentText"/>
      </w:pPr>
      <w:r>
        <w:rPr>
          <w:rStyle w:val="CommentReference"/>
        </w:rPr>
        <w:annotationRef/>
      </w:r>
      <w:r>
        <w:t xml:space="preserve">Is this enough ? </w:t>
      </w:r>
    </w:p>
  </w:comment>
  <w:comment w:id="170" w:author="Jacob Lie" w:date="2022-04-23T15:53:00Z" w:initials="JL">
    <w:p w14:paraId="3CD44834" w14:textId="77777777" w:rsidR="004C1AF6" w:rsidRDefault="004C1AF6" w:rsidP="004C1AF6">
      <w:pPr>
        <w:pStyle w:val="CommentText"/>
      </w:pPr>
      <w:r>
        <w:rPr>
          <w:rStyle w:val="CommentReference"/>
        </w:rPr>
        <w:annotationRef/>
      </w:r>
      <w:r>
        <w:t>Put this in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91F31E" w15:done="0"/>
  <w15:commentEx w15:paraId="5DEED120" w15:done="0"/>
  <w15:commentEx w15:paraId="528CC9A8" w15:done="0"/>
  <w15:commentEx w15:paraId="049E3AD8" w15:done="0"/>
  <w15:commentEx w15:paraId="0A164405" w15:done="0"/>
  <w15:commentEx w15:paraId="0046E501" w15:done="0"/>
  <w15:commentEx w15:paraId="2C5A6F97" w15:done="0"/>
  <w15:commentEx w15:paraId="02689FB7" w15:done="0"/>
  <w15:commentEx w15:paraId="36DCB1AF" w15:done="0"/>
  <w15:commentEx w15:paraId="64233327" w15:done="0"/>
  <w15:commentEx w15:paraId="60125451" w15:done="0"/>
  <w15:commentEx w15:paraId="7D9A4860" w15:done="0"/>
  <w15:commentEx w15:paraId="0CDFF515" w15:done="0"/>
  <w15:commentEx w15:paraId="5CEAF560" w15:done="0"/>
  <w15:commentEx w15:paraId="3CD44834" w15:paraIdParent="5CEAF5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EB55D" w16cex:dateUtc="2022-03-30T08:54:00Z"/>
  <w16cex:commentExtensible w16cex:durableId="25EDBE69" w16cex:dateUtc="2022-03-29T15:20:00Z"/>
  <w16cex:commentExtensible w16cex:durableId="25F0068C" w16cex:dateUtc="2022-03-31T08:53:00Z"/>
  <w16cex:commentExtensible w16cex:durableId="25F04583" w16cex:dateUtc="2022-03-31T13:21:00Z"/>
  <w16cex:commentExtensible w16cex:durableId="25F5799C" w16cex:dateUtc="2022-04-04T12:05:00Z"/>
  <w16cex:commentExtensible w16cex:durableId="25F5855A" w16cex:dateUtc="2022-04-04T12:55:00Z"/>
  <w16cex:commentExtensible w16cex:durableId="26110949" w16cex:dateUtc="2022-04-25T09:49:00Z"/>
  <w16cex:commentExtensible w16cex:durableId="2602D72D" w16cex:dateUtc="2022-04-14T15:23:00Z"/>
  <w16cex:commentExtensible w16cex:durableId="2607F7F8" w16cex:dateUtc="2022-04-18T12:45:00Z"/>
  <w16cex:commentExtensible w16cex:durableId="25F949A0" w16cex:dateUtc="2022-04-07T09:29:00Z"/>
  <w16cex:commentExtensible w16cex:durableId="25F6A210" w16cex:dateUtc="2022-04-05T09:10:00Z"/>
  <w16cex:commentExtensible w16cex:durableId="25FD783A" w16cex:dateUtc="2022-04-10T13:37:00Z"/>
  <w16cex:commentExtensible w16cex:durableId="2602D86D" w16cex:dateUtc="2022-04-14T15:29:00Z"/>
  <w16cex:commentExtensible w16cex:durableId="2608274E" w16cex:dateUtc="2022-04-18T16:07:00Z"/>
  <w16cex:commentExtensible w16cex:durableId="260E9F60" w16cex:dateUtc="2022-04-23T1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91F31E" w16cid:durableId="25EEB55D"/>
  <w16cid:commentId w16cid:paraId="5DEED120" w16cid:durableId="25EDBE69"/>
  <w16cid:commentId w16cid:paraId="528CC9A8" w16cid:durableId="25F0068C"/>
  <w16cid:commentId w16cid:paraId="049E3AD8" w16cid:durableId="25F04583"/>
  <w16cid:commentId w16cid:paraId="0A164405" w16cid:durableId="25F5799C"/>
  <w16cid:commentId w16cid:paraId="0046E501" w16cid:durableId="25F5855A"/>
  <w16cid:commentId w16cid:paraId="2C5A6F97" w16cid:durableId="26110949"/>
  <w16cid:commentId w16cid:paraId="02689FB7" w16cid:durableId="2602D72D"/>
  <w16cid:commentId w16cid:paraId="36DCB1AF" w16cid:durableId="2607F7F8"/>
  <w16cid:commentId w16cid:paraId="64233327" w16cid:durableId="25F949A0"/>
  <w16cid:commentId w16cid:paraId="60125451" w16cid:durableId="25F6A210"/>
  <w16cid:commentId w16cid:paraId="7D9A4860" w16cid:durableId="25FD783A"/>
  <w16cid:commentId w16cid:paraId="0CDFF515" w16cid:durableId="2602D86D"/>
  <w16cid:commentId w16cid:paraId="5CEAF560" w16cid:durableId="2608274E"/>
  <w16cid:commentId w16cid:paraId="3CD44834" w16cid:durableId="260E9F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36AF4" w14:textId="77777777" w:rsidR="00ED000F" w:rsidRDefault="00ED000F" w:rsidP="00D622F0">
      <w:pPr>
        <w:spacing w:after="0" w:line="240" w:lineRule="auto"/>
      </w:pPr>
      <w:r>
        <w:separator/>
      </w:r>
    </w:p>
  </w:endnote>
  <w:endnote w:type="continuationSeparator" w:id="0">
    <w:p w14:paraId="7E6060EF" w14:textId="77777777" w:rsidR="00ED000F" w:rsidRDefault="00ED000F" w:rsidP="00D62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206548"/>
      <w:docPartObj>
        <w:docPartGallery w:val="Page Numbers (Bottom of Page)"/>
        <w:docPartUnique/>
      </w:docPartObj>
    </w:sdtPr>
    <w:sdtEndPr>
      <w:rPr>
        <w:noProof/>
      </w:rPr>
    </w:sdtEndPr>
    <w:sdtContent>
      <w:p w14:paraId="5D5C106A" w14:textId="721FCF3C" w:rsidR="000B4D3E" w:rsidRDefault="000B4D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19711F" w14:textId="77777777" w:rsidR="000B4D3E" w:rsidRDefault="000B4D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A38D1" w14:textId="77777777" w:rsidR="00ED000F" w:rsidRDefault="00ED000F" w:rsidP="00D622F0">
      <w:pPr>
        <w:spacing w:after="0" w:line="240" w:lineRule="auto"/>
      </w:pPr>
      <w:r>
        <w:separator/>
      </w:r>
    </w:p>
  </w:footnote>
  <w:footnote w:type="continuationSeparator" w:id="0">
    <w:p w14:paraId="49D03521" w14:textId="77777777" w:rsidR="00ED000F" w:rsidRDefault="00ED000F" w:rsidP="00D62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B44F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A5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34B3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C77695E"/>
    <w:multiLevelType w:val="hybridMultilevel"/>
    <w:tmpl w:val="A9D4CA8A"/>
    <w:lvl w:ilvl="0" w:tplc="4C420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4C3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F44B58"/>
    <w:multiLevelType w:val="hybridMultilevel"/>
    <w:tmpl w:val="563C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E4FC8"/>
    <w:multiLevelType w:val="hybridMultilevel"/>
    <w:tmpl w:val="D76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F151B"/>
    <w:multiLevelType w:val="hybridMultilevel"/>
    <w:tmpl w:val="00062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9515F9"/>
    <w:multiLevelType w:val="hybridMultilevel"/>
    <w:tmpl w:val="A7A86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0A44C7"/>
    <w:multiLevelType w:val="multilevel"/>
    <w:tmpl w:val="04090025"/>
    <w:lvl w:ilvl="0">
      <w:start w:val="1"/>
      <w:numFmt w:val="decimal"/>
      <w:pStyle w:val="Heading1"/>
      <w:lvlText w:val="%1"/>
      <w:lvlJc w:val="left"/>
      <w:pPr>
        <w:ind w:left="1152" w:hanging="432"/>
      </w:pPr>
    </w:lvl>
    <w:lvl w:ilvl="1">
      <w:start w:val="1"/>
      <w:numFmt w:val="decimal"/>
      <w:pStyle w:val="Heading2"/>
      <w:lvlText w:val="%1.%2"/>
      <w:lvlJc w:val="left"/>
      <w:pPr>
        <w:ind w:left="756" w:hanging="576"/>
      </w:pPr>
    </w:lvl>
    <w:lvl w:ilvl="2">
      <w:start w:val="1"/>
      <w:numFmt w:val="decimal"/>
      <w:pStyle w:val="Heading3"/>
      <w:lvlText w:val="%1.%2.%3"/>
      <w:lvlJc w:val="left"/>
      <w:pPr>
        <w:ind w:left="13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C287C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1D2537"/>
    <w:multiLevelType w:val="hybridMultilevel"/>
    <w:tmpl w:val="03F07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E020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3055665">
    <w:abstractNumId w:val="10"/>
  </w:num>
  <w:num w:numId="2" w16cid:durableId="717977269">
    <w:abstractNumId w:val="2"/>
  </w:num>
  <w:num w:numId="3" w16cid:durableId="438834060">
    <w:abstractNumId w:val="12"/>
  </w:num>
  <w:num w:numId="4" w16cid:durableId="731075872">
    <w:abstractNumId w:val="1"/>
  </w:num>
  <w:num w:numId="5" w16cid:durableId="438336850">
    <w:abstractNumId w:val="4"/>
  </w:num>
  <w:num w:numId="6" w16cid:durableId="1571771507">
    <w:abstractNumId w:val="9"/>
  </w:num>
  <w:num w:numId="7" w16cid:durableId="1223716218">
    <w:abstractNumId w:val="11"/>
  </w:num>
  <w:num w:numId="8" w16cid:durableId="1620528419">
    <w:abstractNumId w:val="5"/>
  </w:num>
  <w:num w:numId="9" w16cid:durableId="918051994">
    <w:abstractNumId w:val="6"/>
  </w:num>
  <w:num w:numId="10" w16cid:durableId="197086465">
    <w:abstractNumId w:val="0"/>
  </w:num>
  <w:num w:numId="11" w16cid:durableId="1235318430">
    <w:abstractNumId w:val="7"/>
  </w:num>
  <w:num w:numId="12" w16cid:durableId="972248046">
    <w:abstractNumId w:val="8"/>
  </w:num>
  <w:num w:numId="13" w16cid:durableId="70117558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Lie">
    <w15:presenceInfo w15:providerId="Windows Live" w15:userId="bdcf7bb324381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yMDQzMLcwMLM0MjZT0lEKTi0uzszPAykwNqsFAGb3r7ktAAAA"/>
  </w:docVars>
  <w:rsids>
    <w:rsidRoot w:val="007C3A94"/>
    <w:rsid w:val="0000012B"/>
    <w:rsid w:val="00000272"/>
    <w:rsid w:val="000002E3"/>
    <w:rsid w:val="0000041E"/>
    <w:rsid w:val="0000060E"/>
    <w:rsid w:val="00000D4C"/>
    <w:rsid w:val="0000189E"/>
    <w:rsid w:val="00001929"/>
    <w:rsid w:val="00001B68"/>
    <w:rsid w:val="00002138"/>
    <w:rsid w:val="000021DF"/>
    <w:rsid w:val="000029E5"/>
    <w:rsid w:val="00002B82"/>
    <w:rsid w:val="00002DF7"/>
    <w:rsid w:val="0000339F"/>
    <w:rsid w:val="000037D1"/>
    <w:rsid w:val="00003A73"/>
    <w:rsid w:val="00003B6C"/>
    <w:rsid w:val="00003EAD"/>
    <w:rsid w:val="000041C6"/>
    <w:rsid w:val="00004361"/>
    <w:rsid w:val="00004811"/>
    <w:rsid w:val="000049D7"/>
    <w:rsid w:val="00004CF1"/>
    <w:rsid w:val="00004DA4"/>
    <w:rsid w:val="00004DCB"/>
    <w:rsid w:val="00005891"/>
    <w:rsid w:val="000058B8"/>
    <w:rsid w:val="00005906"/>
    <w:rsid w:val="00005943"/>
    <w:rsid w:val="00005CEC"/>
    <w:rsid w:val="00005D7B"/>
    <w:rsid w:val="000061DF"/>
    <w:rsid w:val="000066A5"/>
    <w:rsid w:val="00006E44"/>
    <w:rsid w:val="00007196"/>
    <w:rsid w:val="00007309"/>
    <w:rsid w:val="000074DA"/>
    <w:rsid w:val="00007C7A"/>
    <w:rsid w:val="00007E16"/>
    <w:rsid w:val="00010CED"/>
    <w:rsid w:val="000111A5"/>
    <w:rsid w:val="00011255"/>
    <w:rsid w:val="0001157E"/>
    <w:rsid w:val="00011804"/>
    <w:rsid w:val="00011916"/>
    <w:rsid w:val="0001196B"/>
    <w:rsid w:val="00011AF2"/>
    <w:rsid w:val="00011BBD"/>
    <w:rsid w:val="00011FC1"/>
    <w:rsid w:val="00012214"/>
    <w:rsid w:val="000123BB"/>
    <w:rsid w:val="0001292B"/>
    <w:rsid w:val="00012A04"/>
    <w:rsid w:val="00012A7F"/>
    <w:rsid w:val="00012E76"/>
    <w:rsid w:val="000138A0"/>
    <w:rsid w:val="00013F35"/>
    <w:rsid w:val="0001487A"/>
    <w:rsid w:val="00014A49"/>
    <w:rsid w:val="00014FBA"/>
    <w:rsid w:val="0001580D"/>
    <w:rsid w:val="0001580E"/>
    <w:rsid w:val="00015984"/>
    <w:rsid w:val="00015AF6"/>
    <w:rsid w:val="00015B0B"/>
    <w:rsid w:val="00015B5E"/>
    <w:rsid w:val="00015BFC"/>
    <w:rsid w:val="00015C67"/>
    <w:rsid w:val="00015D0F"/>
    <w:rsid w:val="0001624E"/>
    <w:rsid w:val="000163F8"/>
    <w:rsid w:val="00016955"/>
    <w:rsid w:val="00016A56"/>
    <w:rsid w:val="000170B5"/>
    <w:rsid w:val="00017248"/>
    <w:rsid w:val="000173EC"/>
    <w:rsid w:val="000178C7"/>
    <w:rsid w:val="00017BD0"/>
    <w:rsid w:val="00017C1D"/>
    <w:rsid w:val="00017FCD"/>
    <w:rsid w:val="0002009D"/>
    <w:rsid w:val="000200F5"/>
    <w:rsid w:val="00020B40"/>
    <w:rsid w:val="00020E1B"/>
    <w:rsid w:val="0002115C"/>
    <w:rsid w:val="00021763"/>
    <w:rsid w:val="00021902"/>
    <w:rsid w:val="00021F68"/>
    <w:rsid w:val="00021F96"/>
    <w:rsid w:val="00022244"/>
    <w:rsid w:val="000227CF"/>
    <w:rsid w:val="00022F2E"/>
    <w:rsid w:val="00023079"/>
    <w:rsid w:val="00023A0D"/>
    <w:rsid w:val="0002478A"/>
    <w:rsid w:val="0002494B"/>
    <w:rsid w:val="00024EAE"/>
    <w:rsid w:val="00025058"/>
    <w:rsid w:val="0002516D"/>
    <w:rsid w:val="00025485"/>
    <w:rsid w:val="000254F5"/>
    <w:rsid w:val="00025702"/>
    <w:rsid w:val="00025CD3"/>
    <w:rsid w:val="00026D1E"/>
    <w:rsid w:val="000270CE"/>
    <w:rsid w:val="000273B5"/>
    <w:rsid w:val="00027443"/>
    <w:rsid w:val="0002757E"/>
    <w:rsid w:val="0002763E"/>
    <w:rsid w:val="00027BD8"/>
    <w:rsid w:val="00027D70"/>
    <w:rsid w:val="00027FBB"/>
    <w:rsid w:val="0003080B"/>
    <w:rsid w:val="00030BCD"/>
    <w:rsid w:val="00030ECD"/>
    <w:rsid w:val="000313DB"/>
    <w:rsid w:val="00031648"/>
    <w:rsid w:val="00031B16"/>
    <w:rsid w:val="00031E4E"/>
    <w:rsid w:val="00031E66"/>
    <w:rsid w:val="00032276"/>
    <w:rsid w:val="00032418"/>
    <w:rsid w:val="000327A8"/>
    <w:rsid w:val="00032BAC"/>
    <w:rsid w:val="00032C40"/>
    <w:rsid w:val="00032C61"/>
    <w:rsid w:val="00032C8F"/>
    <w:rsid w:val="000336A7"/>
    <w:rsid w:val="00033723"/>
    <w:rsid w:val="000341AC"/>
    <w:rsid w:val="000341C4"/>
    <w:rsid w:val="0003451F"/>
    <w:rsid w:val="00034B38"/>
    <w:rsid w:val="000355B1"/>
    <w:rsid w:val="000357F4"/>
    <w:rsid w:val="0003633F"/>
    <w:rsid w:val="000366F1"/>
    <w:rsid w:val="00036A2B"/>
    <w:rsid w:val="00036A4C"/>
    <w:rsid w:val="00036C9C"/>
    <w:rsid w:val="0003709D"/>
    <w:rsid w:val="00037373"/>
    <w:rsid w:val="00037EDF"/>
    <w:rsid w:val="00037F6C"/>
    <w:rsid w:val="00037FA3"/>
    <w:rsid w:val="0004044C"/>
    <w:rsid w:val="00040A70"/>
    <w:rsid w:val="00040B08"/>
    <w:rsid w:val="00040B29"/>
    <w:rsid w:val="00040D4F"/>
    <w:rsid w:val="0004115E"/>
    <w:rsid w:val="0004120C"/>
    <w:rsid w:val="0004128C"/>
    <w:rsid w:val="000418F1"/>
    <w:rsid w:val="00041C17"/>
    <w:rsid w:val="00042336"/>
    <w:rsid w:val="00042406"/>
    <w:rsid w:val="000424AE"/>
    <w:rsid w:val="00042647"/>
    <w:rsid w:val="00042A34"/>
    <w:rsid w:val="00042C02"/>
    <w:rsid w:val="00042CC2"/>
    <w:rsid w:val="00042CDC"/>
    <w:rsid w:val="00042FB7"/>
    <w:rsid w:val="0004301E"/>
    <w:rsid w:val="0004307B"/>
    <w:rsid w:val="00043881"/>
    <w:rsid w:val="000439DE"/>
    <w:rsid w:val="00044386"/>
    <w:rsid w:val="00044851"/>
    <w:rsid w:val="000448A2"/>
    <w:rsid w:val="00044D58"/>
    <w:rsid w:val="000452DC"/>
    <w:rsid w:val="00045921"/>
    <w:rsid w:val="0004633D"/>
    <w:rsid w:val="00046D20"/>
    <w:rsid w:val="00047189"/>
    <w:rsid w:val="0004746D"/>
    <w:rsid w:val="000479E8"/>
    <w:rsid w:val="00050359"/>
    <w:rsid w:val="000503D5"/>
    <w:rsid w:val="000503DA"/>
    <w:rsid w:val="000503FE"/>
    <w:rsid w:val="00050B4E"/>
    <w:rsid w:val="00050E10"/>
    <w:rsid w:val="00050E46"/>
    <w:rsid w:val="000510A2"/>
    <w:rsid w:val="000514FD"/>
    <w:rsid w:val="000515E3"/>
    <w:rsid w:val="00051F4E"/>
    <w:rsid w:val="00052090"/>
    <w:rsid w:val="0005266A"/>
    <w:rsid w:val="00052955"/>
    <w:rsid w:val="00052AF5"/>
    <w:rsid w:val="00052D8D"/>
    <w:rsid w:val="000539E6"/>
    <w:rsid w:val="00053F4D"/>
    <w:rsid w:val="00054969"/>
    <w:rsid w:val="00054AB2"/>
    <w:rsid w:val="00055037"/>
    <w:rsid w:val="0005519E"/>
    <w:rsid w:val="0005541E"/>
    <w:rsid w:val="0005573E"/>
    <w:rsid w:val="00055868"/>
    <w:rsid w:val="000562D4"/>
    <w:rsid w:val="000565F9"/>
    <w:rsid w:val="00056683"/>
    <w:rsid w:val="00056B65"/>
    <w:rsid w:val="00056C83"/>
    <w:rsid w:val="00056CE5"/>
    <w:rsid w:val="000574FA"/>
    <w:rsid w:val="0005753E"/>
    <w:rsid w:val="00057952"/>
    <w:rsid w:val="00057B4D"/>
    <w:rsid w:val="00060AA8"/>
    <w:rsid w:val="00060DA1"/>
    <w:rsid w:val="00060F12"/>
    <w:rsid w:val="000616CC"/>
    <w:rsid w:val="00061791"/>
    <w:rsid w:val="0006182D"/>
    <w:rsid w:val="00061884"/>
    <w:rsid w:val="00061F73"/>
    <w:rsid w:val="00062B93"/>
    <w:rsid w:val="00062C55"/>
    <w:rsid w:val="00062DF8"/>
    <w:rsid w:val="00063286"/>
    <w:rsid w:val="00063391"/>
    <w:rsid w:val="000639B3"/>
    <w:rsid w:val="00063CD1"/>
    <w:rsid w:val="00064117"/>
    <w:rsid w:val="000643F6"/>
    <w:rsid w:val="0006488C"/>
    <w:rsid w:val="00064A4F"/>
    <w:rsid w:val="0006513C"/>
    <w:rsid w:val="000662A2"/>
    <w:rsid w:val="000663DA"/>
    <w:rsid w:val="00066561"/>
    <w:rsid w:val="00067C15"/>
    <w:rsid w:val="00067C96"/>
    <w:rsid w:val="00067F91"/>
    <w:rsid w:val="00070C83"/>
    <w:rsid w:val="000710D1"/>
    <w:rsid w:val="000710DB"/>
    <w:rsid w:val="000718FE"/>
    <w:rsid w:val="00072169"/>
    <w:rsid w:val="000726C6"/>
    <w:rsid w:val="00072793"/>
    <w:rsid w:val="00073040"/>
    <w:rsid w:val="0007333B"/>
    <w:rsid w:val="00073890"/>
    <w:rsid w:val="00073B55"/>
    <w:rsid w:val="00073BD7"/>
    <w:rsid w:val="00073FA5"/>
    <w:rsid w:val="00073FC9"/>
    <w:rsid w:val="000748EB"/>
    <w:rsid w:val="00074AE7"/>
    <w:rsid w:val="00074C86"/>
    <w:rsid w:val="00074FF7"/>
    <w:rsid w:val="00075239"/>
    <w:rsid w:val="00075483"/>
    <w:rsid w:val="0007571F"/>
    <w:rsid w:val="00075A70"/>
    <w:rsid w:val="00075C16"/>
    <w:rsid w:val="00076395"/>
    <w:rsid w:val="00076CC7"/>
    <w:rsid w:val="0007702C"/>
    <w:rsid w:val="000772C1"/>
    <w:rsid w:val="00080EFB"/>
    <w:rsid w:val="00081436"/>
    <w:rsid w:val="000814F5"/>
    <w:rsid w:val="00081583"/>
    <w:rsid w:val="000819D3"/>
    <w:rsid w:val="00081C6A"/>
    <w:rsid w:val="000821D2"/>
    <w:rsid w:val="000825D0"/>
    <w:rsid w:val="000827DA"/>
    <w:rsid w:val="00082A02"/>
    <w:rsid w:val="000837A5"/>
    <w:rsid w:val="00083CF9"/>
    <w:rsid w:val="0008412C"/>
    <w:rsid w:val="00084C27"/>
    <w:rsid w:val="00084FF9"/>
    <w:rsid w:val="000852EC"/>
    <w:rsid w:val="00085412"/>
    <w:rsid w:val="00086898"/>
    <w:rsid w:val="000869C1"/>
    <w:rsid w:val="00086A6E"/>
    <w:rsid w:val="00086AC6"/>
    <w:rsid w:val="00086E4A"/>
    <w:rsid w:val="00087413"/>
    <w:rsid w:val="000879F3"/>
    <w:rsid w:val="0009031B"/>
    <w:rsid w:val="000905C6"/>
    <w:rsid w:val="00090B34"/>
    <w:rsid w:val="00090C2E"/>
    <w:rsid w:val="00090CC1"/>
    <w:rsid w:val="0009138F"/>
    <w:rsid w:val="00091398"/>
    <w:rsid w:val="00091607"/>
    <w:rsid w:val="0009199D"/>
    <w:rsid w:val="000927EE"/>
    <w:rsid w:val="00092BEE"/>
    <w:rsid w:val="00092F90"/>
    <w:rsid w:val="000930CF"/>
    <w:rsid w:val="000933BB"/>
    <w:rsid w:val="000936B1"/>
    <w:rsid w:val="000939A9"/>
    <w:rsid w:val="00093D42"/>
    <w:rsid w:val="00093FE9"/>
    <w:rsid w:val="00094106"/>
    <w:rsid w:val="000942D9"/>
    <w:rsid w:val="000943F4"/>
    <w:rsid w:val="00095532"/>
    <w:rsid w:val="000955A6"/>
    <w:rsid w:val="000955D0"/>
    <w:rsid w:val="000959B6"/>
    <w:rsid w:val="00095BEE"/>
    <w:rsid w:val="00095E53"/>
    <w:rsid w:val="000960BC"/>
    <w:rsid w:val="00096327"/>
    <w:rsid w:val="0009697C"/>
    <w:rsid w:val="00096E3F"/>
    <w:rsid w:val="00096EDB"/>
    <w:rsid w:val="00096FE2"/>
    <w:rsid w:val="0009729F"/>
    <w:rsid w:val="000975CE"/>
    <w:rsid w:val="000977B8"/>
    <w:rsid w:val="000A058F"/>
    <w:rsid w:val="000A07E6"/>
    <w:rsid w:val="000A0861"/>
    <w:rsid w:val="000A127C"/>
    <w:rsid w:val="000A1BC0"/>
    <w:rsid w:val="000A1CC3"/>
    <w:rsid w:val="000A229A"/>
    <w:rsid w:val="000A2C41"/>
    <w:rsid w:val="000A2CE5"/>
    <w:rsid w:val="000A33FC"/>
    <w:rsid w:val="000A362E"/>
    <w:rsid w:val="000A3B8E"/>
    <w:rsid w:val="000A4193"/>
    <w:rsid w:val="000A471F"/>
    <w:rsid w:val="000A48FF"/>
    <w:rsid w:val="000A4CEE"/>
    <w:rsid w:val="000A54EF"/>
    <w:rsid w:val="000A59B2"/>
    <w:rsid w:val="000A5C78"/>
    <w:rsid w:val="000A67DB"/>
    <w:rsid w:val="000A6E9C"/>
    <w:rsid w:val="000A7125"/>
    <w:rsid w:val="000A7401"/>
    <w:rsid w:val="000A741B"/>
    <w:rsid w:val="000A745B"/>
    <w:rsid w:val="000A7489"/>
    <w:rsid w:val="000A7604"/>
    <w:rsid w:val="000A7C30"/>
    <w:rsid w:val="000A7D38"/>
    <w:rsid w:val="000A7F5B"/>
    <w:rsid w:val="000B004B"/>
    <w:rsid w:val="000B02A9"/>
    <w:rsid w:val="000B07D9"/>
    <w:rsid w:val="000B153E"/>
    <w:rsid w:val="000B1A09"/>
    <w:rsid w:val="000B1A20"/>
    <w:rsid w:val="000B1A2B"/>
    <w:rsid w:val="000B1D62"/>
    <w:rsid w:val="000B2978"/>
    <w:rsid w:val="000B2BA7"/>
    <w:rsid w:val="000B2E23"/>
    <w:rsid w:val="000B3BF2"/>
    <w:rsid w:val="000B3CC1"/>
    <w:rsid w:val="000B3FA8"/>
    <w:rsid w:val="000B43A2"/>
    <w:rsid w:val="000B4A1C"/>
    <w:rsid w:val="000B4D3E"/>
    <w:rsid w:val="000B5286"/>
    <w:rsid w:val="000B56C7"/>
    <w:rsid w:val="000B5B15"/>
    <w:rsid w:val="000B6814"/>
    <w:rsid w:val="000B6F79"/>
    <w:rsid w:val="000B6FAE"/>
    <w:rsid w:val="000B72C1"/>
    <w:rsid w:val="000B79AC"/>
    <w:rsid w:val="000B7B67"/>
    <w:rsid w:val="000B7B7D"/>
    <w:rsid w:val="000B7D1F"/>
    <w:rsid w:val="000C0608"/>
    <w:rsid w:val="000C08B2"/>
    <w:rsid w:val="000C1D35"/>
    <w:rsid w:val="000C2351"/>
    <w:rsid w:val="000C25D7"/>
    <w:rsid w:val="000C2624"/>
    <w:rsid w:val="000C2810"/>
    <w:rsid w:val="000C3C04"/>
    <w:rsid w:val="000C40A5"/>
    <w:rsid w:val="000C4173"/>
    <w:rsid w:val="000C4EAF"/>
    <w:rsid w:val="000C51CC"/>
    <w:rsid w:val="000C52B1"/>
    <w:rsid w:val="000C5C9B"/>
    <w:rsid w:val="000C5E85"/>
    <w:rsid w:val="000C65E2"/>
    <w:rsid w:val="000C68C0"/>
    <w:rsid w:val="000C6CAD"/>
    <w:rsid w:val="000C6F82"/>
    <w:rsid w:val="000C7056"/>
    <w:rsid w:val="000C751A"/>
    <w:rsid w:val="000C759F"/>
    <w:rsid w:val="000C75E7"/>
    <w:rsid w:val="000C7630"/>
    <w:rsid w:val="000C7B97"/>
    <w:rsid w:val="000C7D83"/>
    <w:rsid w:val="000D0707"/>
    <w:rsid w:val="000D0D85"/>
    <w:rsid w:val="000D1067"/>
    <w:rsid w:val="000D10E7"/>
    <w:rsid w:val="000D154F"/>
    <w:rsid w:val="000D16A7"/>
    <w:rsid w:val="000D20A0"/>
    <w:rsid w:val="000D2129"/>
    <w:rsid w:val="000D22C3"/>
    <w:rsid w:val="000D22E4"/>
    <w:rsid w:val="000D234B"/>
    <w:rsid w:val="000D2657"/>
    <w:rsid w:val="000D2704"/>
    <w:rsid w:val="000D2BC0"/>
    <w:rsid w:val="000D2C1E"/>
    <w:rsid w:val="000D2DE2"/>
    <w:rsid w:val="000D2E91"/>
    <w:rsid w:val="000D384A"/>
    <w:rsid w:val="000D3CF3"/>
    <w:rsid w:val="000D4548"/>
    <w:rsid w:val="000D4622"/>
    <w:rsid w:val="000D466F"/>
    <w:rsid w:val="000D47B6"/>
    <w:rsid w:val="000D4D9A"/>
    <w:rsid w:val="000D5078"/>
    <w:rsid w:val="000D58D6"/>
    <w:rsid w:val="000D60A3"/>
    <w:rsid w:val="000D66A9"/>
    <w:rsid w:val="000D679F"/>
    <w:rsid w:val="000D6BD5"/>
    <w:rsid w:val="000D6F66"/>
    <w:rsid w:val="000D7AB3"/>
    <w:rsid w:val="000D7EB1"/>
    <w:rsid w:val="000E007D"/>
    <w:rsid w:val="000E02D6"/>
    <w:rsid w:val="000E02D9"/>
    <w:rsid w:val="000E0626"/>
    <w:rsid w:val="000E085E"/>
    <w:rsid w:val="000E09E0"/>
    <w:rsid w:val="000E0A3A"/>
    <w:rsid w:val="000E0C0A"/>
    <w:rsid w:val="000E1227"/>
    <w:rsid w:val="000E168B"/>
    <w:rsid w:val="000E19EF"/>
    <w:rsid w:val="000E1E79"/>
    <w:rsid w:val="000E244C"/>
    <w:rsid w:val="000E2537"/>
    <w:rsid w:val="000E2646"/>
    <w:rsid w:val="000E27B3"/>
    <w:rsid w:val="000E2A92"/>
    <w:rsid w:val="000E3559"/>
    <w:rsid w:val="000E35BA"/>
    <w:rsid w:val="000E3907"/>
    <w:rsid w:val="000E3B90"/>
    <w:rsid w:val="000E3D7B"/>
    <w:rsid w:val="000E44B8"/>
    <w:rsid w:val="000E4744"/>
    <w:rsid w:val="000E47A9"/>
    <w:rsid w:val="000E47D7"/>
    <w:rsid w:val="000E4A35"/>
    <w:rsid w:val="000E551F"/>
    <w:rsid w:val="000E5725"/>
    <w:rsid w:val="000E64E1"/>
    <w:rsid w:val="000E6730"/>
    <w:rsid w:val="000E6A5F"/>
    <w:rsid w:val="000E72FE"/>
    <w:rsid w:val="000E756A"/>
    <w:rsid w:val="000E7655"/>
    <w:rsid w:val="000E7A0D"/>
    <w:rsid w:val="000E7EDD"/>
    <w:rsid w:val="000F02A1"/>
    <w:rsid w:val="000F0CF8"/>
    <w:rsid w:val="000F140A"/>
    <w:rsid w:val="000F14A0"/>
    <w:rsid w:val="000F242A"/>
    <w:rsid w:val="000F268C"/>
    <w:rsid w:val="000F26FC"/>
    <w:rsid w:val="000F2BAB"/>
    <w:rsid w:val="000F2D30"/>
    <w:rsid w:val="000F2E2F"/>
    <w:rsid w:val="000F35F9"/>
    <w:rsid w:val="000F4185"/>
    <w:rsid w:val="000F41B1"/>
    <w:rsid w:val="000F4341"/>
    <w:rsid w:val="000F43F1"/>
    <w:rsid w:val="000F4796"/>
    <w:rsid w:val="000F49FB"/>
    <w:rsid w:val="000F4F43"/>
    <w:rsid w:val="000F5274"/>
    <w:rsid w:val="000F52C0"/>
    <w:rsid w:val="000F583C"/>
    <w:rsid w:val="000F5920"/>
    <w:rsid w:val="000F5C75"/>
    <w:rsid w:val="000F5D28"/>
    <w:rsid w:val="000F659F"/>
    <w:rsid w:val="000F664E"/>
    <w:rsid w:val="000F6F19"/>
    <w:rsid w:val="000F749A"/>
    <w:rsid w:val="000F78A2"/>
    <w:rsid w:val="000F7D28"/>
    <w:rsid w:val="000F7D56"/>
    <w:rsid w:val="001003EA"/>
    <w:rsid w:val="00100642"/>
    <w:rsid w:val="00100935"/>
    <w:rsid w:val="00100A87"/>
    <w:rsid w:val="00100F56"/>
    <w:rsid w:val="00101984"/>
    <w:rsid w:val="00102052"/>
    <w:rsid w:val="00102162"/>
    <w:rsid w:val="00102243"/>
    <w:rsid w:val="00102789"/>
    <w:rsid w:val="001028C1"/>
    <w:rsid w:val="00102B67"/>
    <w:rsid w:val="0010302C"/>
    <w:rsid w:val="00103627"/>
    <w:rsid w:val="001036DE"/>
    <w:rsid w:val="0010383F"/>
    <w:rsid w:val="00103B47"/>
    <w:rsid w:val="00103BB4"/>
    <w:rsid w:val="00103BDB"/>
    <w:rsid w:val="00103D73"/>
    <w:rsid w:val="00104878"/>
    <w:rsid w:val="00104A8C"/>
    <w:rsid w:val="00104F88"/>
    <w:rsid w:val="0010507F"/>
    <w:rsid w:val="001054B5"/>
    <w:rsid w:val="001059B2"/>
    <w:rsid w:val="00105C90"/>
    <w:rsid w:val="00105F09"/>
    <w:rsid w:val="00106252"/>
    <w:rsid w:val="001063E6"/>
    <w:rsid w:val="00106711"/>
    <w:rsid w:val="001069B7"/>
    <w:rsid w:val="00106CE3"/>
    <w:rsid w:val="00106EE6"/>
    <w:rsid w:val="00106FD3"/>
    <w:rsid w:val="00107721"/>
    <w:rsid w:val="00107C3C"/>
    <w:rsid w:val="00107C96"/>
    <w:rsid w:val="00110797"/>
    <w:rsid w:val="00110CB9"/>
    <w:rsid w:val="00111698"/>
    <w:rsid w:val="0011169B"/>
    <w:rsid w:val="001117BB"/>
    <w:rsid w:val="001117D5"/>
    <w:rsid w:val="0011214C"/>
    <w:rsid w:val="0011241A"/>
    <w:rsid w:val="00112619"/>
    <w:rsid w:val="001129ED"/>
    <w:rsid w:val="00112C74"/>
    <w:rsid w:val="00112E29"/>
    <w:rsid w:val="00113742"/>
    <w:rsid w:val="00113956"/>
    <w:rsid w:val="00113C53"/>
    <w:rsid w:val="00113EF7"/>
    <w:rsid w:val="00113EFA"/>
    <w:rsid w:val="00114278"/>
    <w:rsid w:val="00114303"/>
    <w:rsid w:val="0011455F"/>
    <w:rsid w:val="0011466B"/>
    <w:rsid w:val="001146E0"/>
    <w:rsid w:val="0011479E"/>
    <w:rsid w:val="00114F88"/>
    <w:rsid w:val="00114FDB"/>
    <w:rsid w:val="0011558D"/>
    <w:rsid w:val="001160BE"/>
    <w:rsid w:val="001165AA"/>
    <w:rsid w:val="00116A78"/>
    <w:rsid w:val="0011718D"/>
    <w:rsid w:val="00117450"/>
    <w:rsid w:val="00117B53"/>
    <w:rsid w:val="00117BAD"/>
    <w:rsid w:val="00117BF9"/>
    <w:rsid w:val="00117C46"/>
    <w:rsid w:val="00117E19"/>
    <w:rsid w:val="00120131"/>
    <w:rsid w:val="001204E8"/>
    <w:rsid w:val="00120B90"/>
    <w:rsid w:val="00120D78"/>
    <w:rsid w:val="0012121C"/>
    <w:rsid w:val="001212F7"/>
    <w:rsid w:val="00121361"/>
    <w:rsid w:val="00122469"/>
    <w:rsid w:val="00122C33"/>
    <w:rsid w:val="00123272"/>
    <w:rsid w:val="001232A8"/>
    <w:rsid w:val="001232F7"/>
    <w:rsid w:val="00123699"/>
    <w:rsid w:val="00123CA4"/>
    <w:rsid w:val="00124146"/>
    <w:rsid w:val="0012416E"/>
    <w:rsid w:val="00124255"/>
    <w:rsid w:val="001242DC"/>
    <w:rsid w:val="0012432A"/>
    <w:rsid w:val="0012456A"/>
    <w:rsid w:val="001245C3"/>
    <w:rsid w:val="0012477F"/>
    <w:rsid w:val="001248B3"/>
    <w:rsid w:val="001248F2"/>
    <w:rsid w:val="00124B72"/>
    <w:rsid w:val="001250B6"/>
    <w:rsid w:val="001250F0"/>
    <w:rsid w:val="001251A9"/>
    <w:rsid w:val="0012566B"/>
    <w:rsid w:val="0012589B"/>
    <w:rsid w:val="00125957"/>
    <w:rsid w:val="00125ACA"/>
    <w:rsid w:val="00125B7B"/>
    <w:rsid w:val="0012669C"/>
    <w:rsid w:val="00126E13"/>
    <w:rsid w:val="0012720D"/>
    <w:rsid w:val="00127396"/>
    <w:rsid w:val="001276E5"/>
    <w:rsid w:val="00127722"/>
    <w:rsid w:val="00127DB3"/>
    <w:rsid w:val="00127FB1"/>
    <w:rsid w:val="00130083"/>
    <w:rsid w:val="00130322"/>
    <w:rsid w:val="001305A4"/>
    <w:rsid w:val="00130CD1"/>
    <w:rsid w:val="00131317"/>
    <w:rsid w:val="001314EF"/>
    <w:rsid w:val="00131E49"/>
    <w:rsid w:val="00131F49"/>
    <w:rsid w:val="00132334"/>
    <w:rsid w:val="0013287B"/>
    <w:rsid w:val="00133283"/>
    <w:rsid w:val="00133C11"/>
    <w:rsid w:val="0013405B"/>
    <w:rsid w:val="0013451F"/>
    <w:rsid w:val="0013478F"/>
    <w:rsid w:val="00134904"/>
    <w:rsid w:val="0013545F"/>
    <w:rsid w:val="00135756"/>
    <w:rsid w:val="001358E2"/>
    <w:rsid w:val="00135B99"/>
    <w:rsid w:val="00135BD7"/>
    <w:rsid w:val="00135D42"/>
    <w:rsid w:val="00135E55"/>
    <w:rsid w:val="00136182"/>
    <w:rsid w:val="00136782"/>
    <w:rsid w:val="00136B6C"/>
    <w:rsid w:val="00136C56"/>
    <w:rsid w:val="00137005"/>
    <w:rsid w:val="0013703D"/>
    <w:rsid w:val="0013710E"/>
    <w:rsid w:val="001372A6"/>
    <w:rsid w:val="00137514"/>
    <w:rsid w:val="00137D23"/>
    <w:rsid w:val="00137E5A"/>
    <w:rsid w:val="00140216"/>
    <w:rsid w:val="001403FB"/>
    <w:rsid w:val="00140437"/>
    <w:rsid w:val="0014069A"/>
    <w:rsid w:val="00140A82"/>
    <w:rsid w:val="00140E02"/>
    <w:rsid w:val="00141024"/>
    <w:rsid w:val="00141276"/>
    <w:rsid w:val="001416D2"/>
    <w:rsid w:val="00141FE0"/>
    <w:rsid w:val="001420F6"/>
    <w:rsid w:val="0014294A"/>
    <w:rsid w:val="00142B68"/>
    <w:rsid w:val="00143211"/>
    <w:rsid w:val="00143268"/>
    <w:rsid w:val="00143509"/>
    <w:rsid w:val="00143653"/>
    <w:rsid w:val="00143712"/>
    <w:rsid w:val="001439AD"/>
    <w:rsid w:val="001439D4"/>
    <w:rsid w:val="00143AF1"/>
    <w:rsid w:val="00143F9B"/>
    <w:rsid w:val="001440A9"/>
    <w:rsid w:val="001441C3"/>
    <w:rsid w:val="0014492B"/>
    <w:rsid w:val="00144E7B"/>
    <w:rsid w:val="00144E93"/>
    <w:rsid w:val="00145097"/>
    <w:rsid w:val="0014547F"/>
    <w:rsid w:val="001455FC"/>
    <w:rsid w:val="00146126"/>
    <w:rsid w:val="001461E2"/>
    <w:rsid w:val="00146783"/>
    <w:rsid w:val="00146BA0"/>
    <w:rsid w:val="00146EFE"/>
    <w:rsid w:val="00147001"/>
    <w:rsid w:val="001470D8"/>
    <w:rsid w:val="00147220"/>
    <w:rsid w:val="00147418"/>
    <w:rsid w:val="001475BA"/>
    <w:rsid w:val="0014789C"/>
    <w:rsid w:val="001478AE"/>
    <w:rsid w:val="0014792A"/>
    <w:rsid w:val="00147ECA"/>
    <w:rsid w:val="00147FBF"/>
    <w:rsid w:val="001507A2"/>
    <w:rsid w:val="00150BE2"/>
    <w:rsid w:val="001511D6"/>
    <w:rsid w:val="001513CA"/>
    <w:rsid w:val="00151584"/>
    <w:rsid w:val="00151639"/>
    <w:rsid w:val="0015183F"/>
    <w:rsid w:val="00151A33"/>
    <w:rsid w:val="00151E79"/>
    <w:rsid w:val="001523AE"/>
    <w:rsid w:val="00152C2D"/>
    <w:rsid w:val="00152C50"/>
    <w:rsid w:val="00152DEF"/>
    <w:rsid w:val="001531D4"/>
    <w:rsid w:val="0015334E"/>
    <w:rsid w:val="00153B37"/>
    <w:rsid w:val="00153E39"/>
    <w:rsid w:val="00153FAF"/>
    <w:rsid w:val="001544AE"/>
    <w:rsid w:val="00154846"/>
    <w:rsid w:val="001549B7"/>
    <w:rsid w:val="00155103"/>
    <w:rsid w:val="0015531C"/>
    <w:rsid w:val="0015533E"/>
    <w:rsid w:val="00155C19"/>
    <w:rsid w:val="00155C43"/>
    <w:rsid w:val="00155FBC"/>
    <w:rsid w:val="00156757"/>
    <w:rsid w:val="00156B55"/>
    <w:rsid w:val="0015718C"/>
    <w:rsid w:val="001575C7"/>
    <w:rsid w:val="0015786A"/>
    <w:rsid w:val="001578F0"/>
    <w:rsid w:val="00160CCD"/>
    <w:rsid w:val="00160F05"/>
    <w:rsid w:val="0016188B"/>
    <w:rsid w:val="0016197F"/>
    <w:rsid w:val="00161A14"/>
    <w:rsid w:val="00161F00"/>
    <w:rsid w:val="00161F25"/>
    <w:rsid w:val="001624D4"/>
    <w:rsid w:val="00162721"/>
    <w:rsid w:val="00163190"/>
    <w:rsid w:val="001631C7"/>
    <w:rsid w:val="00163904"/>
    <w:rsid w:val="00163982"/>
    <w:rsid w:val="001646DF"/>
    <w:rsid w:val="001648A4"/>
    <w:rsid w:val="00164D33"/>
    <w:rsid w:val="00165490"/>
    <w:rsid w:val="00165546"/>
    <w:rsid w:val="00165905"/>
    <w:rsid w:val="00165DDC"/>
    <w:rsid w:val="001665A2"/>
    <w:rsid w:val="00166D8C"/>
    <w:rsid w:val="00166E4B"/>
    <w:rsid w:val="00167488"/>
    <w:rsid w:val="001676D0"/>
    <w:rsid w:val="00167912"/>
    <w:rsid w:val="00167B18"/>
    <w:rsid w:val="00167E7C"/>
    <w:rsid w:val="001703A0"/>
    <w:rsid w:val="00170CD1"/>
    <w:rsid w:val="00171142"/>
    <w:rsid w:val="00171735"/>
    <w:rsid w:val="00171759"/>
    <w:rsid w:val="001718D6"/>
    <w:rsid w:val="00171DDE"/>
    <w:rsid w:val="00171E1B"/>
    <w:rsid w:val="0017239C"/>
    <w:rsid w:val="00172BCA"/>
    <w:rsid w:val="00172D4C"/>
    <w:rsid w:val="00172DFE"/>
    <w:rsid w:val="00173651"/>
    <w:rsid w:val="00174096"/>
    <w:rsid w:val="001746B8"/>
    <w:rsid w:val="00174996"/>
    <w:rsid w:val="00174BE7"/>
    <w:rsid w:val="0017587E"/>
    <w:rsid w:val="00176248"/>
    <w:rsid w:val="0017656D"/>
    <w:rsid w:val="001769D1"/>
    <w:rsid w:val="001769E1"/>
    <w:rsid w:val="00177319"/>
    <w:rsid w:val="0017787D"/>
    <w:rsid w:val="001779FB"/>
    <w:rsid w:val="00180A89"/>
    <w:rsid w:val="00180B57"/>
    <w:rsid w:val="00180F86"/>
    <w:rsid w:val="00181535"/>
    <w:rsid w:val="00181544"/>
    <w:rsid w:val="001815AF"/>
    <w:rsid w:val="001818DB"/>
    <w:rsid w:val="00181A18"/>
    <w:rsid w:val="00181B87"/>
    <w:rsid w:val="00181CE4"/>
    <w:rsid w:val="00182156"/>
    <w:rsid w:val="00182233"/>
    <w:rsid w:val="00182AA7"/>
    <w:rsid w:val="00182C9C"/>
    <w:rsid w:val="0018325E"/>
    <w:rsid w:val="00183831"/>
    <w:rsid w:val="00183872"/>
    <w:rsid w:val="00183894"/>
    <w:rsid w:val="00183906"/>
    <w:rsid w:val="0018391D"/>
    <w:rsid w:val="001839A4"/>
    <w:rsid w:val="00183C7E"/>
    <w:rsid w:val="00184528"/>
    <w:rsid w:val="00184FFE"/>
    <w:rsid w:val="001854B9"/>
    <w:rsid w:val="00185CEA"/>
    <w:rsid w:val="00185E5E"/>
    <w:rsid w:val="001860A9"/>
    <w:rsid w:val="0018621C"/>
    <w:rsid w:val="0018652A"/>
    <w:rsid w:val="00186ED9"/>
    <w:rsid w:val="00187109"/>
    <w:rsid w:val="0018710E"/>
    <w:rsid w:val="00187698"/>
    <w:rsid w:val="00187A2D"/>
    <w:rsid w:val="00187A71"/>
    <w:rsid w:val="00190517"/>
    <w:rsid w:val="00190685"/>
    <w:rsid w:val="00190B73"/>
    <w:rsid w:val="00190BE1"/>
    <w:rsid w:val="00191139"/>
    <w:rsid w:val="00191C33"/>
    <w:rsid w:val="00191F22"/>
    <w:rsid w:val="001921C4"/>
    <w:rsid w:val="001924CA"/>
    <w:rsid w:val="00192638"/>
    <w:rsid w:val="001929C2"/>
    <w:rsid w:val="00192A22"/>
    <w:rsid w:val="00192A4A"/>
    <w:rsid w:val="00192B8E"/>
    <w:rsid w:val="00192C18"/>
    <w:rsid w:val="00192CE7"/>
    <w:rsid w:val="00192D19"/>
    <w:rsid w:val="001930B7"/>
    <w:rsid w:val="001936FB"/>
    <w:rsid w:val="00193737"/>
    <w:rsid w:val="0019460A"/>
    <w:rsid w:val="00194F3E"/>
    <w:rsid w:val="001950F6"/>
    <w:rsid w:val="001953F6"/>
    <w:rsid w:val="0019546B"/>
    <w:rsid w:val="001956F9"/>
    <w:rsid w:val="00196037"/>
    <w:rsid w:val="00196053"/>
    <w:rsid w:val="001962D9"/>
    <w:rsid w:val="001962F0"/>
    <w:rsid w:val="00196363"/>
    <w:rsid w:val="00196530"/>
    <w:rsid w:val="001974BC"/>
    <w:rsid w:val="00197F0F"/>
    <w:rsid w:val="001A04AA"/>
    <w:rsid w:val="001A0752"/>
    <w:rsid w:val="001A1201"/>
    <w:rsid w:val="001A12B8"/>
    <w:rsid w:val="001A139B"/>
    <w:rsid w:val="001A19EB"/>
    <w:rsid w:val="001A1AED"/>
    <w:rsid w:val="001A1B8E"/>
    <w:rsid w:val="001A1B9D"/>
    <w:rsid w:val="001A1C49"/>
    <w:rsid w:val="001A1CAA"/>
    <w:rsid w:val="001A1CC4"/>
    <w:rsid w:val="001A1EAA"/>
    <w:rsid w:val="001A214E"/>
    <w:rsid w:val="001A225F"/>
    <w:rsid w:val="001A23CF"/>
    <w:rsid w:val="001A23EA"/>
    <w:rsid w:val="001A2596"/>
    <w:rsid w:val="001A292D"/>
    <w:rsid w:val="001A2E13"/>
    <w:rsid w:val="001A2F41"/>
    <w:rsid w:val="001A3781"/>
    <w:rsid w:val="001A39EA"/>
    <w:rsid w:val="001A3FCE"/>
    <w:rsid w:val="001A42A5"/>
    <w:rsid w:val="001A485B"/>
    <w:rsid w:val="001A50AF"/>
    <w:rsid w:val="001A57A8"/>
    <w:rsid w:val="001A5C0B"/>
    <w:rsid w:val="001A5EB3"/>
    <w:rsid w:val="001A621A"/>
    <w:rsid w:val="001A661D"/>
    <w:rsid w:val="001A67DD"/>
    <w:rsid w:val="001A68B2"/>
    <w:rsid w:val="001A6CDA"/>
    <w:rsid w:val="001A6CE3"/>
    <w:rsid w:val="001A6D5A"/>
    <w:rsid w:val="001A6D90"/>
    <w:rsid w:val="001A6E88"/>
    <w:rsid w:val="001A6F6F"/>
    <w:rsid w:val="001A6F9A"/>
    <w:rsid w:val="001A71D0"/>
    <w:rsid w:val="001A722E"/>
    <w:rsid w:val="001A75B9"/>
    <w:rsid w:val="001A7703"/>
    <w:rsid w:val="001A7F10"/>
    <w:rsid w:val="001A7F1F"/>
    <w:rsid w:val="001B0501"/>
    <w:rsid w:val="001B11F3"/>
    <w:rsid w:val="001B1340"/>
    <w:rsid w:val="001B1425"/>
    <w:rsid w:val="001B1826"/>
    <w:rsid w:val="001B1AEF"/>
    <w:rsid w:val="001B24BD"/>
    <w:rsid w:val="001B272E"/>
    <w:rsid w:val="001B2FD2"/>
    <w:rsid w:val="001B3419"/>
    <w:rsid w:val="001B3848"/>
    <w:rsid w:val="001B3A95"/>
    <w:rsid w:val="001B3AED"/>
    <w:rsid w:val="001B3D33"/>
    <w:rsid w:val="001B41B6"/>
    <w:rsid w:val="001B424A"/>
    <w:rsid w:val="001B424E"/>
    <w:rsid w:val="001B434D"/>
    <w:rsid w:val="001B4CD3"/>
    <w:rsid w:val="001B506B"/>
    <w:rsid w:val="001B51AA"/>
    <w:rsid w:val="001B59D8"/>
    <w:rsid w:val="001B5F91"/>
    <w:rsid w:val="001B6330"/>
    <w:rsid w:val="001B634E"/>
    <w:rsid w:val="001B64A2"/>
    <w:rsid w:val="001B6722"/>
    <w:rsid w:val="001B6C08"/>
    <w:rsid w:val="001C04EF"/>
    <w:rsid w:val="001C089A"/>
    <w:rsid w:val="001C0AC7"/>
    <w:rsid w:val="001C137A"/>
    <w:rsid w:val="001C1457"/>
    <w:rsid w:val="001C16E0"/>
    <w:rsid w:val="001C1C0C"/>
    <w:rsid w:val="001C1F47"/>
    <w:rsid w:val="001C23AF"/>
    <w:rsid w:val="001C2497"/>
    <w:rsid w:val="001C269D"/>
    <w:rsid w:val="001C27E0"/>
    <w:rsid w:val="001C288A"/>
    <w:rsid w:val="001C3324"/>
    <w:rsid w:val="001C465E"/>
    <w:rsid w:val="001C4F46"/>
    <w:rsid w:val="001C4FB9"/>
    <w:rsid w:val="001C57AD"/>
    <w:rsid w:val="001C59FC"/>
    <w:rsid w:val="001C5C22"/>
    <w:rsid w:val="001C5E5D"/>
    <w:rsid w:val="001C61A6"/>
    <w:rsid w:val="001C6D66"/>
    <w:rsid w:val="001C6F5F"/>
    <w:rsid w:val="001C71EC"/>
    <w:rsid w:val="001C72AB"/>
    <w:rsid w:val="001C7355"/>
    <w:rsid w:val="001C73E3"/>
    <w:rsid w:val="001C75B6"/>
    <w:rsid w:val="001C76DE"/>
    <w:rsid w:val="001C7929"/>
    <w:rsid w:val="001C793E"/>
    <w:rsid w:val="001C7E12"/>
    <w:rsid w:val="001C7FD9"/>
    <w:rsid w:val="001D0146"/>
    <w:rsid w:val="001D04FD"/>
    <w:rsid w:val="001D0D8E"/>
    <w:rsid w:val="001D0D96"/>
    <w:rsid w:val="001D0DE3"/>
    <w:rsid w:val="001D0FD3"/>
    <w:rsid w:val="001D1017"/>
    <w:rsid w:val="001D12B0"/>
    <w:rsid w:val="001D12D1"/>
    <w:rsid w:val="001D20E9"/>
    <w:rsid w:val="001D23C8"/>
    <w:rsid w:val="001D244D"/>
    <w:rsid w:val="001D299C"/>
    <w:rsid w:val="001D2DFF"/>
    <w:rsid w:val="001D35CC"/>
    <w:rsid w:val="001D378B"/>
    <w:rsid w:val="001D3CF1"/>
    <w:rsid w:val="001D3ECB"/>
    <w:rsid w:val="001D4650"/>
    <w:rsid w:val="001D5276"/>
    <w:rsid w:val="001D52A3"/>
    <w:rsid w:val="001D63CC"/>
    <w:rsid w:val="001D67C3"/>
    <w:rsid w:val="001D69AB"/>
    <w:rsid w:val="001D69F2"/>
    <w:rsid w:val="001D6A34"/>
    <w:rsid w:val="001D6E09"/>
    <w:rsid w:val="001D77C6"/>
    <w:rsid w:val="001D7800"/>
    <w:rsid w:val="001D7BE3"/>
    <w:rsid w:val="001D7C02"/>
    <w:rsid w:val="001E03A1"/>
    <w:rsid w:val="001E112F"/>
    <w:rsid w:val="001E14B3"/>
    <w:rsid w:val="001E2D89"/>
    <w:rsid w:val="001E2DB5"/>
    <w:rsid w:val="001E3063"/>
    <w:rsid w:val="001E4310"/>
    <w:rsid w:val="001E459D"/>
    <w:rsid w:val="001E46A2"/>
    <w:rsid w:val="001E48F6"/>
    <w:rsid w:val="001E4B40"/>
    <w:rsid w:val="001E4C51"/>
    <w:rsid w:val="001E4E28"/>
    <w:rsid w:val="001E4F8F"/>
    <w:rsid w:val="001E51A5"/>
    <w:rsid w:val="001E5273"/>
    <w:rsid w:val="001E52FF"/>
    <w:rsid w:val="001E5AE4"/>
    <w:rsid w:val="001E5D63"/>
    <w:rsid w:val="001E5DB1"/>
    <w:rsid w:val="001E5EC7"/>
    <w:rsid w:val="001E603B"/>
    <w:rsid w:val="001E6E70"/>
    <w:rsid w:val="001E76C9"/>
    <w:rsid w:val="001E7CD6"/>
    <w:rsid w:val="001E7CF6"/>
    <w:rsid w:val="001E7EEA"/>
    <w:rsid w:val="001E7F4E"/>
    <w:rsid w:val="001E7FA1"/>
    <w:rsid w:val="001F0047"/>
    <w:rsid w:val="001F06C9"/>
    <w:rsid w:val="001F0735"/>
    <w:rsid w:val="001F0E58"/>
    <w:rsid w:val="001F1BEB"/>
    <w:rsid w:val="001F2015"/>
    <w:rsid w:val="001F2256"/>
    <w:rsid w:val="001F233D"/>
    <w:rsid w:val="001F2453"/>
    <w:rsid w:val="001F2832"/>
    <w:rsid w:val="001F29DA"/>
    <w:rsid w:val="001F3065"/>
    <w:rsid w:val="001F323A"/>
    <w:rsid w:val="001F328B"/>
    <w:rsid w:val="001F3295"/>
    <w:rsid w:val="001F39FA"/>
    <w:rsid w:val="001F3B56"/>
    <w:rsid w:val="001F3C98"/>
    <w:rsid w:val="001F4436"/>
    <w:rsid w:val="001F4761"/>
    <w:rsid w:val="001F4D73"/>
    <w:rsid w:val="001F50FC"/>
    <w:rsid w:val="001F56CE"/>
    <w:rsid w:val="001F6043"/>
    <w:rsid w:val="001F616F"/>
    <w:rsid w:val="001F6426"/>
    <w:rsid w:val="001F6790"/>
    <w:rsid w:val="001F7046"/>
    <w:rsid w:val="001F70B0"/>
    <w:rsid w:val="001F7123"/>
    <w:rsid w:val="001F746E"/>
    <w:rsid w:val="001F79E3"/>
    <w:rsid w:val="001F79F9"/>
    <w:rsid w:val="001F79FD"/>
    <w:rsid w:val="001F7C15"/>
    <w:rsid w:val="0020001E"/>
    <w:rsid w:val="00200102"/>
    <w:rsid w:val="00200204"/>
    <w:rsid w:val="002002C7"/>
    <w:rsid w:val="002006E1"/>
    <w:rsid w:val="00200B51"/>
    <w:rsid w:val="00200BB9"/>
    <w:rsid w:val="00200D09"/>
    <w:rsid w:val="002012AD"/>
    <w:rsid w:val="00201978"/>
    <w:rsid w:val="00201C76"/>
    <w:rsid w:val="00201EED"/>
    <w:rsid w:val="0020219A"/>
    <w:rsid w:val="00202236"/>
    <w:rsid w:val="0020270A"/>
    <w:rsid w:val="00202C5E"/>
    <w:rsid w:val="00202E70"/>
    <w:rsid w:val="00203594"/>
    <w:rsid w:val="00203CC6"/>
    <w:rsid w:val="00203E6A"/>
    <w:rsid w:val="002041C9"/>
    <w:rsid w:val="00204713"/>
    <w:rsid w:val="002050F6"/>
    <w:rsid w:val="0020564E"/>
    <w:rsid w:val="0020598D"/>
    <w:rsid w:val="002060A7"/>
    <w:rsid w:val="00206DD3"/>
    <w:rsid w:val="002076DF"/>
    <w:rsid w:val="00207762"/>
    <w:rsid w:val="0020777F"/>
    <w:rsid w:val="002101EC"/>
    <w:rsid w:val="002103A7"/>
    <w:rsid w:val="0021056B"/>
    <w:rsid w:val="0021061E"/>
    <w:rsid w:val="002106DC"/>
    <w:rsid w:val="002109FD"/>
    <w:rsid w:val="00210C94"/>
    <w:rsid w:val="002111AA"/>
    <w:rsid w:val="00211385"/>
    <w:rsid w:val="002116C1"/>
    <w:rsid w:val="002116EE"/>
    <w:rsid w:val="00211AE4"/>
    <w:rsid w:val="00211E1A"/>
    <w:rsid w:val="00211E6B"/>
    <w:rsid w:val="00211F17"/>
    <w:rsid w:val="00212EC3"/>
    <w:rsid w:val="00212F44"/>
    <w:rsid w:val="002131DA"/>
    <w:rsid w:val="0021320A"/>
    <w:rsid w:val="002140A5"/>
    <w:rsid w:val="00215C5E"/>
    <w:rsid w:val="00215FC1"/>
    <w:rsid w:val="00216534"/>
    <w:rsid w:val="0021683B"/>
    <w:rsid w:val="00216DC6"/>
    <w:rsid w:val="00217055"/>
    <w:rsid w:val="00217407"/>
    <w:rsid w:val="002175B5"/>
    <w:rsid w:val="00217B30"/>
    <w:rsid w:val="00220084"/>
    <w:rsid w:val="00220380"/>
    <w:rsid w:val="0022063F"/>
    <w:rsid w:val="00220C76"/>
    <w:rsid w:val="00221305"/>
    <w:rsid w:val="00221D43"/>
    <w:rsid w:val="00221EFB"/>
    <w:rsid w:val="00222165"/>
    <w:rsid w:val="002222F2"/>
    <w:rsid w:val="0022248C"/>
    <w:rsid w:val="00222601"/>
    <w:rsid w:val="00222B84"/>
    <w:rsid w:val="00222D67"/>
    <w:rsid w:val="00222D6A"/>
    <w:rsid w:val="00222E3A"/>
    <w:rsid w:val="00222E60"/>
    <w:rsid w:val="00222E94"/>
    <w:rsid w:val="00223099"/>
    <w:rsid w:val="002234CF"/>
    <w:rsid w:val="002236DE"/>
    <w:rsid w:val="00223956"/>
    <w:rsid w:val="00223DD5"/>
    <w:rsid w:val="002240C2"/>
    <w:rsid w:val="002242C7"/>
    <w:rsid w:val="002243F0"/>
    <w:rsid w:val="002244A6"/>
    <w:rsid w:val="0022460E"/>
    <w:rsid w:val="00224CCE"/>
    <w:rsid w:val="00224EB3"/>
    <w:rsid w:val="002255BE"/>
    <w:rsid w:val="00225698"/>
    <w:rsid w:val="00225D33"/>
    <w:rsid w:val="002262AC"/>
    <w:rsid w:val="002265F1"/>
    <w:rsid w:val="002269BA"/>
    <w:rsid w:val="00226EA6"/>
    <w:rsid w:val="00227309"/>
    <w:rsid w:val="00227344"/>
    <w:rsid w:val="002277FE"/>
    <w:rsid w:val="00227EA2"/>
    <w:rsid w:val="0023053C"/>
    <w:rsid w:val="00230BB7"/>
    <w:rsid w:val="00230CCB"/>
    <w:rsid w:val="00230F2E"/>
    <w:rsid w:val="00231108"/>
    <w:rsid w:val="002314DF"/>
    <w:rsid w:val="002315A4"/>
    <w:rsid w:val="00231A2C"/>
    <w:rsid w:val="00231B3E"/>
    <w:rsid w:val="00231BF0"/>
    <w:rsid w:val="00231E2B"/>
    <w:rsid w:val="0023228B"/>
    <w:rsid w:val="00232376"/>
    <w:rsid w:val="002329FF"/>
    <w:rsid w:val="0023314E"/>
    <w:rsid w:val="0023355B"/>
    <w:rsid w:val="0023451A"/>
    <w:rsid w:val="00234685"/>
    <w:rsid w:val="00234AE6"/>
    <w:rsid w:val="00234D8F"/>
    <w:rsid w:val="00235466"/>
    <w:rsid w:val="0023557B"/>
    <w:rsid w:val="00235589"/>
    <w:rsid w:val="002355BC"/>
    <w:rsid w:val="00235981"/>
    <w:rsid w:val="002360BF"/>
    <w:rsid w:val="002360E3"/>
    <w:rsid w:val="00236386"/>
    <w:rsid w:val="00236893"/>
    <w:rsid w:val="00236B01"/>
    <w:rsid w:val="00236D36"/>
    <w:rsid w:val="00237841"/>
    <w:rsid w:val="00237881"/>
    <w:rsid w:val="0024026D"/>
    <w:rsid w:val="00240ACC"/>
    <w:rsid w:val="00241126"/>
    <w:rsid w:val="002414AD"/>
    <w:rsid w:val="00242487"/>
    <w:rsid w:val="00242511"/>
    <w:rsid w:val="0024272D"/>
    <w:rsid w:val="002428E9"/>
    <w:rsid w:val="00242DC0"/>
    <w:rsid w:val="00242F2F"/>
    <w:rsid w:val="002438F9"/>
    <w:rsid w:val="00243D21"/>
    <w:rsid w:val="002442E7"/>
    <w:rsid w:val="00244459"/>
    <w:rsid w:val="00244596"/>
    <w:rsid w:val="00244B24"/>
    <w:rsid w:val="00244FC7"/>
    <w:rsid w:val="00245071"/>
    <w:rsid w:val="00245223"/>
    <w:rsid w:val="00246044"/>
    <w:rsid w:val="00246359"/>
    <w:rsid w:val="00246535"/>
    <w:rsid w:val="00246AF6"/>
    <w:rsid w:val="00246BDA"/>
    <w:rsid w:val="0024719D"/>
    <w:rsid w:val="00247206"/>
    <w:rsid w:val="00247835"/>
    <w:rsid w:val="00250442"/>
    <w:rsid w:val="00250940"/>
    <w:rsid w:val="0025133F"/>
    <w:rsid w:val="002514E3"/>
    <w:rsid w:val="00251AE3"/>
    <w:rsid w:val="00251C93"/>
    <w:rsid w:val="00251F4C"/>
    <w:rsid w:val="002523A2"/>
    <w:rsid w:val="00252A06"/>
    <w:rsid w:val="00252BCD"/>
    <w:rsid w:val="00252CB1"/>
    <w:rsid w:val="00252EF6"/>
    <w:rsid w:val="002532FB"/>
    <w:rsid w:val="00253539"/>
    <w:rsid w:val="00254B8D"/>
    <w:rsid w:val="00254F12"/>
    <w:rsid w:val="00255031"/>
    <w:rsid w:val="002555C8"/>
    <w:rsid w:val="00255A9E"/>
    <w:rsid w:val="002560DA"/>
    <w:rsid w:val="0025697D"/>
    <w:rsid w:val="00256A8A"/>
    <w:rsid w:val="00256C57"/>
    <w:rsid w:val="00256CD7"/>
    <w:rsid w:val="002571B8"/>
    <w:rsid w:val="0025759C"/>
    <w:rsid w:val="0025764C"/>
    <w:rsid w:val="0025768D"/>
    <w:rsid w:val="00257A04"/>
    <w:rsid w:val="0026000A"/>
    <w:rsid w:val="00260592"/>
    <w:rsid w:val="00260858"/>
    <w:rsid w:val="00260909"/>
    <w:rsid w:val="00260D7B"/>
    <w:rsid w:val="00260D95"/>
    <w:rsid w:val="00260DF9"/>
    <w:rsid w:val="00261127"/>
    <w:rsid w:val="002611AD"/>
    <w:rsid w:val="002611EF"/>
    <w:rsid w:val="00261665"/>
    <w:rsid w:val="00262058"/>
    <w:rsid w:val="00262699"/>
    <w:rsid w:val="00262A7F"/>
    <w:rsid w:val="00262C1D"/>
    <w:rsid w:val="00262E81"/>
    <w:rsid w:val="00262E8B"/>
    <w:rsid w:val="00262EE1"/>
    <w:rsid w:val="00262F8D"/>
    <w:rsid w:val="00263005"/>
    <w:rsid w:val="002633F2"/>
    <w:rsid w:val="002634E8"/>
    <w:rsid w:val="002638D1"/>
    <w:rsid w:val="00263979"/>
    <w:rsid w:val="00263A1F"/>
    <w:rsid w:val="00263A73"/>
    <w:rsid w:val="00264008"/>
    <w:rsid w:val="0026416D"/>
    <w:rsid w:val="0026421B"/>
    <w:rsid w:val="00264308"/>
    <w:rsid w:val="002647B7"/>
    <w:rsid w:val="00264D69"/>
    <w:rsid w:val="00264FCB"/>
    <w:rsid w:val="00264FE5"/>
    <w:rsid w:val="00265309"/>
    <w:rsid w:val="00265658"/>
    <w:rsid w:val="00265795"/>
    <w:rsid w:val="0026591E"/>
    <w:rsid w:val="002659F7"/>
    <w:rsid w:val="00265B69"/>
    <w:rsid w:val="00265BA9"/>
    <w:rsid w:val="00265BB7"/>
    <w:rsid w:val="0026606A"/>
    <w:rsid w:val="00266212"/>
    <w:rsid w:val="0026627F"/>
    <w:rsid w:val="00266474"/>
    <w:rsid w:val="002664B9"/>
    <w:rsid w:val="00266865"/>
    <w:rsid w:val="00266AE8"/>
    <w:rsid w:val="00266F85"/>
    <w:rsid w:val="00267175"/>
    <w:rsid w:val="00267291"/>
    <w:rsid w:val="00267555"/>
    <w:rsid w:val="0026778E"/>
    <w:rsid w:val="002701B2"/>
    <w:rsid w:val="00270286"/>
    <w:rsid w:val="002707A1"/>
    <w:rsid w:val="00270BC3"/>
    <w:rsid w:val="0027128A"/>
    <w:rsid w:val="002715EF"/>
    <w:rsid w:val="00272377"/>
    <w:rsid w:val="002725E4"/>
    <w:rsid w:val="00272D94"/>
    <w:rsid w:val="00273443"/>
    <w:rsid w:val="00273D5E"/>
    <w:rsid w:val="00273FD3"/>
    <w:rsid w:val="00274286"/>
    <w:rsid w:val="0027494D"/>
    <w:rsid w:val="00274F3D"/>
    <w:rsid w:val="00275055"/>
    <w:rsid w:val="002750E7"/>
    <w:rsid w:val="0027512C"/>
    <w:rsid w:val="002758D9"/>
    <w:rsid w:val="00275C8D"/>
    <w:rsid w:val="00276060"/>
    <w:rsid w:val="00276196"/>
    <w:rsid w:val="0027669F"/>
    <w:rsid w:val="00276ABB"/>
    <w:rsid w:val="00276FFA"/>
    <w:rsid w:val="00277468"/>
    <w:rsid w:val="00277634"/>
    <w:rsid w:val="002777E0"/>
    <w:rsid w:val="00277955"/>
    <w:rsid w:val="00277AE0"/>
    <w:rsid w:val="00277D59"/>
    <w:rsid w:val="00280538"/>
    <w:rsid w:val="002805BF"/>
    <w:rsid w:val="0028065E"/>
    <w:rsid w:val="00280665"/>
    <w:rsid w:val="002806D2"/>
    <w:rsid w:val="00280923"/>
    <w:rsid w:val="002812BE"/>
    <w:rsid w:val="0028169E"/>
    <w:rsid w:val="00282157"/>
    <w:rsid w:val="0028231E"/>
    <w:rsid w:val="00282A70"/>
    <w:rsid w:val="00282EE2"/>
    <w:rsid w:val="00282FC7"/>
    <w:rsid w:val="0028316B"/>
    <w:rsid w:val="00283496"/>
    <w:rsid w:val="00283978"/>
    <w:rsid w:val="00283990"/>
    <w:rsid w:val="002839A0"/>
    <w:rsid w:val="00283D4E"/>
    <w:rsid w:val="00284541"/>
    <w:rsid w:val="00284629"/>
    <w:rsid w:val="002846F2"/>
    <w:rsid w:val="00284F6A"/>
    <w:rsid w:val="0028502D"/>
    <w:rsid w:val="00285FCF"/>
    <w:rsid w:val="00286020"/>
    <w:rsid w:val="002861C7"/>
    <w:rsid w:val="002861EF"/>
    <w:rsid w:val="00286443"/>
    <w:rsid w:val="002868C3"/>
    <w:rsid w:val="0028691C"/>
    <w:rsid w:val="00286F25"/>
    <w:rsid w:val="002871C8"/>
    <w:rsid w:val="00287863"/>
    <w:rsid w:val="002878B6"/>
    <w:rsid w:val="00287C34"/>
    <w:rsid w:val="002903C2"/>
    <w:rsid w:val="0029048D"/>
    <w:rsid w:val="002904DD"/>
    <w:rsid w:val="00290653"/>
    <w:rsid w:val="00290771"/>
    <w:rsid w:val="0029080D"/>
    <w:rsid w:val="00290E56"/>
    <w:rsid w:val="00290FB0"/>
    <w:rsid w:val="00291076"/>
    <w:rsid w:val="002910A2"/>
    <w:rsid w:val="002914BB"/>
    <w:rsid w:val="0029194F"/>
    <w:rsid w:val="00291E79"/>
    <w:rsid w:val="0029254D"/>
    <w:rsid w:val="002927BD"/>
    <w:rsid w:val="00292B9A"/>
    <w:rsid w:val="00292BAA"/>
    <w:rsid w:val="00292C61"/>
    <w:rsid w:val="00292D46"/>
    <w:rsid w:val="00294332"/>
    <w:rsid w:val="00295083"/>
    <w:rsid w:val="00295248"/>
    <w:rsid w:val="00295282"/>
    <w:rsid w:val="0029539E"/>
    <w:rsid w:val="00295426"/>
    <w:rsid w:val="00295446"/>
    <w:rsid w:val="0029561C"/>
    <w:rsid w:val="00295A91"/>
    <w:rsid w:val="00295E5B"/>
    <w:rsid w:val="00295EB7"/>
    <w:rsid w:val="00295F5D"/>
    <w:rsid w:val="0029631B"/>
    <w:rsid w:val="0029694F"/>
    <w:rsid w:val="00296B48"/>
    <w:rsid w:val="00296C70"/>
    <w:rsid w:val="00296C7B"/>
    <w:rsid w:val="00296CE2"/>
    <w:rsid w:val="0029739A"/>
    <w:rsid w:val="0029793C"/>
    <w:rsid w:val="00297E9F"/>
    <w:rsid w:val="00297F03"/>
    <w:rsid w:val="00297F0E"/>
    <w:rsid w:val="00297F62"/>
    <w:rsid w:val="002A007A"/>
    <w:rsid w:val="002A0476"/>
    <w:rsid w:val="002A0632"/>
    <w:rsid w:val="002A09B5"/>
    <w:rsid w:val="002A0A35"/>
    <w:rsid w:val="002A0B30"/>
    <w:rsid w:val="002A0B78"/>
    <w:rsid w:val="002A0BFC"/>
    <w:rsid w:val="002A108C"/>
    <w:rsid w:val="002A1DD5"/>
    <w:rsid w:val="002A1DED"/>
    <w:rsid w:val="002A2403"/>
    <w:rsid w:val="002A2890"/>
    <w:rsid w:val="002A3804"/>
    <w:rsid w:val="002A3A12"/>
    <w:rsid w:val="002A3A83"/>
    <w:rsid w:val="002A3B9B"/>
    <w:rsid w:val="002A3E90"/>
    <w:rsid w:val="002A3F78"/>
    <w:rsid w:val="002A3FB5"/>
    <w:rsid w:val="002A3FDD"/>
    <w:rsid w:val="002A4183"/>
    <w:rsid w:val="002A4627"/>
    <w:rsid w:val="002A474D"/>
    <w:rsid w:val="002A49C0"/>
    <w:rsid w:val="002A4AF9"/>
    <w:rsid w:val="002A5111"/>
    <w:rsid w:val="002A51D7"/>
    <w:rsid w:val="002A535A"/>
    <w:rsid w:val="002A5A56"/>
    <w:rsid w:val="002A5A98"/>
    <w:rsid w:val="002A5BE0"/>
    <w:rsid w:val="002A5D77"/>
    <w:rsid w:val="002A5F73"/>
    <w:rsid w:val="002A5FC2"/>
    <w:rsid w:val="002A6029"/>
    <w:rsid w:val="002A6096"/>
    <w:rsid w:val="002A653B"/>
    <w:rsid w:val="002A677E"/>
    <w:rsid w:val="002A6938"/>
    <w:rsid w:val="002A6B3F"/>
    <w:rsid w:val="002A6FBE"/>
    <w:rsid w:val="002A7981"/>
    <w:rsid w:val="002A7CFE"/>
    <w:rsid w:val="002A7D61"/>
    <w:rsid w:val="002B0003"/>
    <w:rsid w:val="002B0029"/>
    <w:rsid w:val="002B02BC"/>
    <w:rsid w:val="002B0445"/>
    <w:rsid w:val="002B04CE"/>
    <w:rsid w:val="002B0526"/>
    <w:rsid w:val="002B05EF"/>
    <w:rsid w:val="002B0794"/>
    <w:rsid w:val="002B0999"/>
    <w:rsid w:val="002B0CFC"/>
    <w:rsid w:val="002B12B3"/>
    <w:rsid w:val="002B12D5"/>
    <w:rsid w:val="002B13BA"/>
    <w:rsid w:val="002B1652"/>
    <w:rsid w:val="002B1821"/>
    <w:rsid w:val="002B1C70"/>
    <w:rsid w:val="002B1E0F"/>
    <w:rsid w:val="002B243E"/>
    <w:rsid w:val="002B2799"/>
    <w:rsid w:val="002B2E8E"/>
    <w:rsid w:val="002B2F9C"/>
    <w:rsid w:val="002B31D6"/>
    <w:rsid w:val="002B43DE"/>
    <w:rsid w:val="002B460B"/>
    <w:rsid w:val="002B50E9"/>
    <w:rsid w:val="002B51B7"/>
    <w:rsid w:val="002B5346"/>
    <w:rsid w:val="002B5588"/>
    <w:rsid w:val="002B55D1"/>
    <w:rsid w:val="002B5972"/>
    <w:rsid w:val="002B5AB7"/>
    <w:rsid w:val="002B5BD6"/>
    <w:rsid w:val="002B613A"/>
    <w:rsid w:val="002B61BC"/>
    <w:rsid w:val="002B6A88"/>
    <w:rsid w:val="002B6C52"/>
    <w:rsid w:val="002B6D94"/>
    <w:rsid w:val="002B73E4"/>
    <w:rsid w:val="002C012A"/>
    <w:rsid w:val="002C0553"/>
    <w:rsid w:val="002C0609"/>
    <w:rsid w:val="002C07EF"/>
    <w:rsid w:val="002C098A"/>
    <w:rsid w:val="002C0F39"/>
    <w:rsid w:val="002C1289"/>
    <w:rsid w:val="002C16A6"/>
    <w:rsid w:val="002C17DB"/>
    <w:rsid w:val="002C21C1"/>
    <w:rsid w:val="002C2676"/>
    <w:rsid w:val="002C276F"/>
    <w:rsid w:val="002C2803"/>
    <w:rsid w:val="002C2B0D"/>
    <w:rsid w:val="002C2BA6"/>
    <w:rsid w:val="002C2E92"/>
    <w:rsid w:val="002C35BA"/>
    <w:rsid w:val="002C3637"/>
    <w:rsid w:val="002C3E3E"/>
    <w:rsid w:val="002C3E8C"/>
    <w:rsid w:val="002C4E4C"/>
    <w:rsid w:val="002C4E84"/>
    <w:rsid w:val="002C4E8E"/>
    <w:rsid w:val="002C555E"/>
    <w:rsid w:val="002C560B"/>
    <w:rsid w:val="002C57D2"/>
    <w:rsid w:val="002C5D37"/>
    <w:rsid w:val="002C60CA"/>
    <w:rsid w:val="002C65D8"/>
    <w:rsid w:val="002C6729"/>
    <w:rsid w:val="002C710A"/>
    <w:rsid w:val="002C7576"/>
    <w:rsid w:val="002C77CC"/>
    <w:rsid w:val="002C79EC"/>
    <w:rsid w:val="002C7E0A"/>
    <w:rsid w:val="002D01E4"/>
    <w:rsid w:val="002D04B7"/>
    <w:rsid w:val="002D07B9"/>
    <w:rsid w:val="002D166C"/>
    <w:rsid w:val="002D1697"/>
    <w:rsid w:val="002D1842"/>
    <w:rsid w:val="002D1B56"/>
    <w:rsid w:val="002D1E15"/>
    <w:rsid w:val="002D206F"/>
    <w:rsid w:val="002D21A5"/>
    <w:rsid w:val="002D223A"/>
    <w:rsid w:val="002D2250"/>
    <w:rsid w:val="002D2456"/>
    <w:rsid w:val="002D2586"/>
    <w:rsid w:val="002D33C3"/>
    <w:rsid w:val="002D3405"/>
    <w:rsid w:val="002D3B12"/>
    <w:rsid w:val="002D3FFF"/>
    <w:rsid w:val="002D415C"/>
    <w:rsid w:val="002D46DC"/>
    <w:rsid w:val="002D4FF0"/>
    <w:rsid w:val="002D5043"/>
    <w:rsid w:val="002D69D7"/>
    <w:rsid w:val="002D6D17"/>
    <w:rsid w:val="002D6F32"/>
    <w:rsid w:val="002D7341"/>
    <w:rsid w:val="002D7ED5"/>
    <w:rsid w:val="002E1995"/>
    <w:rsid w:val="002E1CF6"/>
    <w:rsid w:val="002E1D52"/>
    <w:rsid w:val="002E2209"/>
    <w:rsid w:val="002E22EB"/>
    <w:rsid w:val="002E240A"/>
    <w:rsid w:val="002E2898"/>
    <w:rsid w:val="002E32E2"/>
    <w:rsid w:val="002E356E"/>
    <w:rsid w:val="002E3FCF"/>
    <w:rsid w:val="002E441D"/>
    <w:rsid w:val="002E46CD"/>
    <w:rsid w:val="002E62A4"/>
    <w:rsid w:val="002E6A13"/>
    <w:rsid w:val="002E6CE9"/>
    <w:rsid w:val="002E72E3"/>
    <w:rsid w:val="002E7BE1"/>
    <w:rsid w:val="002E7D17"/>
    <w:rsid w:val="002F02BD"/>
    <w:rsid w:val="002F031C"/>
    <w:rsid w:val="002F048B"/>
    <w:rsid w:val="002F049B"/>
    <w:rsid w:val="002F0978"/>
    <w:rsid w:val="002F0A52"/>
    <w:rsid w:val="002F1007"/>
    <w:rsid w:val="002F1058"/>
    <w:rsid w:val="002F12FD"/>
    <w:rsid w:val="002F1415"/>
    <w:rsid w:val="002F1E94"/>
    <w:rsid w:val="002F1FE7"/>
    <w:rsid w:val="002F2127"/>
    <w:rsid w:val="002F33D5"/>
    <w:rsid w:val="002F3ADD"/>
    <w:rsid w:val="002F3D04"/>
    <w:rsid w:val="002F4003"/>
    <w:rsid w:val="002F59BC"/>
    <w:rsid w:val="002F602E"/>
    <w:rsid w:val="002F60AB"/>
    <w:rsid w:val="002F67DD"/>
    <w:rsid w:val="002F7294"/>
    <w:rsid w:val="002F7972"/>
    <w:rsid w:val="002F7BC3"/>
    <w:rsid w:val="002F7D09"/>
    <w:rsid w:val="002F7F0B"/>
    <w:rsid w:val="003000EE"/>
    <w:rsid w:val="00300437"/>
    <w:rsid w:val="00300651"/>
    <w:rsid w:val="003008A5"/>
    <w:rsid w:val="00300993"/>
    <w:rsid w:val="00300D4E"/>
    <w:rsid w:val="003011C5"/>
    <w:rsid w:val="00301429"/>
    <w:rsid w:val="003016BD"/>
    <w:rsid w:val="00301AE7"/>
    <w:rsid w:val="00301CA3"/>
    <w:rsid w:val="00301F6C"/>
    <w:rsid w:val="00302E4B"/>
    <w:rsid w:val="00302F42"/>
    <w:rsid w:val="00302F68"/>
    <w:rsid w:val="00302F74"/>
    <w:rsid w:val="0030374E"/>
    <w:rsid w:val="00303842"/>
    <w:rsid w:val="0030399C"/>
    <w:rsid w:val="00303EE1"/>
    <w:rsid w:val="003043D3"/>
    <w:rsid w:val="00304A0B"/>
    <w:rsid w:val="00304CB6"/>
    <w:rsid w:val="00304DCF"/>
    <w:rsid w:val="00305091"/>
    <w:rsid w:val="003050E3"/>
    <w:rsid w:val="00305456"/>
    <w:rsid w:val="003056F9"/>
    <w:rsid w:val="00306045"/>
    <w:rsid w:val="00306511"/>
    <w:rsid w:val="00306700"/>
    <w:rsid w:val="0030683F"/>
    <w:rsid w:val="00306FED"/>
    <w:rsid w:val="003072FD"/>
    <w:rsid w:val="003078B9"/>
    <w:rsid w:val="0031022C"/>
    <w:rsid w:val="00310288"/>
    <w:rsid w:val="003103BF"/>
    <w:rsid w:val="003103F4"/>
    <w:rsid w:val="003106AA"/>
    <w:rsid w:val="00310EE2"/>
    <w:rsid w:val="00311217"/>
    <w:rsid w:val="00311822"/>
    <w:rsid w:val="00311CDB"/>
    <w:rsid w:val="00312490"/>
    <w:rsid w:val="003126A0"/>
    <w:rsid w:val="00312D13"/>
    <w:rsid w:val="00312DD7"/>
    <w:rsid w:val="00313012"/>
    <w:rsid w:val="003130C1"/>
    <w:rsid w:val="00313ABC"/>
    <w:rsid w:val="00313B23"/>
    <w:rsid w:val="00313D2B"/>
    <w:rsid w:val="00313DED"/>
    <w:rsid w:val="00313F34"/>
    <w:rsid w:val="00314452"/>
    <w:rsid w:val="00314759"/>
    <w:rsid w:val="003147FC"/>
    <w:rsid w:val="003148B8"/>
    <w:rsid w:val="00314C77"/>
    <w:rsid w:val="00315814"/>
    <w:rsid w:val="00316030"/>
    <w:rsid w:val="00316178"/>
    <w:rsid w:val="003161DD"/>
    <w:rsid w:val="003167E5"/>
    <w:rsid w:val="00316ACF"/>
    <w:rsid w:val="00317558"/>
    <w:rsid w:val="003202DF"/>
    <w:rsid w:val="003205C1"/>
    <w:rsid w:val="003206B7"/>
    <w:rsid w:val="003206F5"/>
    <w:rsid w:val="00321074"/>
    <w:rsid w:val="00321362"/>
    <w:rsid w:val="00322514"/>
    <w:rsid w:val="003228EA"/>
    <w:rsid w:val="00322B69"/>
    <w:rsid w:val="00322E96"/>
    <w:rsid w:val="003233DD"/>
    <w:rsid w:val="0032369F"/>
    <w:rsid w:val="00323862"/>
    <w:rsid w:val="003238EA"/>
    <w:rsid w:val="00323B2B"/>
    <w:rsid w:val="00323C94"/>
    <w:rsid w:val="00323E81"/>
    <w:rsid w:val="00324111"/>
    <w:rsid w:val="00324268"/>
    <w:rsid w:val="0032438E"/>
    <w:rsid w:val="003243C7"/>
    <w:rsid w:val="00324667"/>
    <w:rsid w:val="00324681"/>
    <w:rsid w:val="00324769"/>
    <w:rsid w:val="003248CC"/>
    <w:rsid w:val="0032490E"/>
    <w:rsid w:val="00325043"/>
    <w:rsid w:val="003257DD"/>
    <w:rsid w:val="00325C15"/>
    <w:rsid w:val="00325C81"/>
    <w:rsid w:val="00325D21"/>
    <w:rsid w:val="00325E57"/>
    <w:rsid w:val="00325FD3"/>
    <w:rsid w:val="003264D8"/>
    <w:rsid w:val="003266DD"/>
    <w:rsid w:val="003267FA"/>
    <w:rsid w:val="003268D7"/>
    <w:rsid w:val="00327565"/>
    <w:rsid w:val="003275E7"/>
    <w:rsid w:val="00327A24"/>
    <w:rsid w:val="00327AF8"/>
    <w:rsid w:val="00327C17"/>
    <w:rsid w:val="0033020A"/>
    <w:rsid w:val="0033025E"/>
    <w:rsid w:val="003309D6"/>
    <w:rsid w:val="00330BB3"/>
    <w:rsid w:val="00330C4E"/>
    <w:rsid w:val="00330E30"/>
    <w:rsid w:val="003310FA"/>
    <w:rsid w:val="003318D9"/>
    <w:rsid w:val="00331D81"/>
    <w:rsid w:val="00331FC4"/>
    <w:rsid w:val="003320ED"/>
    <w:rsid w:val="0033251D"/>
    <w:rsid w:val="00332C08"/>
    <w:rsid w:val="00332E98"/>
    <w:rsid w:val="00333974"/>
    <w:rsid w:val="00333EE0"/>
    <w:rsid w:val="00333FD6"/>
    <w:rsid w:val="0033411E"/>
    <w:rsid w:val="00334698"/>
    <w:rsid w:val="00334965"/>
    <w:rsid w:val="003349F4"/>
    <w:rsid w:val="00334A4B"/>
    <w:rsid w:val="00335E47"/>
    <w:rsid w:val="00335F65"/>
    <w:rsid w:val="00335FD0"/>
    <w:rsid w:val="0033605B"/>
    <w:rsid w:val="00336B7B"/>
    <w:rsid w:val="00336F49"/>
    <w:rsid w:val="00336F8E"/>
    <w:rsid w:val="0033723F"/>
    <w:rsid w:val="003373B5"/>
    <w:rsid w:val="003375F1"/>
    <w:rsid w:val="003376F8"/>
    <w:rsid w:val="00337741"/>
    <w:rsid w:val="003378EB"/>
    <w:rsid w:val="00337A5C"/>
    <w:rsid w:val="00337A87"/>
    <w:rsid w:val="00337B6F"/>
    <w:rsid w:val="00337E02"/>
    <w:rsid w:val="003405D2"/>
    <w:rsid w:val="003414B9"/>
    <w:rsid w:val="00341A1D"/>
    <w:rsid w:val="00341E16"/>
    <w:rsid w:val="00341EFB"/>
    <w:rsid w:val="003425CC"/>
    <w:rsid w:val="00342E9A"/>
    <w:rsid w:val="00343357"/>
    <w:rsid w:val="003434F0"/>
    <w:rsid w:val="00343636"/>
    <w:rsid w:val="00343A68"/>
    <w:rsid w:val="00343BEF"/>
    <w:rsid w:val="00344241"/>
    <w:rsid w:val="00344258"/>
    <w:rsid w:val="003444B6"/>
    <w:rsid w:val="00344D94"/>
    <w:rsid w:val="00344F05"/>
    <w:rsid w:val="00345116"/>
    <w:rsid w:val="00345458"/>
    <w:rsid w:val="00345516"/>
    <w:rsid w:val="003455AF"/>
    <w:rsid w:val="00345765"/>
    <w:rsid w:val="003463AB"/>
    <w:rsid w:val="00346A38"/>
    <w:rsid w:val="00346E08"/>
    <w:rsid w:val="00346FB9"/>
    <w:rsid w:val="00346FF6"/>
    <w:rsid w:val="003476B1"/>
    <w:rsid w:val="003477DB"/>
    <w:rsid w:val="0034782C"/>
    <w:rsid w:val="0035022D"/>
    <w:rsid w:val="003503A5"/>
    <w:rsid w:val="00350C64"/>
    <w:rsid w:val="00351360"/>
    <w:rsid w:val="003515B1"/>
    <w:rsid w:val="0035209A"/>
    <w:rsid w:val="0035230D"/>
    <w:rsid w:val="0035277F"/>
    <w:rsid w:val="0035281D"/>
    <w:rsid w:val="00352ACB"/>
    <w:rsid w:val="00353016"/>
    <w:rsid w:val="00353143"/>
    <w:rsid w:val="003533D5"/>
    <w:rsid w:val="003537C2"/>
    <w:rsid w:val="00353AD6"/>
    <w:rsid w:val="00353F80"/>
    <w:rsid w:val="00353FAF"/>
    <w:rsid w:val="00354104"/>
    <w:rsid w:val="003552B2"/>
    <w:rsid w:val="00355455"/>
    <w:rsid w:val="00355752"/>
    <w:rsid w:val="00355BDA"/>
    <w:rsid w:val="003564CE"/>
    <w:rsid w:val="00356863"/>
    <w:rsid w:val="00356A8E"/>
    <w:rsid w:val="00356C84"/>
    <w:rsid w:val="00356D9B"/>
    <w:rsid w:val="00356E4F"/>
    <w:rsid w:val="00357161"/>
    <w:rsid w:val="003571C6"/>
    <w:rsid w:val="0035732E"/>
    <w:rsid w:val="00357580"/>
    <w:rsid w:val="003579C2"/>
    <w:rsid w:val="003607CD"/>
    <w:rsid w:val="00360919"/>
    <w:rsid w:val="003610FD"/>
    <w:rsid w:val="00361D56"/>
    <w:rsid w:val="0036222F"/>
    <w:rsid w:val="00362519"/>
    <w:rsid w:val="00362618"/>
    <w:rsid w:val="003627DB"/>
    <w:rsid w:val="00362818"/>
    <w:rsid w:val="00362A07"/>
    <w:rsid w:val="00362C79"/>
    <w:rsid w:val="00363FC7"/>
    <w:rsid w:val="00363FD0"/>
    <w:rsid w:val="00364052"/>
    <w:rsid w:val="00364395"/>
    <w:rsid w:val="00364723"/>
    <w:rsid w:val="00364830"/>
    <w:rsid w:val="00364EDD"/>
    <w:rsid w:val="00365064"/>
    <w:rsid w:val="003650BA"/>
    <w:rsid w:val="003650E3"/>
    <w:rsid w:val="00365590"/>
    <w:rsid w:val="003658E7"/>
    <w:rsid w:val="003664F2"/>
    <w:rsid w:val="003668D1"/>
    <w:rsid w:val="00366A9B"/>
    <w:rsid w:val="00366C03"/>
    <w:rsid w:val="00366C88"/>
    <w:rsid w:val="00367364"/>
    <w:rsid w:val="00367D63"/>
    <w:rsid w:val="00367E60"/>
    <w:rsid w:val="003700D1"/>
    <w:rsid w:val="00370167"/>
    <w:rsid w:val="003704F5"/>
    <w:rsid w:val="003707BB"/>
    <w:rsid w:val="00370ABA"/>
    <w:rsid w:val="00371330"/>
    <w:rsid w:val="00371372"/>
    <w:rsid w:val="003713CA"/>
    <w:rsid w:val="00371D43"/>
    <w:rsid w:val="00371EFA"/>
    <w:rsid w:val="0037292B"/>
    <w:rsid w:val="00372A8B"/>
    <w:rsid w:val="00373180"/>
    <w:rsid w:val="00373423"/>
    <w:rsid w:val="003737AE"/>
    <w:rsid w:val="00373BB1"/>
    <w:rsid w:val="00373BF6"/>
    <w:rsid w:val="00373F00"/>
    <w:rsid w:val="00374732"/>
    <w:rsid w:val="00374875"/>
    <w:rsid w:val="00374A0E"/>
    <w:rsid w:val="003750C6"/>
    <w:rsid w:val="003754BC"/>
    <w:rsid w:val="00375F5C"/>
    <w:rsid w:val="00376005"/>
    <w:rsid w:val="003768B1"/>
    <w:rsid w:val="00376BA9"/>
    <w:rsid w:val="00377180"/>
    <w:rsid w:val="003776D2"/>
    <w:rsid w:val="00377742"/>
    <w:rsid w:val="003777C9"/>
    <w:rsid w:val="00377DB5"/>
    <w:rsid w:val="003801A0"/>
    <w:rsid w:val="00380301"/>
    <w:rsid w:val="00380796"/>
    <w:rsid w:val="0038085D"/>
    <w:rsid w:val="00381187"/>
    <w:rsid w:val="003811A7"/>
    <w:rsid w:val="0038126D"/>
    <w:rsid w:val="0038166C"/>
    <w:rsid w:val="003822C5"/>
    <w:rsid w:val="00382777"/>
    <w:rsid w:val="003827A5"/>
    <w:rsid w:val="00382B81"/>
    <w:rsid w:val="00382BB9"/>
    <w:rsid w:val="00382C02"/>
    <w:rsid w:val="00383284"/>
    <w:rsid w:val="00383A0F"/>
    <w:rsid w:val="00383ED8"/>
    <w:rsid w:val="00383F20"/>
    <w:rsid w:val="0038427A"/>
    <w:rsid w:val="003851BB"/>
    <w:rsid w:val="0038538B"/>
    <w:rsid w:val="00385D9F"/>
    <w:rsid w:val="00386304"/>
    <w:rsid w:val="00386440"/>
    <w:rsid w:val="00386639"/>
    <w:rsid w:val="0038691B"/>
    <w:rsid w:val="00386FAB"/>
    <w:rsid w:val="00387309"/>
    <w:rsid w:val="0038749D"/>
    <w:rsid w:val="00387655"/>
    <w:rsid w:val="00387748"/>
    <w:rsid w:val="00387844"/>
    <w:rsid w:val="00387BCB"/>
    <w:rsid w:val="00387C3E"/>
    <w:rsid w:val="00387CD5"/>
    <w:rsid w:val="003900EB"/>
    <w:rsid w:val="00390446"/>
    <w:rsid w:val="0039093F"/>
    <w:rsid w:val="00390D1F"/>
    <w:rsid w:val="00390D58"/>
    <w:rsid w:val="003910B7"/>
    <w:rsid w:val="0039184F"/>
    <w:rsid w:val="00391AFC"/>
    <w:rsid w:val="00391C6D"/>
    <w:rsid w:val="00391CFA"/>
    <w:rsid w:val="00391D8A"/>
    <w:rsid w:val="0039208C"/>
    <w:rsid w:val="00392233"/>
    <w:rsid w:val="00392764"/>
    <w:rsid w:val="00392A8E"/>
    <w:rsid w:val="00392B33"/>
    <w:rsid w:val="00392E12"/>
    <w:rsid w:val="00392FEF"/>
    <w:rsid w:val="003931B1"/>
    <w:rsid w:val="003931D9"/>
    <w:rsid w:val="00393574"/>
    <w:rsid w:val="00393AA7"/>
    <w:rsid w:val="00393BF7"/>
    <w:rsid w:val="00393C79"/>
    <w:rsid w:val="003940D9"/>
    <w:rsid w:val="00395366"/>
    <w:rsid w:val="00395685"/>
    <w:rsid w:val="0039589B"/>
    <w:rsid w:val="0039597E"/>
    <w:rsid w:val="00396143"/>
    <w:rsid w:val="0039615E"/>
    <w:rsid w:val="00396178"/>
    <w:rsid w:val="003966EC"/>
    <w:rsid w:val="00396768"/>
    <w:rsid w:val="0039691F"/>
    <w:rsid w:val="00396E4E"/>
    <w:rsid w:val="00397D06"/>
    <w:rsid w:val="00397D3B"/>
    <w:rsid w:val="003A0598"/>
    <w:rsid w:val="003A1063"/>
    <w:rsid w:val="003A11A3"/>
    <w:rsid w:val="003A1A0A"/>
    <w:rsid w:val="003A2095"/>
    <w:rsid w:val="003A20ED"/>
    <w:rsid w:val="003A2111"/>
    <w:rsid w:val="003A2D6C"/>
    <w:rsid w:val="003A2DD7"/>
    <w:rsid w:val="003A34E4"/>
    <w:rsid w:val="003A3ADD"/>
    <w:rsid w:val="003A3C01"/>
    <w:rsid w:val="003A41AB"/>
    <w:rsid w:val="003A48CB"/>
    <w:rsid w:val="003A4A96"/>
    <w:rsid w:val="003A4B02"/>
    <w:rsid w:val="003A5149"/>
    <w:rsid w:val="003A5650"/>
    <w:rsid w:val="003A59C1"/>
    <w:rsid w:val="003A5C87"/>
    <w:rsid w:val="003A6132"/>
    <w:rsid w:val="003A6223"/>
    <w:rsid w:val="003A622D"/>
    <w:rsid w:val="003A685D"/>
    <w:rsid w:val="003A6B91"/>
    <w:rsid w:val="003A6F40"/>
    <w:rsid w:val="003A6F5A"/>
    <w:rsid w:val="003A7816"/>
    <w:rsid w:val="003A7D2D"/>
    <w:rsid w:val="003B0A6D"/>
    <w:rsid w:val="003B0E1D"/>
    <w:rsid w:val="003B1132"/>
    <w:rsid w:val="003B191F"/>
    <w:rsid w:val="003B227F"/>
    <w:rsid w:val="003B23CD"/>
    <w:rsid w:val="003B2968"/>
    <w:rsid w:val="003B2B8F"/>
    <w:rsid w:val="003B2E91"/>
    <w:rsid w:val="003B30CD"/>
    <w:rsid w:val="003B3290"/>
    <w:rsid w:val="003B36B5"/>
    <w:rsid w:val="003B37BE"/>
    <w:rsid w:val="003B3BB4"/>
    <w:rsid w:val="003B3C88"/>
    <w:rsid w:val="003B4197"/>
    <w:rsid w:val="003B41B2"/>
    <w:rsid w:val="003B4503"/>
    <w:rsid w:val="003B4627"/>
    <w:rsid w:val="003B471E"/>
    <w:rsid w:val="003B481E"/>
    <w:rsid w:val="003B495D"/>
    <w:rsid w:val="003B50F2"/>
    <w:rsid w:val="003B54D5"/>
    <w:rsid w:val="003B5B18"/>
    <w:rsid w:val="003B66BA"/>
    <w:rsid w:val="003B6A03"/>
    <w:rsid w:val="003B6CAC"/>
    <w:rsid w:val="003B6CF3"/>
    <w:rsid w:val="003B6F4D"/>
    <w:rsid w:val="003B76E6"/>
    <w:rsid w:val="003B7782"/>
    <w:rsid w:val="003B7D4D"/>
    <w:rsid w:val="003B7D92"/>
    <w:rsid w:val="003C01AB"/>
    <w:rsid w:val="003C08CF"/>
    <w:rsid w:val="003C08F1"/>
    <w:rsid w:val="003C0B83"/>
    <w:rsid w:val="003C10A2"/>
    <w:rsid w:val="003C1123"/>
    <w:rsid w:val="003C15E9"/>
    <w:rsid w:val="003C17B9"/>
    <w:rsid w:val="003C190E"/>
    <w:rsid w:val="003C1A1F"/>
    <w:rsid w:val="003C202E"/>
    <w:rsid w:val="003C2314"/>
    <w:rsid w:val="003C2B05"/>
    <w:rsid w:val="003C2D62"/>
    <w:rsid w:val="003C32EC"/>
    <w:rsid w:val="003C39A0"/>
    <w:rsid w:val="003C4DF7"/>
    <w:rsid w:val="003C4E6D"/>
    <w:rsid w:val="003C5223"/>
    <w:rsid w:val="003C564B"/>
    <w:rsid w:val="003C5786"/>
    <w:rsid w:val="003C591A"/>
    <w:rsid w:val="003C5C37"/>
    <w:rsid w:val="003C5E67"/>
    <w:rsid w:val="003C6000"/>
    <w:rsid w:val="003C673B"/>
    <w:rsid w:val="003C6A53"/>
    <w:rsid w:val="003C6B79"/>
    <w:rsid w:val="003C6C6E"/>
    <w:rsid w:val="003C769B"/>
    <w:rsid w:val="003D0563"/>
    <w:rsid w:val="003D0815"/>
    <w:rsid w:val="003D122F"/>
    <w:rsid w:val="003D1332"/>
    <w:rsid w:val="003D1648"/>
    <w:rsid w:val="003D17CE"/>
    <w:rsid w:val="003D1B44"/>
    <w:rsid w:val="003D275B"/>
    <w:rsid w:val="003D2CA3"/>
    <w:rsid w:val="003D2E12"/>
    <w:rsid w:val="003D306E"/>
    <w:rsid w:val="003D33D1"/>
    <w:rsid w:val="003D3AB2"/>
    <w:rsid w:val="003D447D"/>
    <w:rsid w:val="003D461D"/>
    <w:rsid w:val="003D4730"/>
    <w:rsid w:val="003D4A89"/>
    <w:rsid w:val="003D4BEB"/>
    <w:rsid w:val="003D4E7C"/>
    <w:rsid w:val="003D51B7"/>
    <w:rsid w:val="003D5241"/>
    <w:rsid w:val="003D532D"/>
    <w:rsid w:val="003D54A6"/>
    <w:rsid w:val="003D637C"/>
    <w:rsid w:val="003D69E6"/>
    <w:rsid w:val="003D6D3A"/>
    <w:rsid w:val="003D6F96"/>
    <w:rsid w:val="003D720E"/>
    <w:rsid w:val="003D7448"/>
    <w:rsid w:val="003D7A7A"/>
    <w:rsid w:val="003E00EC"/>
    <w:rsid w:val="003E028E"/>
    <w:rsid w:val="003E05C1"/>
    <w:rsid w:val="003E0DA4"/>
    <w:rsid w:val="003E0F99"/>
    <w:rsid w:val="003E1033"/>
    <w:rsid w:val="003E1276"/>
    <w:rsid w:val="003E14B6"/>
    <w:rsid w:val="003E1A7F"/>
    <w:rsid w:val="003E20B6"/>
    <w:rsid w:val="003E2202"/>
    <w:rsid w:val="003E2361"/>
    <w:rsid w:val="003E2577"/>
    <w:rsid w:val="003E270C"/>
    <w:rsid w:val="003E28C7"/>
    <w:rsid w:val="003E2A43"/>
    <w:rsid w:val="003E2AA4"/>
    <w:rsid w:val="003E2ADD"/>
    <w:rsid w:val="003E2B33"/>
    <w:rsid w:val="003E2BC3"/>
    <w:rsid w:val="003E2C1F"/>
    <w:rsid w:val="003E2C6F"/>
    <w:rsid w:val="003E363A"/>
    <w:rsid w:val="003E3C34"/>
    <w:rsid w:val="003E3F2D"/>
    <w:rsid w:val="003E3FFB"/>
    <w:rsid w:val="003E40CE"/>
    <w:rsid w:val="003E438C"/>
    <w:rsid w:val="003E442C"/>
    <w:rsid w:val="003E4961"/>
    <w:rsid w:val="003E52AA"/>
    <w:rsid w:val="003E58B1"/>
    <w:rsid w:val="003E59E9"/>
    <w:rsid w:val="003E5DE5"/>
    <w:rsid w:val="003E625C"/>
    <w:rsid w:val="003E64EC"/>
    <w:rsid w:val="003E665F"/>
    <w:rsid w:val="003E714A"/>
    <w:rsid w:val="003E71E4"/>
    <w:rsid w:val="003E7301"/>
    <w:rsid w:val="003E7626"/>
    <w:rsid w:val="003E7F9F"/>
    <w:rsid w:val="003F0464"/>
    <w:rsid w:val="003F0950"/>
    <w:rsid w:val="003F09D3"/>
    <w:rsid w:val="003F0D87"/>
    <w:rsid w:val="003F1793"/>
    <w:rsid w:val="003F1C19"/>
    <w:rsid w:val="003F1D71"/>
    <w:rsid w:val="003F1DF1"/>
    <w:rsid w:val="003F1F3E"/>
    <w:rsid w:val="003F2625"/>
    <w:rsid w:val="003F2638"/>
    <w:rsid w:val="003F282C"/>
    <w:rsid w:val="003F2A74"/>
    <w:rsid w:val="003F2B1A"/>
    <w:rsid w:val="003F38F4"/>
    <w:rsid w:val="003F395D"/>
    <w:rsid w:val="003F3C6B"/>
    <w:rsid w:val="003F3CDC"/>
    <w:rsid w:val="003F3E77"/>
    <w:rsid w:val="003F3F89"/>
    <w:rsid w:val="003F4018"/>
    <w:rsid w:val="003F413A"/>
    <w:rsid w:val="003F462D"/>
    <w:rsid w:val="003F4DAE"/>
    <w:rsid w:val="003F507D"/>
    <w:rsid w:val="003F530D"/>
    <w:rsid w:val="003F55F7"/>
    <w:rsid w:val="003F595B"/>
    <w:rsid w:val="003F67D6"/>
    <w:rsid w:val="003F6AD7"/>
    <w:rsid w:val="003F6F77"/>
    <w:rsid w:val="003F70CD"/>
    <w:rsid w:val="003F76AF"/>
    <w:rsid w:val="003F7736"/>
    <w:rsid w:val="003F7738"/>
    <w:rsid w:val="003F7C9B"/>
    <w:rsid w:val="0040039A"/>
    <w:rsid w:val="00400462"/>
    <w:rsid w:val="004006BF"/>
    <w:rsid w:val="00400AB2"/>
    <w:rsid w:val="0040140C"/>
    <w:rsid w:val="00401725"/>
    <w:rsid w:val="00401B2D"/>
    <w:rsid w:val="00401BCB"/>
    <w:rsid w:val="00401EB4"/>
    <w:rsid w:val="00402009"/>
    <w:rsid w:val="004021D1"/>
    <w:rsid w:val="0040239E"/>
    <w:rsid w:val="004027D6"/>
    <w:rsid w:val="004028BE"/>
    <w:rsid w:val="00402C66"/>
    <w:rsid w:val="004030E0"/>
    <w:rsid w:val="00403535"/>
    <w:rsid w:val="00403552"/>
    <w:rsid w:val="004044CE"/>
    <w:rsid w:val="004048C6"/>
    <w:rsid w:val="00404929"/>
    <w:rsid w:val="00405360"/>
    <w:rsid w:val="00406736"/>
    <w:rsid w:val="00406A8B"/>
    <w:rsid w:val="00406CF9"/>
    <w:rsid w:val="00406D05"/>
    <w:rsid w:val="00406ECB"/>
    <w:rsid w:val="004070E8"/>
    <w:rsid w:val="0040724E"/>
    <w:rsid w:val="0040747D"/>
    <w:rsid w:val="0040790D"/>
    <w:rsid w:val="00407C07"/>
    <w:rsid w:val="00407CB3"/>
    <w:rsid w:val="00407EAF"/>
    <w:rsid w:val="004106D0"/>
    <w:rsid w:val="00410ACD"/>
    <w:rsid w:val="00410E8F"/>
    <w:rsid w:val="004111FF"/>
    <w:rsid w:val="00411523"/>
    <w:rsid w:val="0041165A"/>
    <w:rsid w:val="00411AA3"/>
    <w:rsid w:val="00412C04"/>
    <w:rsid w:val="00412CFF"/>
    <w:rsid w:val="0041305A"/>
    <w:rsid w:val="00413531"/>
    <w:rsid w:val="00413904"/>
    <w:rsid w:val="00413CDA"/>
    <w:rsid w:val="00414234"/>
    <w:rsid w:val="00414273"/>
    <w:rsid w:val="0041494A"/>
    <w:rsid w:val="00414DE5"/>
    <w:rsid w:val="00415110"/>
    <w:rsid w:val="004152CC"/>
    <w:rsid w:val="004153B0"/>
    <w:rsid w:val="004156D2"/>
    <w:rsid w:val="00415708"/>
    <w:rsid w:val="004158A7"/>
    <w:rsid w:val="00415966"/>
    <w:rsid w:val="00415A82"/>
    <w:rsid w:val="00415D87"/>
    <w:rsid w:val="004172E5"/>
    <w:rsid w:val="0041745A"/>
    <w:rsid w:val="00417BAC"/>
    <w:rsid w:val="00417F43"/>
    <w:rsid w:val="004203A6"/>
    <w:rsid w:val="004203E4"/>
    <w:rsid w:val="004204A3"/>
    <w:rsid w:val="004207F6"/>
    <w:rsid w:val="004209AA"/>
    <w:rsid w:val="00420EE0"/>
    <w:rsid w:val="00420F29"/>
    <w:rsid w:val="00421534"/>
    <w:rsid w:val="0042154A"/>
    <w:rsid w:val="00421B99"/>
    <w:rsid w:val="00421CAB"/>
    <w:rsid w:val="00421E0F"/>
    <w:rsid w:val="00421E6F"/>
    <w:rsid w:val="004224C7"/>
    <w:rsid w:val="004229CE"/>
    <w:rsid w:val="00422CB4"/>
    <w:rsid w:val="00422D4A"/>
    <w:rsid w:val="00423230"/>
    <w:rsid w:val="0042340D"/>
    <w:rsid w:val="004235CA"/>
    <w:rsid w:val="00423AD5"/>
    <w:rsid w:val="00423B77"/>
    <w:rsid w:val="00423DEF"/>
    <w:rsid w:val="004248EC"/>
    <w:rsid w:val="00424997"/>
    <w:rsid w:val="004249A3"/>
    <w:rsid w:val="004254A0"/>
    <w:rsid w:val="004257DC"/>
    <w:rsid w:val="00425AB5"/>
    <w:rsid w:val="00425BBE"/>
    <w:rsid w:val="00425F37"/>
    <w:rsid w:val="0042603B"/>
    <w:rsid w:val="00426313"/>
    <w:rsid w:val="004264B6"/>
    <w:rsid w:val="00426683"/>
    <w:rsid w:val="00427088"/>
    <w:rsid w:val="004271FC"/>
    <w:rsid w:val="004272B9"/>
    <w:rsid w:val="00427854"/>
    <w:rsid w:val="00427EDC"/>
    <w:rsid w:val="00427F8F"/>
    <w:rsid w:val="00430810"/>
    <w:rsid w:val="00430C6B"/>
    <w:rsid w:val="00430C6F"/>
    <w:rsid w:val="00431401"/>
    <w:rsid w:val="004315A2"/>
    <w:rsid w:val="004317FA"/>
    <w:rsid w:val="00431952"/>
    <w:rsid w:val="00431BD3"/>
    <w:rsid w:val="0043246D"/>
    <w:rsid w:val="0043264F"/>
    <w:rsid w:val="0043275A"/>
    <w:rsid w:val="0043356D"/>
    <w:rsid w:val="00434424"/>
    <w:rsid w:val="00434747"/>
    <w:rsid w:val="0043488F"/>
    <w:rsid w:val="004348EF"/>
    <w:rsid w:val="00434D96"/>
    <w:rsid w:val="00434DA6"/>
    <w:rsid w:val="00434E27"/>
    <w:rsid w:val="00435141"/>
    <w:rsid w:val="004354E1"/>
    <w:rsid w:val="00435690"/>
    <w:rsid w:val="00435B04"/>
    <w:rsid w:val="00435CAC"/>
    <w:rsid w:val="00435F7C"/>
    <w:rsid w:val="004364B2"/>
    <w:rsid w:val="00436F29"/>
    <w:rsid w:val="00436F48"/>
    <w:rsid w:val="00436FCE"/>
    <w:rsid w:val="004373AF"/>
    <w:rsid w:val="00437517"/>
    <w:rsid w:val="004376E2"/>
    <w:rsid w:val="00437B76"/>
    <w:rsid w:val="00440221"/>
    <w:rsid w:val="00440752"/>
    <w:rsid w:val="00440C06"/>
    <w:rsid w:val="0044163A"/>
    <w:rsid w:val="00441CAA"/>
    <w:rsid w:val="00441ED4"/>
    <w:rsid w:val="00441FEE"/>
    <w:rsid w:val="0044229F"/>
    <w:rsid w:val="0044235D"/>
    <w:rsid w:val="004423A1"/>
    <w:rsid w:val="00442AF3"/>
    <w:rsid w:val="00442AF6"/>
    <w:rsid w:val="00442DCB"/>
    <w:rsid w:val="00442F23"/>
    <w:rsid w:val="004438AE"/>
    <w:rsid w:val="004438F6"/>
    <w:rsid w:val="00443C83"/>
    <w:rsid w:val="004442DD"/>
    <w:rsid w:val="0044449E"/>
    <w:rsid w:val="00444556"/>
    <w:rsid w:val="00444872"/>
    <w:rsid w:val="0044492C"/>
    <w:rsid w:val="00444E08"/>
    <w:rsid w:val="00444FC7"/>
    <w:rsid w:val="00445006"/>
    <w:rsid w:val="004452CB"/>
    <w:rsid w:val="00445BB3"/>
    <w:rsid w:val="00445D9E"/>
    <w:rsid w:val="00446AE5"/>
    <w:rsid w:val="00446C8C"/>
    <w:rsid w:val="00446DD0"/>
    <w:rsid w:val="0044742F"/>
    <w:rsid w:val="0044746B"/>
    <w:rsid w:val="004479F5"/>
    <w:rsid w:val="00447D14"/>
    <w:rsid w:val="00447D78"/>
    <w:rsid w:val="004502E7"/>
    <w:rsid w:val="0045030A"/>
    <w:rsid w:val="00450364"/>
    <w:rsid w:val="0045037E"/>
    <w:rsid w:val="00450CB8"/>
    <w:rsid w:val="004510F3"/>
    <w:rsid w:val="0045110E"/>
    <w:rsid w:val="00451D55"/>
    <w:rsid w:val="00452FE9"/>
    <w:rsid w:val="0045323F"/>
    <w:rsid w:val="00453E83"/>
    <w:rsid w:val="0045412E"/>
    <w:rsid w:val="0045486C"/>
    <w:rsid w:val="004548D0"/>
    <w:rsid w:val="004549B0"/>
    <w:rsid w:val="00454C6C"/>
    <w:rsid w:val="00455012"/>
    <w:rsid w:val="004553C9"/>
    <w:rsid w:val="004555BE"/>
    <w:rsid w:val="00455610"/>
    <w:rsid w:val="004559A0"/>
    <w:rsid w:val="00455DEB"/>
    <w:rsid w:val="00456088"/>
    <w:rsid w:val="0045609F"/>
    <w:rsid w:val="004560AD"/>
    <w:rsid w:val="004568FA"/>
    <w:rsid w:val="00456A47"/>
    <w:rsid w:val="00457424"/>
    <w:rsid w:val="0045748E"/>
    <w:rsid w:val="00457566"/>
    <w:rsid w:val="00457FEE"/>
    <w:rsid w:val="004600C6"/>
    <w:rsid w:val="00460363"/>
    <w:rsid w:val="004603AC"/>
    <w:rsid w:val="0046041E"/>
    <w:rsid w:val="0046118B"/>
    <w:rsid w:val="0046120F"/>
    <w:rsid w:val="00461667"/>
    <w:rsid w:val="004616A9"/>
    <w:rsid w:val="004618F3"/>
    <w:rsid w:val="00461EAD"/>
    <w:rsid w:val="00461FC7"/>
    <w:rsid w:val="00462215"/>
    <w:rsid w:val="00462365"/>
    <w:rsid w:val="00462813"/>
    <w:rsid w:val="0046281B"/>
    <w:rsid w:val="00463680"/>
    <w:rsid w:val="00463696"/>
    <w:rsid w:val="004638B2"/>
    <w:rsid w:val="00463995"/>
    <w:rsid w:val="004647A6"/>
    <w:rsid w:val="00464BDC"/>
    <w:rsid w:val="00464BF4"/>
    <w:rsid w:val="00464F7B"/>
    <w:rsid w:val="00465038"/>
    <w:rsid w:val="0046504A"/>
    <w:rsid w:val="00465580"/>
    <w:rsid w:val="00465888"/>
    <w:rsid w:val="00465A78"/>
    <w:rsid w:val="00465C45"/>
    <w:rsid w:val="00465E72"/>
    <w:rsid w:val="00466277"/>
    <w:rsid w:val="0046633F"/>
    <w:rsid w:val="00466F89"/>
    <w:rsid w:val="0046742E"/>
    <w:rsid w:val="0046784F"/>
    <w:rsid w:val="00467C20"/>
    <w:rsid w:val="004705CD"/>
    <w:rsid w:val="004707B1"/>
    <w:rsid w:val="00470892"/>
    <w:rsid w:val="00470925"/>
    <w:rsid w:val="00470F18"/>
    <w:rsid w:val="004710FF"/>
    <w:rsid w:val="0047132C"/>
    <w:rsid w:val="004714A1"/>
    <w:rsid w:val="00471939"/>
    <w:rsid w:val="00472152"/>
    <w:rsid w:val="00472668"/>
    <w:rsid w:val="00472F18"/>
    <w:rsid w:val="00473177"/>
    <w:rsid w:val="004731FE"/>
    <w:rsid w:val="00473357"/>
    <w:rsid w:val="0047360F"/>
    <w:rsid w:val="00473C8F"/>
    <w:rsid w:val="00473ED5"/>
    <w:rsid w:val="0047409C"/>
    <w:rsid w:val="00474196"/>
    <w:rsid w:val="00474568"/>
    <w:rsid w:val="004745BF"/>
    <w:rsid w:val="00474811"/>
    <w:rsid w:val="00474996"/>
    <w:rsid w:val="00474C59"/>
    <w:rsid w:val="00474C74"/>
    <w:rsid w:val="00474F1F"/>
    <w:rsid w:val="00474FA1"/>
    <w:rsid w:val="004750CB"/>
    <w:rsid w:val="004751AF"/>
    <w:rsid w:val="004756B2"/>
    <w:rsid w:val="00475DFF"/>
    <w:rsid w:val="004768BE"/>
    <w:rsid w:val="00476ABC"/>
    <w:rsid w:val="00476C96"/>
    <w:rsid w:val="00477059"/>
    <w:rsid w:val="0048051F"/>
    <w:rsid w:val="0048082E"/>
    <w:rsid w:val="00480E2C"/>
    <w:rsid w:val="004814AF"/>
    <w:rsid w:val="00481924"/>
    <w:rsid w:val="00481C6A"/>
    <w:rsid w:val="00481EAB"/>
    <w:rsid w:val="0048279B"/>
    <w:rsid w:val="00482AD0"/>
    <w:rsid w:val="00482D5F"/>
    <w:rsid w:val="0048346C"/>
    <w:rsid w:val="004841CC"/>
    <w:rsid w:val="0048463D"/>
    <w:rsid w:val="00484B3F"/>
    <w:rsid w:val="004850B3"/>
    <w:rsid w:val="00485208"/>
    <w:rsid w:val="004857F0"/>
    <w:rsid w:val="00485FB5"/>
    <w:rsid w:val="004862DB"/>
    <w:rsid w:val="00486745"/>
    <w:rsid w:val="00487021"/>
    <w:rsid w:val="004872B2"/>
    <w:rsid w:val="004873A6"/>
    <w:rsid w:val="0048740C"/>
    <w:rsid w:val="004876D3"/>
    <w:rsid w:val="00487849"/>
    <w:rsid w:val="00487C1D"/>
    <w:rsid w:val="00487F2E"/>
    <w:rsid w:val="004901B4"/>
    <w:rsid w:val="004901F8"/>
    <w:rsid w:val="00490571"/>
    <w:rsid w:val="00490D0D"/>
    <w:rsid w:val="00490F77"/>
    <w:rsid w:val="00490FD0"/>
    <w:rsid w:val="004910B6"/>
    <w:rsid w:val="00491185"/>
    <w:rsid w:val="00491539"/>
    <w:rsid w:val="00491801"/>
    <w:rsid w:val="00491B1E"/>
    <w:rsid w:val="00491BA2"/>
    <w:rsid w:val="00491DAC"/>
    <w:rsid w:val="00491EDA"/>
    <w:rsid w:val="0049227E"/>
    <w:rsid w:val="00492C8F"/>
    <w:rsid w:val="004939D0"/>
    <w:rsid w:val="00493A1E"/>
    <w:rsid w:val="00493BC1"/>
    <w:rsid w:val="00493C25"/>
    <w:rsid w:val="00493F91"/>
    <w:rsid w:val="0049425B"/>
    <w:rsid w:val="004942C5"/>
    <w:rsid w:val="00494839"/>
    <w:rsid w:val="00494FE2"/>
    <w:rsid w:val="0049558D"/>
    <w:rsid w:val="00495655"/>
    <w:rsid w:val="004957FA"/>
    <w:rsid w:val="00495A65"/>
    <w:rsid w:val="00495ED7"/>
    <w:rsid w:val="00496263"/>
    <w:rsid w:val="00496391"/>
    <w:rsid w:val="004966BD"/>
    <w:rsid w:val="00496FEF"/>
    <w:rsid w:val="004973A4"/>
    <w:rsid w:val="004973C1"/>
    <w:rsid w:val="004974C9"/>
    <w:rsid w:val="004974F0"/>
    <w:rsid w:val="004975B5"/>
    <w:rsid w:val="004977FB"/>
    <w:rsid w:val="004979E2"/>
    <w:rsid w:val="00497D3B"/>
    <w:rsid w:val="00497F37"/>
    <w:rsid w:val="00497FD8"/>
    <w:rsid w:val="004A0114"/>
    <w:rsid w:val="004A051D"/>
    <w:rsid w:val="004A103A"/>
    <w:rsid w:val="004A17D9"/>
    <w:rsid w:val="004A1BC7"/>
    <w:rsid w:val="004A2049"/>
    <w:rsid w:val="004A212E"/>
    <w:rsid w:val="004A299A"/>
    <w:rsid w:val="004A2CB3"/>
    <w:rsid w:val="004A336E"/>
    <w:rsid w:val="004A397E"/>
    <w:rsid w:val="004A39AB"/>
    <w:rsid w:val="004A3C9D"/>
    <w:rsid w:val="004A3CE7"/>
    <w:rsid w:val="004A42D0"/>
    <w:rsid w:val="004A42FE"/>
    <w:rsid w:val="004A43B3"/>
    <w:rsid w:val="004A441B"/>
    <w:rsid w:val="004A4474"/>
    <w:rsid w:val="004A453D"/>
    <w:rsid w:val="004A49A6"/>
    <w:rsid w:val="004A4CF1"/>
    <w:rsid w:val="004A5416"/>
    <w:rsid w:val="004A5D0E"/>
    <w:rsid w:val="004A615F"/>
    <w:rsid w:val="004A63DB"/>
    <w:rsid w:val="004A6446"/>
    <w:rsid w:val="004A6452"/>
    <w:rsid w:val="004A66B5"/>
    <w:rsid w:val="004A67A6"/>
    <w:rsid w:val="004A685C"/>
    <w:rsid w:val="004A6A22"/>
    <w:rsid w:val="004B02C1"/>
    <w:rsid w:val="004B041F"/>
    <w:rsid w:val="004B0622"/>
    <w:rsid w:val="004B0687"/>
    <w:rsid w:val="004B06A0"/>
    <w:rsid w:val="004B094E"/>
    <w:rsid w:val="004B0BF0"/>
    <w:rsid w:val="004B12E1"/>
    <w:rsid w:val="004B1372"/>
    <w:rsid w:val="004B16B2"/>
    <w:rsid w:val="004B198E"/>
    <w:rsid w:val="004B1A20"/>
    <w:rsid w:val="004B1C0F"/>
    <w:rsid w:val="004B2AB6"/>
    <w:rsid w:val="004B2AEA"/>
    <w:rsid w:val="004B2B05"/>
    <w:rsid w:val="004B34CA"/>
    <w:rsid w:val="004B3825"/>
    <w:rsid w:val="004B38A2"/>
    <w:rsid w:val="004B3AEC"/>
    <w:rsid w:val="004B3B8F"/>
    <w:rsid w:val="004B4065"/>
    <w:rsid w:val="004B45F2"/>
    <w:rsid w:val="004B48B5"/>
    <w:rsid w:val="004B48EB"/>
    <w:rsid w:val="004B54EB"/>
    <w:rsid w:val="004B6173"/>
    <w:rsid w:val="004B61A7"/>
    <w:rsid w:val="004B667C"/>
    <w:rsid w:val="004B66D6"/>
    <w:rsid w:val="004B6868"/>
    <w:rsid w:val="004B6A4B"/>
    <w:rsid w:val="004B6B25"/>
    <w:rsid w:val="004B6D7B"/>
    <w:rsid w:val="004B6F09"/>
    <w:rsid w:val="004B70DD"/>
    <w:rsid w:val="004B716C"/>
    <w:rsid w:val="004B7458"/>
    <w:rsid w:val="004B79FE"/>
    <w:rsid w:val="004B7F20"/>
    <w:rsid w:val="004C074D"/>
    <w:rsid w:val="004C08AF"/>
    <w:rsid w:val="004C0B23"/>
    <w:rsid w:val="004C12CD"/>
    <w:rsid w:val="004C13B3"/>
    <w:rsid w:val="004C154E"/>
    <w:rsid w:val="004C1A5B"/>
    <w:rsid w:val="004C1AF6"/>
    <w:rsid w:val="004C1E8A"/>
    <w:rsid w:val="004C20E1"/>
    <w:rsid w:val="004C21E0"/>
    <w:rsid w:val="004C246D"/>
    <w:rsid w:val="004C36CB"/>
    <w:rsid w:val="004C3AC4"/>
    <w:rsid w:val="004C3BB3"/>
    <w:rsid w:val="004C4563"/>
    <w:rsid w:val="004C45A8"/>
    <w:rsid w:val="004C4A62"/>
    <w:rsid w:val="004C61C9"/>
    <w:rsid w:val="004C6202"/>
    <w:rsid w:val="004C6518"/>
    <w:rsid w:val="004C6B8E"/>
    <w:rsid w:val="004C6C67"/>
    <w:rsid w:val="004C6D2A"/>
    <w:rsid w:val="004C6FA8"/>
    <w:rsid w:val="004C79FA"/>
    <w:rsid w:val="004C7DF5"/>
    <w:rsid w:val="004D0617"/>
    <w:rsid w:val="004D0B26"/>
    <w:rsid w:val="004D0DF0"/>
    <w:rsid w:val="004D0F49"/>
    <w:rsid w:val="004D12A2"/>
    <w:rsid w:val="004D1BAF"/>
    <w:rsid w:val="004D1C3D"/>
    <w:rsid w:val="004D1E55"/>
    <w:rsid w:val="004D1F2C"/>
    <w:rsid w:val="004D220B"/>
    <w:rsid w:val="004D2996"/>
    <w:rsid w:val="004D2E03"/>
    <w:rsid w:val="004D319A"/>
    <w:rsid w:val="004D33F6"/>
    <w:rsid w:val="004D483D"/>
    <w:rsid w:val="004D48EF"/>
    <w:rsid w:val="004D53D6"/>
    <w:rsid w:val="004D5526"/>
    <w:rsid w:val="004D5663"/>
    <w:rsid w:val="004D56BB"/>
    <w:rsid w:val="004D573F"/>
    <w:rsid w:val="004D5D89"/>
    <w:rsid w:val="004D61A2"/>
    <w:rsid w:val="004D6274"/>
    <w:rsid w:val="004D63D1"/>
    <w:rsid w:val="004D67A7"/>
    <w:rsid w:val="004D701D"/>
    <w:rsid w:val="004D7487"/>
    <w:rsid w:val="004D7E1C"/>
    <w:rsid w:val="004D7E3E"/>
    <w:rsid w:val="004D7F4F"/>
    <w:rsid w:val="004E04E5"/>
    <w:rsid w:val="004E052D"/>
    <w:rsid w:val="004E0558"/>
    <w:rsid w:val="004E0AB5"/>
    <w:rsid w:val="004E0B14"/>
    <w:rsid w:val="004E0B2E"/>
    <w:rsid w:val="004E0E0F"/>
    <w:rsid w:val="004E1493"/>
    <w:rsid w:val="004E1503"/>
    <w:rsid w:val="004E1837"/>
    <w:rsid w:val="004E2AAA"/>
    <w:rsid w:val="004E3045"/>
    <w:rsid w:val="004E3581"/>
    <w:rsid w:val="004E36AE"/>
    <w:rsid w:val="004E37B6"/>
    <w:rsid w:val="004E3B22"/>
    <w:rsid w:val="004E3C3E"/>
    <w:rsid w:val="004E3F62"/>
    <w:rsid w:val="004E4298"/>
    <w:rsid w:val="004E443A"/>
    <w:rsid w:val="004E46AB"/>
    <w:rsid w:val="004E483F"/>
    <w:rsid w:val="004E4BF6"/>
    <w:rsid w:val="004E525C"/>
    <w:rsid w:val="004E5707"/>
    <w:rsid w:val="004E5CC9"/>
    <w:rsid w:val="004E5CDA"/>
    <w:rsid w:val="004E6028"/>
    <w:rsid w:val="004E66C5"/>
    <w:rsid w:val="004E6AC4"/>
    <w:rsid w:val="004E6C1D"/>
    <w:rsid w:val="004E6F15"/>
    <w:rsid w:val="004E7863"/>
    <w:rsid w:val="004E792A"/>
    <w:rsid w:val="004E7E54"/>
    <w:rsid w:val="004F0140"/>
    <w:rsid w:val="004F0588"/>
    <w:rsid w:val="004F0A4D"/>
    <w:rsid w:val="004F107D"/>
    <w:rsid w:val="004F181A"/>
    <w:rsid w:val="004F1838"/>
    <w:rsid w:val="004F18C2"/>
    <w:rsid w:val="004F18C6"/>
    <w:rsid w:val="004F195C"/>
    <w:rsid w:val="004F1DCC"/>
    <w:rsid w:val="004F1F8B"/>
    <w:rsid w:val="004F1F90"/>
    <w:rsid w:val="004F1FD4"/>
    <w:rsid w:val="004F206B"/>
    <w:rsid w:val="004F22C6"/>
    <w:rsid w:val="004F23AA"/>
    <w:rsid w:val="004F23E1"/>
    <w:rsid w:val="004F255D"/>
    <w:rsid w:val="004F2A25"/>
    <w:rsid w:val="004F2FD7"/>
    <w:rsid w:val="004F318D"/>
    <w:rsid w:val="004F33BA"/>
    <w:rsid w:val="004F35A8"/>
    <w:rsid w:val="004F35FA"/>
    <w:rsid w:val="004F3A35"/>
    <w:rsid w:val="004F417F"/>
    <w:rsid w:val="004F45D8"/>
    <w:rsid w:val="004F5247"/>
    <w:rsid w:val="004F5784"/>
    <w:rsid w:val="004F5BDA"/>
    <w:rsid w:val="004F5C76"/>
    <w:rsid w:val="004F6059"/>
    <w:rsid w:val="004F60E2"/>
    <w:rsid w:val="004F61AF"/>
    <w:rsid w:val="004F6421"/>
    <w:rsid w:val="004F6650"/>
    <w:rsid w:val="004F6BFE"/>
    <w:rsid w:val="004F6EEB"/>
    <w:rsid w:val="004F7278"/>
    <w:rsid w:val="004F7495"/>
    <w:rsid w:val="004F774B"/>
    <w:rsid w:val="004F7E6A"/>
    <w:rsid w:val="00500047"/>
    <w:rsid w:val="0050052D"/>
    <w:rsid w:val="0050078A"/>
    <w:rsid w:val="00500A79"/>
    <w:rsid w:val="00500CBC"/>
    <w:rsid w:val="00501247"/>
    <w:rsid w:val="00501622"/>
    <w:rsid w:val="00501BCF"/>
    <w:rsid w:val="00501D43"/>
    <w:rsid w:val="0050287F"/>
    <w:rsid w:val="00502992"/>
    <w:rsid w:val="00502EFD"/>
    <w:rsid w:val="00503279"/>
    <w:rsid w:val="0050343B"/>
    <w:rsid w:val="00503649"/>
    <w:rsid w:val="005039D3"/>
    <w:rsid w:val="00503A85"/>
    <w:rsid w:val="00503D4C"/>
    <w:rsid w:val="00504324"/>
    <w:rsid w:val="00504680"/>
    <w:rsid w:val="00504A75"/>
    <w:rsid w:val="00504ABF"/>
    <w:rsid w:val="00504CB2"/>
    <w:rsid w:val="00504EC9"/>
    <w:rsid w:val="00505113"/>
    <w:rsid w:val="00505196"/>
    <w:rsid w:val="0050533A"/>
    <w:rsid w:val="0050534B"/>
    <w:rsid w:val="00505698"/>
    <w:rsid w:val="005057A3"/>
    <w:rsid w:val="00505B95"/>
    <w:rsid w:val="00505C32"/>
    <w:rsid w:val="00506072"/>
    <w:rsid w:val="005065F0"/>
    <w:rsid w:val="00506A2D"/>
    <w:rsid w:val="00506E2E"/>
    <w:rsid w:val="00507226"/>
    <w:rsid w:val="005079A4"/>
    <w:rsid w:val="00507E43"/>
    <w:rsid w:val="005103FB"/>
    <w:rsid w:val="00510630"/>
    <w:rsid w:val="0051065A"/>
    <w:rsid w:val="00510B98"/>
    <w:rsid w:val="00510D70"/>
    <w:rsid w:val="00510F25"/>
    <w:rsid w:val="0051112C"/>
    <w:rsid w:val="00511282"/>
    <w:rsid w:val="005112CC"/>
    <w:rsid w:val="0051155D"/>
    <w:rsid w:val="00511E3E"/>
    <w:rsid w:val="0051227D"/>
    <w:rsid w:val="00513018"/>
    <w:rsid w:val="0051301E"/>
    <w:rsid w:val="00513989"/>
    <w:rsid w:val="00513AD8"/>
    <w:rsid w:val="00513CB9"/>
    <w:rsid w:val="00513D24"/>
    <w:rsid w:val="005146A7"/>
    <w:rsid w:val="005146FC"/>
    <w:rsid w:val="00514AF9"/>
    <w:rsid w:val="0051550C"/>
    <w:rsid w:val="00515683"/>
    <w:rsid w:val="0051569B"/>
    <w:rsid w:val="00515E79"/>
    <w:rsid w:val="00516262"/>
    <w:rsid w:val="00516AD8"/>
    <w:rsid w:val="0051769C"/>
    <w:rsid w:val="0051787F"/>
    <w:rsid w:val="00517957"/>
    <w:rsid w:val="00517BFE"/>
    <w:rsid w:val="0052003B"/>
    <w:rsid w:val="005207CB"/>
    <w:rsid w:val="00520FE1"/>
    <w:rsid w:val="005210EF"/>
    <w:rsid w:val="00521246"/>
    <w:rsid w:val="00521368"/>
    <w:rsid w:val="00521603"/>
    <w:rsid w:val="005216F3"/>
    <w:rsid w:val="0052196C"/>
    <w:rsid w:val="00521D3C"/>
    <w:rsid w:val="0052289C"/>
    <w:rsid w:val="00523003"/>
    <w:rsid w:val="0052411C"/>
    <w:rsid w:val="005241AF"/>
    <w:rsid w:val="00524343"/>
    <w:rsid w:val="00525009"/>
    <w:rsid w:val="005251B4"/>
    <w:rsid w:val="00525232"/>
    <w:rsid w:val="005252A1"/>
    <w:rsid w:val="00525DB9"/>
    <w:rsid w:val="005260C8"/>
    <w:rsid w:val="00526120"/>
    <w:rsid w:val="00526352"/>
    <w:rsid w:val="00526413"/>
    <w:rsid w:val="005266DD"/>
    <w:rsid w:val="00526B12"/>
    <w:rsid w:val="00526CB6"/>
    <w:rsid w:val="00526D46"/>
    <w:rsid w:val="005274BE"/>
    <w:rsid w:val="00527A0A"/>
    <w:rsid w:val="00527A38"/>
    <w:rsid w:val="00527B24"/>
    <w:rsid w:val="00527D9D"/>
    <w:rsid w:val="00530208"/>
    <w:rsid w:val="00530419"/>
    <w:rsid w:val="005304CB"/>
    <w:rsid w:val="0053096D"/>
    <w:rsid w:val="00530A6A"/>
    <w:rsid w:val="00530AA0"/>
    <w:rsid w:val="00530AAA"/>
    <w:rsid w:val="00530BDB"/>
    <w:rsid w:val="0053102C"/>
    <w:rsid w:val="005310F6"/>
    <w:rsid w:val="005314BF"/>
    <w:rsid w:val="005316EE"/>
    <w:rsid w:val="005317CB"/>
    <w:rsid w:val="0053180C"/>
    <w:rsid w:val="0053196A"/>
    <w:rsid w:val="00531C66"/>
    <w:rsid w:val="005323BF"/>
    <w:rsid w:val="005323EF"/>
    <w:rsid w:val="0053269B"/>
    <w:rsid w:val="0053290D"/>
    <w:rsid w:val="00533321"/>
    <w:rsid w:val="005333FD"/>
    <w:rsid w:val="00533495"/>
    <w:rsid w:val="005336A7"/>
    <w:rsid w:val="00533ADE"/>
    <w:rsid w:val="00533E53"/>
    <w:rsid w:val="00534280"/>
    <w:rsid w:val="005347E4"/>
    <w:rsid w:val="00534D71"/>
    <w:rsid w:val="00534E25"/>
    <w:rsid w:val="00534E65"/>
    <w:rsid w:val="00535155"/>
    <w:rsid w:val="00535589"/>
    <w:rsid w:val="0053561A"/>
    <w:rsid w:val="0053566D"/>
    <w:rsid w:val="0053586E"/>
    <w:rsid w:val="0053588B"/>
    <w:rsid w:val="00535A27"/>
    <w:rsid w:val="00535ACF"/>
    <w:rsid w:val="00535E6D"/>
    <w:rsid w:val="00536435"/>
    <w:rsid w:val="00536B37"/>
    <w:rsid w:val="00536EB6"/>
    <w:rsid w:val="005371B3"/>
    <w:rsid w:val="0053782F"/>
    <w:rsid w:val="005400CA"/>
    <w:rsid w:val="00540322"/>
    <w:rsid w:val="0054054A"/>
    <w:rsid w:val="005407FF"/>
    <w:rsid w:val="00540A9A"/>
    <w:rsid w:val="00540C40"/>
    <w:rsid w:val="00540D79"/>
    <w:rsid w:val="00540E67"/>
    <w:rsid w:val="005417FA"/>
    <w:rsid w:val="00541A9E"/>
    <w:rsid w:val="00541C7A"/>
    <w:rsid w:val="00541D34"/>
    <w:rsid w:val="005424EA"/>
    <w:rsid w:val="00542F9E"/>
    <w:rsid w:val="00543340"/>
    <w:rsid w:val="00543343"/>
    <w:rsid w:val="005438B1"/>
    <w:rsid w:val="00543B86"/>
    <w:rsid w:val="005440A4"/>
    <w:rsid w:val="00544195"/>
    <w:rsid w:val="005444F1"/>
    <w:rsid w:val="005449C4"/>
    <w:rsid w:val="005451EC"/>
    <w:rsid w:val="005456DF"/>
    <w:rsid w:val="00545A12"/>
    <w:rsid w:val="00545AA4"/>
    <w:rsid w:val="00545BAB"/>
    <w:rsid w:val="00545E70"/>
    <w:rsid w:val="00546540"/>
    <w:rsid w:val="0054659C"/>
    <w:rsid w:val="005465D9"/>
    <w:rsid w:val="00546762"/>
    <w:rsid w:val="0054690D"/>
    <w:rsid w:val="00546AC6"/>
    <w:rsid w:val="00546C6D"/>
    <w:rsid w:val="00546CE1"/>
    <w:rsid w:val="005472AF"/>
    <w:rsid w:val="005476DD"/>
    <w:rsid w:val="0054770D"/>
    <w:rsid w:val="00547C0F"/>
    <w:rsid w:val="00547CE1"/>
    <w:rsid w:val="00547CF0"/>
    <w:rsid w:val="0055007C"/>
    <w:rsid w:val="005516AB"/>
    <w:rsid w:val="00551C0F"/>
    <w:rsid w:val="00551C8F"/>
    <w:rsid w:val="00551D7B"/>
    <w:rsid w:val="0055216F"/>
    <w:rsid w:val="005537EC"/>
    <w:rsid w:val="00553CF4"/>
    <w:rsid w:val="00553F82"/>
    <w:rsid w:val="00553FBB"/>
    <w:rsid w:val="0055449A"/>
    <w:rsid w:val="00554811"/>
    <w:rsid w:val="0055486B"/>
    <w:rsid w:val="00554939"/>
    <w:rsid w:val="00554BA7"/>
    <w:rsid w:val="00554D2F"/>
    <w:rsid w:val="00554D7C"/>
    <w:rsid w:val="00554E3A"/>
    <w:rsid w:val="005553FD"/>
    <w:rsid w:val="00555997"/>
    <w:rsid w:val="00555C61"/>
    <w:rsid w:val="00555E7A"/>
    <w:rsid w:val="00555EF1"/>
    <w:rsid w:val="005561D5"/>
    <w:rsid w:val="00556959"/>
    <w:rsid w:val="00556B95"/>
    <w:rsid w:val="00556CF1"/>
    <w:rsid w:val="00557291"/>
    <w:rsid w:val="005577BF"/>
    <w:rsid w:val="00557C37"/>
    <w:rsid w:val="00557CD7"/>
    <w:rsid w:val="00557E57"/>
    <w:rsid w:val="00557FF9"/>
    <w:rsid w:val="005603AD"/>
    <w:rsid w:val="005603CC"/>
    <w:rsid w:val="00560416"/>
    <w:rsid w:val="00560483"/>
    <w:rsid w:val="00560982"/>
    <w:rsid w:val="005609BC"/>
    <w:rsid w:val="00561584"/>
    <w:rsid w:val="005617F1"/>
    <w:rsid w:val="00561856"/>
    <w:rsid w:val="00561913"/>
    <w:rsid w:val="00561B26"/>
    <w:rsid w:val="005620DD"/>
    <w:rsid w:val="00562623"/>
    <w:rsid w:val="00562670"/>
    <w:rsid w:val="005626DC"/>
    <w:rsid w:val="00562769"/>
    <w:rsid w:val="00562780"/>
    <w:rsid w:val="00562945"/>
    <w:rsid w:val="00562C7A"/>
    <w:rsid w:val="00563015"/>
    <w:rsid w:val="00563A38"/>
    <w:rsid w:val="00563B6B"/>
    <w:rsid w:val="0056441D"/>
    <w:rsid w:val="00564F1A"/>
    <w:rsid w:val="0056507C"/>
    <w:rsid w:val="005650FA"/>
    <w:rsid w:val="00565115"/>
    <w:rsid w:val="0056530C"/>
    <w:rsid w:val="005659A4"/>
    <w:rsid w:val="005659EC"/>
    <w:rsid w:val="00565CFA"/>
    <w:rsid w:val="00565D99"/>
    <w:rsid w:val="00565DBD"/>
    <w:rsid w:val="00565E3D"/>
    <w:rsid w:val="00565F93"/>
    <w:rsid w:val="00566522"/>
    <w:rsid w:val="00566C5E"/>
    <w:rsid w:val="00566CAE"/>
    <w:rsid w:val="00566D00"/>
    <w:rsid w:val="00566D2D"/>
    <w:rsid w:val="00567167"/>
    <w:rsid w:val="005677B9"/>
    <w:rsid w:val="005678F1"/>
    <w:rsid w:val="00567A3F"/>
    <w:rsid w:val="00567A7F"/>
    <w:rsid w:val="00567AD2"/>
    <w:rsid w:val="00567C07"/>
    <w:rsid w:val="00570008"/>
    <w:rsid w:val="00570014"/>
    <w:rsid w:val="005700A7"/>
    <w:rsid w:val="0057071B"/>
    <w:rsid w:val="0057085D"/>
    <w:rsid w:val="00570CAC"/>
    <w:rsid w:val="00570F5E"/>
    <w:rsid w:val="0057105E"/>
    <w:rsid w:val="005717C6"/>
    <w:rsid w:val="005718D3"/>
    <w:rsid w:val="00571972"/>
    <w:rsid w:val="00571AD0"/>
    <w:rsid w:val="00571AE8"/>
    <w:rsid w:val="00571EBB"/>
    <w:rsid w:val="00572389"/>
    <w:rsid w:val="00572586"/>
    <w:rsid w:val="00572F46"/>
    <w:rsid w:val="005730B2"/>
    <w:rsid w:val="005731FC"/>
    <w:rsid w:val="00573C7F"/>
    <w:rsid w:val="00574ABA"/>
    <w:rsid w:val="00574FCB"/>
    <w:rsid w:val="005752BB"/>
    <w:rsid w:val="005753D0"/>
    <w:rsid w:val="005753DC"/>
    <w:rsid w:val="0057544A"/>
    <w:rsid w:val="005766C2"/>
    <w:rsid w:val="00576766"/>
    <w:rsid w:val="00576B83"/>
    <w:rsid w:val="00576C6E"/>
    <w:rsid w:val="00576DA7"/>
    <w:rsid w:val="00577196"/>
    <w:rsid w:val="005772A3"/>
    <w:rsid w:val="00577A79"/>
    <w:rsid w:val="00580490"/>
    <w:rsid w:val="005806A8"/>
    <w:rsid w:val="00581011"/>
    <w:rsid w:val="00581404"/>
    <w:rsid w:val="00581700"/>
    <w:rsid w:val="00581D2C"/>
    <w:rsid w:val="00582300"/>
    <w:rsid w:val="005825E6"/>
    <w:rsid w:val="00582600"/>
    <w:rsid w:val="00582974"/>
    <w:rsid w:val="00583082"/>
    <w:rsid w:val="00583299"/>
    <w:rsid w:val="00583378"/>
    <w:rsid w:val="0058338C"/>
    <w:rsid w:val="00583D29"/>
    <w:rsid w:val="005841F3"/>
    <w:rsid w:val="00584415"/>
    <w:rsid w:val="005845A2"/>
    <w:rsid w:val="005848AC"/>
    <w:rsid w:val="0058499D"/>
    <w:rsid w:val="00584BB2"/>
    <w:rsid w:val="00584F6A"/>
    <w:rsid w:val="0058507C"/>
    <w:rsid w:val="00585A78"/>
    <w:rsid w:val="00585B76"/>
    <w:rsid w:val="005866E8"/>
    <w:rsid w:val="005868B7"/>
    <w:rsid w:val="005868EE"/>
    <w:rsid w:val="00586A71"/>
    <w:rsid w:val="00586B06"/>
    <w:rsid w:val="00586D38"/>
    <w:rsid w:val="00586DB6"/>
    <w:rsid w:val="005873AD"/>
    <w:rsid w:val="0058764F"/>
    <w:rsid w:val="0058788F"/>
    <w:rsid w:val="005878FF"/>
    <w:rsid w:val="0058792A"/>
    <w:rsid w:val="005879AB"/>
    <w:rsid w:val="00587A65"/>
    <w:rsid w:val="00587B44"/>
    <w:rsid w:val="00590078"/>
    <w:rsid w:val="00590E2F"/>
    <w:rsid w:val="00590F3A"/>
    <w:rsid w:val="005916C0"/>
    <w:rsid w:val="00591871"/>
    <w:rsid w:val="005920EA"/>
    <w:rsid w:val="0059245B"/>
    <w:rsid w:val="005925D3"/>
    <w:rsid w:val="00592B4F"/>
    <w:rsid w:val="00592BD4"/>
    <w:rsid w:val="005933C2"/>
    <w:rsid w:val="00593665"/>
    <w:rsid w:val="0059381B"/>
    <w:rsid w:val="00593EA1"/>
    <w:rsid w:val="00594268"/>
    <w:rsid w:val="00594472"/>
    <w:rsid w:val="0059465E"/>
    <w:rsid w:val="00594A01"/>
    <w:rsid w:val="00594AD3"/>
    <w:rsid w:val="00594E3B"/>
    <w:rsid w:val="00595545"/>
    <w:rsid w:val="00595ACF"/>
    <w:rsid w:val="00595D36"/>
    <w:rsid w:val="00595F62"/>
    <w:rsid w:val="0059643E"/>
    <w:rsid w:val="00596465"/>
    <w:rsid w:val="00596C3C"/>
    <w:rsid w:val="00597AD8"/>
    <w:rsid w:val="005A02CC"/>
    <w:rsid w:val="005A0450"/>
    <w:rsid w:val="005A0A4D"/>
    <w:rsid w:val="005A0B4B"/>
    <w:rsid w:val="005A0E2D"/>
    <w:rsid w:val="005A0E4E"/>
    <w:rsid w:val="005A103C"/>
    <w:rsid w:val="005A10A6"/>
    <w:rsid w:val="005A191E"/>
    <w:rsid w:val="005A1A8C"/>
    <w:rsid w:val="005A1D66"/>
    <w:rsid w:val="005A225D"/>
    <w:rsid w:val="005A27FC"/>
    <w:rsid w:val="005A2A0D"/>
    <w:rsid w:val="005A307B"/>
    <w:rsid w:val="005A3AE5"/>
    <w:rsid w:val="005A3C2B"/>
    <w:rsid w:val="005A4ADA"/>
    <w:rsid w:val="005A4B81"/>
    <w:rsid w:val="005A4BC4"/>
    <w:rsid w:val="005A4C8D"/>
    <w:rsid w:val="005A4E4B"/>
    <w:rsid w:val="005A59E2"/>
    <w:rsid w:val="005A5AAB"/>
    <w:rsid w:val="005A5EE7"/>
    <w:rsid w:val="005A66C6"/>
    <w:rsid w:val="005A674D"/>
    <w:rsid w:val="005A6E08"/>
    <w:rsid w:val="005A6FB4"/>
    <w:rsid w:val="005A70A7"/>
    <w:rsid w:val="005A70CA"/>
    <w:rsid w:val="005A7435"/>
    <w:rsid w:val="005A7451"/>
    <w:rsid w:val="005A75AD"/>
    <w:rsid w:val="005A7714"/>
    <w:rsid w:val="005A7A3B"/>
    <w:rsid w:val="005A7F31"/>
    <w:rsid w:val="005B013F"/>
    <w:rsid w:val="005B03AC"/>
    <w:rsid w:val="005B0ADF"/>
    <w:rsid w:val="005B1147"/>
    <w:rsid w:val="005B15D9"/>
    <w:rsid w:val="005B1727"/>
    <w:rsid w:val="005B19EA"/>
    <w:rsid w:val="005B1BA1"/>
    <w:rsid w:val="005B1C66"/>
    <w:rsid w:val="005B1FCE"/>
    <w:rsid w:val="005B225F"/>
    <w:rsid w:val="005B26F3"/>
    <w:rsid w:val="005B2CFD"/>
    <w:rsid w:val="005B2D35"/>
    <w:rsid w:val="005B33F9"/>
    <w:rsid w:val="005B3466"/>
    <w:rsid w:val="005B41DC"/>
    <w:rsid w:val="005B42E4"/>
    <w:rsid w:val="005B4A1E"/>
    <w:rsid w:val="005B4A6D"/>
    <w:rsid w:val="005B581A"/>
    <w:rsid w:val="005B5B5D"/>
    <w:rsid w:val="005B5DF0"/>
    <w:rsid w:val="005B5E9E"/>
    <w:rsid w:val="005B6077"/>
    <w:rsid w:val="005B6369"/>
    <w:rsid w:val="005B6C24"/>
    <w:rsid w:val="005B7159"/>
    <w:rsid w:val="005B73B0"/>
    <w:rsid w:val="005B7492"/>
    <w:rsid w:val="005B75E4"/>
    <w:rsid w:val="005B766D"/>
    <w:rsid w:val="005B7DAB"/>
    <w:rsid w:val="005B7EBE"/>
    <w:rsid w:val="005C0951"/>
    <w:rsid w:val="005C096E"/>
    <w:rsid w:val="005C0A97"/>
    <w:rsid w:val="005C1BF9"/>
    <w:rsid w:val="005C1F7C"/>
    <w:rsid w:val="005C219A"/>
    <w:rsid w:val="005C242B"/>
    <w:rsid w:val="005C24F6"/>
    <w:rsid w:val="005C2B52"/>
    <w:rsid w:val="005C2D29"/>
    <w:rsid w:val="005C3372"/>
    <w:rsid w:val="005C3455"/>
    <w:rsid w:val="005C384E"/>
    <w:rsid w:val="005C3CEB"/>
    <w:rsid w:val="005C3DD9"/>
    <w:rsid w:val="005C42C7"/>
    <w:rsid w:val="005C44FF"/>
    <w:rsid w:val="005C4D62"/>
    <w:rsid w:val="005C50A9"/>
    <w:rsid w:val="005C52A9"/>
    <w:rsid w:val="005C5DB3"/>
    <w:rsid w:val="005C5E72"/>
    <w:rsid w:val="005C6274"/>
    <w:rsid w:val="005C6710"/>
    <w:rsid w:val="005C74F7"/>
    <w:rsid w:val="005C7625"/>
    <w:rsid w:val="005C7D8F"/>
    <w:rsid w:val="005D0198"/>
    <w:rsid w:val="005D04CE"/>
    <w:rsid w:val="005D06EC"/>
    <w:rsid w:val="005D0E22"/>
    <w:rsid w:val="005D1041"/>
    <w:rsid w:val="005D10E4"/>
    <w:rsid w:val="005D1256"/>
    <w:rsid w:val="005D1442"/>
    <w:rsid w:val="005D198A"/>
    <w:rsid w:val="005D218D"/>
    <w:rsid w:val="005D2CF2"/>
    <w:rsid w:val="005D2EC5"/>
    <w:rsid w:val="005D38BF"/>
    <w:rsid w:val="005D3B0B"/>
    <w:rsid w:val="005D3EB9"/>
    <w:rsid w:val="005D4DAA"/>
    <w:rsid w:val="005D5693"/>
    <w:rsid w:val="005D56A5"/>
    <w:rsid w:val="005D591D"/>
    <w:rsid w:val="005D5D41"/>
    <w:rsid w:val="005D5EE7"/>
    <w:rsid w:val="005D64B5"/>
    <w:rsid w:val="005D64B7"/>
    <w:rsid w:val="005D6821"/>
    <w:rsid w:val="005D68C1"/>
    <w:rsid w:val="005D6E5B"/>
    <w:rsid w:val="005D7365"/>
    <w:rsid w:val="005D7D6F"/>
    <w:rsid w:val="005E0299"/>
    <w:rsid w:val="005E07BF"/>
    <w:rsid w:val="005E0935"/>
    <w:rsid w:val="005E0EB6"/>
    <w:rsid w:val="005E0F85"/>
    <w:rsid w:val="005E1751"/>
    <w:rsid w:val="005E249D"/>
    <w:rsid w:val="005E271C"/>
    <w:rsid w:val="005E2E23"/>
    <w:rsid w:val="005E2F36"/>
    <w:rsid w:val="005E334A"/>
    <w:rsid w:val="005E33F1"/>
    <w:rsid w:val="005E343E"/>
    <w:rsid w:val="005E3C4D"/>
    <w:rsid w:val="005E4035"/>
    <w:rsid w:val="005E4160"/>
    <w:rsid w:val="005E42DA"/>
    <w:rsid w:val="005E50B4"/>
    <w:rsid w:val="005E50B9"/>
    <w:rsid w:val="005E5A2A"/>
    <w:rsid w:val="005E5C1A"/>
    <w:rsid w:val="005E605A"/>
    <w:rsid w:val="005E61DA"/>
    <w:rsid w:val="005E6273"/>
    <w:rsid w:val="005E6F56"/>
    <w:rsid w:val="005E752F"/>
    <w:rsid w:val="005E7A9F"/>
    <w:rsid w:val="005E7D0E"/>
    <w:rsid w:val="005E7D1A"/>
    <w:rsid w:val="005F071C"/>
    <w:rsid w:val="005F09DE"/>
    <w:rsid w:val="005F10A1"/>
    <w:rsid w:val="005F14BC"/>
    <w:rsid w:val="005F14C2"/>
    <w:rsid w:val="005F1C0D"/>
    <w:rsid w:val="005F1EE6"/>
    <w:rsid w:val="005F1F82"/>
    <w:rsid w:val="005F2080"/>
    <w:rsid w:val="005F3702"/>
    <w:rsid w:val="005F3CBC"/>
    <w:rsid w:val="005F3EFA"/>
    <w:rsid w:val="005F3F77"/>
    <w:rsid w:val="005F425A"/>
    <w:rsid w:val="005F4403"/>
    <w:rsid w:val="005F463B"/>
    <w:rsid w:val="005F4BCF"/>
    <w:rsid w:val="005F4C31"/>
    <w:rsid w:val="005F4DAC"/>
    <w:rsid w:val="005F50E8"/>
    <w:rsid w:val="005F5319"/>
    <w:rsid w:val="005F56F9"/>
    <w:rsid w:val="005F572F"/>
    <w:rsid w:val="005F5E41"/>
    <w:rsid w:val="005F63B0"/>
    <w:rsid w:val="005F6A41"/>
    <w:rsid w:val="005F6AA0"/>
    <w:rsid w:val="005F6C75"/>
    <w:rsid w:val="005F6E44"/>
    <w:rsid w:val="005F70B6"/>
    <w:rsid w:val="005F768A"/>
    <w:rsid w:val="005F77B5"/>
    <w:rsid w:val="005F7C04"/>
    <w:rsid w:val="00600119"/>
    <w:rsid w:val="006001AA"/>
    <w:rsid w:val="006008DF"/>
    <w:rsid w:val="006012C6"/>
    <w:rsid w:val="006019E6"/>
    <w:rsid w:val="00601D27"/>
    <w:rsid w:val="00601E88"/>
    <w:rsid w:val="00601F4C"/>
    <w:rsid w:val="006020EB"/>
    <w:rsid w:val="00602178"/>
    <w:rsid w:val="0060220B"/>
    <w:rsid w:val="0060223D"/>
    <w:rsid w:val="006029B2"/>
    <w:rsid w:val="00602AFF"/>
    <w:rsid w:val="00602B8A"/>
    <w:rsid w:val="00602E42"/>
    <w:rsid w:val="006031E4"/>
    <w:rsid w:val="006039E3"/>
    <w:rsid w:val="0060451F"/>
    <w:rsid w:val="006048D7"/>
    <w:rsid w:val="0060496D"/>
    <w:rsid w:val="00604C3B"/>
    <w:rsid w:val="00604CEF"/>
    <w:rsid w:val="006055F3"/>
    <w:rsid w:val="006057A8"/>
    <w:rsid w:val="006057C5"/>
    <w:rsid w:val="00605FBC"/>
    <w:rsid w:val="00605FEB"/>
    <w:rsid w:val="00606420"/>
    <w:rsid w:val="00606A1D"/>
    <w:rsid w:val="00606ABC"/>
    <w:rsid w:val="006076B5"/>
    <w:rsid w:val="0060783B"/>
    <w:rsid w:val="006078F6"/>
    <w:rsid w:val="00607E3E"/>
    <w:rsid w:val="00607ECA"/>
    <w:rsid w:val="00610241"/>
    <w:rsid w:val="00610511"/>
    <w:rsid w:val="00610631"/>
    <w:rsid w:val="0061070A"/>
    <w:rsid w:val="006108F6"/>
    <w:rsid w:val="0061096F"/>
    <w:rsid w:val="0061098E"/>
    <w:rsid w:val="00610B54"/>
    <w:rsid w:val="00610BE1"/>
    <w:rsid w:val="00610C19"/>
    <w:rsid w:val="00610EF7"/>
    <w:rsid w:val="00610F46"/>
    <w:rsid w:val="00610FA9"/>
    <w:rsid w:val="00611151"/>
    <w:rsid w:val="00611714"/>
    <w:rsid w:val="006119B3"/>
    <w:rsid w:val="00611C80"/>
    <w:rsid w:val="00611D18"/>
    <w:rsid w:val="00611E4B"/>
    <w:rsid w:val="00611F36"/>
    <w:rsid w:val="00611F43"/>
    <w:rsid w:val="0061288C"/>
    <w:rsid w:val="00612AD7"/>
    <w:rsid w:val="00612BFD"/>
    <w:rsid w:val="00612ED1"/>
    <w:rsid w:val="0061306C"/>
    <w:rsid w:val="006137BE"/>
    <w:rsid w:val="00613A20"/>
    <w:rsid w:val="00613A6D"/>
    <w:rsid w:val="00613CB5"/>
    <w:rsid w:val="00613CED"/>
    <w:rsid w:val="00613D16"/>
    <w:rsid w:val="00613D18"/>
    <w:rsid w:val="006140CB"/>
    <w:rsid w:val="006140D5"/>
    <w:rsid w:val="00614170"/>
    <w:rsid w:val="006141AA"/>
    <w:rsid w:val="006141DA"/>
    <w:rsid w:val="00614967"/>
    <w:rsid w:val="00614A16"/>
    <w:rsid w:val="00614EC2"/>
    <w:rsid w:val="00614FB3"/>
    <w:rsid w:val="00615CC0"/>
    <w:rsid w:val="006162D8"/>
    <w:rsid w:val="00616478"/>
    <w:rsid w:val="00616662"/>
    <w:rsid w:val="00616C92"/>
    <w:rsid w:val="006170AE"/>
    <w:rsid w:val="00617342"/>
    <w:rsid w:val="0061759E"/>
    <w:rsid w:val="006177CE"/>
    <w:rsid w:val="00617F28"/>
    <w:rsid w:val="00617F7B"/>
    <w:rsid w:val="00617F82"/>
    <w:rsid w:val="00620683"/>
    <w:rsid w:val="00620DF4"/>
    <w:rsid w:val="00621371"/>
    <w:rsid w:val="00621648"/>
    <w:rsid w:val="00621689"/>
    <w:rsid w:val="00621BA8"/>
    <w:rsid w:val="00621CF2"/>
    <w:rsid w:val="00621EDE"/>
    <w:rsid w:val="00622125"/>
    <w:rsid w:val="00622E6D"/>
    <w:rsid w:val="00623234"/>
    <w:rsid w:val="00623263"/>
    <w:rsid w:val="00623B15"/>
    <w:rsid w:val="00623F04"/>
    <w:rsid w:val="006241B6"/>
    <w:rsid w:val="0062423D"/>
    <w:rsid w:val="00624613"/>
    <w:rsid w:val="0062491E"/>
    <w:rsid w:val="0062514E"/>
    <w:rsid w:val="00625190"/>
    <w:rsid w:val="00625245"/>
    <w:rsid w:val="006256BE"/>
    <w:rsid w:val="00625D06"/>
    <w:rsid w:val="00625DF7"/>
    <w:rsid w:val="0062608C"/>
    <w:rsid w:val="006266A2"/>
    <w:rsid w:val="00626BB5"/>
    <w:rsid w:val="00626D36"/>
    <w:rsid w:val="006274AE"/>
    <w:rsid w:val="006274FD"/>
    <w:rsid w:val="00627EE9"/>
    <w:rsid w:val="00630663"/>
    <w:rsid w:val="00630878"/>
    <w:rsid w:val="00630BD5"/>
    <w:rsid w:val="00630DD2"/>
    <w:rsid w:val="00630E6D"/>
    <w:rsid w:val="00631145"/>
    <w:rsid w:val="006311F2"/>
    <w:rsid w:val="00631414"/>
    <w:rsid w:val="006317EE"/>
    <w:rsid w:val="00631856"/>
    <w:rsid w:val="00631940"/>
    <w:rsid w:val="00631A3A"/>
    <w:rsid w:val="00631C81"/>
    <w:rsid w:val="00631E5D"/>
    <w:rsid w:val="0063233A"/>
    <w:rsid w:val="00632595"/>
    <w:rsid w:val="0063286D"/>
    <w:rsid w:val="00632913"/>
    <w:rsid w:val="00632A36"/>
    <w:rsid w:val="00632CA5"/>
    <w:rsid w:val="0063312F"/>
    <w:rsid w:val="0063327B"/>
    <w:rsid w:val="006333B8"/>
    <w:rsid w:val="00633F0A"/>
    <w:rsid w:val="00633F2D"/>
    <w:rsid w:val="00633F8A"/>
    <w:rsid w:val="00634059"/>
    <w:rsid w:val="0063405C"/>
    <w:rsid w:val="0063488C"/>
    <w:rsid w:val="00634EB7"/>
    <w:rsid w:val="0063510E"/>
    <w:rsid w:val="00635392"/>
    <w:rsid w:val="00635734"/>
    <w:rsid w:val="006367A4"/>
    <w:rsid w:val="00637E07"/>
    <w:rsid w:val="006401C4"/>
    <w:rsid w:val="00640498"/>
    <w:rsid w:val="00640563"/>
    <w:rsid w:val="006408B5"/>
    <w:rsid w:val="006410EB"/>
    <w:rsid w:val="00641103"/>
    <w:rsid w:val="0064140F"/>
    <w:rsid w:val="006416A3"/>
    <w:rsid w:val="00641CDA"/>
    <w:rsid w:val="00641F38"/>
    <w:rsid w:val="006421A9"/>
    <w:rsid w:val="00642308"/>
    <w:rsid w:val="00642366"/>
    <w:rsid w:val="006428F6"/>
    <w:rsid w:val="00642B72"/>
    <w:rsid w:val="00643090"/>
    <w:rsid w:val="0064445D"/>
    <w:rsid w:val="00644631"/>
    <w:rsid w:val="00644760"/>
    <w:rsid w:val="00644D05"/>
    <w:rsid w:val="00645798"/>
    <w:rsid w:val="00646348"/>
    <w:rsid w:val="00646495"/>
    <w:rsid w:val="00646999"/>
    <w:rsid w:val="00647481"/>
    <w:rsid w:val="006474BF"/>
    <w:rsid w:val="00647660"/>
    <w:rsid w:val="00647B3E"/>
    <w:rsid w:val="00647B6A"/>
    <w:rsid w:val="006502B9"/>
    <w:rsid w:val="006504A6"/>
    <w:rsid w:val="00650544"/>
    <w:rsid w:val="006507B9"/>
    <w:rsid w:val="00650AF7"/>
    <w:rsid w:val="00650B40"/>
    <w:rsid w:val="00651A7A"/>
    <w:rsid w:val="00651B62"/>
    <w:rsid w:val="00652370"/>
    <w:rsid w:val="00652477"/>
    <w:rsid w:val="006524D7"/>
    <w:rsid w:val="006525A7"/>
    <w:rsid w:val="006528D0"/>
    <w:rsid w:val="00652E0E"/>
    <w:rsid w:val="0065303C"/>
    <w:rsid w:val="0065362A"/>
    <w:rsid w:val="0065364A"/>
    <w:rsid w:val="00654128"/>
    <w:rsid w:val="00654401"/>
    <w:rsid w:val="00654933"/>
    <w:rsid w:val="006549CC"/>
    <w:rsid w:val="006556CE"/>
    <w:rsid w:val="00655A87"/>
    <w:rsid w:val="006569A9"/>
    <w:rsid w:val="00656E87"/>
    <w:rsid w:val="0065745F"/>
    <w:rsid w:val="00657910"/>
    <w:rsid w:val="00657A59"/>
    <w:rsid w:val="006601D6"/>
    <w:rsid w:val="00660254"/>
    <w:rsid w:val="0066025B"/>
    <w:rsid w:val="00660291"/>
    <w:rsid w:val="0066078E"/>
    <w:rsid w:val="00660985"/>
    <w:rsid w:val="00660E6F"/>
    <w:rsid w:val="00662151"/>
    <w:rsid w:val="006624A3"/>
    <w:rsid w:val="00662E07"/>
    <w:rsid w:val="006635E1"/>
    <w:rsid w:val="006637A0"/>
    <w:rsid w:val="00663874"/>
    <w:rsid w:val="00663DC6"/>
    <w:rsid w:val="006645A1"/>
    <w:rsid w:val="00664C63"/>
    <w:rsid w:val="00664D18"/>
    <w:rsid w:val="006653BC"/>
    <w:rsid w:val="006656DE"/>
    <w:rsid w:val="00665992"/>
    <w:rsid w:val="00665C62"/>
    <w:rsid w:val="00666121"/>
    <w:rsid w:val="006664F1"/>
    <w:rsid w:val="00666B6C"/>
    <w:rsid w:val="00666BC9"/>
    <w:rsid w:val="00666C7A"/>
    <w:rsid w:val="006671AC"/>
    <w:rsid w:val="00667243"/>
    <w:rsid w:val="0066728B"/>
    <w:rsid w:val="006672AF"/>
    <w:rsid w:val="006672D9"/>
    <w:rsid w:val="0066776E"/>
    <w:rsid w:val="00667B58"/>
    <w:rsid w:val="00667C0C"/>
    <w:rsid w:val="006709C9"/>
    <w:rsid w:val="00670F00"/>
    <w:rsid w:val="00670F05"/>
    <w:rsid w:val="006716D6"/>
    <w:rsid w:val="00671910"/>
    <w:rsid w:val="00671C5E"/>
    <w:rsid w:val="006724DC"/>
    <w:rsid w:val="00672584"/>
    <w:rsid w:val="00672670"/>
    <w:rsid w:val="006727C0"/>
    <w:rsid w:val="00672866"/>
    <w:rsid w:val="00672A27"/>
    <w:rsid w:val="00672A40"/>
    <w:rsid w:val="00672C77"/>
    <w:rsid w:val="00672D53"/>
    <w:rsid w:val="00672ED1"/>
    <w:rsid w:val="006730C0"/>
    <w:rsid w:val="006733E7"/>
    <w:rsid w:val="0067355D"/>
    <w:rsid w:val="00673705"/>
    <w:rsid w:val="0067471A"/>
    <w:rsid w:val="006748BB"/>
    <w:rsid w:val="00674AC1"/>
    <w:rsid w:val="00674C37"/>
    <w:rsid w:val="006754BF"/>
    <w:rsid w:val="0067567B"/>
    <w:rsid w:val="00675E52"/>
    <w:rsid w:val="0067720B"/>
    <w:rsid w:val="0067756C"/>
    <w:rsid w:val="006778AC"/>
    <w:rsid w:val="00677B7E"/>
    <w:rsid w:val="006809D0"/>
    <w:rsid w:val="00681D5B"/>
    <w:rsid w:val="006822D3"/>
    <w:rsid w:val="00682750"/>
    <w:rsid w:val="00682960"/>
    <w:rsid w:val="00682A07"/>
    <w:rsid w:val="00682A8F"/>
    <w:rsid w:val="0068348B"/>
    <w:rsid w:val="00683D60"/>
    <w:rsid w:val="006840B6"/>
    <w:rsid w:val="00684355"/>
    <w:rsid w:val="0068466D"/>
    <w:rsid w:val="006846A1"/>
    <w:rsid w:val="00684A99"/>
    <w:rsid w:val="00684C21"/>
    <w:rsid w:val="00684D4D"/>
    <w:rsid w:val="00684DD8"/>
    <w:rsid w:val="00684FEF"/>
    <w:rsid w:val="0068526E"/>
    <w:rsid w:val="00685790"/>
    <w:rsid w:val="00685DE8"/>
    <w:rsid w:val="00686198"/>
    <w:rsid w:val="0068692C"/>
    <w:rsid w:val="00686C62"/>
    <w:rsid w:val="00686E05"/>
    <w:rsid w:val="0068710A"/>
    <w:rsid w:val="006871F5"/>
    <w:rsid w:val="0068734B"/>
    <w:rsid w:val="00687460"/>
    <w:rsid w:val="00687472"/>
    <w:rsid w:val="00687FD3"/>
    <w:rsid w:val="0069031B"/>
    <w:rsid w:val="00690423"/>
    <w:rsid w:val="006909BC"/>
    <w:rsid w:val="006913A2"/>
    <w:rsid w:val="00691D06"/>
    <w:rsid w:val="00691F33"/>
    <w:rsid w:val="00692029"/>
    <w:rsid w:val="00692129"/>
    <w:rsid w:val="00692BC8"/>
    <w:rsid w:val="00692F60"/>
    <w:rsid w:val="00693267"/>
    <w:rsid w:val="0069332E"/>
    <w:rsid w:val="00693360"/>
    <w:rsid w:val="0069346B"/>
    <w:rsid w:val="006937F7"/>
    <w:rsid w:val="00693BB9"/>
    <w:rsid w:val="00693CE1"/>
    <w:rsid w:val="00693EB9"/>
    <w:rsid w:val="00694038"/>
    <w:rsid w:val="006940AE"/>
    <w:rsid w:val="0069443A"/>
    <w:rsid w:val="006944B8"/>
    <w:rsid w:val="00694B01"/>
    <w:rsid w:val="00694BD6"/>
    <w:rsid w:val="0069555E"/>
    <w:rsid w:val="00695666"/>
    <w:rsid w:val="0069580B"/>
    <w:rsid w:val="00695827"/>
    <w:rsid w:val="00695B22"/>
    <w:rsid w:val="0069645D"/>
    <w:rsid w:val="006969CA"/>
    <w:rsid w:val="0069767B"/>
    <w:rsid w:val="00697984"/>
    <w:rsid w:val="0069798C"/>
    <w:rsid w:val="00697CC9"/>
    <w:rsid w:val="00697E45"/>
    <w:rsid w:val="00697E5C"/>
    <w:rsid w:val="00697E6E"/>
    <w:rsid w:val="00697FE5"/>
    <w:rsid w:val="006A0145"/>
    <w:rsid w:val="006A04AB"/>
    <w:rsid w:val="006A074B"/>
    <w:rsid w:val="006A075B"/>
    <w:rsid w:val="006A1022"/>
    <w:rsid w:val="006A10D6"/>
    <w:rsid w:val="006A1472"/>
    <w:rsid w:val="006A18CF"/>
    <w:rsid w:val="006A19EA"/>
    <w:rsid w:val="006A1A82"/>
    <w:rsid w:val="006A1DB9"/>
    <w:rsid w:val="006A22B1"/>
    <w:rsid w:val="006A2418"/>
    <w:rsid w:val="006A2720"/>
    <w:rsid w:val="006A2A06"/>
    <w:rsid w:val="006A30D7"/>
    <w:rsid w:val="006A31E3"/>
    <w:rsid w:val="006A35A3"/>
    <w:rsid w:val="006A3871"/>
    <w:rsid w:val="006A3C5F"/>
    <w:rsid w:val="006A45D8"/>
    <w:rsid w:val="006A48D2"/>
    <w:rsid w:val="006A4F2D"/>
    <w:rsid w:val="006A50B1"/>
    <w:rsid w:val="006A5683"/>
    <w:rsid w:val="006A582B"/>
    <w:rsid w:val="006A5C07"/>
    <w:rsid w:val="006A60E1"/>
    <w:rsid w:val="006A652B"/>
    <w:rsid w:val="006A6832"/>
    <w:rsid w:val="006A6C4A"/>
    <w:rsid w:val="006A6D6E"/>
    <w:rsid w:val="006A6FEA"/>
    <w:rsid w:val="006A7388"/>
    <w:rsid w:val="006A7453"/>
    <w:rsid w:val="006A793B"/>
    <w:rsid w:val="006A7EC4"/>
    <w:rsid w:val="006A7F12"/>
    <w:rsid w:val="006B0715"/>
    <w:rsid w:val="006B0973"/>
    <w:rsid w:val="006B0CE0"/>
    <w:rsid w:val="006B0E06"/>
    <w:rsid w:val="006B0E6C"/>
    <w:rsid w:val="006B0E96"/>
    <w:rsid w:val="006B1271"/>
    <w:rsid w:val="006B16F7"/>
    <w:rsid w:val="006B1928"/>
    <w:rsid w:val="006B1B9C"/>
    <w:rsid w:val="006B1EEA"/>
    <w:rsid w:val="006B21B2"/>
    <w:rsid w:val="006B26BC"/>
    <w:rsid w:val="006B2720"/>
    <w:rsid w:val="006B2834"/>
    <w:rsid w:val="006B3701"/>
    <w:rsid w:val="006B3D94"/>
    <w:rsid w:val="006B3FE2"/>
    <w:rsid w:val="006B4453"/>
    <w:rsid w:val="006B4606"/>
    <w:rsid w:val="006B468B"/>
    <w:rsid w:val="006B4DF8"/>
    <w:rsid w:val="006B4EC3"/>
    <w:rsid w:val="006B5155"/>
    <w:rsid w:val="006B5549"/>
    <w:rsid w:val="006B55EC"/>
    <w:rsid w:val="006B5B0D"/>
    <w:rsid w:val="006B611A"/>
    <w:rsid w:val="006B6396"/>
    <w:rsid w:val="006B6E09"/>
    <w:rsid w:val="006B6E1B"/>
    <w:rsid w:val="006B6E5B"/>
    <w:rsid w:val="006B70B6"/>
    <w:rsid w:val="006B75AC"/>
    <w:rsid w:val="006B78FF"/>
    <w:rsid w:val="006B7DC9"/>
    <w:rsid w:val="006B7E1C"/>
    <w:rsid w:val="006C06ED"/>
    <w:rsid w:val="006C0F0A"/>
    <w:rsid w:val="006C118D"/>
    <w:rsid w:val="006C1A32"/>
    <w:rsid w:val="006C1D41"/>
    <w:rsid w:val="006C1F2E"/>
    <w:rsid w:val="006C24F1"/>
    <w:rsid w:val="006C2660"/>
    <w:rsid w:val="006C2843"/>
    <w:rsid w:val="006C29FE"/>
    <w:rsid w:val="006C2CDA"/>
    <w:rsid w:val="006C2E95"/>
    <w:rsid w:val="006C396A"/>
    <w:rsid w:val="006C3B03"/>
    <w:rsid w:val="006C3B2D"/>
    <w:rsid w:val="006C3C0B"/>
    <w:rsid w:val="006C3F5B"/>
    <w:rsid w:val="006C46A5"/>
    <w:rsid w:val="006C48A7"/>
    <w:rsid w:val="006C4A4F"/>
    <w:rsid w:val="006C4DF1"/>
    <w:rsid w:val="006C53F6"/>
    <w:rsid w:val="006C59E3"/>
    <w:rsid w:val="006C5A75"/>
    <w:rsid w:val="006C6318"/>
    <w:rsid w:val="006C670B"/>
    <w:rsid w:val="006C6718"/>
    <w:rsid w:val="006C6937"/>
    <w:rsid w:val="006C697A"/>
    <w:rsid w:val="006C6B2E"/>
    <w:rsid w:val="006C6ED4"/>
    <w:rsid w:val="006C7022"/>
    <w:rsid w:val="006C7573"/>
    <w:rsid w:val="006C7644"/>
    <w:rsid w:val="006C768B"/>
    <w:rsid w:val="006C794A"/>
    <w:rsid w:val="006C7AB6"/>
    <w:rsid w:val="006C7ABB"/>
    <w:rsid w:val="006C7CAC"/>
    <w:rsid w:val="006C7CBD"/>
    <w:rsid w:val="006D0069"/>
    <w:rsid w:val="006D05B5"/>
    <w:rsid w:val="006D07D7"/>
    <w:rsid w:val="006D0BB5"/>
    <w:rsid w:val="006D0D6D"/>
    <w:rsid w:val="006D10FC"/>
    <w:rsid w:val="006D1A8B"/>
    <w:rsid w:val="006D1B8F"/>
    <w:rsid w:val="006D1C48"/>
    <w:rsid w:val="006D1C98"/>
    <w:rsid w:val="006D23EB"/>
    <w:rsid w:val="006D2822"/>
    <w:rsid w:val="006D2FE8"/>
    <w:rsid w:val="006D358A"/>
    <w:rsid w:val="006D3AA5"/>
    <w:rsid w:val="006D3C68"/>
    <w:rsid w:val="006D3FE5"/>
    <w:rsid w:val="006D4516"/>
    <w:rsid w:val="006D4786"/>
    <w:rsid w:val="006D47A7"/>
    <w:rsid w:val="006D47DC"/>
    <w:rsid w:val="006D4959"/>
    <w:rsid w:val="006D4974"/>
    <w:rsid w:val="006D4B1F"/>
    <w:rsid w:val="006D4CEC"/>
    <w:rsid w:val="006D4E70"/>
    <w:rsid w:val="006D501C"/>
    <w:rsid w:val="006D50B1"/>
    <w:rsid w:val="006D50C1"/>
    <w:rsid w:val="006D545C"/>
    <w:rsid w:val="006D5861"/>
    <w:rsid w:val="006D5DB1"/>
    <w:rsid w:val="006D5E67"/>
    <w:rsid w:val="006D6954"/>
    <w:rsid w:val="006D71DF"/>
    <w:rsid w:val="006D7658"/>
    <w:rsid w:val="006D7664"/>
    <w:rsid w:val="006D774A"/>
    <w:rsid w:val="006D7DD0"/>
    <w:rsid w:val="006D7DEB"/>
    <w:rsid w:val="006D7E05"/>
    <w:rsid w:val="006D7E0A"/>
    <w:rsid w:val="006E054D"/>
    <w:rsid w:val="006E0F3F"/>
    <w:rsid w:val="006E1BE4"/>
    <w:rsid w:val="006E22A9"/>
    <w:rsid w:val="006E23B2"/>
    <w:rsid w:val="006E2FD3"/>
    <w:rsid w:val="006E314E"/>
    <w:rsid w:val="006E36DB"/>
    <w:rsid w:val="006E37F1"/>
    <w:rsid w:val="006E3DD9"/>
    <w:rsid w:val="006E3EBE"/>
    <w:rsid w:val="006E3FF1"/>
    <w:rsid w:val="006E425E"/>
    <w:rsid w:val="006E471F"/>
    <w:rsid w:val="006E492A"/>
    <w:rsid w:val="006E4B0B"/>
    <w:rsid w:val="006E4F91"/>
    <w:rsid w:val="006E4FCC"/>
    <w:rsid w:val="006E527F"/>
    <w:rsid w:val="006E52CC"/>
    <w:rsid w:val="006E5A1B"/>
    <w:rsid w:val="006E5EFE"/>
    <w:rsid w:val="006E6B93"/>
    <w:rsid w:val="006E6C52"/>
    <w:rsid w:val="006E7B79"/>
    <w:rsid w:val="006E7FC4"/>
    <w:rsid w:val="006F0489"/>
    <w:rsid w:val="006F1202"/>
    <w:rsid w:val="006F1214"/>
    <w:rsid w:val="006F13D2"/>
    <w:rsid w:val="006F1618"/>
    <w:rsid w:val="006F197C"/>
    <w:rsid w:val="006F1C0B"/>
    <w:rsid w:val="006F1C89"/>
    <w:rsid w:val="006F2293"/>
    <w:rsid w:val="006F24BB"/>
    <w:rsid w:val="006F2B7F"/>
    <w:rsid w:val="006F2BB3"/>
    <w:rsid w:val="006F2CF0"/>
    <w:rsid w:val="006F2EDE"/>
    <w:rsid w:val="006F2F01"/>
    <w:rsid w:val="006F326B"/>
    <w:rsid w:val="006F3435"/>
    <w:rsid w:val="006F3760"/>
    <w:rsid w:val="006F3769"/>
    <w:rsid w:val="006F39E3"/>
    <w:rsid w:val="006F3A78"/>
    <w:rsid w:val="006F3BD2"/>
    <w:rsid w:val="006F3E7C"/>
    <w:rsid w:val="006F4060"/>
    <w:rsid w:val="006F4458"/>
    <w:rsid w:val="006F4497"/>
    <w:rsid w:val="006F45E7"/>
    <w:rsid w:val="006F4A25"/>
    <w:rsid w:val="006F528F"/>
    <w:rsid w:val="006F582F"/>
    <w:rsid w:val="006F58D0"/>
    <w:rsid w:val="006F5D86"/>
    <w:rsid w:val="006F6C0F"/>
    <w:rsid w:val="006F6D48"/>
    <w:rsid w:val="006F71DA"/>
    <w:rsid w:val="006F7715"/>
    <w:rsid w:val="006F7D60"/>
    <w:rsid w:val="0070021A"/>
    <w:rsid w:val="007006A5"/>
    <w:rsid w:val="007008EC"/>
    <w:rsid w:val="007009B4"/>
    <w:rsid w:val="00700B20"/>
    <w:rsid w:val="007012BE"/>
    <w:rsid w:val="007015E6"/>
    <w:rsid w:val="00701BA7"/>
    <w:rsid w:val="00701ED9"/>
    <w:rsid w:val="007021D6"/>
    <w:rsid w:val="00702524"/>
    <w:rsid w:val="00702A68"/>
    <w:rsid w:val="00703711"/>
    <w:rsid w:val="00703788"/>
    <w:rsid w:val="0070410E"/>
    <w:rsid w:val="00704750"/>
    <w:rsid w:val="00704936"/>
    <w:rsid w:val="00705606"/>
    <w:rsid w:val="00705BAE"/>
    <w:rsid w:val="00705E23"/>
    <w:rsid w:val="00705F14"/>
    <w:rsid w:val="00706017"/>
    <w:rsid w:val="0070617D"/>
    <w:rsid w:val="0070619E"/>
    <w:rsid w:val="00706F5C"/>
    <w:rsid w:val="007072E4"/>
    <w:rsid w:val="00707C09"/>
    <w:rsid w:val="007105AD"/>
    <w:rsid w:val="007105AE"/>
    <w:rsid w:val="00710AB7"/>
    <w:rsid w:val="00710D46"/>
    <w:rsid w:val="0071107A"/>
    <w:rsid w:val="00711319"/>
    <w:rsid w:val="007113B7"/>
    <w:rsid w:val="0071144A"/>
    <w:rsid w:val="00711AC6"/>
    <w:rsid w:val="00711FF5"/>
    <w:rsid w:val="00712290"/>
    <w:rsid w:val="00712C94"/>
    <w:rsid w:val="00712D72"/>
    <w:rsid w:val="00713230"/>
    <w:rsid w:val="007139CE"/>
    <w:rsid w:val="00714000"/>
    <w:rsid w:val="00714740"/>
    <w:rsid w:val="007148E4"/>
    <w:rsid w:val="00714B40"/>
    <w:rsid w:val="00714DD9"/>
    <w:rsid w:val="00714FDA"/>
    <w:rsid w:val="0071501C"/>
    <w:rsid w:val="007153E8"/>
    <w:rsid w:val="00715972"/>
    <w:rsid w:val="00715B77"/>
    <w:rsid w:val="0071617B"/>
    <w:rsid w:val="0071633C"/>
    <w:rsid w:val="0071635E"/>
    <w:rsid w:val="007166D1"/>
    <w:rsid w:val="00717053"/>
    <w:rsid w:val="007170F7"/>
    <w:rsid w:val="007171EB"/>
    <w:rsid w:val="007173AC"/>
    <w:rsid w:val="007175DB"/>
    <w:rsid w:val="00717A28"/>
    <w:rsid w:val="007202C4"/>
    <w:rsid w:val="007209A5"/>
    <w:rsid w:val="00720A1C"/>
    <w:rsid w:val="00720CC7"/>
    <w:rsid w:val="00720D67"/>
    <w:rsid w:val="0072131F"/>
    <w:rsid w:val="0072167E"/>
    <w:rsid w:val="007217B4"/>
    <w:rsid w:val="00721BB0"/>
    <w:rsid w:val="00721D41"/>
    <w:rsid w:val="00721F75"/>
    <w:rsid w:val="00722160"/>
    <w:rsid w:val="00722459"/>
    <w:rsid w:val="00722824"/>
    <w:rsid w:val="007228D4"/>
    <w:rsid w:val="00722E71"/>
    <w:rsid w:val="00723036"/>
    <w:rsid w:val="007234DC"/>
    <w:rsid w:val="00723AA5"/>
    <w:rsid w:val="00723E06"/>
    <w:rsid w:val="0072401F"/>
    <w:rsid w:val="0072410D"/>
    <w:rsid w:val="007244DA"/>
    <w:rsid w:val="007248EB"/>
    <w:rsid w:val="00724A83"/>
    <w:rsid w:val="00724AE0"/>
    <w:rsid w:val="00724CFB"/>
    <w:rsid w:val="00724F25"/>
    <w:rsid w:val="00725DAA"/>
    <w:rsid w:val="00725E26"/>
    <w:rsid w:val="0072629E"/>
    <w:rsid w:val="007263D5"/>
    <w:rsid w:val="00726523"/>
    <w:rsid w:val="0072673C"/>
    <w:rsid w:val="00726782"/>
    <w:rsid w:val="00726B5E"/>
    <w:rsid w:val="00726C00"/>
    <w:rsid w:val="007270B2"/>
    <w:rsid w:val="007270BA"/>
    <w:rsid w:val="0072715D"/>
    <w:rsid w:val="0072733C"/>
    <w:rsid w:val="00727381"/>
    <w:rsid w:val="0072738E"/>
    <w:rsid w:val="00727B6C"/>
    <w:rsid w:val="00727CA8"/>
    <w:rsid w:val="007307A8"/>
    <w:rsid w:val="00730823"/>
    <w:rsid w:val="00731006"/>
    <w:rsid w:val="007311DD"/>
    <w:rsid w:val="007312BB"/>
    <w:rsid w:val="00731F00"/>
    <w:rsid w:val="00732587"/>
    <w:rsid w:val="00732884"/>
    <w:rsid w:val="00732A64"/>
    <w:rsid w:val="00733E02"/>
    <w:rsid w:val="0073428D"/>
    <w:rsid w:val="00734A41"/>
    <w:rsid w:val="00734C36"/>
    <w:rsid w:val="00734D68"/>
    <w:rsid w:val="00735095"/>
    <w:rsid w:val="007351F1"/>
    <w:rsid w:val="0073556A"/>
    <w:rsid w:val="007356EA"/>
    <w:rsid w:val="0073634F"/>
    <w:rsid w:val="007367A5"/>
    <w:rsid w:val="0073696D"/>
    <w:rsid w:val="00736FE4"/>
    <w:rsid w:val="00737140"/>
    <w:rsid w:val="0073790F"/>
    <w:rsid w:val="00737969"/>
    <w:rsid w:val="00737CFF"/>
    <w:rsid w:val="00737E00"/>
    <w:rsid w:val="00740368"/>
    <w:rsid w:val="00740560"/>
    <w:rsid w:val="00740DA0"/>
    <w:rsid w:val="0074105F"/>
    <w:rsid w:val="007414BB"/>
    <w:rsid w:val="007416A4"/>
    <w:rsid w:val="007416C2"/>
    <w:rsid w:val="00741716"/>
    <w:rsid w:val="00741CC4"/>
    <w:rsid w:val="00741DB0"/>
    <w:rsid w:val="007432A6"/>
    <w:rsid w:val="0074361F"/>
    <w:rsid w:val="00743C30"/>
    <w:rsid w:val="007445E0"/>
    <w:rsid w:val="00744779"/>
    <w:rsid w:val="00744CDD"/>
    <w:rsid w:val="00744D36"/>
    <w:rsid w:val="00744DE9"/>
    <w:rsid w:val="00745B48"/>
    <w:rsid w:val="00745F24"/>
    <w:rsid w:val="00745F67"/>
    <w:rsid w:val="0074650B"/>
    <w:rsid w:val="0074665F"/>
    <w:rsid w:val="00746CFC"/>
    <w:rsid w:val="00746F04"/>
    <w:rsid w:val="0074718F"/>
    <w:rsid w:val="007478D6"/>
    <w:rsid w:val="00747E51"/>
    <w:rsid w:val="00747F09"/>
    <w:rsid w:val="00750158"/>
    <w:rsid w:val="007501D7"/>
    <w:rsid w:val="00750222"/>
    <w:rsid w:val="007504A6"/>
    <w:rsid w:val="0075052C"/>
    <w:rsid w:val="0075055D"/>
    <w:rsid w:val="0075059D"/>
    <w:rsid w:val="0075073D"/>
    <w:rsid w:val="00750FD5"/>
    <w:rsid w:val="007513A4"/>
    <w:rsid w:val="007518CF"/>
    <w:rsid w:val="00751DC4"/>
    <w:rsid w:val="007520C5"/>
    <w:rsid w:val="00752366"/>
    <w:rsid w:val="007524D4"/>
    <w:rsid w:val="00752D48"/>
    <w:rsid w:val="00752D81"/>
    <w:rsid w:val="00752EE0"/>
    <w:rsid w:val="00752F6D"/>
    <w:rsid w:val="00752FA6"/>
    <w:rsid w:val="0075308E"/>
    <w:rsid w:val="007530F2"/>
    <w:rsid w:val="00753D5F"/>
    <w:rsid w:val="00754097"/>
    <w:rsid w:val="0075425E"/>
    <w:rsid w:val="007542C5"/>
    <w:rsid w:val="00754559"/>
    <w:rsid w:val="007545AA"/>
    <w:rsid w:val="00754691"/>
    <w:rsid w:val="007547CC"/>
    <w:rsid w:val="00754DA0"/>
    <w:rsid w:val="00755057"/>
    <w:rsid w:val="00755204"/>
    <w:rsid w:val="00755456"/>
    <w:rsid w:val="0075585F"/>
    <w:rsid w:val="00755E01"/>
    <w:rsid w:val="00755E0E"/>
    <w:rsid w:val="00755E59"/>
    <w:rsid w:val="00755EDF"/>
    <w:rsid w:val="00755F25"/>
    <w:rsid w:val="007565B4"/>
    <w:rsid w:val="007567CF"/>
    <w:rsid w:val="00756984"/>
    <w:rsid w:val="00756DC9"/>
    <w:rsid w:val="007576C8"/>
    <w:rsid w:val="00757834"/>
    <w:rsid w:val="0075793C"/>
    <w:rsid w:val="00757ADF"/>
    <w:rsid w:val="007601A3"/>
    <w:rsid w:val="00760547"/>
    <w:rsid w:val="00760948"/>
    <w:rsid w:val="00761159"/>
    <w:rsid w:val="00761275"/>
    <w:rsid w:val="00761319"/>
    <w:rsid w:val="007614CC"/>
    <w:rsid w:val="00761867"/>
    <w:rsid w:val="007619E6"/>
    <w:rsid w:val="00761CFC"/>
    <w:rsid w:val="00762DDD"/>
    <w:rsid w:val="00762E30"/>
    <w:rsid w:val="00763537"/>
    <w:rsid w:val="007638E9"/>
    <w:rsid w:val="00763959"/>
    <w:rsid w:val="00763B81"/>
    <w:rsid w:val="0076452E"/>
    <w:rsid w:val="007645D3"/>
    <w:rsid w:val="0076469F"/>
    <w:rsid w:val="007647B5"/>
    <w:rsid w:val="0076527B"/>
    <w:rsid w:val="00765296"/>
    <w:rsid w:val="00766117"/>
    <w:rsid w:val="007664C3"/>
    <w:rsid w:val="00766669"/>
    <w:rsid w:val="00766A2E"/>
    <w:rsid w:val="00766A7B"/>
    <w:rsid w:val="0076794D"/>
    <w:rsid w:val="00767CD1"/>
    <w:rsid w:val="00770099"/>
    <w:rsid w:val="00770310"/>
    <w:rsid w:val="007706B1"/>
    <w:rsid w:val="00770E52"/>
    <w:rsid w:val="00771000"/>
    <w:rsid w:val="0077115D"/>
    <w:rsid w:val="007718E5"/>
    <w:rsid w:val="007723E0"/>
    <w:rsid w:val="00772BB1"/>
    <w:rsid w:val="00772CDC"/>
    <w:rsid w:val="00772F2A"/>
    <w:rsid w:val="00772FC4"/>
    <w:rsid w:val="00773840"/>
    <w:rsid w:val="0077388C"/>
    <w:rsid w:val="00773A70"/>
    <w:rsid w:val="00773DBB"/>
    <w:rsid w:val="0077419F"/>
    <w:rsid w:val="007743C0"/>
    <w:rsid w:val="00774666"/>
    <w:rsid w:val="00774BB1"/>
    <w:rsid w:val="00774C2B"/>
    <w:rsid w:val="00774D7F"/>
    <w:rsid w:val="00774D88"/>
    <w:rsid w:val="00774DB9"/>
    <w:rsid w:val="00774F37"/>
    <w:rsid w:val="00775147"/>
    <w:rsid w:val="007755A3"/>
    <w:rsid w:val="00775A12"/>
    <w:rsid w:val="00775E15"/>
    <w:rsid w:val="007761C6"/>
    <w:rsid w:val="00776B71"/>
    <w:rsid w:val="00776C48"/>
    <w:rsid w:val="0077720E"/>
    <w:rsid w:val="007775BD"/>
    <w:rsid w:val="007779A4"/>
    <w:rsid w:val="00777D01"/>
    <w:rsid w:val="00780122"/>
    <w:rsid w:val="007803A1"/>
    <w:rsid w:val="00780495"/>
    <w:rsid w:val="007804AA"/>
    <w:rsid w:val="00780629"/>
    <w:rsid w:val="0078067E"/>
    <w:rsid w:val="00780779"/>
    <w:rsid w:val="00780B30"/>
    <w:rsid w:val="00780BFA"/>
    <w:rsid w:val="00780C24"/>
    <w:rsid w:val="00781964"/>
    <w:rsid w:val="00781BF1"/>
    <w:rsid w:val="00781E31"/>
    <w:rsid w:val="00782F8B"/>
    <w:rsid w:val="00782FC4"/>
    <w:rsid w:val="00783356"/>
    <w:rsid w:val="00783681"/>
    <w:rsid w:val="0078372F"/>
    <w:rsid w:val="00783867"/>
    <w:rsid w:val="00783F94"/>
    <w:rsid w:val="00784054"/>
    <w:rsid w:val="0078430A"/>
    <w:rsid w:val="0078467F"/>
    <w:rsid w:val="007849B9"/>
    <w:rsid w:val="00784C64"/>
    <w:rsid w:val="00784DA2"/>
    <w:rsid w:val="007852EB"/>
    <w:rsid w:val="007853BC"/>
    <w:rsid w:val="00785517"/>
    <w:rsid w:val="0078638B"/>
    <w:rsid w:val="00786693"/>
    <w:rsid w:val="0078704C"/>
    <w:rsid w:val="007871B5"/>
    <w:rsid w:val="00787833"/>
    <w:rsid w:val="00787B30"/>
    <w:rsid w:val="007903EC"/>
    <w:rsid w:val="007907DF"/>
    <w:rsid w:val="007908D2"/>
    <w:rsid w:val="00790B4C"/>
    <w:rsid w:val="00790BE8"/>
    <w:rsid w:val="0079106F"/>
    <w:rsid w:val="00791112"/>
    <w:rsid w:val="00791A0E"/>
    <w:rsid w:val="00792517"/>
    <w:rsid w:val="00792CFB"/>
    <w:rsid w:val="0079327F"/>
    <w:rsid w:val="007932E8"/>
    <w:rsid w:val="00793857"/>
    <w:rsid w:val="00793A1F"/>
    <w:rsid w:val="00793B74"/>
    <w:rsid w:val="00793F32"/>
    <w:rsid w:val="00793F8C"/>
    <w:rsid w:val="00794690"/>
    <w:rsid w:val="00794D2A"/>
    <w:rsid w:val="00794DF8"/>
    <w:rsid w:val="007953F0"/>
    <w:rsid w:val="00795584"/>
    <w:rsid w:val="00795924"/>
    <w:rsid w:val="00796D8A"/>
    <w:rsid w:val="00797177"/>
    <w:rsid w:val="00797A0B"/>
    <w:rsid w:val="00797B19"/>
    <w:rsid w:val="007A0283"/>
    <w:rsid w:val="007A043E"/>
    <w:rsid w:val="007A089A"/>
    <w:rsid w:val="007A0B3E"/>
    <w:rsid w:val="007A144C"/>
    <w:rsid w:val="007A1718"/>
    <w:rsid w:val="007A1723"/>
    <w:rsid w:val="007A1899"/>
    <w:rsid w:val="007A19BB"/>
    <w:rsid w:val="007A219A"/>
    <w:rsid w:val="007A24AC"/>
    <w:rsid w:val="007A26FB"/>
    <w:rsid w:val="007A28EA"/>
    <w:rsid w:val="007A2A1A"/>
    <w:rsid w:val="007A2B1A"/>
    <w:rsid w:val="007A3318"/>
    <w:rsid w:val="007A3584"/>
    <w:rsid w:val="007A3AA5"/>
    <w:rsid w:val="007A3CAE"/>
    <w:rsid w:val="007A4023"/>
    <w:rsid w:val="007A43D4"/>
    <w:rsid w:val="007A44B3"/>
    <w:rsid w:val="007A4F7B"/>
    <w:rsid w:val="007A52F1"/>
    <w:rsid w:val="007A5EA4"/>
    <w:rsid w:val="007A618D"/>
    <w:rsid w:val="007A6319"/>
    <w:rsid w:val="007A6456"/>
    <w:rsid w:val="007A6B62"/>
    <w:rsid w:val="007A6E2E"/>
    <w:rsid w:val="007A6EA6"/>
    <w:rsid w:val="007A6ED8"/>
    <w:rsid w:val="007A704B"/>
    <w:rsid w:val="007A727E"/>
    <w:rsid w:val="007A7B51"/>
    <w:rsid w:val="007A7E97"/>
    <w:rsid w:val="007A7F00"/>
    <w:rsid w:val="007A7F7B"/>
    <w:rsid w:val="007B0216"/>
    <w:rsid w:val="007B022E"/>
    <w:rsid w:val="007B02CA"/>
    <w:rsid w:val="007B03B1"/>
    <w:rsid w:val="007B0BD7"/>
    <w:rsid w:val="007B118D"/>
    <w:rsid w:val="007B11F4"/>
    <w:rsid w:val="007B1E88"/>
    <w:rsid w:val="007B223B"/>
    <w:rsid w:val="007B33F5"/>
    <w:rsid w:val="007B3407"/>
    <w:rsid w:val="007B38EE"/>
    <w:rsid w:val="007B5190"/>
    <w:rsid w:val="007B55F6"/>
    <w:rsid w:val="007B599B"/>
    <w:rsid w:val="007B6500"/>
    <w:rsid w:val="007B68F0"/>
    <w:rsid w:val="007B6A02"/>
    <w:rsid w:val="007C00C3"/>
    <w:rsid w:val="007C0139"/>
    <w:rsid w:val="007C033B"/>
    <w:rsid w:val="007C068E"/>
    <w:rsid w:val="007C0C8C"/>
    <w:rsid w:val="007C0E0C"/>
    <w:rsid w:val="007C15EA"/>
    <w:rsid w:val="007C1AE6"/>
    <w:rsid w:val="007C1DF0"/>
    <w:rsid w:val="007C1E16"/>
    <w:rsid w:val="007C2955"/>
    <w:rsid w:val="007C2973"/>
    <w:rsid w:val="007C2A82"/>
    <w:rsid w:val="007C3186"/>
    <w:rsid w:val="007C3A91"/>
    <w:rsid w:val="007C3A94"/>
    <w:rsid w:val="007C3BC4"/>
    <w:rsid w:val="007C44FF"/>
    <w:rsid w:val="007C45A2"/>
    <w:rsid w:val="007C45B3"/>
    <w:rsid w:val="007C45EB"/>
    <w:rsid w:val="007C47EB"/>
    <w:rsid w:val="007C4FFD"/>
    <w:rsid w:val="007C50F9"/>
    <w:rsid w:val="007C51DC"/>
    <w:rsid w:val="007C61F9"/>
    <w:rsid w:val="007C63AB"/>
    <w:rsid w:val="007C666D"/>
    <w:rsid w:val="007C679C"/>
    <w:rsid w:val="007C6F56"/>
    <w:rsid w:val="007C71D4"/>
    <w:rsid w:val="007C7312"/>
    <w:rsid w:val="007C7490"/>
    <w:rsid w:val="007C78C0"/>
    <w:rsid w:val="007C7C50"/>
    <w:rsid w:val="007D02B4"/>
    <w:rsid w:val="007D03E9"/>
    <w:rsid w:val="007D055D"/>
    <w:rsid w:val="007D056D"/>
    <w:rsid w:val="007D0D3F"/>
    <w:rsid w:val="007D1318"/>
    <w:rsid w:val="007D1445"/>
    <w:rsid w:val="007D1AC4"/>
    <w:rsid w:val="007D1F8C"/>
    <w:rsid w:val="007D2023"/>
    <w:rsid w:val="007D2484"/>
    <w:rsid w:val="007D262A"/>
    <w:rsid w:val="007D2707"/>
    <w:rsid w:val="007D2717"/>
    <w:rsid w:val="007D276C"/>
    <w:rsid w:val="007D2859"/>
    <w:rsid w:val="007D2B99"/>
    <w:rsid w:val="007D2BFE"/>
    <w:rsid w:val="007D2D07"/>
    <w:rsid w:val="007D2FC9"/>
    <w:rsid w:val="007D310D"/>
    <w:rsid w:val="007D3206"/>
    <w:rsid w:val="007D32A0"/>
    <w:rsid w:val="007D387C"/>
    <w:rsid w:val="007D3A4D"/>
    <w:rsid w:val="007D433F"/>
    <w:rsid w:val="007D476A"/>
    <w:rsid w:val="007D53D7"/>
    <w:rsid w:val="007D59C2"/>
    <w:rsid w:val="007D5B9D"/>
    <w:rsid w:val="007D5BAF"/>
    <w:rsid w:val="007D6335"/>
    <w:rsid w:val="007D6339"/>
    <w:rsid w:val="007D656C"/>
    <w:rsid w:val="007D73EA"/>
    <w:rsid w:val="007D782B"/>
    <w:rsid w:val="007D786E"/>
    <w:rsid w:val="007E0005"/>
    <w:rsid w:val="007E0011"/>
    <w:rsid w:val="007E0443"/>
    <w:rsid w:val="007E054B"/>
    <w:rsid w:val="007E05FC"/>
    <w:rsid w:val="007E06F6"/>
    <w:rsid w:val="007E0C8F"/>
    <w:rsid w:val="007E13E9"/>
    <w:rsid w:val="007E2000"/>
    <w:rsid w:val="007E207C"/>
    <w:rsid w:val="007E2253"/>
    <w:rsid w:val="007E240F"/>
    <w:rsid w:val="007E242C"/>
    <w:rsid w:val="007E2915"/>
    <w:rsid w:val="007E296C"/>
    <w:rsid w:val="007E2976"/>
    <w:rsid w:val="007E2EC0"/>
    <w:rsid w:val="007E3116"/>
    <w:rsid w:val="007E31CD"/>
    <w:rsid w:val="007E3565"/>
    <w:rsid w:val="007E3CE3"/>
    <w:rsid w:val="007E40DB"/>
    <w:rsid w:val="007E4298"/>
    <w:rsid w:val="007E437B"/>
    <w:rsid w:val="007E48FA"/>
    <w:rsid w:val="007E52C7"/>
    <w:rsid w:val="007E5674"/>
    <w:rsid w:val="007E5974"/>
    <w:rsid w:val="007E5AB7"/>
    <w:rsid w:val="007E5D94"/>
    <w:rsid w:val="007E5DE4"/>
    <w:rsid w:val="007E603C"/>
    <w:rsid w:val="007E60CF"/>
    <w:rsid w:val="007E6FBD"/>
    <w:rsid w:val="007E717C"/>
    <w:rsid w:val="007E733C"/>
    <w:rsid w:val="007E771E"/>
    <w:rsid w:val="007E7856"/>
    <w:rsid w:val="007E7C1D"/>
    <w:rsid w:val="007F0135"/>
    <w:rsid w:val="007F0315"/>
    <w:rsid w:val="007F0331"/>
    <w:rsid w:val="007F0359"/>
    <w:rsid w:val="007F0582"/>
    <w:rsid w:val="007F1154"/>
    <w:rsid w:val="007F1281"/>
    <w:rsid w:val="007F1370"/>
    <w:rsid w:val="007F1762"/>
    <w:rsid w:val="007F24E4"/>
    <w:rsid w:val="007F2CC0"/>
    <w:rsid w:val="007F35E0"/>
    <w:rsid w:val="007F4245"/>
    <w:rsid w:val="007F43EC"/>
    <w:rsid w:val="007F4A8D"/>
    <w:rsid w:val="007F4C2A"/>
    <w:rsid w:val="007F4E85"/>
    <w:rsid w:val="007F5604"/>
    <w:rsid w:val="007F5908"/>
    <w:rsid w:val="007F6522"/>
    <w:rsid w:val="007F652F"/>
    <w:rsid w:val="007F7269"/>
    <w:rsid w:val="007F76FE"/>
    <w:rsid w:val="007F772F"/>
    <w:rsid w:val="007F79BB"/>
    <w:rsid w:val="007F7CA2"/>
    <w:rsid w:val="007F7F15"/>
    <w:rsid w:val="007F7F1D"/>
    <w:rsid w:val="0080058D"/>
    <w:rsid w:val="008005A2"/>
    <w:rsid w:val="0080067D"/>
    <w:rsid w:val="008007C0"/>
    <w:rsid w:val="008009F2"/>
    <w:rsid w:val="00800BC0"/>
    <w:rsid w:val="00800E60"/>
    <w:rsid w:val="008013E4"/>
    <w:rsid w:val="00801796"/>
    <w:rsid w:val="00801958"/>
    <w:rsid w:val="00801AB9"/>
    <w:rsid w:val="00801B1C"/>
    <w:rsid w:val="00801C73"/>
    <w:rsid w:val="00802341"/>
    <w:rsid w:val="0080246E"/>
    <w:rsid w:val="00802B78"/>
    <w:rsid w:val="00802DF3"/>
    <w:rsid w:val="008030D5"/>
    <w:rsid w:val="008031FC"/>
    <w:rsid w:val="00803890"/>
    <w:rsid w:val="00803E82"/>
    <w:rsid w:val="008043DB"/>
    <w:rsid w:val="00804529"/>
    <w:rsid w:val="00804895"/>
    <w:rsid w:val="00805385"/>
    <w:rsid w:val="008057AE"/>
    <w:rsid w:val="008061D7"/>
    <w:rsid w:val="00806AB3"/>
    <w:rsid w:val="00806C0F"/>
    <w:rsid w:val="00807936"/>
    <w:rsid w:val="00807A78"/>
    <w:rsid w:val="00807AA8"/>
    <w:rsid w:val="00807AE1"/>
    <w:rsid w:val="00807AF9"/>
    <w:rsid w:val="00807BE5"/>
    <w:rsid w:val="00807CFA"/>
    <w:rsid w:val="00807DA5"/>
    <w:rsid w:val="00807DC1"/>
    <w:rsid w:val="00810007"/>
    <w:rsid w:val="0081034C"/>
    <w:rsid w:val="008104BB"/>
    <w:rsid w:val="0081063F"/>
    <w:rsid w:val="00810F89"/>
    <w:rsid w:val="00811A2B"/>
    <w:rsid w:val="00811C3A"/>
    <w:rsid w:val="008120DC"/>
    <w:rsid w:val="0081270E"/>
    <w:rsid w:val="00812CA7"/>
    <w:rsid w:val="00813018"/>
    <w:rsid w:val="00813148"/>
    <w:rsid w:val="008132C7"/>
    <w:rsid w:val="008134F9"/>
    <w:rsid w:val="008136A1"/>
    <w:rsid w:val="00813762"/>
    <w:rsid w:val="00813970"/>
    <w:rsid w:val="00813EB5"/>
    <w:rsid w:val="00814190"/>
    <w:rsid w:val="008143C7"/>
    <w:rsid w:val="00814B57"/>
    <w:rsid w:val="00814E69"/>
    <w:rsid w:val="00814FCC"/>
    <w:rsid w:val="0081505D"/>
    <w:rsid w:val="0081511F"/>
    <w:rsid w:val="008154C6"/>
    <w:rsid w:val="00816F5F"/>
    <w:rsid w:val="00817042"/>
    <w:rsid w:val="00817052"/>
    <w:rsid w:val="008173A2"/>
    <w:rsid w:val="0081753F"/>
    <w:rsid w:val="00817578"/>
    <w:rsid w:val="008177F2"/>
    <w:rsid w:val="00817FAA"/>
    <w:rsid w:val="00820028"/>
    <w:rsid w:val="008209C0"/>
    <w:rsid w:val="00820DF6"/>
    <w:rsid w:val="0082107E"/>
    <w:rsid w:val="00821B28"/>
    <w:rsid w:val="00821F0D"/>
    <w:rsid w:val="00823028"/>
    <w:rsid w:val="00823EBB"/>
    <w:rsid w:val="00824078"/>
    <w:rsid w:val="0082428B"/>
    <w:rsid w:val="00825A59"/>
    <w:rsid w:val="00825C27"/>
    <w:rsid w:val="00825D83"/>
    <w:rsid w:val="00825DD2"/>
    <w:rsid w:val="008260E1"/>
    <w:rsid w:val="008262DF"/>
    <w:rsid w:val="00826366"/>
    <w:rsid w:val="00826B6F"/>
    <w:rsid w:val="00826F9B"/>
    <w:rsid w:val="0082700B"/>
    <w:rsid w:val="0082708B"/>
    <w:rsid w:val="008272B5"/>
    <w:rsid w:val="008274A9"/>
    <w:rsid w:val="008275C7"/>
    <w:rsid w:val="008277AB"/>
    <w:rsid w:val="00827D44"/>
    <w:rsid w:val="0083065E"/>
    <w:rsid w:val="00830EB5"/>
    <w:rsid w:val="00831022"/>
    <w:rsid w:val="00831381"/>
    <w:rsid w:val="008317E2"/>
    <w:rsid w:val="00831CCB"/>
    <w:rsid w:val="00831DDC"/>
    <w:rsid w:val="008324E8"/>
    <w:rsid w:val="00832709"/>
    <w:rsid w:val="00833386"/>
    <w:rsid w:val="00833398"/>
    <w:rsid w:val="0083347D"/>
    <w:rsid w:val="00833793"/>
    <w:rsid w:val="008337F3"/>
    <w:rsid w:val="00833BDB"/>
    <w:rsid w:val="008343F3"/>
    <w:rsid w:val="0083508A"/>
    <w:rsid w:val="00835129"/>
    <w:rsid w:val="0083581A"/>
    <w:rsid w:val="00835A88"/>
    <w:rsid w:val="00835AE0"/>
    <w:rsid w:val="00836023"/>
    <w:rsid w:val="00836390"/>
    <w:rsid w:val="00836564"/>
    <w:rsid w:val="00836AC1"/>
    <w:rsid w:val="00836B35"/>
    <w:rsid w:val="00837693"/>
    <w:rsid w:val="00837740"/>
    <w:rsid w:val="0083791E"/>
    <w:rsid w:val="00837CE0"/>
    <w:rsid w:val="00840181"/>
    <w:rsid w:val="00840535"/>
    <w:rsid w:val="00840785"/>
    <w:rsid w:val="0084081F"/>
    <w:rsid w:val="008408C5"/>
    <w:rsid w:val="00840A5E"/>
    <w:rsid w:val="00840BB8"/>
    <w:rsid w:val="00840C43"/>
    <w:rsid w:val="00840F0C"/>
    <w:rsid w:val="008421F3"/>
    <w:rsid w:val="008422BD"/>
    <w:rsid w:val="0084276E"/>
    <w:rsid w:val="00842E16"/>
    <w:rsid w:val="008430C1"/>
    <w:rsid w:val="0084413B"/>
    <w:rsid w:val="008441AA"/>
    <w:rsid w:val="00844B5C"/>
    <w:rsid w:val="00844CEE"/>
    <w:rsid w:val="00844E77"/>
    <w:rsid w:val="008454C0"/>
    <w:rsid w:val="00845522"/>
    <w:rsid w:val="00846068"/>
    <w:rsid w:val="00846603"/>
    <w:rsid w:val="00846908"/>
    <w:rsid w:val="00846969"/>
    <w:rsid w:val="0084723F"/>
    <w:rsid w:val="0084751A"/>
    <w:rsid w:val="008478BC"/>
    <w:rsid w:val="008479BE"/>
    <w:rsid w:val="00850022"/>
    <w:rsid w:val="00850130"/>
    <w:rsid w:val="008502DF"/>
    <w:rsid w:val="008512F9"/>
    <w:rsid w:val="00851363"/>
    <w:rsid w:val="0085193B"/>
    <w:rsid w:val="00851C56"/>
    <w:rsid w:val="00851D29"/>
    <w:rsid w:val="008520D6"/>
    <w:rsid w:val="008525EB"/>
    <w:rsid w:val="00852A05"/>
    <w:rsid w:val="00852A22"/>
    <w:rsid w:val="008532A6"/>
    <w:rsid w:val="00853383"/>
    <w:rsid w:val="008538EB"/>
    <w:rsid w:val="00853B7D"/>
    <w:rsid w:val="00853F60"/>
    <w:rsid w:val="00853F6B"/>
    <w:rsid w:val="00854097"/>
    <w:rsid w:val="00854393"/>
    <w:rsid w:val="00854B41"/>
    <w:rsid w:val="00854D65"/>
    <w:rsid w:val="00855053"/>
    <w:rsid w:val="008550B3"/>
    <w:rsid w:val="008554EA"/>
    <w:rsid w:val="00855612"/>
    <w:rsid w:val="0085579F"/>
    <w:rsid w:val="00855B57"/>
    <w:rsid w:val="00855C10"/>
    <w:rsid w:val="00856886"/>
    <w:rsid w:val="00856A9C"/>
    <w:rsid w:val="00856AB6"/>
    <w:rsid w:val="00856C64"/>
    <w:rsid w:val="00856E7C"/>
    <w:rsid w:val="00856F3D"/>
    <w:rsid w:val="00856FF9"/>
    <w:rsid w:val="00857051"/>
    <w:rsid w:val="00857177"/>
    <w:rsid w:val="00857299"/>
    <w:rsid w:val="0085741F"/>
    <w:rsid w:val="0085742A"/>
    <w:rsid w:val="008574DA"/>
    <w:rsid w:val="008577E5"/>
    <w:rsid w:val="00857DDA"/>
    <w:rsid w:val="008603D9"/>
    <w:rsid w:val="0086070E"/>
    <w:rsid w:val="00860A63"/>
    <w:rsid w:val="00860C8B"/>
    <w:rsid w:val="008616B9"/>
    <w:rsid w:val="0086188E"/>
    <w:rsid w:val="00861951"/>
    <w:rsid w:val="00861AE3"/>
    <w:rsid w:val="008623D9"/>
    <w:rsid w:val="00862E9B"/>
    <w:rsid w:val="00862F3E"/>
    <w:rsid w:val="00863014"/>
    <w:rsid w:val="008631F0"/>
    <w:rsid w:val="00863550"/>
    <w:rsid w:val="008638D4"/>
    <w:rsid w:val="0086399D"/>
    <w:rsid w:val="00863AC6"/>
    <w:rsid w:val="00863AE8"/>
    <w:rsid w:val="00863D49"/>
    <w:rsid w:val="008643BC"/>
    <w:rsid w:val="008644BA"/>
    <w:rsid w:val="00864A8B"/>
    <w:rsid w:val="00864DB1"/>
    <w:rsid w:val="0086501D"/>
    <w:rsid w:val="008650F2"/>
    <w:rsid w:val="0086571F"/>
    <w:rsid w:val="00865731"/>
    <w:rsid w:val="00865C68"/>
    <w:rsid w:val="00865DB3"/>
    <w:rsid w:val="00865F09"/>
    <w:rsid w:val="008661F7"/>
    <w:rsid w:val="00866741"/>
    <w:rsid w:val="00866994"/>
    <w:rsid w:val="00866A12"/>
    <w:rsid w:val="00866BB1"/>
    <w:rsid w:val="0086771D"/>
    <w:rsid w:val="00867E76"/>
    <w:rsid w:val="008705B5"/>
    <w:rsid w:val="0087074E"/>
    <w:rsid w:val="008709DD"/>
    <w:rsid w:val="00870ACE"/>
    <w:rsid w:val="00870D4F"/>
    <w:rsid w:val="00870D95"/>
    <w:rsid w:val="00870EC8"/>
    <w:rsid w:val="0087103E"/>
    <w:rsid w:val="00872378"/>
    <w:rsid w:val="008726E8"/>
    <w:rsid w:val="00873351"/>
    <w:rsid w:val="0087388F"/>
    <w:rsid w:val="00873ECB"/>
    <w:rsid w:val="00874348"/>
    <w:rsid w:val="0087435E"/>
    <w:rsid w:val="00874821"/>
    <w:rsid w:val="008749A5"/>
    <w:rsid w:val="00874A6E"/>
    <w:rsid w:val="00874CF4"/>
    <w:rsid w:val="00874E6B"/>
    <w:rsid w:val="00875312"/>
    <w:rsid w:val="00875F13"/>
    <w:rsid w:val="00876825"/>
    <w:rsid w:val="00876B12"/>
    <w:rsid w:val="00876C5C"/>
    <w:rsid w:val="00876F23"/>
    <w:rsid w:val="008773CB"/>
    <w:rsid w:val="00877839"/>
    <w:rsid w:val="008779C4"/>
    <w:rsid w:val="00877A5E"/>
    <w:rsid w:val="00877D35"/>
    <w:rsid w:val="00880037"/>
    <w:rsid w:val="008800B1"/>
    <w:rsid w:val="0088033D"/>
    <w:rsid w:val="0088082E"/>
    <w:rsid w:val="00881815"/>
    <w:rsid w:val="008818DA"/>
    <w:rsid w:val="00881982"/>
    <w:rsid w:val="0088259D"/>
    <w:rsid w:val="00882829"/>
    <w:rsid w:val="00882ED2"/>
    <w:rsid w:val="0088305F"/>
    <w:rsid w:val="00883564"/>
    <w:rsid w:val="00883604"/>
    <w:rsid w:val="0088384C"/>
    <w:rsid w:val="00883AC7"/>
    <w:rsid w:val="00884070"/>
    <w:rsid w:val="0088419E"/>
    <w:rsid w:val="00884C88"/>
    <w:rsid w:val="008851A2"/>
    <w:rsid w:val="00885546"/>
    <w:rsid w:val="00885933"/>
    <w:rsid w:val="0088620F"/>
    <w:rsid w:val="008865C2"/>
    <w:rsid w:val="00886905"/>
    <w:rsid w:val="00886997"/>
    <w:rsid w:val="00886B41"/>
    <w:rsid w:val="00886B9A"/>
    <w:rsid w:val="00886BC6"/>
    <w:rsid w:val="00886D5D"/>
    <w:rsid w:val="00887853"/>
    <w:rsid w:val="00887B9A"/>
    <w:rsid w:val="00887BBF"/>
    <w:rsid w:val="00887E3E"/>
    <w:rsid w:val="008900DF"/>
    <w:rsid w:val="00890190"/>
    <w:rsid w:val="00890264"/>
    <w:rsid w:val="0089035D"/>
    <w:rsid w:val="00890666"/>
    <w:rsid w:val="008906B9"/>
    <w:rsid w:val="00890A14"/>
    <w:rsid w:val="00890CD2"/>
    <w:rsid w:val="00890EED"/>
    <w:rsid w:val="008910AA"/>
    <w:rsid w:val="008911BB"/>
    <w:rsid w:val="008918EB"/>
    <w:rsid w:val="00891D83"/>
    <w:rsid w:val="008924BB"/>
    <w:rsid w:val="008929A0"/>
    <w:rsid w:val="00892A5D"/>
    <w:rsid w:val="00892C12"/>
    <w:rsid w:val="0089321F"/>
    <w:rsid w:val="008938B8"/>
    <w:rsid w:val="00893AE6"/>
    <w:rsid w:val="008945EE"/>
    <w:rsid w:val="0089467A"/>
    <w:rsid w:val="00894A2C"/>
    <w:rsid w:val="00894E16"/>
    <w:rsid w:val="00894F22"/>
    <w:rsid w:val="00895F75"/>
    <w:rsid w:val="0089617B"/>
    <w:rsid w:val="00896237"/>
    <w:rsid w:val="008964B6"/>
    <w:rsid w:val="008967DA"/>
    <w:rsid w:val="00896BB0"/>
    <w:rsid w:val="00896FFA"/>
    <w:rsid w:val="00897041"/>
    <w:rsid w:val="0089747F"/>
    <w:rsid w:val="0089790D"/>
    <w:rsid w:val="00897A26"/>
    <w:rsid w:val="00897BA8"/>
    <w:rsid w:val="00897C78"/>
    <w:rsid w:val="00897E3C"/>
    <w:rsid w:val="008A0028"/>
    <w:rsid w:val="008A0EB7"/>
    <w:rsid w:val="008A1136"/>
    <w:rsid w:val="008A13A6"/>
    <w:rsid w:val="008A1594"/>
    <w:rsid w:val="008A198C"/>
    <w:rsid w:val="008A1C49"/>
    <w:rsid w:val="008A2363"/>
    <w:rsid w:val="008A28AD"/>
    <w:rsid w:val="008A2D46"/>
    <w:rsid w:val="008A2DE1"/>
    <w:rsid w:val="008A38F7"/>
    <w:rsid w:val="008A3B0C"/>
    <w:rsid w:val="008A3B8E"/>
    <w:rsid w:val="008A3BFD"/>
    <w:rsid w:val="008A404B"/>
    <w:rsid w:val="008A42BE"/>
    <w:rsid w:val="008A430C"/>
    <w:rsid w:val="008A443F"/>
    <w:rsid w:val="008A4AA1"/>
    <w:rsid w:val="008A4F87"/>
    <w:rsid w:val="008A5327"/>
    <w:rsid w:val="008A58B5"/>
    <w:rsid w:val="008A5FB1"/>
    <w:rsid w:val="008A61C7"/>
    <w:rsid w:val="008A674F"/>
    <w:rsid w:val="008A67BC"/>
    <w:rsid w:val="008A6A83"/>
    <w:rsid w:val="008A6B46"/>
    <w:rsid w:val="008A71FE"/>
    <w:rsid w:val="008A7B6F"/>
    <w:rsid w:val="008B07EF"/>
    <w:rsid w:val="008B0996"/>
    <w:rsid w:val="008B0A87"/>
    <w:rsid w:val="008B0B11"/>
    <w:rsid w:val="008B0BED"/>
    <w:rsid w:val="008B0E9F"/>
    <w:rsid w:val="008B11D0"/>
    <w:rsid w:val="008B152E"/>
    <w:rsid w:val="008B1585"/>
    <w:rsid w:val="008B1809"/>
    <w:rsid w:val="008B1ED6"/>
    <w:rsid w:val="008B231F"/>
    <w:rsid w:val="008B2B49"/>
    <w:rsid w:val="008B2E56"/>
    <w:rsid w:val="008B3210"/>
    <w:rsid w:val="008B326C"/>
    <w:rsid w:val="008B3608"/>
    <w:rsid w:val="008B40C3"/>
    <w:rsid w:val="008B41F9"/>
    <w:rsid w:val="008B456A"/>
    <w:rsid w:val="008B49E0"/>
    <w:rsid w:val="008B53C2"/>
    <w:rsid w:val="008B5556"/>
    <w:rsid w:val="008B55BB"/>
    <w:rsid w:val="008B56C3"/>
    <w:rsid w:val="008B576A"/>
    <w:rsid w:val="008B60FA"/>
    <w:rsid w:val="008B6154"/>
    <w:rsid w:val="008B6819"/>
    <w:rsid w:val="008B69CA"/>
    <w:rsid w:val="008B6C48"/>
    <w:rsid w:val="008B78C5"/>
    <w:rsid w:val="008B7904"/>
    <w:rsid w:val="008C0154"/>
    <w:rsid w:val="008C0290"/>
    <w:rsid w:val="008C02A2"/>
    <w:rsid w:val="008C07C2"/>
    <w:rsid w:val="008C07C9"/>
    <w:rsid w:val="008C0FB2"/>
    <w:rsid w:val="008C1075"/>
    <w:rsid w:val="008C12CD"/>
    <w:rsid w:val="008C182C"/>
    <w:rsid w:val="008C18B3"/>
    <w:rsid w:val="008C1DA6"/>
    <w:rsid w:val="008C2054"/>
    <w:rsid w:val="008C2270"/>
    <w:rsid w:val="008C2552"/>
    <w:rsid w:val="008C29F9"/>
    <w:rsid w:val="008C2A04"/>
    <w:rsid w:val="008C2A63"/>
    <w:rsid w:val="008C2B90"/>
    <w:rsid w:val="008C33C8"/>
    <w:rsid w:val="008C3407"/>
    <w:rsid w:val="008C3F79"/>
    <w:rsid w:val="008C3FAE"/>
    <w:rsid w:val="008C43B7"/>
    <w:rsid w:val="008C477A"/>
    <w:rsid w:val="008C47CC"/>
    <w:rsid w:val="008C4E54"/>
    <w:rsid w:val="008C4ECC"/>
    <w:rsid w:val="008C4EEB"/>
    <w:rsid w:val="008C52B8"/>
    <w:rsid w:val="008C5581"/>
    <w:rsid w:val="008C598D"/>
    <w:rsid w:val="008C5A54"/>
    <w:rsid w:val="008C5EF2"/>
    <w:rsid w:val="008C60E0"/>
    <w:rsid w:val="008C677A"/>
    <w:rsid w:val="008C6BA6"/>
    <w:rsid w:val="008C6EA6"/>
    <w:rsid w:val="008C7598"/>
    <w:rsid w:val="008C7626"/>
    <w:rsid w:val="008C78B5"/>
    <w:rsid w:val="008C78FA"/>
    <w:rsid w:val="008D0317"/>
    <w:rsid w:val="008D0593"/>
    <w:rsid w:val="008D0B4D"/>
    <w:rsid w:val="008D0D33"/>
    <w:rsid w:val="008D0FAA"/>
    <w:rsid w:val="008D106F"/>
    <w:rsid w:val="008D16A9"/>
    <w:rsid w:val="008D1D31"/>
    <w:rsid w:val="008D226A"/>
    <w:rsid w:val="008D2B64"/>
    <w:rsid w:val="008D2FFB"/>
    <w:rsid w:val="008D352F"/>
    <w:rsid w:val="008D362C"/>
    <w:rsid w:val="008D4478"/>
    <w:rsid w:val="008D5069"/>
    <w:rsid w:val="008D5D21"/>
    <w:rsid w:val="008D6116"/>
    <w:rsid w:val="008D625C"/>
    <w:rsid w:val="008D6E2F"/>
    <w:rsid w:val="008D6E8E"/>
    <w:rsid w:val="008D7463"/>
    <w:rsid w:val="008D75EB"/>
    <w:rsid w:val="008D7629"/>
    <w:rsid w:val="008D78B4"/>
    <w:rsid w:val="008D7A60"/>
    <w:rsid w:val="008D7DDD"/>
    <w:rsid w:val="008E02EA"/>
    <w:rsid w:val="008E0503"/>
    <w:rsid w:val="008E0E52"/>
    <w:rsid w:val="008E16E2"/>
    <w:rsid w:val="008E189F"/>
    <w:rsid w:val="008E2379"/>
    <w:rsid w:val="008E25CA"/>
    <w:rsid w:val="008E3770"/>
    <w:rsid w:val="008E39F0"/>
    <w:rsid w:val="008E3B6F"/>
    <w:rsid w:val="008E403D"/>
    <w:rsid w:val="008E45B5"/>
    <w:rsid w:val="008E4664"/>
    <w:rsid w:val="008E46A3"/>
    <w:rsid w:val="008E5466"/>
    <w:rsid w:val="008E560E"/>
    <w:rsid w:val="008E5682"/>
    <w:rsid w:val="008E5F2E"/>
    <w:rsid w:val="008E6315"/>
    <w:rsid w:val="008E6834"/>
    <w:rsid w:val="008E693F"/>
    <w:rsid w:val="008E7848"/>
    <w:rsid w:val="008E7ABC"/>
    <w:rsid w:val="008F0418"/>
    <w:rsid w:val="008F047B"/>
    <w:rsid w:val="008F0616"/>
    <w:rsid w:val="008F06B9"/>
    <w:rsid w:val="008F077C"/>
    <w:rsid w:val="008F0799"/>
    <w:rsid w:val="008F0889"/>
    <w:rsid w:val="008F0C3D"/>
    <w:rsid w:val="008F0F64"/>
    <w:rsid w:val="008F1514"/>
    <w:rsid w:val="008F1DE0"/>
    <w:rsid w:val="008F1E5D"/>
    <w:rsid w:val="008F1EF4"/>
    <w:rsid w:val="008F1FD4"/>
    <w:rsid w:val="008F207F"/>
    <w:rsid w:val="008F23BD"/>
    <w:rsid w:val="008F2885"/>
    <w:rsid w:val="008F28D4"/>
    <w:rsid w:val="008F2A04"/>
    <w:rsid w:val="008F2C1D"/>
    <w:rsid w:val="008F30D0"/>
    <w:rsid w:val="008F3EF4"/>
    <w:rsid w:val="008F42E6"/>
    <w:rsid w:val="008F4393"/>
    <w:rsid w:val="008F4470"/>
    <w:rsid w:val="008F45CF"/>
    <w:rsid w:val="008F4744"/>
    <w:rsid w:val="008F47EB"/>
    <w:rsid w:val="008F4BEB"/>
    <w:rsid w:val="008F4DCA"/>
    <w:rsid w:val="008F4E7C"/>
    <w:rsid w:val="008F5383"/>
    <w:rsid w:val="008F5459"/>
    <w:rsid w:val="008F5638"/>
    <w:rsid w:val="008F5A7E"/>
    <w:rsid w:val="008F5FF0"/>
    <w:rsid w:val="008F61D1"/>
    <w:rsid w:val="008F642E"/>
    <w:rsid w:val="008F6B5D"/>
    <w:rsid w:val="008F6C01"/>
    <w:rsid w:val="008F6CA0"/>
    <w:rsid w:val="008F6DEB"/>
    <w:rsid w:val="008F6E44"/>
    <w:rsid w:val="008F7CB4"/>
    <w:rsid w:val="009001B2"/>
    <w:rsid w:val="00900485"/>
    <w:rsid w:val="009004C6"/>
    <w:rsid w:val="00900595"/>
    <w:rsid w:val="0090076B"/>
    <w:rsid w:val="00900810"/>
    <w:rsid w:val="0090095F"/>
    <w:rsid w:val="00900B6D"/>
    <w:rsid w:val="00901DE0"/>
    <w:rsid w:val="00902251"/>
    <w:rsid w:val="009024C3"/>
    <w:rsid w:val="00902B44"/>
    <w:rsid w:val="00902B8E"/>
    <w:rsid w:val="0090340A"/>
    <w:rsid w:val="00903474"/>
    <w:rsid w:val="00903643"/>
    <w:rsid w:val="00903CDE"/>
    <w:rsid w:val="00903FC3"/>
    <w:rsid w:val="009040C0"/>
    <w:rsid w:val="009044F4"/>
    <w:rsid w:val="009045F3"/>
    <w:rsid w:val="00904843"/>
    <w:rsid w:val="009053F2"/>
    <w:rsid w:val="00905477"/>
    <w:rsid w:val="009054CB"/>
    <w:rsid w:val="00905555"/>
    <w:rsid w:val="009055F6"/>
    <w:rsid w:val="00905B5D"/>
    <w:rsid w:val="00905E29"/>
    <w:rsid w:val="00906062"/>
    <w:rsid w:val="009063F8"/>
    <w:rsid w:val="009065CA"/>
    <w:rsid w:val="00906A9A"/>
    <w:rsid w:val="00906BB5"/>
    <w:rsid w:val="00906CE2"/>
    <w:rsid w:val="00906E37"/>
    <w:rsid w:val="00906EC4"/>
    <w:rsid w:val="00907576"/>
    <w:rsid w:val="00907723"/>
    <w:rsid w:val="00910328"/>
    <w:rsid w:val="0091081D"/>
    <w:rsid w:val="00910AD0"/>
    <w:rsid w:val="00910F44"/>
    <w:rsid w:val="00911430"/>
    <w:rsid w:val="009117C5"/>
    <w:rsid w:val="00911977"/>
    <w:rsid w:val="00911BB1"/>
    <w:rsid w:val="00911E8B"/>
    <w:rsid w:val="0091238A"/>
    <w:rsid w:val="0091244A"/>
    <w:rsid w:val="0091265E"/>
    <w:rsid w:val="00912A9E"/>
    <w:rsid w:val="00912C4A"/>
    <w:rsid w:val="00912D58"/>
    <w:rsid w:val="00912EA0"/>
    <w:rsid w:val="009131E2"/>
    <w:rsid w:val="00914054"/>
    <w:rsid w:val="009140FD"/>
    <w:rsid w:val="00914321"/>
    <w:rsid w:val="00915785"/>
    <w:rsid w:val="00915799"/>
    <w:rsid w:val="00915CED"/>
    <w:rsid w:val="00915E4F"/>
    <w:rsid w:val="00916400"/>
    <w:rsid w:val="00916600"/>
    <w:rsid w:val="0091663E"/>
    <w:rsid w:val="00916788"/>
    <w:rsid w:val="009173A3"/>
    <w:rsid w:val="0091767A"/>
    <w:rsid w:val="009176B2"/>
    <w:rsid w:val="00917D11"/>
    <w:rsid w:val="00920E3C"/>
    <w:rsid w:val="00920E99"/>
    <w:rsid w:val="009211E3"/>
    <w:rsid w:val="00921331"/>
    <w:rsid w:val="009213E7"/>
    <w:rsid w:val="00921866"/>
    <w:rsid w:val="0092216D"/>
    <w:rsid w:val="00922628"/>
    <w:rsid w:val="00922911"/>
    <w:rsid w:val="0092319A"/>
    <w:rsid w:val="0092383E"/>
    <w:rsid w:val="009238B5"/>
    <w:rsid w:val="009239C3"/>
    <w:rsid w:val="00923A07"/>
    <w:rsid w:val="00923C2F"/>
    <w:rsid w:val="00923E08"/>
    <w:rsid w:val="0092406A"/>
    <w:rsid w:val="009241D2"/>
    <w:rsid w:val="009246F8"/>
    <w:rsid w:val="009253A1"/>
    <w:rsid w:val="00925737"/>
    <w:rsid w:val="0092573D"/>
    <w:rsid w:val="009258FA"/>
    <w:rsid w:val="0092594A"/>
    <w:rsid w:val="00925B30"/>
    <w:rsid w:val="00925DCA"/>
    <w:rsid w:val="00926534"/>
    <w:rsid w:val="00926611"/>
    <w:rsid w:val="00926CC0"/>
    <w:rsid w:val="00926E2A"/>
    <w:rsid w:val="00926E8A"/>
    <w:rsid w:val="00927ED2"/>
    <w:rsid w:val="00930277"/>
    <w:rsid w:val="0093042F"/>
    <w:rsid w:val="009306B9"/>
    <w:rsid w:val="0093171F"/>
    <w:rsid w:val="0093193D"/>
    <w:rsid w:val="00931B10"/>
    <w:rsid w:val="009320B5"/>
    <w:rsid w:val="0093216F"/>
    <w:rsid w:val="00932188"/>
    <w:rsid w:val="0093241A"/>
    <w:rsid w:val="0093275D"/>
    <w:rsid w:val="00932E28"/>
    <w:rsid w:val="00932E85"/>
    <w:rsid w:val="009331E0"/>
    <w:rsid w:val="0093352E"/>
    <w:rsid w:val="009335A6"/>
    <w:rsid w:val="0093360C"/>
    <w:rsid w:val="00933BBB"/>
    <w:rsid w:val="00933EC9"/>
    <w:rsid w:val="0093401F"/>
    <w:rsid w:val="009341F5"/>
    <w:rsid w:val="00934491"/>
    <w:rsid w:val="00934503"/>
    <w:rsid w:val="0093457E"/>
    <w:rsid w:val="009347C6"/>
    <w:rsid w:val="0093497F"/>
    <w:rsid w:val="00934EA9"/>
    <w:rsid w:val="0093501D"/>
    <w:rsid w:val="009350D1"/>
    <w:rsid w:val="00935413"/>
    <w:rsid w:val="00935EC6"/>
    <w:rsid w:val="00935EF7"/>
    <w:rsid w:val="009361B5"/>
    <w:rsid w:val="00936649"/>
    <w:rsid w:val="00936BE3"/>
    <w:rsid w:val="00937804"/>
    <w:rsid w:val="00940037"/>
    <w:rsid w:val="0094013C"/>
    <w:rsid w:val="00940207"/>
    <w:rsid w:val="0094033D"/>
    <w:rsid w:val="0094039A"/>
    <w:rsid w:val="00940908"/>
    <w:rsid w:val="0094107B"/>
    <w:rsid w:val="009411BD"/>
    <w:rsid w:val="009414F2"/>
    <w:rsid w:val="00941738"/>
    <w:rsid w:val="00941E84"/>
    <w:rsid w:val="0094211F"/>
    <w:rsid w:val="009425F4"/>
    <w:rsid w:val="00942A6C"/>
    <w:rsid w:val="00942BFD"/>
    <w:rsid w:val="00942FA9"/>
    <w:rsid w:val="00943043"/>
    <w:rsid w:val="009433CE"/>
    <w:rsid w:val="009433E5"/>
    <w:rsid w:val="009435C8"/>
    <w:rsid w:val="009438B0"/>
    <w:rsid w:val="009439C2"/>
    <w:rsid w:val="00943FC4"/>
    <w:rsid w:val="00944086"/>
    <w:rsid w:val="0094417C"/>
    <w:rsid w:val="0094427E"/>
    <w:rsid w:val="00944819"/>
    <w:rsid w:val="0094485F"/>
    <w:rsid w:val="0094486F"/>
    <w:rsid w:val="00944B6F"/>
    <w:rsid w:val="00944CDC"/>
    <w:rsid w:val="00945016"/>
    <w:rsid w:val="009457A2"/>
    <w:rsid w:val="00945936"/>
    <w:rsid w:val="00945B57"/>
    <w:rsid w:val="00945D1C"/>
    <w:rsid w:val="009463BA"/>
    <w:rsid w:val="00946433"/>
    <w:rsid w:val="00946C10"/>
    <w:rsid w:val="00946D47"/>
    <w:rsid w:val="009473A2"/>
    <w:rsid w:val="00947BF4"/>
    <w:rsid w:val="00950531"/>
    <w:rsid w:val="009506FA"/>
    <w:rsid w:val="00951C1C"/>
    <w:rsid w:val="009525B4"/>
    <w:rsid w:val="009527ED"/>
    <w:rsid w:val="00952AB2"/>
    <w:rsid w:val="00952ABE"/>
    <w:rsid w:val="00952B9B"/>
    <w:rsid w:val="00952E79"/>
    <w:rsid w:val="009530BC"/>
    <w:rsid w:val="00953620"/>
    <w:rsid w:val="00953D20"/>
    <w:rsid w:val="00953D8B"/>
    <w:rsid w:val="00953EDA"/>
    <w:rsid w:val="00953F57"/>
    <w:rsid w:val="009542F0"/>
    <w:rsid w:val="00954CC3"/>
    <w:rsid w:val="00954E67"/>
    <w:rsid w:val="00955279"/>
    <w:rsid w:val="00956287"/>
    <w:rsid w:val="009562B4"/>
    <w:rsid w:val="00956592"/>
    <w:rsid w:val="0095667D"/>
    <w:rsid w:val="00956811"/>
    <w:rsid w:val="0095695A"/>
    <w:rsid w:val="00956997"/>
    <w:rsid w:val="00956A9C"/>
    <w:rsid w:val="00956D88"/>
    <w:rsid w:val="00956E18"/>
    <w:rsid w:val="0095704D"/>
    <w:rsid w:val="0095710E"/>
    <w:rsid w:val="00957129"/>
    <w:rsid w:val="00957C0B"/>
    <w:rsid w:val="00957CA4"/>
    <w:rsid w:val="00960650"/>
    <w:rsid w:val="00960A9B"/>
    <w:rsid w:val="00960C8E"/>
    <w:rsid w:val="00960E69"/>
    <w:rsid w:val="009612D1"/>
    <w:rsid w:val="00961431"/>
    <w:rsid w:val="0096148F"/>
    <w:rsid w:val="009619DD"/>
    <w:rsid w:val="009619E9"/>
    <w:rsid w:val="00961ADA"/>
    <w:rsid w:val="00961B68"/>
    <w:rsid w:val="00961C88"/>
    <w:rsid w:val="009621A8"/>
    <w:rsid w:val="00962749"/>
    <w:rsid w:val="00962DDE"/>
    <w:rsid w:val="00962FA2"/>
    <w:rsid w:val="009639DE"/>
    <w:rsid w:val="00964269"/>
    <w:rsid w:val="009642FF"/>
    <w:rsid w:val="00964411"/>
    <w:rsid w:val="00964D46"/>
    <w:rsid w:val="00964E1A"/>
    <w:rsid w:val="00964E41"/>
    <w:rsid w:val="0096591A"/>
    <w:rsid w:val="00965D26"/>
    <w:rsid w:val="009662D8"/>
    <w:rsid w:val="00966530"/>
    <w:rsid w:val="009667CF"/>
    <w:rsid w:val="009667FC"/>
    <w:rsid w:val="00966861"/>
    <w:rsid w:val="009669F1"/>
    <w:rsid w:val="00966F5D"/>
    <w:rsid w:val="0096721E"/>
    <w:rsid w:val="009672FA"/>
    <w:rsid w:val="009678A3"/>
    <w:rsid w:val="00967C8A"/>
    <w:rsid w:val="009704FB"/>
    <w:rsid w:val="0097057F"/>
    <w:rsid w:val="00970624"/>
    <w:rsid w:val="009706F5"/>
    <w:rsid w:val="00970923"/>
    <w:rsid w:val="00970B1F"/>
    <w:rsid w:val="009711C2"/>
    <w:rsid w:val="0097121E"/>
    <w:rsid w:val="00971290"/>
    <w:rsid w:val="009714C9"/>
    <w:rsid w:val="00971597"/>
    <w:rsid w:val="00971E23"/>
    <w:rsid w:val="00971F9F"/>
    <w:rsid w:val="009723FE"/>
    <w:rsid w:val="009724A2"/>
    <w:rsid w:val="00972B33"/>
    <w:rsid w:val="00972C05"/>
    <w:rsid w:val="00972D2D"/>
    <w:rsid w:val="00972E99"/>
    <w:rsid w:val="00972F49"/>
    <w:rsid w:val="00973152"/>
    <w:rsid w:val="009732A7"/>
    <w:rsid w:val="00974053"/>
    <w:rsid w:val="009745B8"/>
    <w:rsid w:val="009754F5"/>
    <w:rsid w:val="00975BAF"/>
    <w:rsid w:val="00976480"/>
    <w:rsid w:val="00976B49"/>
    <w:rsid w:val="00976DEC"/>
    <w:rsid w:val="0097774F"/>
    <w:rsid w:val="009778FC"/>
    <w:rsid w:val="00977977"/>
    <w:rsid w:val="00977C36"/>
    <w:rsid w:val="00977C8F"/>
    <w:rsid w:val="00977C9A"/>
    <w:rsid w:val="009807A4"/>
    <w:rsid w:val="00980CAE"/>
    <w:rsid w:val="00981166"/>
    <w:rsid w:val="00981AC4"/>
    <w:rsid w:val="00981FF0"/>
    <w:rsid w:val="0098227F"/>
    <w:rsid w:val="00982774"/>
    <w:rsid w:val="00982B38"/>
    <w:rsid w:val="00982B5A"/>
    <w:rsid w:val="00982B7A"/>
    <w:rsid w:val="00982F41"/>
    <w:rsid w:val="009833EC"/>
    <w:rsid w:val="009834D9"/>
    <w:rsid w:val="0098353B"/>
    <w:rsid w:val="00983641"/>
    <w:rsid w:val="00983AD1"/>
    <w:rsid w:val="00983B01"/>
    <w:rsid w:val="00983C9B"/>
    <w:rsid w:val="009840A1"/>
    <w:rsid w:val="00984451"/>
    <w:rsid w:val="009846B4"/>
    <w:rsid w:val="00984C47"/>
    <w:rsid w:val="009851D6"/>
    <w:rsid w:val="009855E8"/>
    <w:rsid w:val="00985B65"/>
    <w:rsid w:val="009861E7"/>
    <w:rsid w:val="00986444"/>
    <w:rsid w:val="0098671B"/>
    <w:rsid w:val="00986735"/>
    <w:rsid w:val="0098700B"/>
    <w:rsid w:val="00987F3E"/>
    <w:rsid w:val="00990281"/>
    <w:rsid w:val="00990B43"/>
    <w:rsid w:val="00990DB4"/>
    <w:rsid w:val="00991DC0"/>
    <w:rsid w:val="0099207F"/>
    <w:rsid w:val="009923F7"/>
    <w:rsid w:val="00992616"/>
    <w:rsid w:val="00992CA4"/>
    <w:rsid w:val="00992CE3"/>
    <w:rsid w:val="0099307F"/>
    <w:rsid w:val="009931D6"/>
    <w:rsid w:val="009932D7"/>
    <w:rsid w:val="00993368"/>
    <w:rsid w:val="00993C28"/>
    <w:rsid w:val="00993D26"/>
    <w:rsid w:val="00993F31"/>
    <w:rsid w:val="009941FB"/>
    <w:rsid w:val="0099428B"/>
    <w:rsid w:val="00994901"/>
    <w:rsid w:val="00994DF1"/>
    <w:rsid w:val="00995116"/>
    <w:rsid w:val="00995258"/>
    <w:rsid w:val="00995765"/>
    <w:rsid w:val="00995CBA"/>
    <w:rsid w:val="009960C2"/>
    <w:rsid w:val="009963B5"/>
    <w:rsid w:val="00996504"/>
    <w:rsid w:val="009965B5"/>
    <w:rsid w:val="00996874"/>
    <w:rsid w:val="00996A3E"/>
    <w:rsid w:val="00996E50"/>
    <w:rsid w:val="00997C0F"/>
    <w:rsid w:val="00997D47"/>
    <w:rsid w:val="009A0078"/>
    <w:rsid w:val="009A02CA"/>
    <w:rsid w:val="009A03C7"/>
    <w:rsid w:val="009A0683"/>
    <w:rsid w:val="009A093F"/>
    <w:rsid w:val="009A0A10"/>
    <w:rsid w:val="009A0B83"/>
    <w:rsid w:val="009A10A5"/>
    <w:rsid w:val="009A1230"/>
    <w:rsid w:val="009A1AF6"/>
    <w:rsid w:val="009A1B4D"/>
    <w:rsid w:val="009A1DAB"/>
    <w:rsid w:val="009A1F7B"/>
    <w:rsid w:val="009A2259"/>
    <w:rsid w:val="009A23D9"/>
    <w:rsid w:val="009A23DF"/>
    <w:rsid w:val="009A27BB"/>
    <w:rsid w:val="009A28EA"/>
    <w:rsid w:val="009A2C1F"/>
    <w:rsid w:val="009A328E"/>
    <w:rsid w:val="009A34FE"/>
    <w:rsid w:val="009A3755"/>
    <w:rsid w:val="009A3ED1"/>
    <w:rsid w:val="009A4695"/>
    <w:rsid w:val="009A488C"/>
    <w:rsid w:val="009A4A72"/>
    <w:rsid w:val="009A52CF"/>
    <w:rsid w:val="009A54CF"/>
    <w:rsid w:val="009A6047"/>
    <w:rsid w:val="009A625C"/>
    <w:rsid w:val="009A64AD"/>
    <w:rsid w:val="009A665F"/>
    <w:rsid w:val="009A69E7"/>
    <w:rsid w:val="009A6D49"/>
    <w:rsid w:val="009A6E70"/>
    <w:rsid w:val="009A6E7C"/>
    <w:rsid w:val="009A6F06"/>
    <w:rsid w:val="009A754D"/>
    <w:rsid w:val="009A79BA"/>
    <w:rsid w:val="009B00DD"/>
    <w:rsid w:val="009B047C"/>
    <w:rsid w:val="009B0673"/>
    <w:rsid w:val="009B0AB9"/>
    <w:rsid w:val="009B0B51"/>
    <w:rsid w:val="009B0D4A"/>
    <w:rsid w:val="009B0ED1"/>
    <w:rsid w:val="009B0F04"/>
    <w:rsid w:val="009B12D2"/>
    <w:rsid w:val="009B1CF3"/>
    <w:rsid w:val="009B1EFF"/>
    <w:rsid w:val="009B20CE"/>
    <w:rsid w:val="009B2109"/>
    <w:rsid w:val="009B2BD1"/>
    <w:rsid w:val="009B3044"/>
    <w:rsid w:val="009B311D"/>
    <w:rsid w:val="009B34B4"/>
    <w:rsid w:val="009B3E8D"/>
    <w:rsid w:val="009B47F9"/>
    <w:rsid w:val="009B4EDE"/>
    <w:rsid w:val="009B63CB"/>
    <w:rsid w:val="009B651A"/>
    <w:rsid w:val="009B6D0A"/>
    <w:rsid w:val="009B6F17"/>
    <w:rsid w:val="009B7352"/>
    <w:rsid w:val="009B73B1"/>
    <w:rsid w:val="009B7542"/>
    <w:rsid w:val="009B7C1F"/>
    <w:rsid w:val="009C02AD"/>
    <w:rsid w:val="009C04D4"/>
    <w:rsid w:val="009C0650"/>
    <w:rsid w:val="009C0C2D"/>
    <w:rsid w:val="009C2823"/>
    <w:rsid w:val="009C2B04"/>
    <w:rsid w:val="009C2C91"/>
    <w:rsid w:val="009C2E96"/>
    <w:rsid w:val="009C2F09"/>
    <w:rsid w:val="009C2F76"/>
    <w:rsid w:val="009C3ECA"/>
    <w:rsid w:val="009C415A"/>
    <w:rsid w:val="009C420C"/>
    <w:rsid w:val="009C4957"/>
    <w:rsid w:val="009C4D34"/>
    <w:rsid w:val="009C4D80"/>
    <w:rsid w:val="009C5120"/>
    <w:rsid w:val="009C5157"/>
    <w:rsid w:val="009C59AE"/>
    <w:rsid w:val="009C5D85"/>
    <w:rsid w:val="009C5DE8"/>
    <w:rsid w:val="009C5FCE"/>
    <w:rsid w:val="009C6573"/>
    <w:rsid w:val="009C6782"/>
    <w:rsid w:val="009C68E6"/>
    <w:rsid w:val="009C70EC"/>
    <w:rsid w:val="009C73C0"/>
    <w:rsid w:val="009C7509"/>
    <w:rsid w:val="009C77FB"/>
    <w:rsid w:val="009C7914"/>
    <w:rsid w:val="009C7984"/>
    <w:rsid w:val="009C7ED7"/>
    <w:rsid w:val="009D0609"/>
    <w:rsid w:val="009D091B"/>
    <w:rsid w:val="009D0A3A"/>
    <w:rsid w:val="009D124C"/>
    <w:rsid w:val="009D1480"/>
    <w:rsid w:val="009D1DAB"/>
    <w:rsid w:val="009D1F37"/>
    <w:rsid w:val="009D204D"/>
    <w:rsid w:val="009D29D5"/>
    <w:rsid w:val="009D2CBF"/>
    <w:rsid w:val="009D2D6A"/>
    <w:rsid w:val="009D3128"/>
    <w:rsid w:val="009D32AF"/>
    <w:rsid w:val="009D33F0"/>
    <w:rsid w:val="009D3547"/>
    <w:rsid w:val="009D3938"/>
    <w:rsid w:val="009D4C97"/>
    <w:rsid w:val="009D51AB"/>
    <w:rsid w:val="009D5620"/>
    <w:rsid w:val="009D566C"/>
    <w:rsid w:val="009D5C59"/>
    <w:rsid w:val="009D5DD4"/>
    <w:rsid w:val="009D6EB8"/>
    <w:rsid w:val="009D7080"/>
    <w:rsid w:val="009D7F38"/>
    <w:rsid w:val="009E0227"/>
    <w:rsid w:val="009E02EB"/>
    <w:rsid w:val="009E0562"/>
    <w:rsid w:val="009E0615"/>
    <w:rsid w:val="009E0DB2"/>
    <w:rsid w:val="009E14FC"/>
    <w:rsid w:val="009E19EF"/>
    <w:rsid w:val="009E24E5"/>
    <w:rsid w:val="009E2857"/>
    <w:rsid w:val="009E2C3C"/>
    <w:rsid w:val="009E2D1D"/>
    <w:rsid w:val="009E301D"/>
    <w:rsid w:val="009E303D"/>
    <w:rsid w:val="009E3733"/>
    <w:rsid w:val="009E3BB7"/>
    <w:rsid w:val="009E3DD6"/>
    <w:rsid w:val="009E43AA"/>
    <w:rsid w:val="009E45FE"/>
    <w:rsid w:val="009E4935"/>
    <w:rsid w:val="009E4B96"/>
    <w:rsid w:val="009E4BB6"/>
    <w:rsid w:val="009E4F3A"/>
    <w:rsid w:val="009E5860"/>
    <w:rsid w:val="009E5981"/>
    <w:rsid w:val="009E59A0"/>
    <w:rsid w:val="009E5FDF"/>
    <w:rsid w:val="009E611C"/>
    <w:rsid w:val="009E6BE6"/>
    <w:rsid w:val="009E6F5D"/>
    <w:rsid w:val="009F0702"/>
    <w:rsid w:val="009F0F55"/>
    <w:rsid w:val="009F12C9"/>
    <w:rsid w:val="009F1483"/>
    <w:rsid w:val="009F156D"/>
    <w:rsid w:val="009F1669"/>
    <w:rsid w:val="009F16BE"/>
    <w:rsid w:val="009F17E6"/>
    <w:rsid w:val="009F208D"/>
    <w:rsid w:val="009F215B"/>
    <w:rsid w:val="009F386F"/>
    <w:rsid w:val="009F3C26"/>
    <w:rsid w:val="009F4526"/>
    <w:rsid w:val="009F4598"/>
    <w:rsid w:val="009F45AD"/>
    <w:rsid w:val="009F4BBD"/>
    <w:rsid w:val="009F5265"/>
    <w:rsid w:val="009F583B"/>
    <w:rsid w:val="009F5C20"/>
    <w:rsid w:val="009F6079"/>
    <w:rsid w:val="009F6133"/>
    <w:rsid w:val="009F62E7"/>
    <w:rsid w:val="009F65FB"/>
    <w:rsid w:val="009F6A03"/>
    <w:rsid w:val="009F6B93"/>
    <w:rsid w:val="009F6CE1"/>
    <w:rsid w:val="009F7210"/>
    <w:rsid w:val="009F7597"/>
    <w:rsid w:val="009F7BD0"/>
    <w:rsid w:val="009F7C2D"/>
    <w:rsid w:val="009F7E89"/>
    <w:rsid w:val="00A0020E"/>
    <w:rsid w:val="00A00545"/>
    <w:rsid w:val="00A00B52"/>
    <w:rsid w:val="00A00C9D"/>
    <w:rsid w:val="00A00E6A"/>
    <w:rsid w:val="00A0106B"/>
    <w:rsid w:val="00A0113A"/>
    <w:rsid w:val="00A0141F"/>
    <w:rsid w:val="00A01D91"/>
    <w:rsid w:val="00A01ECD"/>
    <w:rsid w:val="00A021E5"/>
    <w:rsid w:val="00A025D1"/>
    <w:rsid w:val="00A027B9"/>
    <w:rsid w:val="00A02CF4"/>
    <w:rsid w:val="00A03450"/>
    <w:rsid w:val="00A03927"/>
    <w:rsid w:val="00A03EFB"/>
    <w:rsid w:val="00A040EF"/>
    <w:rsid w:val="00A043E2"/>
    <w:rsid w:val="00A0466D"/>
    <w:rsid w:val="00A051E6"/>
    <w:rsid w:val="00A056EE"/>
    <w:rsid w:val="00A05BC3"/>
    <w:rsid w:val="00A06093"/>
    <w:rsid w:val="00A061A8"/>
    <w:rsid w:val="00A0640E"/>
    <w:rsid w:val="00A06561"/>
    <w:rsid w:val="00A06616"/>
    <w:rsid w:val="00A0665D"/>
    <w:rsid w:val="00A06B37"/>
    <w:rsid w:val="00A06B3C"/>
    <w:rsid w:val="00A070BE"/>
    <w:rsid w:val="00A072CE"/>
    <w:rsid w:val="00A078A8"/>
    <w:rsid w:val="00A07C3B"/>
    <w:rsid w:val="00A101C0"/>
    <w:rsid w:val="00A10408"/>
    <w:rsid w:val="00A105D1"/>
    <w:rsid w:val="00A10A82"/>
    <w:rsid w:val="00A11336"/>
    <w:rsid w:val="00A11474"/>
    <w:rsid w:val="00A11491"/>
    <w:rsid w:val="00A11627"/>
    <w:rsid w:val="00A11A4E"/>
    <w:rsid w:val="00A11AB9"/>
    <w:rsid w:val="00A11DFE"/>
    <w:rsid w:val="00A120DE"/>
    <w:rsid w:val="00A1233A"/>
    <w:rsid w:val="00A124BE"/>
    <w:rsid w:val="00A12551"/>
    <w:rsid w:val="00A12647"/>
    <w:rsid w:val="00A12AEE"/>
    <w:rsid w:val="00A12C2F"/>
    <w:rsid w:val="00A131AA"/>
    <w:rsid w:val="00A1335D"/>
    <w:rsid w:val="00A13906"/>
    <w:rsid w:val="00A13A25"/>
    <w:rsid w:val="00A14096"/>
    <w:rsid w:val="00A142F4"/>
    <w:rsid w:val="00A1436E"/>
    <w:rsid w:val="00A144A5"/>
    <w:rsid w:val="00A1486E"/>
    <w:rsid w:val="00A14DA8"/>
    <w:rsid w:val="00A15219"/>
    <w:rsid w:val="00A155D2"/>
    <w:rsid w:val="00A156E7"/>
    <w:rsid w:val="00A15795"/>
    <w:rsid w:val="00A157F4"/>
    <w:rsid w:val="00A15946"/>
    <w:rsid w:val="00A15DD5"/>
    <w:rsid w:val="00A1646E"/>
    <w:rsid w:val="00A1675D"/>
    <w:rsid w:val="00A16CDC"/>
    <w:rsid w:val="00A16FB2"/>
    <w:rsid w:val="00A16FFE"/>
    <w:rsid w:val="00A170CF"/>
    <w:rsid w:val="00A17A6E"/>
    <w:rsid w:val="00A202AD"/>
    <w:rsid w:val="00A20679"/>
    <w:rsid w:val="00A20E8C"/>
    <w:rsid w:val="00A21837"/>
    <w:rsid w:val="00A21ABA"/>
    <w:rsid w:val="00A21B6D"/>
    <w:rsid w:val="00A21C7D"/>
    <w:rsid w:val="00A21CCD"/>
    <w:rsid w:val="00A21D0C"/>
    <w:rsid w:val="00A21D24"/>
    <w:rsid w:val="00A2290D"/>
    <w:rsid w:val="00A22A94"/>
    <w:rsid w:val="00A22B68"/>
    <w:rsid w:val="00A22FFD"/>
    <w:rsid w:val="00A234B5"/>
    <w:rsid w:val="00A23A0E"/>
    <w:rsid w:val="00A23B5D"/>
    <w:rsid w:val="00A23F59"/>
    <w:rsid w:val="00A243A1"/>
    <w:rsid w:val="00A248BD"/>
    <w:rsid w:val="00A24A6A"/>
    <w:rsid w:val="00A24AD1"/>
    <w:rsid w:val="00A2527F"/>
    <w:rsid w:val="00A2596E"/>
    <w:rsid w:val="00A25B83"/>
    <w:rsid w:val="00A2608B"/>
    <w:rsid w:val="00A268BD"/>
    <w:rsid w:val="00A26AA9"/>
    <w:rsid w:val="00A26AAA"/>
    <w:rsid w:val="00A26C28"/>
    <w:rsid w:val="00A27020"/>
    <w:rsid w:val="00A271BA"/>
    <w:rsid w:val="00A2733C"/>
    <w:rsid w:val="00A2756D"/>
    <w:rsid w:val="00A27937"/>
    <w:rsid w:val="00A27AF9"/>
    <w:rsid w:val="00A27B2D"/>
    <w:rsid w:val="00A27BAC"/>
    <w:rsid w:val="00A30D05"/>
    <w:rsid w:val="00A30F0B"/>
    <w:rsid w:val="00A3188A"/>
    <w:rsid w:val="00A3193A"/>
    <w:rsid w:val="00A3200F"/>
    <w:rsid w:val="00A320AF"/>
    <w:rsid w:val="00A32334"/>
    <w:rsid w:val="00A3242A"/>
    <w:rsid w:val="00A32D43"/>
    <w:rsid w:val="00A33116"/>
    <w:rsid w:val="00A3331A"/>
    <w:rsid w:val="00A33479"/>
    <w:rsid w:val="00A335AB"/>
    <w:rsid w:val="00A336A4"/>
    <w:rsid w:val="00A338EF"/>
    <w:rsid w:val="00A342BF"/>
    <w:rsid w:val="00A343F9"/>
    <w:rsid w:val="00A34B9C"/>
    <w:rsid w:val="00A34BAD"/>
    <w:rsid w:val="00A35086"/>
    <w:rsid w:val="00A350AA"/>
    <w:rsid w:val="00A351A6"/>
    <w:rsid w:val="00A3529D"/>
    <w:rsid w:val="00A3533C"/>
    <w:rsid w:val="00A356CC"/>
    <w:rsid w:val="00A35E21"/>
    <w:rsid w:val="00A35F7A"/>
    <w:rsid w:val="00A36150"/>
    <w:rsid w:val="00A36A8B"/>
    <w:rsid w:val="00A36B6E"/>
    <w:rsid w:val="00A36DC4"/>
    <w:rsid w:val="00A36EF4"/>
    <w:rsid w:val="00A36F77"/>
    <w:rsid w:val="00A3793B"/>
    <w:rsid w:val="00A379FB"/>
    <w:rsid w:val="00A37B38"/>
    <w:rsid w:val="00A405C2"/>
    <w:rsid w:val="00A407FE"/>
    <w:rsid w:val="00A40BF8"/>
    <w:rsid w:val="00A40C89"/>
    <w:rsid w:val="00A4113E"/>
    <w:rsid w:val="00A41205"/>
    <w:rsid w:val="00A417D1"/>
    <w:rsid w:val="00A41E4F"/>
    <w:rsid w:val="00A41EB9"/>
    <w:rsid w:val="00A42956"/>
    <w:rsid w:val="00A429DF"/>
    <w:rsid w:val="00A4314D"/>
    <w:rsid w:val="00A432C1"/>
    <w:rsid w:val="00A43A69"/>
    <w:rsid w:val="00A43D11"/>
    <w:rsid w:val="00A43F0E"/>
    <w:rsid w:val="00A44B06"/>
    <w:rsid w:val="00A44DF4"/>
    <w:rsid w:val="00A44E6F"/>
    <w:rsid w:val="00A4526B"/>
    <w:rsid w:val="00A45406"/>
    <w:rsid w:val="00A45B9F"/>
    <w:rsid w:val="00A4643A"/>
    <w:rsid w:val="00A47073"/>
    <w:rsid w:val="00A470F7"/>
    <w:rsid w:val="00A476D8"/>
    <w:rsid w:val="00A47728"/>
    <w:rsid w:val="00A4797E"/>
    <w:rsid w:val="00A47DD7"/>
    <w:rsid w:val="00A50450"/>
    <w:rsid w:val="00A504B9"/>
    <w:rsid w:val="00A50D59"/>
    <w:rsid w:val="00A51F21"/>
    <w:rsid w:val="00A522E2"/>
    <w:rsid w:val="00A52680"/>
    <w:rsid w:val="00A529E7"/>
    <w:rsid w:val="00A52AA8"/>
    <w:rsid w:val="00A53577"/>
    <w:rsid w:val="00A53618"/>
    <w:rsid w:val="00A53F46"/>
    <w:rsid w:val="00A5437F"/>
    <w:rsid w:val="00A544E9"/>
    <w:rsid w:val="00A54527"/>
    <w:rsid w:val="00A5456E"/>
    <w:rsid w:val="00A553F3"/>
    <w:rsid w:val="00A5547D"/>
    <w:rsid w:val="00A554EF"/>
    <w:rsid w:val="00A55643"/>
    <w:rsid w:val="00A55DDE"/>
    <w:rsid w:val="00A55DF6"/>
    <w:rsid w:val="00A56E09"/>
    <w:rsid w:val="00A57157"/>
    <w:rsid w:val="00A5726D"/>
    <w:rsid w:val="00A57459"/>
    <w:rsid w:val="00A574B6"/>
    <w:rsid w:val="00A577CF"/>
    <w:rsid w:val="00A57B5D"/>
    <w:rsid w:val="00A57DF1"/>
    <w:rsid w:val="00A60421"/>
    <w:rsid w:val="00A605A6"/>
    <w:rsid w:val="00A6065C"/>
    <w:rsid w:val="00A6090E"/>
    <w:rsid w:val="00A60937"/>
    <w:rsid w:val="00A60C3A"/>
    <w:rsid w:val="00A60C88"/>
    <w:rsid w:val="00A60FB0"/>
    <w:rsid w:val="00A6108B"/>
    <w:rsid w:val="00A61BEF"/>
    <w:rsid w:val="00A6241D"/>
    <w:rsid w:val="00A624F7"/>
    <w:rsid w:val="00A62A5E"/>
    <w:rsid w:val="00A62BCD"/>
    <w:rsid w:val="00A62D62"/>
    <w:rsid w:val="00A62D9B"/>
    <w:rsid w:val="00A62E78"/>
    <w:rsid w:val="00A62EDE"/>
    <w:rsid w:val="00A630C6"/>
    <w:rsid w:val="00A63512"/>
    <w:rsid w:val="00A63B6E"/>
    <w:rsid w:val="00A640B6"/>
    <w:rsid w:val="00A64603"/>
    <w:rsid w:val="00A652EF"/>
    <w:rsid w:val="00A65DD9"/>
    <w:rsid w:val="00A65E4F"/>
    <w:rsid w:val="00A662DF"/>
    <w:rsid w:val="00A66576"/>
    <w:rsid w:val="00A66733"/>
    <w:rsid w:val="00A669D0"/>
    <w:rsid w:val="00A66D81"/>
    <w:rsid w:val="00A67787"/>
    <w:rsid w:val="00A67B25"/>
    <w:rsid w:val="00A70351"/>
    <w:rsid w:val="00A705A4"/>
    <w:rsid w:val="00A71295"/>
    <w:rsid w:val="00A712EF"/>
    <w:rsid w:val="00A7131F"/>
    <w:rsid w:val="00A717F8"/>
    <w:rsid w:val="00A71862"/>
    <w:rsid w:val="00A71AA6"/>
    <w:rsid w:val="00A71BE6"/>
    <w:rsid w:val="00A72003"/>
    <w:rsid w:val="00A7203A"/>
    <w:rsid w:val="00A72325"/>
    <w:rsid w:val="00A72326"/>
    <w:rsid w:val="00A72844"/>
    <w:rsid w:val="00A7284B"/>
    <w:rsid w:val="00A730C7"/>
    <w:rsid w:val="00A7334E"/>
    <w:rsid w:val="00A733F2"/>
    <w:rsid w:val="00A73891"/>
    <w:rsid w:val="00A7391B"/>
    <w:rsid w:val="00A73D8B"/>
    <w:rsid w:val="00A7411A"/>
    <w:rsid w:val="00A741AF"/>
    <w:rsid w:val="00A746B0"/>
    <w:rsid w:val="00A74B7C"/>
    <w:rsid w:val="00A74C01"/>
    <w:rsid w:val="00A74EE1"/>
    <w:rsid w:val="00A759CD"/>
    <w:rsid w:val="00A75EE4"/>
    <w:rsid w:val="00A75FB2"/>
    <w:rsid w:val="00A76346"/>
    <w:rsid w:val="00A7657E"/>
    <w:rsid w:val="00A7677D"/>
    <w:rsid w:val="00A76D02"/>
    <w:rsid w:val="00A76F6B"/>
    <w:rsid w:val="00A772D4"/>
    <w:rsid w:val="00A7734D"/>
    <w:rsid w:val="00A8042D"/>
    <w:rsid w:val="00A8071C"/>
    <w:rsid w:val="00A80825"/>
    <w:rsid w:val="00A808B6"/>
    <w:rsid w:val="00A80ACF"/>
    <w:rsid w:val="00A80CFF"/>
    <w:rsid w:val="00A80E72"/>
    <w:rsid w:val="00A80EE4"/>
    <w:rsid w:val="00A810A3"/>
    <w:rsid w:val="00A813CF"/>
    <w:rsid w:val="00A813D9"/>
    <w:rsid w:val="00A816A1"/>
    <w:rsid w:val="00A81C23"/>
    <w:rsid w:val="00A81C4F"/>
    <w:rsid w:val="00A82111"/>
    <w:rsid w:val="00A82AE3"/>
    <w:rsid w:val="00A82DA1"/>
    <w:rsid w:val="00A8301F"/>
    <w:rsid w:val="00A839D0"/>
    <w:rsid w:val="00A83B08"/>
    <w:rsid w:val="00A83C0E"/>
    <w:rsid w:val="00A83D66"/>
    <w:rsid w:val="00A83E39"/>
    <w:rsid w:val="00A84977"/>
    <w:rsid w:val="00A84E5B"/>
    <w:rsid w:val="00A85115"/>
    <w:rsid w:val="00A85286"/>
    <w:rsid w:val="00A86362"/>
    <w:rsid w:val="00A864DD"/>
    <w:rsid w:val="00A86608"/>
    <w:rsid w:val="00A866AC"/>
    <w:rsid w:val="00A86925"/>
    <w:rsid w:val="00A86A3C"/>
    <w:rsid w:val="00A86B8F"/>
    <w:rsid w:val="00A86F3C"/>
    <w:rsid w:val="00A86FF8"/>
    <w:rsid w:val="00A87081"/>
    <w:rsid w:val="00A872B3"/>
    <w:rsid w:val="00A8735B"/>
    <w:rsid w:val="00A87C86"/>
    <w:rsid w:val="00A87D8E"/>
    <w:rsid w:val="00A901AC"/>
    <w:rsid w:val="00A9099C"/>
    <w:rsid w:val="00A90B1A"/>
    <w:rsid w:val="00A90DCF"/>
    <w:rsid w:val="00A90F6C"/>
    <w:rsid w:val="00A913A6"/>
    <w:rsid w:val="00A914A3"/>
    <w:rsid w:val="00A9159E"/>
    <w:rsid w:val="00A918F7"/>
    <w:rsid w:val="00A92045"/>
    <w:rsid w:val="00A92197"/>
    <w:rsid w:val="00A92235"/>
    <w:rsid w:val="00A929D8"/>
    <w:rsid w:val="00A92CB4"/>
    <w:rsid w:val="00A930D7"/>
    <w:rsid w:val="00A930DB"/>
    <w:rsid w:val="00A93485"/>
    <w:rsid w:val="00A937B6"/>
    <w:rsid w:val="00A938A2"/>
    <w:rsid w:val="00A941C5"/>
    <w:rsid w:val="00A942F1"/>
    <w:rsid w:val="00A942FC"/>
    <w:rsid w:val="00A9437E"/>
    <w:rsid w:val="00A94836"/>
    <w:rsid w:val="00A956DA"/>
    <w:rsid w:val="00A95B80"/>
    <w:rsid w:val="00A95D7A"/>
    <w:rsid w:val="00A95F97"/>
    <w:rsid w:val="00A96854"/>
    <w:rsid w:val="00A96CD9"/>
    <w:rsid w:val="00A96DF1"/>
    <w:rsid w:val="00A96F2B"/>
    <w:rsid w:val="00A97311"/>
    <w:rsid w:val="00A9767A"/>
    <w:rsid w:val="00A97FDF"/>
    <w:rsid w:val="00AA04FF"/>
    <w:rsid w:val="00AA07AF"/>
    <w:rsid w:val="00AA07EE"/>
    <w:rsid w:val="00AA0972"/>
    <w:rsid w:val="00AA0B4F"/>
    <w:rsid w:val="00AA0D1F"/>
    <w:rsid w:val="00AA16BF"/>
    <w:rsid w:val="00AA1AEC"/>
    <w:rsid w:val="00AA1B5B"/>
    <w:rsid w:val="00AA1C7F"/>
    <w:rsid w:val="00AA1EBA"/>
    <w:rsid w:val="00AA1FB8"/>
    <w:rsid w:val="00AA2A96"/>
    <w:rsid w:val="00AA3019"/>
    <w:rsid w:val="00AA34B2"/>
    <w:rsid w:val="00AA3767"/>
    <w:rsid w:val="00AA37FA"/>
    <w:rsid w:val="00AA3AF2"/>
    <w:rsid w:val="00AA3F35"/>
    <w:rsid w:val="00AA4342"/>
    <w:rsid w:val="00AA4720"/>
    <w:rsid w:val="00AA4988"/>
    <w:rsid w:val="00AA5A1E"/>
    <w:rsid w:val="00AA5E52"/>
    <w:rsid w:val="00AA5F3F"/>
    <w:rsid w:val="00AA5F65"/>
    <w:rsid w:val="00AA60F5"/>
    <w:rsid w:val="00AA615D"/>
    <w:rsid w:val="00AA6734"/>
    <w:rsid w:val="00AA67C2"/>
    <w:rsid w:val="00AA6AF4"/>
    <w:rsid w:val="00AA6CB1"/>
    <w:rsid w:val="00AA71D8"/>
    <w:rsid w:val="00AA72A5"/>
    <w:rsid w:val="00AA7951"/>
    <w:rsid w:val="00AA79FC"/>
    <w:rsid w:val="00AA7BAD"/>
    <w:rsid w:val="00AA7C78"/>
    <w:rsid w:val="00AA7D77"/>
    <w:rsid w:val="00AA7E2F"/>
    <w:rsid w:val="00AA7F4F"/>
    <w:rsid w:val="00AA7FDF"/>
    <w:rsid w:val="00AB01CA"/>
    <w:rsid w:val="00AB0667"/>
    <w:rsid w:val="00AB0F57"/>
    <w:rsid w:val="00AB10C5"/>
    <w:rsid w:val="00AB1243"/>
    <w:rsid w:val="00AB12C9"/>
    <w:rsid w:val="00AB139F"/>
    <w:rsid w:val="00AB1855"/>
    <w:rsid w:val="00AB18E3"/>
    <w:rsid w:val="00AB1B3A"/>
    <w:rsid w:val="00AB1D55"/>
    <w:rsid w:val="00AB2019"/>
    <w:rsid w:val="00AB2409"/>
    <w:rsid w:val="00AB249F"/>
    <w:rsid w:val="00AB26A8"/>
    <w:rsid w:val="00AB2700"/>
    <w:rsid w:val="00AB2848"/>
    <w:rsid w:val="00AB2BE0"/>
    <w:rsid w:val="00AB2C8F"/>
    <w:rsid w:val="00AB2CB8"/>
    <w:rsid w:val="00AB2EDB"/>
    <w:rsid w:val="00AB349B"/>
    <w:rsid w:val="00AB359D"/>
    <w:rsid w:val="00AB3707"/>
    <w:rsid w:val="00AB40BB"/>
    <w:rsid w:val="00AB4B22"/>
    <w:rsid w:val="00AB4EBB"/>
    <w:rsid w:val="00AB556A"/>
    <w:rsid w:val="00AB5833"/>
    <w:rsid w:val="00AB591B"/>
    <w:rsid w:val="00AB5DB3"/>
    <w:rsid w:val="00AB5E9A"/>
    <w:rsid w:val="00AB5F4A"/>
    <w:rsid w:val="00AB6315"/>
    <w:rsid w:val="00AB6346"/>
    <w:rsid w:val="00AB675E"/>
    <w:rsid w:val="00AB6C6D"/>
    <w:rsid w:val="00AB6D28"/>
    <w:rsid w:val="00AB6FE1"/>
    <w:rsid w:val="00AB7FDE"/>
    <w:rsid w:val="00AC0390"/>
    <w:rsid w:val="00AC0431"/>
    <w:rsid w:val="00AC0BCD"/>
    <w:rsid w:val="00AC13F6"/>
    <w:rsid w:val="00AC1958"/>
    <w:rsid w:val="00AC1E97"/>
    <w:rsid w:val="00AC23C9"/>
    <w:rsid w:val="00AC275E"/>
    <w:rsid w:val="00AC279A"/>
    <w:rsid w:val="00AC3236"/>
    <w:rsid w:val="00AC35F0"/>
    <w:rsid w:val="00AC3909"/>
    <w:rsid w:val="00AC3BBF"/>
    <w:rsid w:val="00AC4345"/>
    <w:rsid w:val="00AC47AD"/>
    <w:rsid w:val="00AC48DB"/>
    <w:rsid w:val="00AC4A72"/>
    <w:rsid w:val="00AC524D"/>
    <w:rsid w:val="00AC54E8"/>
    <w:rsid w:val="00AC589B"/>
    <w:rsid w:val="00AC5968"/>
    <w:rsid w:val="00AC63AA"/>
    <w:rsid w:val="00AC69D1"/>
    <w:rsid w:val="00AC6D99"/>
    <w:rsid w:val="00AC6EB7"/>
    <w:rsid w:val="00AC6F3D"/>
    <w:rsid w:val="00AC70F9"/>
    <w:rsid w:val="00AC717D"/>
    <w:rsid w:val="00AC738E"/>
    <w:rsid w:val="00AC73CE"/>
    <w:rsid w:val="00AC7697"/>
    <w:rsid w:val="00AC779C"/>
    <w:rsid w:val="00AC781A"/>
    <w:rsid w:val="00AC7881"/>
    <w:rsid w:val="00AC7A32"/>
    <w:rsid w:val="00AC7BC7"/>
    <w:rsid w:val="00AC7DEC"/>
    <w:rsid w:val="00AC7E3A"/>
    <w:rsid w:val="00AD0091"/>
    <w:rsid w:val="00AD0181"/>
    <w:rsid w:val="00AD0693"/>
    <w:rsid w:val="00AD07EE"/>
    <w:rsid w:val="00AD0FC9"/>
    <w:rsid w:val="00AD11C0"/>
    <w:rsid w:val="00AD19CB"/>
    <w:rsid w:val="00AD1CA4"/>
    <w:rsid w:val="00AD1CE0"/>
    <w:rsid w:val="00AD228C"/>
    <w:rsid w:val="00AD27A4"/>
    <w:rsid w:val="00AD291E"/>
    <w:rsid w:val="00AD2B93"/>
    <w:rsid w:val="00AD3142"/>
    <w:rsid w:val="00AD3A9D"/>
    <w:rsid w:val="00AD3F6F"/>
    <w:rsid w:val="00AD4354"/>
    <w:rsid w:val="00AD4500"/>
    <w:rsid w:val="00AD458A"/>
    <w:rsid w:val="00AD4AE4"/>
    <w:rsid w:val="00AD4D20"/>
    <w:rsid w:val="00AD4D93"/>
    <w:rsid w:val="00AD4F11"/>
    <w:rsid w:val="00AD53E2"/>
    <w:rsid w:val="00AD5416"/>
    <w:rsid w:val="00AD611D"/>
    <w:rsid w:val="00AD6150"/>
    <w:rsid w:val="00AD6A5F"/>
    <w:rsid w:val="00AD73E6"/>
    <w:rsid w:val="00AD76C1"/>
    <w:rsid w:val="00AE021E"/>
    <w:rsid w:val="00AE02ED"/>
    <w:rsid w:val="00AE035F"/>
    <w:rsid w:val="00AE092C"/>
    <w:rsid w:val="00AE0A0F"/>
    <w:rsid w:val="00AE0C3D"/>
    <w:rsid w:val="00AE0E2E"/>
    <w:rsid w:val="00AE0E83"/>
    <w:rsid w:val="00AE110B"/>
    <w:rsid w:val="00AE19E8"/>
    <w:rsid w:val="00AE1BC3"/>
    <w:rsid w:val="00AE1C94"/>
    <w:rsid w:val="00AE1E81"/>
    <w:rsid w:val="00AE2011"/>
    <w:rsid w:val="00AE386E"/>
    <w:rsid w:val="00AE3DAA"/>
    <w:rsid w:val="00AE3F1C"/>
    <w:rsid w:val="00AE4506"/>
    <w:rsid w:val="00AE461D"/>
    <w:rsid w:val="00AE46A3"/>
    <w:rsid w:val="00AE4CB7"/>
    <w:rsid w:val="00AE5D89"/>
    <w:rsid w:val="00AE5FA6"/>
    <w:rsid w:val="00AE632A"/>
    <w:rsid w:val="00AE6744"/>
    <w:rsid w:val="00AE6B33"/>
    <w:rsid w:val="00AE72EF"/>
    <w:rsid w:val="00AF04FB"/>
    <w:rsid w:val="00AF0508"/>
    <w:rsid w:val="00AF064A"/>
    <w:rsid w:val="00AF127B"/>
    <w:rsid w:val="00AF14BA"/>
    <w:rsid w:val="00AF14F8"/>
    <w:rsid w:val="00AF1819"/>
    <w:rsid w:val="00AF1F4E"/>
    <w:rsid w:val="00AF2135"/>
    <w:rsid w:val="00AF22CE"/>
    <w:rsid w:val="00AF26BB"/>
    <w:rsid w:val="00AF2B83"/>
    <w:rsid w:val="00AF2E1B"/>
    <w:rsid w:val="00AF390B"/>
    <w:rsid w:val="00AF41EA"/>
    <w:rsid w:val="00AF46EA"/>
    <w:rsid w:val="00AF4EE6"/>
    <w:rsid w:val="00AF51E0"/>
    <w:rsid w:val="00AF58DF"/>
    <w:rsid w:val="00AF5D6C"/>
    <w:rsid w:val="00AF5DB2"/>
    <w:rsid w:val="00AF61B8"/>
    <w:rsid w:val="00AF680E"/>
    <w:rsid w:val="00AF6E66"/>
    <w:rsid w:val="00AF7A5F"/>
    <w:rsid w:val="00B008CE"/>
    <w:rsid w:val="00B00ABA"/>
    <w:rsid w:val="00B00C83"/>
    <w:rsid w:val="00B01310"/>
    <w:rsid w:val="00B01311"/>
    <w:rsid w:val="00B01622"/>
    <w:rsid w:val="00B0188E"/>
    <w:rsid w:val="00B0198C"/>
    <w:rsid w:val="00B01CC7"/>
    <w:rsid w:val="00B022B0"/>
    <w:rsid w:val="00B02736"/>
    <w:rsid w:val="00B02BFD"/>
    <w:rsid w:val="00B02D62"/>
    <w:rsid w:val="00B031B5"/>
    <w:rsid w:val="00B037CC"/>
    <w:rsid w:val="00B03A18"/>
    <w:rsid w:val="00B03DFF"/>
    <w:rsid w:val="00B03F98"/>
    <w:rsid w:val="00B043AE"/>
    <w:rsid w:val="00B04A03"/>
    <w:rsid w:val="00B04C6C"/>
    <w:rsid w:val="00B04D48"/>
    <w:rsid w:val="00B050AE"/>
    <w:rsid w:val="00B05752"/>
    <w:rsid w:val="00B05802"/>
    <w:rsid w:val="00B060E2"/>
    <w:rsid w:val="00B06153"/>
    <w:rsid w:val="00B061C3"/>
    <w:rsid w:val="00B066D0"/>
    <w:rsid w:val="00B068AE"/>
    <w:rsid w:val="00B068F0"/>
    <w:rsid w:val="00B06A2A"/>
    <w:rsid w:val="00B06D16"/>
    <w:rsid w:val="00B076F2"/>
    <w:rsid w:val="00B0798B"/>
    <w:rsid w:val="00B07B05"/>
    <w:rsid w:val="00B101ED"/>
    <w:rsid w:val="00B106C1"/>
    <w:rsid w:val="00B10753"/>
    <w:rsid w:val="00B1076C"/>
    <w:rsid w:val="00B10801"/>
    <w:rsid w:val="00B10A2C"/>
    <w:rsid w:val="00B10B07"/>
    <w:rsid w:val="00B10E23"/>
    <w:rsid w:val="00B10F8C"/>
    <w:rsid w:val="00B1138E"/>
    <w:rsid w:val="00B116CC"/>
    <w:rsid w:val="00B11DE3"/>
    <w:rsid w:val="00B1224E"/>
    <w:rsid w:val="00B12250"/>
    <w:rsid w:val="00B1358E"/>
    <w:rsid w:val="00B13809"/>
    <w:rsid w:val="00B13861"/>
    <w:rsid w:val="00B1392E"/>
    <w:rsid w:val="00B13A75"/>
    <w:rsid w:val="00B13BF9"/>
    <w:rsid w:val="00B13D49"/>
    <w:rsid w:val="00B13E90"/>
    <w:rsid w:val="00B14033"/>
    <w:rsid w:val="00B14070"/>
    <w:rsid w:val="00B14118"/>
    <w:rsid w:val="00B145CE"/>
    <w:rsid w:val="00B146FC"/>
    <w:rsid w:val="00B14D8C"/>
    <w:rsid w:val="00B15079"/>
    <w:rsid w:val="00B15115"/>
    <w:rsid w:val="00B15344"/>
    <w:rsid w:val="00B15C07"/>
    <w:rsid w:val="00B160B7"/>
    <w:rsid w:val="00B16EBB"/>
    <w:rsid w:val="00B17123"/>
    <w:rsid w:val="00B171A6"/>
    <w:rsid w:val="00B176AE"/>
    <w:rsid w:val="00B1789F"/>
    <w:rsid w:val="00B17D1D"/>
    <w:rsid w:val="00B17E06"/>
    <w:rsid w:val="00B17E7D"/>
    <w:rsid w:val="00B20313"/>
    <w:rsid w:val="00B20374"/>
    <w:rsid w:val="00B20945"/>
    <w:rsid w:val="00B20A10"/>
    <w:rsid w:val="00B20CAD"/>
    <w:rsid w:val="00B210D0"/>
    <w:rsid w:val="00B21470"/>
    <w:rsid w:val="00B215C8"/>
    <w:rsid w:val="00B21727"/>
    <w:rsid w:val="00B217BC"/>
    <w:rsid w:val="00B21DEE"/>
    <w:rsid w:val="00B22091"/>
    <w:rsid w:val="00B22196"/>
    <w:rsid w:val="00B2249E"/>
    <w:rsid w:val="00B230D1"/>
    <w:rsid w:val="00B23713"/>
    <w:rsid w:val="00B23772"/>
    <w:rsid w:val="00B238EB"/>
    <w:rsid w:val="00B247E8"/>
    <w:rsid w:val="00B252C5"/>
    <w:rsid w:val="00B255C2"/>
    <w:rsid w:val="00B25C2F"/>
    <w:rsid w:val="00B25E72"/>
    <w:rsid w:val="00B25F2B"/>
    <w:rsid w:val="00B26178"/>
    <w:rsid w:val="00B26315"/>
    <w:rsid w:val="00B26A56"/>
    <w:rsid w:val="00B273A1"/>
    <w:rsid w:val="00B27E31"/>
    <w:rsid w:val="00B3014C"/>
    <w:rsid w:val="00B30434"/>
    <w:rsid w:val="00B306FB"/>
    <w:rsid w:val="00B307B0"/>
    <w:rsid w:val="00B30E30"/>
    <w:rsid w:val="00B30E4B"/>
    <w:rsid w:val="00B3110E"/>
    <w:rsid w:val="00B31353"/>
    <w:rsid w:val="00B318C3"/>
    <w:rsid w:val="00B31AED"/>
    <w:rsid w:val="00B32D36"/>
    <w:rsid w:val="00B33412"/>
    <w:rsid w:val="00B342EF"/>
    <w:rsid w:val="00B344CC"/>
    <w:rsid w:val="00B344E2"/>
    <w:rsid w:val="00B348B0"/>
    <w:rsid w:val="00B34911"/>
    <w:rsid w:val="00B34A69"/>
    <w:rsid w:val="00B34A7D"/>
    <w:rsid w:val="00B34A86"/>
    <w:rsid w:val="00B34CC1"/>
    <w:rsid w:val="00B3514C"/>
    <w:rsid w:val="00B35AFF"/>
    <w:rsid w:val="00B362DE"/>
    <w:rsid w:val="00B36519"/>
    <w:rsid w:val="00B366A2"/>
    <w:rsid w:val="00B36C38"/>
    <w:rsid w:val="00B36DF0"/>
    <w:rsid w:val="00B3707C"/>
    <w:rsid w:val="00B37D2A"/>
    <w:rsid w:val="00B37D67"/>
    <w:rsid w:val="00B40240"/>
    <w:rsid w:val="00B4053A"/>
    <w:rsid w:val="00B4060D"/>
    <w:rsid w:val="00B407E1"/>
    <w:rsid w:val="00B40C45"/>
    <w:rsid w:val="00B41626"/>
    <w:rsid w:val="00B419FA"/>
    <w:rsid w:val="00B41E3A"/>
    <w:rsid w:val="00B41E7E"/>
    <w:rsid w:val="00B41FAB"/>
    <w:rsid w:val="00B4201B"/>
    <w:rsid w:val="00B421EE"/>
    <w:rsid w:val="00B423EC"/>
    <w:rsid w:val="00B4295E"/>
    <w:rsid w:val="00B429E4"/>
    <w:rsid w:val="00B4343C"/>
    <w:rsid w:val="00B4387C"/>
    <w:rsid w:val="00B43A29"/>
    <w:rsid w:val="00B43AC4"/>
    <w:rsid w:val="00B43BE0"/>
    <w:rsid w:val="00B43D8D"/>
    <w:rsid w:val="00B43D9B"/>
    <w:rsid w:val="00B441A0"/>
    <w:rsid w:val="00B443C2"/>
    <w:rsid w:val="00B443D1"/>
    <w:rsid w:val="00B44F8F"/>
    <w:rsid w:val="00B45049"/>
    <w:rsid w:val="00B45C62"/>
    <w:rsid w:val="00B46023"/>
    <w:rsid w:val="00B460D5"/>
    <w:rsid w:val="00B46103"/>
    <w:rsid w:val="00B463B2"/>
    <w:rsid w:val="00B4641F"/>
    <w:rsid w:val="00B4685E"/>
    <w:rsid w:val="00B469D5"/>
    <w:rsid w:val="00B46BC9"/>
    <w:rsid w:val="00B46D5A"/>
    <w:rsid w:val="00B46F12"/>
    <w:rsid w:val="00B46FC5"/>
    <w:rsid w:val="00B4714C"/>
    <w:rsid w:val="00B4721A"/>
    <w:rsid w:val="00B47AAD"/>
    <w:rsid w:val="00B47D1C"/>
    <w:rsid w:val="00B47EBC"/>
    <w:rsid w:val="00B502DB"/>
    <w:rsid w:val="00B5069E"/>
    <w:rsid w:val="00B506DE"/>
    <w:rsid w:val="00B50896"/>
    <w:rsid w:val="00B50B63"/>
    <w:rsid w:val="00B50D17"/>
    <w:rsid w:val="00B5128A"/>
    <w:rsid w:val="00B512F7"/>
    <w:rsid w:val="00B516BD"/>
    <w:rsid w:val="00B51849"/>
    <w:rsid w:val="00B51A67"/>
    <w:rsid w:val="00B51C17"/>
    <w:rsid w:val="00B51C1F"/>
    <w:rsid w:val="00B51CD3"/>
    <w:rsid w:val="00B51D19"/>
    <w:rsid w:val="00B51E00"/>
    <w:rsid w:val="00B5201A"/>
    <w:rsid w:val="00B5218A"/>
    <w:rsid w:val="00B526A3"/>
    <w:rsid w:val="00B52FAB"/>
    <w:rsid w:val="00B53318"/>
    <w:rsid w:val="00B533AC"/>
    <w:rsid w:val="00B5391C"/>
    <w:rsid w:val="00B53A60"/>
    <w:rsid w:val="00B53AF7"/>
    <w:rsid w:val="00B540D5"/>
    <w:rsid w:val="00B54A17"/>
    <w:rsid w:val="00B54FB6"/>
    <w:rsid w:val="00B554B5"/>
    <w:rsid w:val="00B5563A"/>
    <w:rsid w:val="00B5596E"/>
    <w:rsid w:val="00B55CEE"/>
    <w:rsid w:val="00B561E2"/>
    <w:rsid w:val="00B56618"/>
    <w:rsid w:val="00B56644"/>
    <w:rsid w:val="00B567ED"/>
    <w:rsid w:val="00B5742D"/>
    <w:rsid w:val="00B5760F"/>
    <w:rsid w:val="00B57A09"/>
    <w:rsid w:val="00B57C06"/>
    <w:rsid w:val="00B57D3C"/>
    <w:rsid w:val="00B6005D"/>
    <w:rsid w:val="00B60318"/>
    <w:rsid w:val="00B6105A"/>
    <w:rsid w:val="00B61433"/>
    <w:rsid w:val="00B61543"/>
    <w:rsid w:val="00B616C9"/>
    <w:rsid w:val="00B6180E"/>
    <w:rsid w:val="00B621E8"/>
    <w:rsid w:val="00B63030"/>
    <w:rsid w:val="00B63066"/>
    <w:rsid w:val="00B6362C"/>
    <w:rsid w:val="00B6386A"/>
    <w:rsid w:val="00B638CA"/>
    <w:rsid w:val="00B63CFE"/>
    <w:rsid w:val="00B6427F"/>
    <w:rsid w:val="00B64707"/>
    <w:rsid w:val="00B648FE"/>
    <w:rsid w:val="00B64E43"/>
    <w:rsid w:val="00B64F67"/>
    <w:rsid w:val="00B64F9B"/>
    <w:rsid w:val="00B657E0"/>
    <w:rsid w:val="00B6586F"/>
    <w:rsid w:val="00B65B35"/>
    <w:rsid w:val="00B660A3"/>
    <w:rsid w:val="00B6616D"/>
    <w:rsid w:val="00B66576"/>
    <w:rsid w:val="00B667EA"/>
    <w:rsid w:val="00B6685E"/>
    <w:rsid w:val="00B66B98"/>
    <w:rsid w:val="00B66DA1"/>
    <w:rsid w:val="00B673DB"/>
    <w:rsid w:val="00B67447"/>
    <w:rsid w:val="00B67BE8"/>
    <w:rsid w:val="00B701C5"/>
    <w:rsid w:val="00B70469"/>
    <w:rsid w:val="00B70493"/>
    <w:rsid w:val="00B705A3"/>
    <w:rsid w:val="00B70C7C"/>
    <w:rsid w:val="00B7130C"/>
    <w:rsid w:val="00B71313"/>
    <w:rsid w:val="00B7161B"/>
    <w:rsid w:val="00B71640"/>
    <w:rsid w:val="00B716EF"/>
    <w:rsid w:val="00B71C13"/>
    <w:rsid w:val="00B71D45"/>
    <w:rsid w:val="00B72031"/>
    <w:rsid w:val="00B720A8"/>
    <w:rsid w:val="00B721BA"/>
    <w:rsid w:val="00B72AEB"/>
    <w:rsid w:val="00B72C5F"/>
    <w:rsid w:val="00B72FD7"/>
    <w:rsid w:val="00B73A8E"/>
    <w:rsid w:val="00B74230"/>
    <w:rsid w:val="00B74808"/>
    <w:rsid w:val="00B7482A"/>
    <w:rsid w:val="00B74E1C"/>
    <w:rsid w:val="00B758EC"/>
    <w:rsid w:val="00B75E46"/>
    <w:rsid w:val="00B75FD2"/>
    <w:rsid w:val="00B765AF"/>
    <w:rsid w:val="00B7696F"/>
    <w:rsid w:val="00B76A0A"/>
    <w:rsid w:val="00B76A90"/>
    <w:rsid w:val="00B76D3F"/>
    <w:rsid w:val="00B76F75"/>
    <w:rsid w:val="00B76FB3"/>
    <w:rsid w:val="00B773F5"/>
    <w:rsid w:val="00B77530"/>
    <w:rsid w:val="00B77547"/>
    <w:rsid w:val="00B776E5"/>
    <w:rsid w:val="00B77A69"/>
    <w:rsid w:val="00B77B12"/>
    <w:rsid w:val="00B80518"/>
    <w:rsid w:val="00B80835"/>
    <w:rsid w:val="00B80E15"/>
    <w:rsid w:val="00B81160"/>
    <w:rsid w:val="00B818EC"/>
    <w:rsid w:val="00B81A22"/>
    <w:rsid w:val="00B81F88"/>
    <w:rsid w:val="00B821EC"/>
    <w:rsid w:val="00B825DD"/>
    <w:rsid w:val="00B82777"/>
    <w:rsid w:val="00B82B9C"/>
    <w:rsid w:val="00B833B1"/>
    <w:rsid w:val="00B835DD"/>
    <w:rsid w:val="00B8393B"/>
    <w:rsid w:val="00B83E4B"/>
    <w:rsid w:val="00B83F06"/>
    <w:rsid w:val="00B84557"/>
    <w:rsid w:val="00B84641"/>
    <w:rsid w:val="00B8497A"/>
    <w:rsid w:val="00B84A49"/>
    <w:rsid w:val="00B853AE"/>
    <w:rsid w:val="00B85770"/>
    <w:rsid w:val="00B85807"/>
    <w:rsid w:val="00B85A46"/>
    <w:rsid w:val="00B85D31"/>
    <w:rsid w:val="00B85E74"/>
    <w:rsid w:val="00B85E95"/>
    <w:rsid w:val="00B85F61"/>
    <w:rsid w:val="00B8613D"/>
    <w:rsid w:val="00B86410"/>
    <w:rsid w:val="00B86740"/>
    <w:rsid w:val="00B86D1C"/>
    <w:rsid w:val="00B8707F"/>
    <w:rsid w:val="00B8748E"/>
    <w:rsid w:val="00B9006A"/>
    <w:rsid w:val="00B9044A"/>
    <w:rsid w:val="00B9093C"/>
    <w:rsid w:val="00B9103A"/>
    <w:rsid w:val="00B91835"/>
    <w:rsid w:val="00B919EA"/>
    <w:rsid w:val="00B91CE0"/>
    <w:rsid w:val="00B9230E"/>
    <w:rsid w:val="00B9261C"/>
    <w:rsid w:val="00B92A70"/>
    <w:rsid w:val="00B92DE8"/>
    <w:rsid w:val="00B92E8E"/>
    <w:rsid w:val="00B92FC9"/>
    <w:rsid w:val="00B93165"/>
    <w:rsid w:val="00B938D6"/>
    <w:rsid w:val="00B93FB7"/>
    <w:rsid w:val="00B9406F"/>
    <w:rsid w:val="00B94454"/>
    <w:rsid w:val="00B9448F"/>
    <w:rsid w:val="00B94856"/>
    <w:rsid w:val="00B94AD1"/>
    <w:rsid w:val="00B94DB6"/>
    <w:rsid w:val="00B95239"/>
    <w:rsid w:val="00B958D0"/>
    <w:rsid w:val="00B95DC8"/>
    <w:rsid w:val="00B95DE4"/>
    <w:rsid w:val="00B95DF3"/>
    <w:rsid w:val="00B961CA"/>
    <w:rsid w:val="00B9620A"/>
    <w:rsid w:val="00B965BB"/>
    <w:rsid w:val="00B9661E"/>
    <w:rsid w:val="00B96699"/>
    <w:rsid w:val="00B9674A"/>
    <w:rsid w:val="00B97076"/>
    <w:rsid w:val="00B97837"/>
    <w:rsid w:val="00B97967"/>
    <w:rsid w:val="00B97C2E"/>
    <w:rsid w:val="00B97DC9"/>
    <w:rsid w:val="00B97E9A"/>
    <w:rsid w:val="00BA00F4"/>
    <w:rsid w:val="00BA0630"/>
    <w:rsid w:val="00BA0E61"/>
    <w:rsid w:val="00BA108B"/>
    <w:rsid w:val="00BA1543"/>
    <w:rsid w:val="00BA27F8"/>
    <w:rsid w:val="00BA2814"/>
    <w:rsid w:val="00BA2A78"/>
    <w:rsid w:val="00BA2B74"/>
    <w:rsid w:val="00BA2F13"/>
    <w:rsid w:val="00BA32BD"/>
    <w:rsid w:val="00BA33F4"/>
    <w:rsid w:val="00BA34DE"/>
    <w:rsid w:val="00BA357F"/>
    <w:rsid w:val="00BA3795"/>
    <w:rsid w:val="00BA3D57"/>
    <w:rsid w:val="00BA3DA0"/>
    <w:rsid w:val="00BA406B"/>
    <w:rsid w:val="00BA4217"/>
    <w:rsid w:val="00BA433E"/>
    <w:rsid w:val="00BA4913"/>
    <w:rsid w:val="00BA4B10"/>
    <w:rsid w:val="00BA4C4C"/>
    <w:rsid w:val="00BA4C6F"/>
    <w:rsid w:val="00BA4D51"/>
    <w:rsid w:val="00BA5323"/>
    <w:rsid w:val="00BA5836"/>
    <w:rsid w:val="00BA5C0F"/>
    <w:rsid w:val="00BA6078"/>
    <w:rsid w:val="00BA60F3"/>
    <w:rsid w:val="00BA6179"/>
    <w:rsid w:val="00BA6F5D"/>
    <w:rsid w:val="00BA7273"/>
    <w:rsid w:val="00BA73AF"/>
    <w:rsid w:val="00BA75BF"/>
    <w:rsid w:val="00BA7AFC"/>
    <w:rsid w:val="00BA7DE2"/>
    <w:rsid w:val="00BA7DF1"/>
    <w:rsid w:val="00BA7E78"/>
    <w:rsid w:val="00BB05B1"/>
    <w:rsid w:val="00BB0AF9"/>
    <w:rsid w:val="00BB1188"/>
    <w:rsid w:val="00BB13D1"/>
    <w:rsid w:val="00BB19CF"/>
    <w:rsid w:val="00BB1ACA"/>
    <w:rsid w:val="00BB1BFC"/>
    <w:rsid w:val="00BB1D17"/>
    <w:rsid w:val="00BB2561"/>
    <w:rsid w:val="00BB2603"/>
    <w:rsid w:val="00BB3314"/>
    <w:rsid w:val="00BB33C9"/>
    <w:rsid w:val="00BB374D"/>
    <w:rsid w:val="00BB383E"/>
    <w:rsid w:val="00BB4015"/>
    <w:rsid w:val="00BB4726"/>
    <w:rsid w:val="00BB4870"/>
    <w:rsid w:val="00BB4B88"/>
    <w:rsid w:val="00BB4E0E"/>
    <w:rsid w:val="00BB5580"/>
    <w:rsid w:val="00BB5A4A"/>
    <w:rsid w:val="00BB5AD5"/>
    <w:rsid w:val="00BB5E29"/>
    <w:rsid w:val="00BB6038"/>
    <w:rsid w:val="00BB63F3"/>
    <w:rsid w:val="00BB6753"/>
    <w:rsid w:val="00BB6767"/>
    <w:rsid w:val="00BB6A74"/>
    <w:rsid w:val="00BB6B1B"/>
    <w:rsid w:val="00BB6D02"/>
    <w:rsid w:val="00BB7040"/>
    <w:rsid w:val="00BB7384"/>
    <w:rsid w:val="00BB755A"/>
    <w:rsid w:val="00BC0066"/>
    <w:rsid w:val="00BC0517"/>
    <w:rsid w:val="00BC133C"/>
    <w:rsid w:val="00BC14D1"/>
    <w:rsid w:val="00BC1972"/>
    <w:rsid w:val="00BC1B92"/>
    <w:rsid w:val="00BC2565"/>
    <w:rsid w:val="00BC2C46"/>
    <w:rsid w:val="00BC2CEE"/>
    <w:rsid w:val="00BC3D4D"/>
    <w:rsid w:val="00BC4041"/>
    <w:rsid w:val="00BC49B2"/>
    <w:rsid w:val="00BC4DDA"/>
    <w:rsid w:val="00BC522D"/>
    <w:rsid w:val="00BC5472"/>
    <w:rsid w:val="00BC5A76"/>
    <w:rsid w:val="00BC5B67"/>
    <w:rsid w:val="00BC5D10"/>
    <w:rsid w:val="00BC5E55"/>
    <w:rsid w:val="00BC60C7"/>
    <w:rsid w:val="00BC6956"/>
    <w:rsid w:val="00BC709F"/>
    <w:rsid w:val="00BC7317"/>
    <w:rsid w:val="00BC7505"/>
    <w:rsid w:val="00BC7E5E"/>
    <w:rsid w:val="00BC7FD3"/>
    <w:rsid w:val="00BD0497"/>
    <w:rsid w:val="00BD0503"/>
    <w:rsid w:val="00BD0BE1"/>
    <w:rsid w:val="00BD0CBA"/>
    <w:rsid w:val="00BD0E25"/>
    <w:rsid w:val="00BD106A"/>
    <w:rsid w:val="00BD10F6"/>
    <w:rsid w:val="00BD1EA2"/>
    <w:rsid w:val="00BD2888"/>
    <w:rsid w:val="00BD28A0"/>
    <w:rsid w:val="00BD2DB2"/>
    <w:rsid w:val="00BD3A9E"/>
    <w:rsid w:val="00BD4330"/>
    <w:rsid w:val="00BD4356"/>
    <w:rsid w:val="00BD4403"/>
    <w:rsid w:val="00BD531D"/>
    <w:rsid w:val="00BD5430"/>
    <w:rsid w:val="00BD5452"/>
    <w:rsid w:val="00BD5A7B"/>
    <w:rsid w:val="00BD63D2"/>
    <w:rsid w:val="00BD64BE"/>
    <w:rsid w:val="00BD6670"/>
    <w:rsid w:val="00BD66D4"/>
    <w:rsid w:val="00BD6863"/>
    <w:rsid w:val="00BD687F"/>
    <w:rsid w:val="00BD7261"/>
    <w:rsid w:val="00BD7265"/>
    <w:rsid w:val="00BD732F"/>
    <w:rsid w:val="00BD73F2"/>
    <w:rsid w:val="00BD774B"/>
    <w:rsid w:val="00BD7928"/>
    <w:rsid w:val="00BD7D35"/>
    <w:rsid w:val="00BE00CE"/>
    <w:rsid w:val="00BE015D"/>
    <w:rsid w:val="00BE01BB"/>
    <w:rsid w:val="00BE0383"/>
    <w:rsid w:val="00BE0551"/>
    <w:rsid w:val="00BE0750"/>
    <w:rsid w:val="00BE0A40"/>
    <w:rsid w:val="00BE0B71"/>
    <w:rsid w:val="00BE0CC1"/>
    <w:rsid w:val="00BE0FCF"/>
    <w:rsid w:val="00BE158A"/>
    <w:rsid w:val="00BE15B1"/>
    <w:rsid w:val="00BE187B"/>
    <w:rsid w:val="00BE18EF"/>
    <w:rsid w:val="00BE1965"/>
    <w:rsid w:val="00BE1D59"/>
    <w:rsid w:val="00BE1E31"/>
    <w:rsid w:val="00BE2925"/>
    <w:rsid w:val="00BE2E73"/>
    <w:rsid w:val="00BE3088"/>
    <w:rsid w:val="00BE335C"/>
    <w:rsid w:val="00BE343B"/>
    <w:rsid w:val="00BE3661"/>
    <w:rsid w:val="00BE3966"/>
    <w:rsid w:val="00BE3C31"/>
    <w:rsid w:val="00BE3CEA"/>
    <w:rsid w:val="00BE3D97"/>
    <w:rsid w:val="00BE3F5F"/>
    <w:rsid w:val="00BE45E8"/>
    <w:rsid w:val="00BE48A9"/>
    <w:rsid w:val="00BE48CB"/>
    <w:rsid w:val="00BE48D9"/>
    <w:rsid w:val="00BE49EC"/>
    <w:rsid w:val="00BE4DCA"/>
    <w:rsid w:val="00BE551B"/>
    <w:rsid w:val="00BE56FD"/>
    <w:rsid w:val="00BE5BD2"/>
    <w:rsid w:val="00BE5EB7"/>
    <w:rsid w:val="00BE613B"/>
    <w:rsid w:val="00BE6A85"/>
    <w:rsid w:val="00BE71CD"/>
    <w:rsid w:val="00BE7487"/>
    <w:rsid w:val="00BE76EE"/>
    <w:rsid w:val="00BE7955"/>
    <w:rsid w:val="00BE7A1D"/>
    <w:rsid w:val="00BE7A41"/>
    <w:rsid w:val="00BE7B35"/>
    <w:rsid w:val="00BE7B9B"/>
    <w:rsid w:val="00BE7C31"/>
    <w:rsid w:val="00BF008F"/>
    <w:rsid w:val="00BF00CF"/>
    <w:rsid w:val="00BF0174"/>
    <w:rsid w:val="00BF04C7"/>
    <w:rsid w:val="00BF0C52"/>
    <w:rsid w:val="00BF0C63"/>
    <w:rsid w:val="00BF1108"/>
    <w:rsid w:val="00BF111A"/>
    <w:rsid w:val="00BF1574"/>
    <w:rsid w:val="00BF1686"/>
    <w:rsid w:val="00BF16B3"/>
    <w:rsid w:val="00BF1F4A"/>
    <w:rsid w:val="00BF2016"/>
    <w:rsid w:val="00BF2429"/>
    <w:rsid w:val="00BF2667"/>
    <w:rsid w:val="00BF26EE"/>
    <w:rsid w:val="00BF2A49"/>
    <w:rsid w:val="00BF34A2"/>
    <w:rsid w:val="00BF399D"/>
    <w:rsid w:val="00BF3AA3"/>
    <w:rsid w:val="00BF3F99"/>
    <w:rsid w:val="00BF3FDC"/>
    <w:rsid w:val="00BF4694"/>
    <w:rsid w:val="00BF4768"/>
    <w:rsid w:val="00BF4BAB"/>
    <w:rsid w:val="00BF4C81"/>
    <w:rsid w:val="00BF518D"/>
    <w:rsid w:val="00BF5252"/>
    <w:rsid w:val="00BF5CB4"/>
    <w:rsid w:val="00BF5CB7"/>
    <w:rsid w:val="00BF60F9"/>
    <w:rsid w:val="00BF6570"/>
    <w:rsid w:val="00BF6710"/>
    <w:rsid w:val="00BF6949"/>
    <w:rsid w:val="00BF74BB"/>
    <w:rsid w:val="00BF76D6"/>
    <w:rsid w:val="00BF7756"/>
    <w:rsid w:val="00BF77FA"/>
    <w:rsid w:val="00BF7806"/>
    <w:rsid w:val="00BF7B54"/>
    <w:rsid w:val="00C005E7"/>
    <w:rsid w:val="00C01108"/>
    <w:rsid w:val="00C0112C"/>
    <w:rsid w:val="00C011EB"/>
    <w:rsid w:val="00C01352"/>
    <w:rsid w:val="00C02682"/>
    <w:rsid w:val="00C02905"/>
    <w:rsid w:val="00C02DFF"/>
    <w:rsid w:val="00C02EF2"/>
    <w:rsid w:val="00C03573"/>
    <w:rsid w:val="00C03970"/>
    <w:rsid w:val="00C039C8"/>
    <w:rsid w:val="00C03A57"/>
    <w:rsid w:val="00C03F8F"/>
    <w:rsid w:val="00C041E5"/>
    <w:rsid w:val="00C04326"/>
    <w:rsid w:val="00C0468B"/>
    <w:rsid w:val="00C04F8C"/>
    <w:rsid w:val="00C05115"/>
    <w:rsid w:val="00C0549F"/>
    <w:rsid w:val="00C05B55"/>
    <w:rsid w:val="00C05E32"/>
    <w:rsid w:val="00C0611F"/>
    <w:rsid w:val="00C06630"/>
    <w:rsid w:val="00C06D35"/>
    <w:rsid w:val="00C06FF6"/>
    <w:rsid w:val="00C075CB"/>
    <w:rsid w:val="00C07633"/>
    <w:rsid w:val="00C07B6E"/>
    <w:rsid w:val="00C07D1D"/>
    <w:rsid w:val="00C102EA"/>
    <w:rsid w:val="00C108B6"/>
    <w:rsid w:val="00C108C1"/>
    <w:rsid w:val="00C108E2"/>
    <w:rsid w:val="00C11683"/>
    <w:rsid w:val="00C11795"/>
    <w:rsid w:val="00C11827"/>
    <w:rsid w:val="00C121D8"/>
    <w:rsid w:val="00C12FD8"/>
    <w:rsid w:val="00C13712"/>
    <w:rsid w:val="00C13955"/>
    <w:rsid w:val="00C139B9"/>
    <w:rsid w:val="00C142B9"/>
    <w:rsid w:val="00C14643"/>
    <w:rsid w:val="00C14B4A"/>
    <w:rsid w:val="00C14E10"/>
    <w:rsid w:val="00C14E92"/>
    <w:rsid w:val="00C15068"/>
    <w:rsid w:val="00C152BB"/>
    <w:rsid w:val="00C1542F"/>
    <w:rsid w:val="00C1560F"/>
    <w:rsid w:val="00C15DCF"/>
    <w:rsid w:val="00C15E13"/>
    <w:rsid w:val="00C15E8A"/>
    <w:rsid w:val="00C1641B"/>
    <w:rsid w:val="00C16A1B"/>
    <w:rsid w:val="00C16C8B"/>
    <w:rsid w:val="00C16D29"/>
    <w:rsid w:val="00C16DE1"/>
    <w:rsid w:val="00C17979"/>
    <w:rsid w:val="00C20478"/>
    <w:rsid w:val="00C207FA"/>
    <w:rsid w:val="00C20924"/>
    <w:rsid w:val="00C20B14"/>
    <w:rsid w:val="00C20C6A"/>
    <w:rsid w:val="00C20FCC"/>
    <w:rsid w:val="00C2115C"/>
    <w:rsid w:val="00C211C8"/>
    <w:rsid w:val="00C21488"/>
    <w:rsid w:val="00C215B7"/>
    <w:rsid w:val="00C21BD9"/>
    <w:rsid w:val="00C21C1C"/>
    <w:rsid w:val="00C221D4"/>
    <w:rsid w:val="00C229AB"/>
    <w:rsid w:val="00C22B4B"/>
    <w:rsid w:val="00C22B59"/>
    <w:rsid w:val="00C22EEA"/>
    <w:rsid w:val="00C22EEC"/>
    <w:rsid w:val="00C22FFB"/>
    <w:rsid w:val="00C23D81"/>
    <w:rsid w:val="00C24034"/>
    <w:rsid w:val="00C24368"/>
    <w:rsid w:val="00C24760"/>
    <w:rsid w:val="00C24818"/>
    <w:rsid w:val="00C2483B"/>
    <w:rsid w:val="00C248C0"/>
    <w:rsid w:val="00C24986"/>
    <w:rsid w:val="00C24EFE"/>
    <w:rsid w:val="00C25CCF"/>
    <w:rsid w:val="00C26790"/>
    <w:rsid w:val="00C26F8D"/>
    <w:rsid w:val="00C2720E"/>
    <w:rsid w:val="00C2733C"/>
    <w:rsid w:val="00C27D97"/>
    <w:rsid w:val="00C27EAF"/>
    <w:rsid w:val="00C3037A"/>
    <w:rsid w:val="00C304F3"/>
    <w:rsid w:val="00C307B6"/>
    <w:rsid w:val="00C3090F"/>
    <w:rsid w:val="00C30A7E"/>
    <w:rsid w:val="00C30A8A"/>
    <w:rsid w:val="00C30C06"/>
    <w:rsid w:val="00C30D0A"/>
    <w:rsid w:val="00C30EC9"/>
    <w:rsid w:val="00C31260"/>
    <w:rsid w:val="00C3139C"/>
    <w:rsid w:val="00C31835"/>
    <w:rsid w:val="00C31948"/>
    <w:rsid w:val="00C327CE"/>
    <w:rsid w:val="00C32841"/>
    <w:rsid w:val="00C332C0"/>
    <w:rsid w:val="00C3353B"/>
    <w:rsid w:val="00C340C5"/>
    <w:rsid w:val="00C34625"/>
    <w:rsid w:val="00C3476D"/>
    <w:rsid w:val="00C34775"/>
    <w:rsid w:val="00C34814"/>
    <w:rsid w:val="00C34E1C"/>
    <w:rsid w:val="00C3521F"/>
    <w:rsid w:val="00C3542F"/>
    <w:rsid w:val="00C35477"/>
    <w:rsid w:val="00C354D1"/>
    <w:rsid w:val="00C355FE"/>
    <w:rsid w:val="00C3663D"/>
    <w:rsid w:val="00C36C31"/>
    <w:rsid w:val="00C36F84"/>
    <w:rsid w:val="00C37072"/>
    <w:rsid w:val="00C37258"/>
    <w:rsid w:val="00C40A33"/>
    <w:rsid w:val="00C40EC4"/>
    <w:rsid w:val="00C40F97"/>
    <w:rsid w:val="00C413C9"/>
    <w:rsid w:val="00C41526"/>
    <w:rsid w:val="00C41736"/>
    <w:rsid w:val="00C418CE"/>
    <w:rsid w:val="00C41F60"/>
    <w:rsid w:val="00C421B5"/>
    <w:rsid w:val="00C424DE"/>
    <w:rsid w:val="00C42722"/>
    <w:rsid w:val="00C431F0"/>
    <w:rsid w:val="00C434B9"/>
    <w:rsid w:val="00C434C7"/>
    <w:rsid w:val="00C434F3"/>
    <w:rsid w:val="00C435C9"/>
    <w:rsid w:val="00C43968"/>
    <w:rsid w:val="00C43D88"/>
    <w:rsid w:val="00C43E5D"/>
    <w:rsid w:val="00C4415C"/>
    <w:rsid w:val="00C44308"/>
    <w:rsid w:val="00C4448E"/>
    <w:rsid w:val="00C44D2D"/>
    <w:rsid w:val="00C45073"/>
    <w:rsid w:val="00C451D9"/>
    <w:rsid w:val="00C4596C"/>
    <w:rsid w:val="00C45AA0"/>
    <w:rsid w:val="00C45AB7"/>
    <w:rsid w:val="00C45FCC"/>
    <w:rsid w:val="00C46007"/>
    <w:rsid w:val="00C4604D"/>
    <w:rsid w:val="00C460FE"/>
    <w:rsid w:val="00C46784"/>
    <w:rsid w:val="00C46C06"/>
    <w:rsid w:val="00C46D54"/>
    <w:rsid w:val="00C479BA"/>
    <w:rsid w:val="00C47A8D"/>
    <w:rsid w:val="00C47BD6"/>
    <w:rsid w:val="00C47C9A"/>
    <w:rsid w:val="00C47E23"/>
    <w:rsid w:val="00C50105"/>
    <w:rsid w:val="00C50B1D"/>
    <w:rsid w:val="00C50E9A"/>
    <w:rsid w:val="00C51043"/>
    <w:rsid w:val="00C516B3"/>
    <w:rsid w:val="00C51779"/>
    <w:rsid w:val="00C518A9"/>
    <w:rsid w:val="00C522E7"/>
    <w:rsid w:val="00C52969"/>
    <w:rsid w:val="00C52BFA"/>
    <w:rsid w:val="00C52C0C"/>
    <w:rsid w:val="00C52FB7"/>
    <w:rsid w:val="00C536DF"/>
    <w:rsid w:val="00C53BD1"/>
    <w:rsid w:val="00C53CC7"/>
    <w:rsid w:val="00C53CDB"/>
    <w:rsid w:val="00C53D03"/>
    <w:rsid w:val="00C53FA8"/>
    <w:rsid w:val="00C53FAF"/>
    <w:rsid w:val="00C5443C"/>
    <w:rsid w:val="00C54529"/>
    <w:rsid w:val="00C5452D"/>
    <w:rsid w:val="00C54543"/>
    <w:rsid w:val="00C54C5C"/>
    <w:rsid w:val="00C54D1F"/>
    <w:rsid w:val="00C55364"/>
    <w:rsid w:val="00C5655F"/>
    <w:rsid w:val="00C56592"/>
    <w:rsid w:val="00C569E2"/>
    <w:rsid w:val="00C56ACC"/>
    <w:rsid w:val="00C56C4E"/>
    <w:rsid w:val="00C571F7"/>
    <w:rsid w:val="00C578BD"/>
    <w:rsid w:val="00C57D65"/>
    <w:rsid w:val="00C607E4"/>
    <w:rsid w:val="00C6085F"/>
    <w:rsid w:val="00C609C7"/>
    <w:rsid w:val="00C60B21"/>
    <w:rsid w:val="00C60D54"/>
    <w:rsid w:val="00C60DA0"/>
    <w:rsid w:val="00C60EBF"/>
    <w:rsid w:val="00C611EC"/>
    <w:rsid w:val="00C61677"/>
    <w:rsid w:val="00C61E91"/>
    <w:rsid w:val="00C62051"/>
    <w:rsid w:val="00C620B8"/>
    <w:rsid w:val="00C624D2"/>
    <w:rsid w:val="00C627AD"/>
    <w:rsid w:val="00C629A0"/>
    <w:rsid w:val="00C629CF"/>
    <w:rsid w:val="00C62A73"/>
    <w:rsid w:val="00C62C7F"/>
    <w:rsid w:val="00C62D98"/>
    <w:rsid w:val="00C62D9F"/>
    <w:rsid w:val="00C6319F"/>
    <w:rsid w:val="00C633E2"/>
    <w:rsid w:val="00C634D1"/>
    <w:rsid w:val="00C634E9"/>
    <w:rsid w:val="00C63501"/>
    <w:rsid w:val="00C636F0"/>
    <w:rsid w:val="00C641EF"/>
    <w:rsid w:val="00C64218"/>
    <w:rsid w:val="00C64362"/>
    <w:rsid w:val="00C643D0"/>
    <w:rsid w:val="00C64A81"/>
    <w:rsid w:val="00C64CB0"/>
    <w:rsid w:val="00C65363"/>
    <w:rsid w:val="00C65433"/>
    <w:rsid w:val="00C65A9D"/>
    <w:rsid w:val="00C65B08"/>
    <w:rsid w:val="00C65B29"/>
    <w:rsid w:val="00C6626C"/>
    <w:rsid w:val="00C66505"/>
    <w:rsid w:val="00C66A1B"/>
    <w:rsid w:val="00C66AD9"/>
    <w:rsid w:val="00C66E2A"/>
    <w:rsid w:val="00C66EA0"/>
    <w:rsid w:val="00C67085"/>
    <w:rsid w:val="00C678F2"/>
    <w:rsid w:val="00C701F6"/>
    <w:rsid w:val="00C703A7"/>
    <w:rsid w:val="00C703F0"/>
    <w:rsid w:val="00C7051C"/>
    <w:rsid w:val="00C70BB4"/>
    <w:rsid w:val="00C70CBE"/>
    <w:rsid w:val="00C71308"/>
    <w:rsid w:val="00C7132E"/>
    <w:rsid w:val="00C717FF"/>
    <w:rsid w:val="00C71887"/>
    <w:rsid w:val="00C71939"/>
    <w:rsid w:val="00C722BE"/>
    <w:rsid w:val="00C728C7"/>
    <w:rsid w:val="00C73BE9"/>
    <w:rsid w:val="00C73CC0"/>
    <w:rsid w:val="00C73F7D"/>
    <w:rsid w:val="00C74084"/>
    <w:rsid w:val="00C7445D"/>
    <w:rsid w:val="00C744E3"/>
    <w:rsid w:val="00C7491B"/>
    <w:rsid w:val="00C752C1"/>
    <w:rsid w:val="00C75BF9"/>
    <w:rsid w:val="00C75D98"/>
    <w:rsid w:val="00C76385"/>
    <w:rsid w:val="00C7662D"/>
    <w:rsid w:val="00C76E2C"/>
    <w:rsid w:val="00C77017"/>
    <w:rsid w:val="00C77372"/>
    <w:rsid w:val="00C7755D"/>
    <w:rsid w:val="00C776C6"/>
    <w:rsid w:val="00C77E8A"/>
    <w:rsid w:val="00C80164"/>
    <w:rsid w:val="00C808A6"/>
    <w:rsid w:val="00C80D2B"/>
    <w:rsid w:val="00C80E4E"/>
    <w:rsid w:val="00C81C61"/>
    <w:rsid w:val="00C81D3E"/>
    <w:rsid w:val="00C81D92"/>
    <w:rsid w:val="00C8225E"/>
    <w:rsid w:val="00C82277"/>
    <w:rsid w:val="00C8280B"/>
    <w:rsid w:val="00C82B64"/>
    <w:rsid w:val="00C82CDD"/>
    <w:rsid w:val="00C83343"/>
    <w:rsid w:val="00C83AEC"/>
    <w:rsid w:val="00C83B70"/>
    <w:rsid w:val="00C83E04"/>
    <w:rsid w:val="00C8400E"/>
    <w:rsid w:val="00C84EDF"/>
    <w:rsid w:val="00C854EF"/>
    <w:rsid w:val="00C8562F"/>
    <w:rsid w:val="00C8586A"/>
    <w:rsid w:val="00C86BE0"/>
    <w:rsid w:val="00C86DE3"/>
    <w:rsid w:val="00C8709C"/>
    <w:rsid w:val="00C873E8"/>
    <w:rsid w:val="00C876F3"/>
    <w:rsid w:val="00C8771E"/>
    <w:rsid w:val="00C879FA"/>
    <w:rsid w:val="00C87A3A"/>
    <w:rsid w:val="00C87FB3"/>
    <w:rsid w:val="00C87FC0"/>
    <w:rsid w:val="00C90509"/>
    <w:rsid w:val="00C9061B"/>
    <w:rsid w:val="00C909DD"/>
    <w:rsid w:val="00C90F1F"/>
    <w:rsid w:val="00C91849"/>
    <w:rsid w:val="00C91E6F"/>
    <w:rsid w:val="00C92421"/>
    <w:rsid w:val="00C927C5"/>
    <w:rsid w:val="00C93B3B"/>
    <w:rsid w:val="00C942D2"/>
    <w:rsid w:val="00C943BA"/>
    <w:rsid w:val="00C94E4B"/>
    <w:rsid w:val="00C94F3E"/>
    <w:rsid w:val="00C94F77"/>
    <w:rsid w:val="00C953F5"/>
    <w:rsid w:val="00C95636"/>
    <w:rsid w:val="00C9584A"/>
    <w:rsid w:val="00C959DC"/>
    <w:rsid w:val="00C95D62"/>
    <w:rsid w:val="00C95DB2"/>
    <w:rsid w:val="00C95F12"/>
    <w:rsid w:val="00C962B1"/>
    <w:rsid w:val="00C96779"/>
    <w:rsid w:val="00C96A44"/>
    <w:rsid w:val="00C975FD"/>
    <w:rsid w:val="00C9799F"/>
    <w:rsid w:val="00C97D1F"/>
    <w:rsid w:val="00CA0BBA"/>
    <w:rsid w:val="00CA1760"/>
    <w:rsid w:val="00CA178D"/>
    <w:rsid w:val="00CA17AD"/>
    <w:rsid w:val="00CA1B56"/>
    <w:rsid w:val="00CA2030"/>
    <w:rsid w:val="00CA3282"/>
    <w:rsid w:val="00CA335A"/>
    <w:rsid w:val="00CA3B53"/>
    <w:rsid w:val="00CA3D77"/>
    <w:rsid w:val="00CA40C9"/>
    <w:rsid w:val="00CA4828"/>
    <w:rsid w:val="00CA5260"/>
    <w:rsid w:val="00CA5506"/>
    <w:rsid w:val="00CA5EAA"/>
    <w:rsid w:val="00CA5EF0"/>
    <w:rsid w:val="00CA5F35"/>
    <w:rsid w:val="00CA5F63"/>
    <w:rsid w:val="00CA5FAB"/>
    <w:rsid w:val="00CA672E"/>
    <w:rsid w:val="00CA6B65"/>
    <w:rsid w:val="00CA6DD4"/>
    <w:rsid w:val="00CA72C2"/>
    <w:rsid w:val="00CA7528"/>
    <w:rsid w:val="00CA7C38"/>
    <w:rsid w:val="00CA7F47"/>
    <w:rsid w:val="00CB0423"/>
    <w:rsid w:val="00CB06D9"/>
    <w:rsid w:val="00CB0744"/>
    <w:rsid w:val="00CB0DE7"/>
    <w:rsid w:val="00CB1050"/>
    <w:rsid w:val="00CB10B1"/>
    <w:rsid w:val="00CB1CF8"/>
    <w:rsid w:val="00CB1ED9"/>
    <w:rsid w:val="00CB2517"/>
    <w:rsid w:val="00CB2999"/>
    <w:rsid w:val="00CB29AE"/>
    <w:rsid w:val="00CB2F69"/>
    <w:rsid w:val="00CB30D7"/>
    <w:rsid w:val="00CB31BF"/>
    <w:rsid w:val="00CB3223"/>
    <w:rsid w:val="00CB35A8"/>
    <w:rsid w:val="00CB35BB"/>
    <w:rsid w:val="00CB364A"/>
    <w:rsid w:val="00CB3758"/>
    <w:rsid w:val="00CB3997"/>
    <w:rsid w:val="00CB3A83"/>
    <w:rsid w:val="00CB3B7C"/>
    <w:rsid w:val="00CB3FBE"/>
    <w:rsid w:val="00CB4466"/>
    <w:rsid w:val="00CB45D2"/>
    <w:rsid w:val="00CB472F"/>
    <w:rsid w:val="00CB4A7D"/>
    <w:rsid w:val="00CB4BE5"/>
    <w:rsid w:val="00CB4FA3"/>
    <w:rsid w:val="00CB50CA"/>
    <w:rsid w:val="00CB54F1"/>
    <w:rsid w:val="00CB5D06"/>
    <w:rsid w:val="00CB5DA3"/>
    <w:rsid w:val="00CB5F73"/>
    <w:rsid w:val="00CB6C15"/>
    <w:rsid w:val="00CB7035"/>
    <w:rsid w:val="00CB71CC"/>
    <w:rsid w:val="00CB71E1"/>
    <w:rsid w:val="00CB72D5"/>
    <w:rsid w:val="00CB7AEE"/>
    <w:rsid w:val="00CB7DEE"/>
    <w:rsid w:val="00CC0A3F"/>
    <w:rsid w:val="00CC0C96"/>
    <w:rsid w:val="00CC10D0"/>
    <w:rsid w:val="00CC126D"/>
    <w:rsid w:val="00CC1321"/>
    <w:rsid w:val="00CC1400"/>
    <w:rsid w:val="00CC1733"/>
    <w:rsid w:val="00CC1869"/>
    <w:rsid w:val="00CC1DE6"/>
    <w:rsid w:val="00CC2231"/>
    <w:rsid w:val="00CC29EA"/>
    <w:rsid w:val="00CC2AC0"/>
    <w:rsid w:val="00CC2CC3"/>
    <w:rsid w:val="00CC3407"/>
    <w:rsid w:val="00CC361C"/>
    <w:rsid w:val="00CC37E5"/>
    <w:rsid w:val="00CC38FD"/>
    <w:rsid w:val="00CC3DC7"/>
    <w:rsid w:val="00CC3E63"/>
    <w:rsid w:val="00CC3EAA"/>
    <w:rsid w:val="00CC4825"/>
    <w:rsid w:val="00CC594B"/>
    <w:rsid w:val="00CC5E1A"/>
    <w:rsid w:val="00CC63D5"/>
    <w:rsid w:val="00CC6BF1"/>
    <w:rsid w:val="00CC6C20"/>
    <w:rsid w:val="00CC6D97"/>
    <w:rsid w:val="00CC7A78"/>
    <w:rsid w:val="00CD03C3"/>
    <w:rsid w:val="00CD053C"/>
    <w:rsid w:val="00CD071A"/>
    <w:rsid w:val="00CD1306"/>
    <w:rsid w:val="00CD1DA2"/>
    <w:rsid w:val="00CD2B23"/>
    <w:rsid w:val="00CD310A"/>
    <w:rsid w:val="00CD3660"/>
    <w:rsid w:val="00CD3898"/>
    <w:rsid w:val="00CD3CE7"/>
    <w:rsid w:val="00CD4254"/>
    <w:rsid w:val="00CD44AF"/>
    <w:rsid w:val="00CD462A"/>
    <w:rsid w:val="00CD4874"/>
    <w:rsid w:val="00CD4904"/>
    <w:rsid w:val="00CD5810"/>
    <w:rsid w:val="00CD58FF"/>
    <w:rsid w:val="00CD5A53"/>
    <w:rsid w:val="00CD5F7C"/>
    <w:rsid w:val="00CD60A7"/>
    <w:rsid w:val="00CD6CA9"/>
    <w:rsid w:val="00CD72EB"/>
    <w:rsid w:val="00CD738C"/>
    <w:rsid w:val="00CD74BD"/>
    <w:rsid w:val="00CD7678"/>
    <w:rsid w:val="00CD785D"/>
    <w:rsid w:val="00CD7BB0"/>
    <w:rsid w:val="00CE0A84"/>
    <w:rsid w:val="00CE1846"/>
    <w:rsid w:val="00CE1A7D"/>
    <w:rsid w:val="00CE1C9B"/>
    <w:rsid w:val="00CE1E28"/>
    <w:rsid w:val="00CE1F28"/>
    <w:rsid w:val="00CE2183"/>
    <w:rsid w:val="00CE2366"/>
    <w:rsid w:val="00CE25E8"/>
    <w:rsid w:val="00CE2798"/>
    <w:rsid w:val="00CE283D"/>
    <w:rsid w:val="00CE2B37"/>
    <w:rsid w:val="00CE2F17"/>
    <w:rsid w:val="00CE3171"/>
    <w:rsid w:val="00CE3442"/>
    <w:rsid w:val="00CE35B8"/>
    <w:rsid w:val="00CE3A7A"/>
    <w:rsid w:val="00CE41CE"/>
    <w:rsid w:val="00CE421A"/>
    <w:rsid w:val="00CE443D"/>
    <w:rsid w:val="00CE485C"/>
    <w:rsid w:val="00CE4998"/>
    <w:rsid w:val="00CE4A0E"/>
    <w:rsid w:val="00CE5025"/>
    <w:rsid w:val="00CE50F8"/>
    <w:rsid w:val="00CE5238"/>
    <w:rsid w:val="00CE5239"/>
    <w:rsid w:val="00CE5BEF"/>
    <w:rsid w:val="00CE5F1B"/>
    <w:rsid w:val="00CE6775"/>
    <w:rsid w:val="00CE6EAD"/>
    <w:rsid w:val="00CE6EFA"/>
    <w:rsid w:val="00CE7524"/>
    <w:rsid w:val="00CE7CDB"/>
    <w:rsid w:val="00CE7EEB"/>
    <w:rsid w:val="00CF0730"/>
    <w:rsid w:val="00CF07DE"/>
    <w:rsid w:val="00CF087D"/>
    <w:rsid w:val="00CF0C91"/>
    <w:rsid w:val="00CF0F6D"/>
    <w:rsid w:val="00CF1316"/>
    <w:rsid w:val="00CF13A4"/>
    <w:rsid w:val="00CF1556"/>
    <w:rsid w:val="00CF188C"/>
    <w:rsid w:val="00CF1A22"/>
    <w:rsid w:val="00CF21DE"/>
    <w:rsid w:val="00CF2221"/>
    <w:rsid w:val="00CF3580"/>
    <w:rsid w:val="00CF415C"/>
    <w:rsid w:val="00CF415E"/>
    <w:rsid w:val="00CF4161"/>
    <w:rsid w:val="00CF47E9"/>
    <w:rsid w:val="00CF6EAC"/>
    <w:rsid w:val="00CF78DD"/>
    <w:rsid w:val="00CF7D54"/>
    <w:rsid w:val="00CF7D6B"/>
    <w:rsid w:val="00CF7DB1"/>
    <w:rsid w:val="00CF7F59"/>
    <w:rsid w:val="00D00139"/>
    <w:rsid w:val="00D0023A"/>
    <w:rsid w:val="00D002D3"/>
    <w:rsid w:val="00D00304"/>
    <w:rsid w:val="00D00B32"/>
    <w:rsid w:val="00D0102A"/>
    <w:rsid w:val="00D01280"/>
    <w:rsid w:val="00D014F8"/>
    <w:rsid w:val="00D01776"/>
    <w:rsid w:val="00D01C5E"/>
    <w:rsid w:val="00D01D13"/>
    <w:rsid w:val="00D02497"/>
    <w:rsid w:val="00D0249C"/>
    <w:rsid w:val="00D026B8"/>
    <w:rsid w:val="00D027B5"/>
    <w:rsid w:val="00D0284B"/>
    <w:rsid w:val="00D02A55"/>
    <w:rsid w:val="00D02B02"/>
    <w:rsid w:val="00D02BCC"/>
    <w:rsid w:val="00D034AC"/>
    <w:rsid w:val="00D03D95"/>
    <w:rsid w:val="00D04120"/>
    <w:rsid w:val="00D046A2"/>
    <w:rsid w:val="00D049A7"/>
    <w:rsid w:val="00D04BD9"/>
    <w:rsid w:val="00D04CE7"/>
    <w:rsid w:val="00D04D0A"/>
    <w:rsid w:val="00D051ED"/>
    <w:rsid w:val="00D05434"/>
    <w:rsid w:val="00D0544F"/>
    <w:rsid w:val="00D05493"/>
    <w:rsid w:val="00D054EA"/>
    <w:rsid w:val="00D056A9"/>
    <w:rsid w:val="00D0580A"/>
    <w:rsid w:val="00D05982"/>
    <w:rsid w:val="00D05ACA"/>
    <w:rsid w:val="00D05C82"/>
    <w:rsid w:val="00D05FA8"/>
    <w:rsid w:val="00D0628F"/>
    <w:rsid w:val="00D07107"/>
    <w:rsid w:val="00D0714B"/>
    <w:rsid w:val="00D0756C"/>
    <w:rsid w:val="00D07AE5"/>
    <w:rsid w:val="00D10327"/>
    <w:rsid w:val="00D10B20"/>
    <w:rsid w:val="00D10E6A"/>
    <w:rsid w:val="00D11474"/>
    <w:rsid w:val="00D1185C"/>
    <w:rsid w:val="00D118A0"/>
    <w:rsid w:val="00D11E99"/>
    <w:rsid w:val="00D12053"/>
    <w:rsid w:val="00D12181"/>
    <w:rsid w:val="00D123FA"/>
    <w:rsid w:val="00D12495"/>
    <w:rsid w:val="00D1262C"/>
    <w:rsid w:val="00D12B67"/>
    <w:rsid w:val="00D12C98"/>
    <w:rsid w:val="00D12D58"/>
    <w:rsid w:val="00D13435"/>
    <w:rsid w:val="00D13570"/>
    <w:rsid w:val="00D1385D"/>
    <w:rsid w:val="00D14AB6"/>
    <w:rsid w:val="00D15068"/>
    <w:rsid w:val="00D1522A"/>
    <w:rsid w:val="00D155D3"/>
    <w:rsid w:val="00D156C9"/>
    <w:rsid w:val="00D15864"/>
    <w:rsid w:val="00D1586C"/>
    <w:rsid w:val="00D15C4E"/>
    <w:rsid w:val="00D161D9"/>
    <w:rsid w:val="00D16612"/>
    <w:rsid w:val="00D16892"/>
    <w:rsid w:val="00D1692B"/>
    <w:rsid w:val="00D16A00"/>
    <w:rsid w:val="00D16D63"/>
    <w:rsid w:val="00D17648"/>
    <w:rsid w:val="00D17CE5"/>
    <w:rsid w:val="00D200FD"/>
    <w:rsid w:val="00D2020F"/>
    <w:rsid w:val="00D20924"/>
    <w:rsid w:val="00D2097C"/>
    <w:rsid w:val="00D20B9D"/>
    <w:rsid w:val="00D20D97"/>
    <w:rsid w:val="00D21067"/>
    <w:rsid w:val="00D213D5"/>
    <w:rsid w:val="00D2181A"/>
    <w:rsid w:val="00D21A72"/>
    <w:rsid w:val="00D21B52"/>
    <w:rsid w:val="00D226B6"/>
    <w:rsid w:val="00D228A6"/>
    <w:rsid w:val="00D22E8B"/>
    <w:rsid w:val="00D22FB3"/>
    <w:rsid w:val="00D234CC"/>
    <w:rsid w:val="00D237B0"/>
    <w:rsid w:val="00D23807"/>
    <w:rsid w:val="00D23C46"/>
    <w:rsid w:val="00D23CF5"/>
    <w:rsid w:val="00D23DF2"/>
    <w:rsid w:val="00D23F64"/>
    <w:rsid w:val="00D2406B"/>
    <w:rsid w:val="00D24BEE"/>
    <w:rsid w:val="00D2505A"/>
    <w:rsid w:val="00D25135"/>
    <w:rsid w:val="00D251A7"/>
    <w:rsid w:val="00D2520F"/>
    <w:rsid w:val="00D25238"/>
    <w:rsid w:val="00D253DF"/>
    <w:rsid w:val="00D254A4"/>
    <w:rsid w:val="00D25979"/>
    <w:rsid w:val="00D25F9A"/>
    <w:rsid w:val="00D2618D"/>
    <w:rsid w:val="00D267D5"/>
    <w:rsid w:val="00D2684F"/>
    <w:rsid w:val="00D26FE0"/>
    <w:rsid w:val="00D271D9"/>
    <w:rsid w:val="00D27544"/>
    <w:rsid w:val="00D27A64"/>
    <w:rsid w:val="00D27F37"/>
    <w:rsid w:val="00D303C9"/>
    <w:rsid w:val="00D30C1B"/>
    <w:rsid w:val="00D30D32"/>
    <w:rsid w:val="00D30F95"/>
    <w:rsid w:val="00D31110"/>
    <w:rsid w:val="00D313D7"/>
    <w:rsid w:val="00D313DC"/>
    <w:rsid w:val="00D31411"/>
    <w:rsid w:val="00D317A9"/>
    <w:rsid w:val="00D31C1F"/>
    <w:rsid w:val="00D31F65"/>
    <w:rsid w:val="00D322ED"/>
    <w:rsid w:val="00D32763"/>
    <w:rsid w:val="00D327BF"/>
    <w:rsid w:val="00D327DB"/>
    <w:rsid w:val="00D32869"/>
    <w:rsid w:val="00D32BF5"/>
    <w:rsid w:val="00D3308E"/>
    <w:rsid w:val="00D33213"/>
    <w:rsid w:val="00D334BF"/>
    <w:rsid w:val="00D33578"/>
    <w:rsid w:val="00D33839"/>
    <w:rsid w:val="00D33D6F"/>
    <w:rsid w:val="00D33E36"/>
    <w:rsid w:val="00D340CA"/>
    <w:rsid w:val="00D34452"/>
    <w:rsid w:val="00D34658"/>
    <w:rsid w:val="00D3471D"/>
    <w:rsid w:val="00D34764"/>
    <w:rsid w:val="00D34A12"/>
    <w:rsid w:val="00D35540"/>
    <w:rsid w:val="00D35974"/>
    <w:rsid w:val="00D35EC1"/>
    <w:rsid w:val="00D35F47"/>
    <w:rsid w:val="00D360E0"/>
    <w:rsid w:val="00D3632F"/>
    <w:rsid w:val="00D3644F"/>
    <w:rsid w:val="00D364AE"/>
    <w:rsid w:val="00D364DF"/>
    <w:rsid w:val="00D36ABC"/>
    <w:rsid w:val="00D36ED6"/>
    <w:rsid w:val="00D3710B"/>
    <w:rsid w:val="00D37169"/>
    <w:rsid w:val="00D3744C"/>
    <w:rsid w:val="00D377EB"/>
    <w:rsid w:val="00D37ECA"/>
    <w:rsid w:val="00D400D5"/>
    <w:rsid w:val="00D40139"/>
    <w:rsid w:val="00D4036C"/>
    <w:rsid w:val="00D40511"/>
    <w:rsid w:val="00D406E0"/>
    <w:rsid w:val="00D409E4"/>
    <w:rsid w:val="00D40A85"/>
    <w:rsid w:val="00D40F10"/>
    <w:rsid w:val="00D40FE9"/>
    <w:rsid w:val="00D41C7B"/>
    <w:rsid w:val="00D41EAD"/>
    <w:rsid w:val="00D42609"/>
    <w:rsid w:val="00D4359D"/>
    <w:rsid w:val="00D43634"/>
    <w:rsid w:val="00D43ACD"/>
    <w:rsid w:val="00D43B0A"/>
    <w:rsid w:val="00D43FB7"/>
    <w:rsid w:val="00D44A2C"/>
    <w:rsid w:val="00D44BB2"/>
    <w:rsid w:val="00D44E35"/>
    <w:rsid w:val="00D45459"/>
    <w:rsid w:val="00D45BCD"/>
    <w:rsid w:val="00D45DD4"/>
    <w:rsid w:val="00D46096"/>
    <w:rsid w:val="00D46462"/>
    <w:rsid w:val="00D46D4F"/>
    <w:rsid w:val="00D4711F"/>
    <w:rsid w:val="00D47758"/>
    <w:rsid w:val="00D47CC7"/>
    <w:rsid w:val="00D47E6E"/>
    <w:rsid w:val="00D5033E"/>
    <w:rsid w:val="00D50559"/>
    <w:rsid w:val="00D50705"/>
    <w:rsid w:val="00D50A39"/>
    <w:rsid w:val="00D50F67"/>
    <w:rsid w:val="00D50FE1"/>
    <w:rsid w:val="00D511E5"/>
    <w:rsid w:val="00D51422"/>
    <w:rsid w:val="00D517D1"/>
    <w:rsid w:val="00D517FB"/>
    <w:rsid w:val="00D5180E"/>
    <w:rsid w:val="00D519BF"/>
    <w:rsid w:val="00D51B3B"/>
    <w:rsid w:val="00D51CC8"/>
    <w:rsid w:val="00D51EB5"/>
    <w:rsid w:val="00D51F98"/>
    <w:rsid w:val="00D5251D"/>
    <w:rsid w:val="00D52937"/>
    <w:rsid w:val="00D52ACA"/>
    <w:rsid w:val="00D5304B"/>
    <w:rsid w:val="00D533DD"/>
    <w:rsid w:val="00D5375B"/>
    <w:rsid w:val="00D53CDD"/>
    <w:rsid w:val="00D53D54"/>
    <w:rsid w:val="00D543DB"/>
    <w:rsid w:val="00D54807"/>
    <w:rsid w:val="00D54CDB"/>
    <w:rsid w:val="00D54DE3"/>
    <w:rsid w:val="00D558E0"/>
    <w:rsid w:val="00D55E04"/>
    <w:rsid w:val="00D56847"/>
    <w:rsid w:val="00D569F4"/>
    <w:rsid w:val="00D570DE"/>
    <w:rsid w:val="00D57980"/>
    <w:rsid w:val="00D57AA8"/>
    <w:rsid w:val="00D57E92"/>
    <w:rsid w:val="00D57F53"/>
    <w:rsid w:val="00D600AA"/>
    <w:rsid w:val="00D60514"/>
    <w:rsid w:val="00D6077A"/>
    <w:rsid w:val="00D612DB"/>
    <w:rsid w:val="00D61728"/>
    <w:rsid w:val="00D6180E"/>
    <w:rsid w:val="00D61978"/>
    <w:rsid w:val="00D61B17"/>
    <w:rsid w:val="00D61F64"/>
    <w:rsid w:val="00D622F0"/>
    <w:rsid w:val="00D626C4"/>
    <w:rsid w:val="00D6290D"/>
    <w:rsid w:val="00D62DB2"/>
    <w:rsid w:val="00D63206"/>
    <w:rsid w:val="00D63795"/>
    <w:rsid w:val="00D63C6C"/>
    <w:rsid w:val="00D63CAC"/>
    <w:rsid w:val="00D64120"/>
    <w:rsid w:val="00D643A3"/>
    <w:rsid w:val="00D6459A"/>
    <w:rsid w:val="00D64804"/>
    <w:rsid w:val="00D6482B"/>
    <w:rsid w:val="00D6532E"/>
    <w:rsid w:val="00D65D26"/>
    <w:rsid w:val="00D65D2B"/>
    <w:rsid w:val="00D65E36"/>
    <w:rsid w:val="00D65F57"/>
    <w:rsid w:val="00D66EF1"/>
    <w:rsid w:val="00D67055"/>
    <w:rsid w:val="00D671F3"/>
    <w:rsid w:val="00D67317"/>
    <w:rsid w:val="00D673EE"/>
    <w:rsid w:val="00D67575"/>
    <w:rsid w:val="00D67AAB"/>
    <w:rsid w:val="00D67CC1"/>
    <w:rsid w:val="00D706BB"/>
    <w:rsid w:val="00D70C4C"/>
    <w:rsid w:val="00D70CD3"/>
    <w:rsid w:val="00D71246"/>
    <w:rsid w:val="00D712A6"/>
    <w:rsid w:val="00D712BE"/>
    <w:rsid w:val="00D71643"/>
    <w:rsid w:val="00D71860"/>
    <w:rsid w:val="00D71B41"/>
    <w:rsid w:val="00D72EBF"/>
    <w:rsid w:val="00D734CC"/>
    <w:rsid w:val="00D737D2"/>
    <w:rsid w:val="00D73ABD"/>
    <w:rsid w:val="00D7407D"/>
    <w:rsid w:val="00D741BB"/>
    <w:rsid w:val="00D741EF"/>
    <w:rsid w:val="00D746B0"/>
    <w:rsid w:val="00D7477E"/>
    <w:rsid w:val="00D747F8"/>
    <w:rsid w:val="00D756A9"/>
    <w:rsid w:val="00D75EEE"/>
    <w:rsid w:val="00D76032"/>
    <w:rsid w:val="00D76265"/>
    <w:rsid w:val="00D76332"/>
    <w:rsid w:val="00D76D3E"/>
    <w:rsid w:val="00D76F18"/>
    <w:rsid w:val="00D772C1"/>
    <w:rsid w:val="00D773D1"/>
    <w:rsid w:val="00D7767B"/>
    <w:rsid w:val="00D777C0"/>
    <w:rsid w:val="00D779CF"/>
    <w:rsid w:val="00D80193"/>
    <w:rsid w:val="00D80254"/>
    <w:rsid w:val="00D802E5"/>
    <w:rsid w:val="00D803DC"/>
    <w:rsid w:val="00D80735"/>
    <w:rsid w:val="00D81644"/>
    <w:rsid w:val="00D81E1D"/>
    <w:rsid w:val="00D82729"/>
    <w:rsid w:val="00D827D4"/>
    <w:rsid w:val="00D82929"/>
    <w:rsid w:val="00D82C4F"/>
    <w:rsid w:val="00D82F6B"/>
    <w:rsid w:val="00D83011"/>
    <w:rsid w:val="00D832EB"/>
    <w:rsid w:val="00D835E8"/>
    <w:rsid w:val="00D839AC"/>
    <w:rsid w:val="00D83C03"/>
    <w:rsid w:val="00D83E06"/>
    <w:rsid w:val="00D8402A"/>
    <w:rsid w:val="00D84165"/>
    <w:rsid w:val="00D843C4"/>
    <w:rsid w:val="00D8443B"/>
    <w:rsid w:val="00D846F7"/>
    <w:rsid w:val="00D85261"/>
    <w:rsid w:val="00D8526B"/>
    <w:rsid w:val="00D856ED"/>
    <w:rsid w:val="00D85911"/>
    <w:rsid w:val="00D85BC7"/>
    <w:rsid w:val="00D85EEA"/>
    <w:rsid w:val="00D860BC"/>
    <w:rsid w:val="00D86383"/>
    <w:rsid w:val="00D864B4"/>
    <w:rsid w:val="00D86608"/>
    <w:rsid w:val="00D8665A"/>
    <w:rsid w:val="00D8676A"/>
    <w:rsid w:val="00D87A36"/>
    <w:rsid w:val="00D87BBE"/>
    <w:rsid w:val="00D9031C"/>
    <w:rsid w:val="00D90504"/>
    <w:rsid w:val="00D908DC"/>
    <w:rsid w:val="00D90A83"/>
    <w:rsid w:val="00D914ED"/>
    <w:rsid w:val="00D91620"/>
    <w:rsid w:val="00D9172C"/>
    <w:rsid w:val="00D9180F"/>
    <w:rsid w:val="00D91AF4"/>
    <w:rsid w:val="00D9229F"/>
    <w:rsid w:val="00D92626"/>
    <w:rsid w:val="00D927EE"/>
    <w:rsid w:val="00D92BF6"/>
    <w:rsid w:val="00D9355C"/>
    <w:rsid w:val="00D9414D"/>
    <w:rsid w:val="00D94606"/>
    <w:rsid w:val="00D94F51"/>
    <w:rsid w:val="00D95317"/>
    <w:rsid w:val="00D955F5"/>
    <w:rsid w:val="00D95A1F"/>
    <w:rsid w:val="00D95C81"/>
    <w:rsid w:val="00D95FAA"/>
    <w:rsid w:val="00D96D68"/>
    <w:rsid w:val="00D97103"/>
    <w:rsid w:val="00D97219"/>
    <w:rsid w:val="00D976AE"/>
    <w:rsid w:val="00D9797D"/>
    <w:rsid w:val="00D97A59"/>
    <w:rsid w:val="00D97FD4"/>
    <w:rsid w:val="00DA021F"/>
    <w:rsid w:val="00DA044C"/>
    <w:rsid w:val="00DA0498"/>
    <w:rsid w:val="00DA0F20"/>
    <w:rsid w:val="00DA1017"/>
    <w:rsid w:val="00DA127F"/>
    <w:rsid w:val="00DA129C"/>
    <w:rsid w:val="00DA14BB"/>
    <w:rsid w:val="00DA162B"/>
    <w:rsid w:val="00DA1892"/>
    <w:rsid w:val="00DA1A1E"/>
    <w:rsid w:val="00DA1C0E"/>
    <w:rsid w:val="00DA1C9C"/>
    <w:rsid w:val="00DA206F"/>
    <w:rsid w:val="00DA22EC"/>
    <w:rsid w:val="00DA2B2C"/>
    <w:rsid w:val="00DA2BFF"/>
    <w:rsid w:val="00DA3085"/>
    <w:rsid w:val="00DA3A4F"/>
    <w:rsid w:val="00DA4044"/>
    <w:rsid w:val="00DA40A6"/>
    <w:rsid w:val="00DA4489"/>
    <w:rsid w:val="00DA4528"/>
    <w:rsid w:val="00DA46C0"/>
    <w:rsid w:val="00DA5501"/>
    <w:rsid w:val="00DA570D"/>
    <w:rsid w:val="00DA584A"/>
    <w:rsid w:val="00DA5A95"/>
    <w:rsid w:val="00DA5C0F"/>
    <w:rsid w:val="00DA6267"/>
    <w:rsid w:val="00DA6C75"/>
    <w:rsid w:val="00DA7123"/>
    <w:rsid w:val="00DA7165"/>
    <w:rsid w:val="00DA7456"/>
    <w:rsid w:val="00DA7605"/>
    <w:rsid w:val="00DA7BDA"/>
    <w:rsid w:val="00DB0025"/>
    <w:rsid w:val="00DB0301"/>
    <w:rsid w:val="00DB098B"/>
    <w:rsid w:val="00DB0A85"/>
    <w:rsid w:val="00DB0B8E"/>
    <w:rsid w:val="00DB0C52"/>
    <w:rsid w:val="00DB14B3"/>
    <w:rsid w:val="00DB15B9"/>
    <w:rsid w:val="00DB18DF"/>
    <w:rsid w:val="00DB1C0E"/>
    <w:rsid w:val="00DB1DF4"/>
    <w:rsid w:val="00DB1E3C"/>
    <w:rsid w:val="00DB1FEF"/>
    <w:rsid w:val="00DB265A"/>
    <w:rsid w:val="00DB2866"/>
    <w:rsid w:val="00DB2967"/>
    <w:rsid w:val="00DB3083"/>
    <w:rsid w:val="00DB3372"/>
    <w:rsid w:val="00DB34F0"/>
    <w:rsid w:val="00DB35E2"/>
    <w:rsid w:val="00DB3FEC"/>
    <w:rsid w:val="00DB3FFC"/>
    <w:rsid w:val="00DB4075"/>
    <w:rsid w:val="00DB4079"/>
    <w:rsid w:val="00DB418D"/>
    <w:rsid w:val="00DB4ABC"/>
    <w:rsid w:val="00DB4B90"/>
    <w:rsid w:val="00DB4E0E"/>
    <w:rsid w:val="00DB4EA7"/>
    <w:rsid w:val="00DB524D"/>
    <w:rsid w:val="00DB54D7"/>
    <w:rsid w:val="00DB59CB"/>
    <w:rsid w:val="00DB5C36"/>
    <w:rsid w:val="00DB5CE4"/>
    <w:rsid w:val="00DB61B6"/>
    <w:rsid w:val="00DB6291"/>
    <w:rsid w:val="00DB670A"/>
    <w:rsid w:val="00DB6823"/>
    <w:rsid w:val="00DB70A3"/>
    <w:rsid w:val="00DB7402"/>
    <w:rsid w:val="00DB7425"/>
    <w:rsid w:val="00DB75D4"/>
    <w:rsid w:val="00DB7663"/>
    <w:rsid w:val="00DB7A26"/>
    <w:rsid w:val="00DC0300"/>
    <w:rsid w:val="00DC04FC"/>
    <w:rsid w:val="00DC08A5"/>
    <w:rsid w:val="00DC0B45"/>
    <w:rsid w:val="00DC0D47"/>
    <w:rsid w:val="00DC1228"/>
    <w:rsid w:val="00DC140C"/>
    <w:rsid w:val="00DC14D0"/>
    <w:rsid w:val="00DC1E3C"/>
    <w:rsid w:val="00DC2744"/>
    <w:rsid w:val="00DC288E"/>
    <w:rsid w:val="00DC2A62"/>
    <w:rsid w:val="00DC3809"/>
    <w:rsid w:val="00DC393B"/>
    <w:rsid w:val="00DC3DF0"/>
    <w:rsid w:val="00DC4199"/>
    <w:rsid w:val="00DC4276"/>
    <w:rsid w:val="00DC42EB"/>
    <w:rsid w:val="00DC49CE"/>
    <w:rsid w:val="00DC4BE3"/>
    <w:rsid w:val="00DC4EDA"/>
    <w:rsid w:val="00DC5065"/>
    <w:rsid w:val="00DC50B6"/>
    <w:rsid w:val="00DC515A"/>
    <w:rsid w:val="00DC5298"/>
    <w:rsid w:val="00DC54BB"/>
    <w:rsid w:val="00DC594E"/>
    <w:rsid w:val="00DC59C2"/>
    <w:rsid w:val="00DC5F8A"/>
    <w:rsid w:val="00DC64D2"/>
    <w:rsid w:val="00DC6898"/>
    <w:rsid w:val="00DC6B6D"/>
    <w:rsid w:val="00DC6DBF"/>
    <w:rsid w:val="00DC75C1"/>
    <w:rsid w:val="00DC76CD"/>
    <w:rsid w:val="00DC7715"/>
    <w:rsid w:val="00DC7D92"/>
    <w:rsid w:val="00DD00C5"/>
    <w:rsid w:val="00DD0233"/>
    <w:rsid w:val="00DD0407"/>
    <w:rsid w:val="00DD0503"/>
    <w:rsid w:val="00DD0EFB"/>
    <w:rsid w:val="00DD1ABB"/>
    <w:rsid w:val="00DD1ACE"/>
    <w:rsid w:val="00DD1B6B"/>
    <w:rsid w:val="00DD2223"/>
    <w:rsid w:val="00DD2601"/>
    <w:rsid w:val="00DD2896"/>
    <w:rsid w:val="00DD37C7"/>
    <w:rsid w:val="00DD38DF"/>
    <w:rsid w:val="00DD3CC2"/>
    <w:rsid w:val="00DD4185"/>
    <w:rsid w:val="00DD4666"/>
    <w:rsid w:val="00DD4974"/>
    <w:rsid w:val="00DD4D58"/>
    <w:rsid w:val="00DD5AE3"/>
    <w:rsid w:val="00DD602C"/>
    <w:rsid w:val="00DD6163"/>
    <w:rsid w:val="00DD6893"/>
    <w:rsid w:val="00DD6A96"/>
    <w:rsid w:val="00DD6C68"/>
    <w:rsid w:val="00DD6D4C"/>
    <w:rsid w:val="00DD6E6D"/>
    <w:rsid w:val="00DD7003"/>
    <w:rsid w:val="00DD748C"/>
    <w:rsid w:val="00DD7E65"/>
    <w:rsid w:val="00DE0096"/>
    <w:rsid w:val="00DE01BC"/>
    <w:rsid w:val="00DE056A"/>
    <w:rsid w:val="00DE079A"/>
    <w:rsid w:val="00DE0C96"/>
    <w:rsid w:val="00DE0D33"/>
    <w:rsid w:val="00DE0EB1"/>
    <w:rsid w:val="00DE1166"/>
    <w:rsid w:val="00DE1564"/>
    <w:rsid w:val="00DE1865"/>
    <w:rsid w:val="00DE1D88"/>
    <w:rsid w:val="00DE1DC2"/>
    <w:rsid w:val="00DE2021"/>
    <w:rsid w:val="00DE27BF"/>
    <w:rsid w:val="00DE28DB"/>
    <w:rsid w:val="00DE2EE9"/>
    <w:rsid w:val="00DE2F6B"/>
    <w:rsid w:val="00DE354C"/>
    <w:rsid w:val="00DE3600"/>
    <w:rsid w:val="00DE3EF1"/>
    <w:rsid w:val="00DE44E4"/>
    <w:rsid w:val="00DE451B"/>
    <w:rsid w:val="00DE4CFF"/>
    <w:rsid w:val="00DE4DEB"/>
    <w:rsid w:val="00DE4EB0"/>
    <w:rsid w:val="00DE5960"/>
    <w:rsid w:val="00DE5B83"/>
    <w:rsid w:val="00DE5EB8"/>
    <w:rsid w:val="00DE5F66"/>
    <w:rsid w:val="00DE6450"/>
    <w:rsid w:val="00DE654F"/>
    <w:rsid w:val="00DE6C83"/>
    <w:rsid w:val="00DE71C2"/>
    <w:rsid w:val="00DE78F5"/>
    <w:rsid w:val="00DE7F85"/>
    <w:rsid w:val="00DE7FEC"/>
    <w:rsid w:val="00DF0420"/>
    <w:rsid w:val="00DF09F7"/>
    <w:rsid w:val="00DF0E08"/>
    <w:rsid w:val="00DF13AD"/>
    <w:rsid w:val="00DF1608"/>
    <w:rsid w:val="00DF1BD6"/>
    <w:rsid w:val="00DF1ED2"/>
    <w:rsid w:val="00DF2657"/>
    <w:rsid w:val="00DF2770"/>
    <w:rsid w:val="00DF278B"/>
    <w:rsid w:val="00DF27B8"/>
    <w:rsid w:val="00DF29B1"/>
    <w:rsid w:val="00DF2CFF"/>
    <w:rsid w:val="00DF3594"/>
    <w:rsid w:val="00DF38EE"/>
    <w:rsid w:val="00DF3CAD"/>
    <w:rsid w:val="00DF3E1B"/>
    <w:rsid w:val="00DF4AD9"/>
    <w:rsid w:val="00DF4F15"/>
    <w:rsid w:val="00DF5166"/>
    <w:rsid w:val="00DF5521"/>
    <w:rsid w:val="00DF5717"/>
    <w:rsid w:val="00DF65C1"/>
    <w:rsid w:val="00DF6635"/>
    <w:rsid w:val="00DF6E4E"/>
    <w:rsid w:val="00DF6FF2"/>
    <w:rsid w:val="00DF7082"/>
    <w:rsid w:val="00DF73C5"/>
    <w:rsid w:val="00DF740C"/>
    <w:rsid w:val="00DF7567"/>
    <w:rsid w:val="00DF76DC"/>
    <w:rsid w:val="00DF78E5"/>
    <w:rsid w:val="00DF7EC0"/>
    <w:rsid w:val="00DF7F97"/>
    <w:rsid w:val="00E00114"/>
    <w:rsid w:val="00E00616"/>
    <w:rsid w:val="00E009E1"/>
    <w:rsid w:val="00E00EE5"/>
    <w:rsid w:val="00E01006"/>
    <w:rsid w:val="00E0138A"/>
    <w:rsid w:val="00E01BF8"/>
    <w:rsid w:val="00E0203A"/>
    <w:rsid w:val="00E024BE"/>
    <w:rsid w:val="00E02512"/>
    <w:rsid w:val="00E0261F"/>
    <w:rsid w:val="00E02933"/>
    <w:rsid w:val="00E02FF3"/>
    <w:rsid w:val="00E031D8"/>
    <w:rsid w:val="00E0375A"/>
    <w:rsid w:val="00E0376E"/>
    <w:rsid w:val="00E03F17"/>
    <w:rsid w:val="00E04118"/>
    <w:rsid w:val="00E0433A"/>
    <w:rsid w:val="00E0434A"/>
    <w:rsid w:val="00E04857"/>
    <w:rsid w:val="00E05B70"/>
    <w:rsid w:val="00E05D40"/>
    <w:rsid w:val="00E061FC"/>
    <w:rsid w:val="00E06AE3"/>
    <w:rsid w:val="00E06D65"/>
    <w:rsid w:val="00E06DCC"/>
    <w:rsid w:val="00E06FD5"/>
    <w:rsid w:val="00E070C9"/>
    <w:rsid w:val="00E0712D"/>
    <w:rsid w:val="00E1055B"/>
    <w:rsid w:val="00E1091A"/>
    <w:rsid w:val="00E10D5F"/>
    <w:rsid w:val="00E10EDA"/>
    <w:rsid w:val="00E11AB2"/>
    <w:rsid w:val="00E12FFA"/>
    <w:rsid w:val="00E1368E"/>
    <w:rsid w:val="00E13AAE"/>
    <w:rsid w:val="00E13DA1"/>
    <w:rsid w:val="00E13EC5"/>
    <w:rsid w:val="00E14398"/>
    <w:rsid w:val="00E143D7"/>
    <w:rsid w:val="00E14A69"/>
    <w:rsid w:val="00E14ADC"/>
    <w:rsid w:val="00E14BEB"/>
    <w:rsid w:val="00E14E4C"/>
    <w:rsid w:val="00E14FBB"/>
    <w:rsid w:val="00E15111"/>
    <w:rsid w:val="00E15113"/>
    <w:rsid w:val="00E1511B"/>
    <w:rsid w:val="00E15254"/>
    <w:rsid w:val="00E152C7"/>
    <w:rsid w:val="00E15C88"/>
    <w:rsid w:val="00E15CC6"/>
    <w:rsid w:val="00E15EF5"/>
    <w:rsid w:val="00E16839"/>
    <w:rsid w:val="00E16977"/>
    <w:rsid w:val="00E17513"/>
    <w:rsid w:val="00E17789"/>
    <w:rsid w:val="00E17F8C"/>
    <w:rsid w:val="00E2017F"/>
    <w:rsid w:val="00E207ED"/>
    <w:rsid w:val="00E20BA3"/>
    <w:rsid w:val="00E20E73"/>
    <w:rsid w:val="00E21C4A"/>
    <w:rsid w:val="00E21DE4"/>
    <w:rsid w:val="00E22508"/>
    <w:rsid w:val="00E22C6B"/>
    <w:rsid w:val="00E2319A"/>
    <w:rsid w:val="00E2373D"/>
    <w:rsid w:val="00E238CA"/>
    <w:rsid w:val="00E23CDB"/>
    <w:rsid w:val="00E23DCA"/>
    <w:rsid w:val="00E2403A"/>
    <w:rsid w:val="00E241A4"/>
    <w:rsid w:val="00E248F4"/>
    <w:rsid w:val="00E24A5E"/>
    <w:rsid w:val="00E24F13"/>
    <w:rsid w:val="00E24F4A"/>
    <w:rsid w:val="00E24F69"/>
    <w:rsid w:val="00E24FF0"/>
    <w:rsid w:val="00E25266"/>
    <w:rsid w:val="00E25662"/>
    <w:rsid w:val="00E25824"/>
    <w:rsid w:val="00E25A70"/>
    <w:rsid w:val="00E25CFD"/>
    <w:rsid w:val="00E25D51"/>
    <w:rsid w:val="00E26747"/>
    <w:rsid w:val="00E26D45"/>
    <w:rsid w:val="00E26ED6"/>
    <w:rsid w:val="00E27015"/>
    <w:rsid w:val="00E27137"/>
    <w:rsid w:val="00E2713A"/>
    <w:rsid w:val="00E276F5"/>
    <w:rsid w:val="00E277C1"/>
    <w:rsid w:val="00E27968"/>
    <w:rsid w:val="00E27A82"/>
    <w:rsid w:val="00E27AE3"/>
    <w:rsid w:val="00E27D75"/>
    <w:rsid w:val="00E30086"/>
    <w:rsid w:val="00E300FF"/>
    <w:rsid w:val="00E30174"/>
    <w:rsid w:val="00E302AE"/>
    <w:rsid w:val="00E30653"/>
    <w:rsid w:val="00E30A88"/>
    <w:rsid w:val="00E30AA3"/>
    <w:rsid w:val="00E30E79"/>
    <w:rsid w:val="00E3137F"/>
    <w:rsid w:val="00E315F0"/>
    <w:rsid w:val="00E316BE"/>
    <w:rsid w:val="00E316FE"/>
    <w:rsid w:val="00E31CF1"/>
    <w:rsid w:val="00E31EE3"/>
    <w:rsid w:val="00E31F78"/>
    <w:rsid w:val="00E3251F"/>
    <w:rsid w:val="00E329FB"/>
    <w:rsid w:val="00E32DA1"/>
    <w:rsid w:val="00E33748"/>
    <w:rsid w:val="00E33791"/>
    <w:rsid w:val="00E337FD"/>
    <w:rsid w:val="00E338F1"/>
    <w:rsid w:val="00E3395A"/>
    <w:rsid w:val="00E339AB"/>
    <w:rsid w:val="00E33AFA"/>
    <w:rsid w:val="00E3482F"/>
    <w:rsid w:val="00E3629B"/>
    <w:rsid w:val="00E36613"/>
    <w:rsid w:val="00E36B57"/>
    <w:rsid w:val="00E36F2A"/>
    <w:rsid w:val="00E3752F"/>
    <w:rsid w:val="00E377C6"/>
    <w:rsid w:val="00E37D32"/>
    <w:rsid w:val="00E4002E"/>
    <w:rsid w:val="00E40089"/>
    <w:rsid w:val="00E4037B"/>
    <w:rsid w:val="00E403B1"/>
    <w:rsid w:val="00E40BBE"/>
    <w:rsid w:val="00E40C1C"/>
    <w:rsid w:val="00E40D32"/>
    <w:rsid w:val="00E41070"/>
    <w:rsid w:val="00E4167E"/>
    <w:rsid w:val="00E419D7"/>
    <w:rsid w:val="00E41EA3"/>
    <w:rsid w:val="00E41F09"/>
    <w:rsid w:val="00E42042"/>
    <w:rsid w:val="00E426F8"/>
    <w:rsid w:val="00E42751"/>
    <w:rsid w:val="00E4275E"/>
    <w:rsid w:val="00E427F5"/>
    <w:rsid w:val="00E4284F"/>
    <w:rsid w:val="00E42938"/>
    <w:rsid w:val="00E42CE7"/>
    <w:rsid w:val="00E430FC"/>
    <w:rsid w:val="00E43F5E"/>
    <w:rsid w:val="00E43FF4"/>
    <w:rsid w:val="00E440A8"/>
    <w:rsid w:val="00E44140"/>
    <w:rsid w:val="00E44B72"/>
    <w:rsid w:val="00E44D56"/>
    <w:rsid w:val="00E44F93"/>
    <w:rsid w:val="00E45127"/>
    <w:rsid w:val="00E45401"/>
    <w:rsid w:val="00E456F0"/>
    <w:rsid w:val="00E4572D"/>
    <w:rsid w:val="00E45BBC"/>
    <w:rsid w:val="00E45BDA"/>
    <w:rsid w:val="00E4602C"/>
    <w:rsid w:val="00E4607B"/>
    <w:rsid w:val="00E461B5"/>
    <w:rsid w:val="00E46371"/>
    <w:rsid w:val="00E4641D"/>
    <w:rsid w:val="00E468FB"/>
    <w:rsid w:val="00E46A3A"/>
    <w:rsid w:val="00E46C19"/>
    <w:rsid w:val="00E46EF4"/>
    <w:rsid w:val="00E46F1D"/>
    <w:rsid w:val="00E47F34"/>
    <w:rsid w:val="00E50028"/>
    <w:rsid w:val="00E50AD5"/>
    <w:rsid w:val="00E50B43"/>
    <w:rsid w:val="00E50E01"/>
    <w:rsid w:val="00E5149A"/>
    <w:rsid w:val="00E5166A"/>
    <w:rsid w:val="00E5177C"/>
    <w:rsid w:val="00E5182C"/>
    <w:rsid w:val="00E51938"/>
    <w:rsid w:val="00E51A3F"/>
    <w:rsid w:val="00E51BBE"/>
    <w:rsid w:val="00E523D4"/>
    <w:rsid w:val="00E526C0"/>
    <w:rsid w:val="00E52702"/>
    <w:rsid w:val="00E527EA"/>
    <w:rsid w:val="00E52833"/>
    <w:rsid w:val="00E52D3B"/>
    <w:rsid w:val="00E52F34"/>
    <w:rsid w:val="00E537B6"/>
    <w:rsid w:val="00E53CCB"/>
    <w:rsid w:val="00E54631"/>
    <w:rsid w:val="00E54B16"/>
    <w:rsid w:val="00E5513B"/>
    <w:rsid w:val="00E557D4"/>
    <w:rsid w:val="00E55C08"/>
    <w:rsid w:val="00E55FE4"/>
    <w:rsid w:val="00E56086"/>
    <w:rsid w:val="00E56547"/>
    <w:rsid w:val="00E56856"/>
    <w:rsid w:val="00E56D91"/>
    <w:rsid w:val="00E56E0B"/>
    <w:rsid w:val="00E57404"/>
    <w:rsid w:val="00E57456"/>
    <w:rsid w:val="00E57553"/>
    <w:rsid w:val="00E60222"/>
    <w:rsid w:val="00E60362"/>
    <w:rsid w:val="00E60573"/>
    <w:rsid w:val="00E609A7"/>
    <w:rsid w:val="00E60D11"/>
    <w:rsid w:val="00E60EFC"/>
    <w:rsid w:val="00E61178"/>
    <w:rsid w:val="00E612DE"/>
    <w:rsid w:val="00E61423"/>
    <w:rsid w:val="00E6176E"/>
    <w:rsid w:val="00E6227C"/>
    <w:rsid w:val="00E623B2"/>
    <w:rsid w:val="00E624CC"/>
    <w:rsid w:val="00E62B51"/>
    <w:rsid w:val="00E62CE7"/>
    <w:rsid w:val="00E62DA0"/>
    <w:rsid w:val="00E63033"/>
    <w:rsid w:val="00E63106"/>
    <w:rsid w:val="00E634B6"/>
    <w:rsid w:val="00E63703"/>
    <w:rsid w:val="00E63717"/>
    <w:rsid w:val="00E63A87"/>
    <w:rsid w:val="00E63D48"/>
    <w:rsid w:val="00E63EF8"/>
    <w:rsid w:val="00E63F56"/>
    <w:rsid w:val="00E64253"/>
    <w:rsid w:val="00E65606"/>
    <w:rsid w:val="00E65BCF"/>
    <w:rsid w:val="00E65EC0"/>
    <w:rsid w:val="00E660D2"/>
    <w:rsid w:val="00E66CF5"/>
    <w:rsid w:val="00E670C1"/>
    <w:rsid w:val="00E6785C"/>
    <w:rsid w:val="00E67951"/>
    <w:rsid w:val="00E67AFC"/>
    <w:rsid w:val="00E67CC1"/>
    <w:rsid w:val="00E70148"/>
    <w:rsid w:val="00E702D2"/>
    <w:rsid w:val="00E702ED"/>
    <w:rsid w:val="00E70461"/>
    <w:rsid w:val="00E7125E"/>
    <w:rsid w:val="00E714EA"/>
    <w:rsid w:val="00E71995"/>
    <w:rsid w:val="00E71A74"/>
    <w:rsid w:val="00E71AC3"/>
    <w:rsid w:val="00E72080"/>
    <w:rsid w:val="00E7243E"/>
    <w:rsid w:val="00E72C02"/>
    <w:rsid w:val="00E7362B"/>
    <w:rsid w:val="00E742A3"/>
    <w:rsid w:val="00E7443A"/>
    <w:rsid w:val="00E74A70"/>
    <w:rsid w:val="00E75024"/>
    <w:rsid w:val="00E75771"/>
    <w:rsid w:val="00E75870"/>
    <w:rsid w:val="00E75949"/>
    <w:rsid w:val="00E76901"/>
    <w:rsid w:val="00E7697B"/>
    <w:rsid w:val="00E76D8F"/>
    <w:rsid w:val="00E76FEE"/>
    <w:rsid w:val="00E77522"/>
    <w:rsid w:val="00E77697"/>
    <w:rsid w:val="00E77792"/>
    <w:rsid w:val="00E77DD5"/>
    <w:rsid w:val="00E80023"/>
    <w:rsid w:val="00E800D0"/>
    <w:rsid w:val="00E80204"/>
    <w:rsid w:val="00E80368"/>
    <w:rsid w:val="00E8049E"/>
    <w:rsid w:val="00E809D3"/>
    <w:rsid w:val="00E80B04"/>
    <w:rsid w:val="00E81E9D"/>
    <w:rsid w:val="00E81F14"/>
    <w:rsid w:val="00E821D2"/>
    <w:rsid w:val="00E826C4"/>
    <w:rsid w:val="00E82B8A"/>
    <w:rsid w:val="00E82D9B"/>
    <w:rsid w:val="00E8348C"/>
    <w:rsid w:val="00E83660"/>
    <w:rsid w:val="00E837A8"/>
    <w:rsid w:val="00E837B4"/>
    <w:rsid w:val="00E83C5D"/>
    <w:rsid w:val="00E840BD"/>
    <w:rsid w:val="00E84763"/>
    <w:rsid w:val="00E84781"/>
    <w:rsid w:val="00E84791"/>
    <w:rsid w:val="00E8482A"/>
    <w:rsid w:val="00E84B9B"/>
    <w:rsid w:val="00E850F3"/>
    <w:rsid w:val="00E854EC"/>
    <w:rsid w:val="00E85FC3"/>
    <w:rsid w:val="00E86B35"/>
    <w:rsid w:val="00E86B59"/>
    <w:rsid w:val="00E86DC8"/>
    <w:rsid w:val="00E87045"/>
    <w:rsid w:val="00E872D2"/>
    <w:rsid w:val="00E8731E"/>
    <w:rsid w:val="00E87D65"/>
    <w:rsid w:val="00E9063B"/>
    <w:rsid w:val="00E91207"/>
    <w:rsid w:val="00E91569"/>
    <w:rsid w:val="00E9162E"/>
    <w:rsid w:val="00E9172C"/>
    <w:rsid w:val="00E91AEF"/>
    <w:rsid w:val="00E91CFF"/>
    <w:rsid w:val="00E91ED7"/>
    <w:rsid w:val="00E91F67"/>
    <w:rsid w:val="00E92352"/>
    <w:rsid w:val="00E92458"/>
    <w:rsid w:val="00E92BE7"/>
    <w:rsid w:val="00E92DB0"/>
    <w:rsid w:val="00E93109"/>
    <w:rsid w:val="00E93AF9"/>
    <w:rsid w:val="00E93FAA"/>
    <w:rsid w:val="00E94619"/>
    <w:rsid w:val="00E948B1"/>
    <w:rsid w:val="00E94A12"/>
    <w:rsid w:val="00E94E27"/>
    <w:rsid w:val="00E95031"/>
    <w:rsid w:val="00E950FA"/>
    <w:rsid w:val="00E9539C"/>
    <w:rsid w:val="00E95B5B"/>
    <w:rsid w:val="00E95ED7"/>
    <w:rsid w:val="00E9609D"/>
    <w:rsid w:val="00E961F4"/>
    <w:rsid w:val="00E96283"/>
    <w:rsid w:val="00E962E3"/>
    <w:rsid w:val="00E963F7"/>
    <w:rsid w:val="00E9644A"/>
    <w:rsid w:val="00E9668A"/>
    <w:rsid w:val="00E96A74"/>
    <w:rsid w:val="00E96AD2"/>
    <w:rsid w:val="00E96B1E"/>
    <w:rsid w:val="00E96F31"/>
    <w:rsid w:val="00E97700"/>
    <w:rsid w:val="00E97793"/>
    <w:rsid w:val="00E978F9"/>
    <w:rsid w:val="00E97BE1"/>
    <w:rsid w:val="00E97C6E"/>
    <w:rsid w:val="00E97DD1"/>
    <w:rsid w:val="00EA093D"/>
    <w:rsid w:val="00EA0B6A"/>
    <w:rsid w:val="00EA0C77"/>
    <w:rsid w:val="00EA1012"/>
    <w:rsid w:val="00EA1131"/>
    <w:rsid w:val="00EA1260"/>
    <w:rsid w:val="00EA180B"/>
    <w:rsid w:val="00EA232E"/>
    <w:rsid w:val="00EA28A5"/>
    <w:rsid w:val="00EA28AA"/>
    <w:rsid w:val="00EA2EBD"/>
    <w:rsid w:val="00EA3385"/>
    <w:rsid w:val="00EA39D2"/>
    <w:rsid w:val="00EA3C8F"/>
    <w:rsid w:val="00EA413E"/>
    <w:rsid w:val="00EA4670"/>
    <w:rsid w:val="00EA4671"/>
    <w:rsid w:val="00EA4E65"/>
    <w:rsid w:val="00EA4FAD"/>
    <w:rsid w:val="00EA4FEF"/>
    <w:rsid w:val="00EA4FF5"/>
    <w:rsid w:val="00EA5084"/>
    <w:rsid w:val="00EA544B"/>
    <w:rsid w:val="00EA54BD"/>
    <w:rsid w:val="00EA5600"/>
    <w:rsid w:val="00EA5D95"/>
    <w:rsid w:val="00EA66C4"/>
    <w:rsid w:val="00EA796B"/>
    <w:rsid w:val="00EA7C9E"/>
    <w:rsid w:val="00EA7DCE"/>
    <w:rsid w:val="00EA7DEC"/>
    <w:rsid w:val="00EB0873"/>
    <w:rsid w:val="00EB0D4C"/>
    <w:rsid w:val="00EB0F2A"/>
    <w:rsid w:val="00EB162E"/>
    <w:rsid w:val="00EB22BB"/>
    <w:rsid w:val="00EB23BB"/>
    <w:rsid w:val="00EB2827"/>
    <w:rsid w:val="00EB2879"/>
    <w:rsid w:val="00EB28C6"/>
    <w:rsid w:val="00EB2AEC"/>
    <w:rsid w:val="00EB2B1A"/>
    <w:rsid w:val="00EB342A"/>
    <w:rsid w:val="00EB3489"/>
    <w:rsid w:val="00EB376B"/>
    <w:rsid w:val="00EB412E"/>
    <w:rsid w:val="00EB418E"/>
    <w:rsid w:val="00EB4DA5"/>
    <w:rsid w:val="00EB5022"/>
    <w:rsid w:val="00EB53B3"/>
    <w:rsid w:val="00EB5EE9"/>
    <w:rsid w:val="00EB607C"/>
    <w:rsid w:val="00EB614B"/>
    <w:rsid w:val="00EB6A51"/>
    <w:rsid w:val="00EB7962"/>
    <w:rsid w:val="00EB7ABB"/>
    <w:rsid w:val="00EC005D"/>
    <w:rsid w:val="00EC064D"/>
    <w:rsid w:val="00EC0682"/>
    <w:rsid w:val="00EC07C4"/>
    <w:rsid w:val="00EC0C34"/>
    <w:rsid w:val="00EC1A00"/>
    <w:rsid w:val="00EC1C67"/>
    <w:rsid w:val="00EC1D18"/>
    <w:rsid w:val="00EC1D3D"/>
    <w:rsid w:val="00EC1FF7"/>
    <w:rsid w:val="00EC2276"/>
    <w:rsid w:val="00EC26FF"/>
    <w:rsid w:val="00EC28CE"/>
    <w:rsid w:val="00EC2EC4"/>
    <w:rsid w:val="00EC2F54"/>
    <w:rsid w:val="00EC3046"/>
    <w:rsid w:val="00EC3AB7"/>
    <w:rsid w:val="00EC4637"/>
    <w:rsid w:val="00EC48DD"/>
    <w:rsid w:val="00EC53E2"/>
    <w:rsid w:val="00EC582F"/>
    <w:rsid w:val="00EC5911"/>
    <w:rsid w:val="00EC592D"/>
    <w:rsid w:val="00EC5B03"/>
    <w:rsid w:val="00EC5E02"/>
    <w:rsid w:val="00EC5FEF"/>
    <w:rsid w:val="00EC620A"/>
    <w:rsid w:val="00EC69FE"/>
    <w:rsid w:val="00ED000F"/>
    <w:rsid w:val="00ED02DC"/>
    <w:rsid w:val="00ED086B"/>
    <w:rsid w:val="00ED0DBB"/>
    <w:rsid w:val="00ED1330"/>
    <w:rsid w:val="00ED19B7"/>
    <w:rsid w:val="00ED2482"/>
    <w:rsid w:val="00ED26F8"/>
    <w:rsid w:val="00ED2911"/>
    <w:rsid w:val="00ED2989"/>
    <w:rsid w:val="00ED2B4D"/>
    <w:rsid w:val="00ED326C"/>
    <w:rsid w:val="00ED3836"/>
    <w:rsid w:val="00ED3C22"/>
    <w:rsid w:val="00ED4215"/>
    <w:rsid w:val="00ED4569"/>
    <w:rsid w:val="00ED48E7"/>
    <w:rsid w:val="00ED4B94"/>
    <w:rsid w:val="00ED4D34"/>
    <w:rsid w:val="00ED4F6E"/>
    <w:rsid w:val="00ED5B0F"/>
    <w:rsid w:val="00ED5BCC"/>
    <w:rsid w:val="00ED5E55"/>
    <w:rsid w:val="00ED636A"/>
    <w:rsid w:val="00ED63AE"/>
    <w:rsid w:val="00ED6423"/>
    <w:rsid w:val="00ED675E"/>
    <w:rsid w:val="00ED6BA9"/>
    <w:rsid w:val="00ED6CBC"/>
    <w:rsid w:val="00ED7362"/>
    <w:rsid w:val="00ED7876"/>
    <w:rsid w:val="00ED7CAB"/>
    <w:rsid w:val="00ED7D24"/>
    <w:rsid w:val="00EE0013"/>
    <w:rsid w:val="00EE02C2"/>
    <w:rsid w:val="00EE03B9"/>
    <w:rsid w:val="00EE0630"/>
    <w:rsid w:val="00EE0795"/>
    <w:rsid w:val="00EE0854"/>
    <w:rsid w:val="00EE091D"/>
    <w:rsid w:val="00EE128A"/>
    <w:rsid w:val="00EE21AF"/>
    <w:rsid w:val="00EE2282"/>
    <w:rsid w:val="00EE23AC"/>
    <w:rsid w:val="00EE2B6F"/>
    <w:rsid w:val="00EE3669"/>
    <w:rsid w:val="00EE3D0A"/>
    <w:rsid w:val="00EE3E9A"/>
    <w:rsid w:val="00EE3EE9"/>
    <w:rsid w:val="00EE42D2"/>
    <w:rsid w:val="00EE4380"/>
    <w:rsid w:val="00EE51DE"/>
    <w:rsid w:val="00EE5505"/>
    <w:rsid w:val="00EE5A1A"/>
    <w:rsid w:val="00EE5A6D"/>
    <w:rsid w:val="00EE5F48"/>
    <w:rsid w:val="00EE60D5"/>
    <w:rsid w:val="00EE61A7"/>
    <w:rsid w:val="00EE698D"/>
    <w:rsid w:val="00EE6C8A"/>
    <w:rsid w:val="00EE6D8D"/>
    <w:rsid w:val="00EE6F27"/>
    <w:rsid w:val="00EE7E2B"/>
    <w:rsid w:val="00EF041C"/>
    <w:rsid w:val="00EF0508"/>
    <w:rsid w:val="00EF070F"/>
    <w:rsid w:val="00EF08AB"/>
    <w:rsid w:val="00EF0AA8"/>
    <w:rsid w:val="00EF0FF1"/>
    <w:rsid w:val="00EF13EB"/>
    <w:rsid w:val="00EF15FB"/>
    <w:rsid w:val="00EF1748"/>
    <w:rsid w:val="00EF1E3A"/>
    <w:rsid w:val="00EF1E7F"/>
    <w:rsid w:val="00EF23CF"/>
    <w:rsid w:val="00EF2C0A"/>
    <w:rsid w:val="00EF3A24"/>
    <w:rsid w:val="00EF3A57"/>
    <w:rsid w:val="00EF3A76"/>
    <w:rsid w:val="00EF3B9A"/>
    <w:rsid w:val="00EF4457"/>
    <w:rsid w:val="00EF448C"/>
    <w:rsid w:val="00EF47B0"/>
    <w:rsid w:val="00EF4B4F"/>
    <w:rsid w:val="00EF5203"/>
    <w:rsid w:val="00EF522A"/>
    <w:rsid w:val="00EF5A7C"/>
    <w:rsid w:val="00EF5C61"/>
    <w:rsid w:val="00EF5CFC"/>
    <w:rsid w:val="00EF5D18"/>
    <w:rsid w:val="00EF5E4A"/>
    <w:rsid w:val="00EF639F"/>
    <w:rsid w:val="00EF68EF"/>
    <w:rsid w:val="00EF6F49"/>
    <w:rsid w:val="00EF7583"/>
    <w:rsid w:val="00EF7FC8"/>
    <w:rsid w:val="00F001D1"/>
    <w:rsid w:val="00F008D7"/>
    <w:rsid w:val="00F00912"/>
    <w:rsid w:val="00F00CDF"/>
    <w:rsid w:val="00F010DE"/>
    <w:rsid w:val="00F014E8"/>
    <w:rsid w:val="00F01870"/>
    <w:rsid w:val="00F01E34"/>
    <w:rsid w:val="00F022D4"/>
    <w:rsid w:val="00F03CCE"/>
    <w:rsid w:val="00F03DFB"/>
    <w:rsid w:val="00F03EDC"/>
    <w:rsid w:val="00F03EF4"/>
    <w:rsid w:val="00F0444D"/>
    <w:rsid w:val="00F0450F"/>
    <w:rsid w:val="00F04C44"/>
    <w:rsid w:val="00F04CE4"/>
    <w:rsid w:val="00F04E18"/>
    <w:rsid w:val="00F04F7D"/>
    <w:rsid w:val="00F059EB"/>
    <w:rsid w:val="00F05D66"/>
    <w:rsid w:val="00F05E34"/>
    <w:rsid w:val="00F05FE1"/>
    <w:rsid w:val="00F06223"/>
    <w:rsid w:val="00F06330"/>
    <w:rsid w:val="00F06443"/>
    <w:rsid w:val="00F068EE"/>
    <w:rsid w:val="00F06ADA"/>
    <w:rsid w:val="00F07078"/>
    <w:rsid w:val="00F072AC"/>
    <w:rsid w:val="00F0768C"/>
    <w:rsid w:val="00F07BF5"/>
    <w:rsid w:val="00F07F6C"/>
    <w:rsid w:val="00F07F7C"/>
    <w:rsid w:val="00F07FB2"/>
    <w:rsid w:val="00F07FDE"/>
    <w:rsid w:val="00F1013C"/>
    <w:rsid w:val="00F1024D"/>
    <w:rsid w:val="00F10712"/>
    <w:rsid w:val="00F108CC"/>
    <w:rsid w:val="00F10AB9"/>
    <w:rsid w:val="00F110FB"/>
    <w:rsid w:val="00F1116A"/>
    <w:rsid w:val="00F1118C"/>
    <w:rsid w:val="00F11226"/>
    <w:rsid w:val="00F11466"/>
    <w:rsid w:val="00F117BF"/>
    <w:rsid w:val="00F119DC"/>
    <w:rsid w:val="00F11CA8"/>
    <w:rsid w:val="00F11DDA"/>
    <w:rsid w:val="00F11E82"/>
    <w:rsid w:val="00F1243E"/>
    <w:rsid w:val="00F124DA"/>
    <w:rsid w:val="00F1263A"/>
    <w:rsid w:val="00F1263B"/>
    <w:rsid w:val="00F12C0B"/>
    <w:rsid w:val="00F136B0"/>
    <w:rsid w:val="00F1374A"/>
    <w:rsid w:val="00F13B42"/>
    <w:rsid w:val="00F1435D"/>
    <w:rsid w:val="00F145DF"/>
    <w:rsid w:val="00F1465B"/>
    <w:rsid w:val="00F14931"/>
    <w:rsid w:val="00F14D47"/>
    <w:rsid w:val="00F1561F"/>
    <w:rsid w:val="00F158BB"/>
    <w:rsid w:val="00F15BA9"/>
    <w:rsid w:val="00F15BF9"/>
    <w:rsid w:val="00F15CA9"/>
    <w:rsid w:val="00F16565"/>
    <w:rsid w:val="00F165D0"/>
    <w:rsid w:val="00F16877"/>
    <w:rsid w:val="00F16919"/>
    <w:rsid w:val="00F1739D"/>
    <w:rsid w:val="00F176AA"/>
    <w:rsid w:val="00F177D2"/>
    <w:rsid w:val="00F177E5"/>
    <w:rsid w:val="00F178A2"/>
    <w:rsid w:val="00F17AA9"/>
    <w:rsid w:val="00F17C30"/>
    <w:rsid w:val="00F17CC8"/>
    <w:rsid w:val="00F17ECC"/>
    <w:rsid w:val="00F20092"/>
    <w:rsid w:val="00F204D2"/>
    <w:rsid w:val="00F20765"/>
    <w:rsid w:val="00F21868"/>
    <w:rsid w:val="00F21A47"/>
    <w:rsid w:val="00F21AB5"/>
    <w:rsid w:val="00F21B11"/>
    <w:rsid w:val="00F21C82"/>
    <w:rsid w:val="00F222F4"/>
    <w:rsid w:val="00F22505"/>
    <w:rsid w:val="00F225B0"/>
    <w:rsid w:val="00F225FB"/>
    <w:rsid w:val="00F226E6"/>
    <w:rsid w:val="00F23109"/>
    <w:rsid w:val="00F23159"/>
    <w:rsid w:val="00F23716"/>
    <w:rsid w:val="00F24ADC"/>
    <w:rsid w:val="00F24B07"/>
    <w:rsid w:val="00F24EAF"/>
    <w:rsid w:val="00F24EF7"/>
    <w:rsid w:val="00F25028"/>
    <w:rsid w:val="00F2511E"/>
    <w:rsid w:val="00F252EA"/>
    <w:rsid w:val="00F25598"/>
    <w:rsid w:val="00F25910"/>
    <w:rsid w:val="00F2594C"/>
    <w:rsid w:val="00F2686F"/>
    <w:rsid w:val="00F269BD"/>
    <w:rsid w:val="00F269D0"/>
    <w:rsid w:val="00F2738C"/>
    <w:rsid w:val="00F273BB"/>
    <w:rsid w:val="00F27863"/>
    <w:rsid w:val="00F279E5"/>
    <w:rsid w:val="00F27BA9"/>
    <w:rsid w:val="00F27DD9"/>
    <w:rsid w:val="00F27E1F"/>
    <w:rsid w:val="00F3017A"/>
    <w:rsid w:val="00F302F5"/>
    <w:rsid w:val="00F30304"/>
    <w:rsid w:val="00F30900"/>
    <w:rsid w:val="00F30C82"/>
    <w:rsid w:val="00F30E13"/>
    <w:rsid w:val="00F30FD1"/>
    <w:rsid w:val="00F315AE"/>
    <w:rsid w:val="00F31A8F"/>
    <w:rsid w:val="00F327D3"/>
    <w:rsid w:val="00F32C04"/>
    <w:rsid w:val="00F32D6D"/>
    <w:rsid w:val="00F32F0C"/>
    <w:rsid w:val="00F33158"/>
    <w:rsid w:val="00F33377"/>
    <w:rsid w:val="00F33C6F"/>
    <w:rsid w:val="00F33DA8"/>
    <w:rsid w:val="00F341C8"/>
    <w:rsid w:val="00F345D5"/>
    <w:rsid w:val="00F345D8"/>
    <w:rsid w:val="00F346CB"/>
    <w:rsid w:val="00F34775"/>
    <w:rsid w:val="00F34C88"/>
    <w:rsid w:val="00F34D1C"/>
    <w:rsid w:val="00F3525D"/>
    <w:rsid w:val="00F359FD"/>
    <w:rsid w:val="00F35C5D"/>
    <w:rsid w:val="00F35D1E"/>
    <w:rsid w:val="00F35E2C"/>
    <w:rsid w:val="00F35E8C"/>
    <w:rsid w:val="00F36104"/>
    <w:rsid w:val="00F361ED"/>
    <w:rsid w:val="00F3667B"/>
    <w:rsid w:val="00F36726"/>
    <w:rsid w:val="00F3683C"/>
    <w:rsid w:val="00F368CC"/>
    <w:rsid w:val="00F36C3C"/>
    <w:rsid w:val="00F36D0A"/>
    <w:rsid w:val="00F36E31"/>
    <w:rsid w:val="00F37207"/>
    <w:rsid w:val="00F37790"/>
    <w:rsid w:val="00F378D3"/>
    <w:rsid w:val="00F37989"/>
    <w:rsid w:val="00F37E9E"/>
    <w:rsid w:val="00F40B15"/>
    <w:rsid w:val="00F415DE"/>
    <w:rsid w:val="00F41BDD"/>
    <w:rsid w:val="00F41C3B"/>
    <w:rsid w:val="00F42176"/>
    <w:rsid w:val="00F4230F"/>
    <w:rsid w:val="00F4239E"/>
    <w:rsid w:val="00F42511"/>
    <w:rsid w:val="00F426C6"/>
    <w:rsid w:val="00F42701"/>
    <w:rsid w:val="00F42A19"/>
    <w:rsid w:val="00F42AEA"/>
    <w:rsid w:val="00F42D42"/>
    <w:rsid w:val="00F42DC8"/>
    <w:rsid w:val="00F431E9"/>
    <w:rsid w:val="00F432E5"/>
    <w:rsid w:val="00F433E3"/>
    <w:rsid w:val="00F434CB"/>
    <w:rsid w:val="00F43691"/>
    <w:rsid w:val="00F43E1E"/>
    <w:rsid w:val="00F441AE"/>
    <w:rsid w:val="00F442F6"/>
    <w:rsid w:val="00F445C9"/>
    <w:rsid w:val="00F446B9"/>
    <w:rsid w:val="00F44713"/>
    <w:rsid w:val="00F44D8D"/>
    <w:rsid w:val="00F44E6F"/>
    <w:rsid w:val="00F45198"/>
    <w:rsid w:val="00F45415"/>
    <w:rsid w:val="00F46056"/>
    <w:rsid w:val="00F46168"/>
    <w:rsid w:val="00F46272"/>
    <w:rsid w:val="00F46499"/>
    <w:rsid w:val="00F464C0"/>
    <w:rsid w:val="00F4699B"/>
    <w:rsid w:val="00F46DC1"/>
    <w:rsid w:val="00F46F24"/>
    <w:rsid w:val="00F470A2"/>
    <w:rsid w:val="00F47322"/>
    <w:rsid w:val="00F47623"/>
    <w:rsid w:val="00F47674"/>
    <w:rsid w:val="00F478FA"/>
    <w:rsid w:val="00F47C0C"/>
    <w:rsid w:val="00F47CD1"/>
    <w:rsid w:val="00F47EDC"/>
    <w:rsid w:val="00F50B3C"/>
    <w:rsid w:val="00F50E28"/>
    <w:rsid w:val="00F50F78"/>
    <w:rsid w:val="00F512D6"/>
    <w:rsid w:val="00F513D9"/>
    <w:rsid w:val="00F51482"/>
    <w:rsid w:val="00F514A7"/>
    <w:rsid w:val="00F5181C"/>
    <w:rsid w:val="00F519ED"/>
    <w:rsid w:val="00F51AB9"/>
    <w:rsid w:val="00F51CEB"/>
    <w:rsid w:val="00F526A1"/>
    <w:rsid w:val="00F526B7"/>
    <w:rsid w:val="00F5293E"/>
    <w:rsid w:val="00F52C8E"/>
    <w:rsid w:val="00F52E0C"/>
    <w:rsid w:val="00F52FED"/>
    <w:rsid w:val="00F530F2"/>
    <w:rsid w:val="00F531AF"/>
    <w:rsid w:val="00F53227"/>
    <w:rsid w:val="00F532E6"/>
    <w:rsid w:val="00F53458"/>
    <w:rsid w:val="00F5384A"/>
    <w:rsid w:val="00F53863"/>
    <w:rsid w:val="00F53870"/>
    <w:rsid w:val="00F53C52"/>
    <w:rsid w:val="00F54859"/>
    <w:rsid w:val="00F54A2E"/>
    <w:rsid w:val="00F54D9A"/>
    <w:rsid w:val="00F554BD"/>
    <w:rsid w:val="00F554D0"/>
    <w:rsid w:val="00F55535"/>
    <w:rsid w:val="00F5566E"/>
    <w:rsid w:val="00F55AC6"/>
    <w:rsid w:val="00F55F09"/>
    <w:rsid w:val="00F56131"/>
    <w:rsid w:val="00F5613E"/>
    <w:rsid w:val="00F56572"/>
    <w:rsid w:val="00F5676A"/>
    <w:rsid w:val="00F567F7"/>
    <w:rsid w:val="00F5746E"/>
    <w:rsid w:val="00F575FF"/>
    <w:rsid w:val="00F576C1"/>
    <w:rsid w:val="00F57806"/>
    <w:rsid w:val="00F578E4"/>
    <w:rsid w:val="00F57A74"/>
    <w:rsid w:val="00F57BB9"/>
    <w:rsid w:val="00F57E6C"/>
    <w:rsid w:val="00F57F2F"/>
    <w:rsid w:val="00F604CC"/>
    <w:rsid w:val="00F6075E"/>
    <w:rsid w:val="00F60A0A"/>
    <w:rsid w:val="00F60CAD"/>
    <w:rsid w:val="00F60F26"/>
    <w:rsid w:val="00F6143D"/>
    <w:rsid w:val="00F61512"/>
    <w:rsid w:val="00F61535"/>
    <w:rsid w:val="00F616B5"/>
    <w:rsid w:val="00F618D5"/>
    <w:rsid w:val="00F62283"/>
    <w:rsid w:val="00F622CA"/>
    <w:rsid w:val="00F63292"/>
    <w:rsid w:val="00F637EC"/>
    <w:rsid w:val="00F63A05"/>
    <w:rsid w:val="00F63ABE"/>
    <w:rsid w:val="00F648C0"/>
    <w:rsid w:val="00F6521F"/>
    <w:rsid w:val="00F65742"/>
    <w:rsid w:val="00F66824"/>
    <w:rsid w:val="00F66B6B"/>
    <w:rsid w:val="00F66C8F"/>
    <w:rsid w:val="00F672DD"/>
    <w:rsid w:val="00F674AF"/>
    <w:rsid w:val="00F706F8"/>
    <w:rsid w:val="00F70BEF"/>
    <w:rsid w:val="00F70C9F"/>
    <w:rsid w:val="00F70E6B"/>
    <w:rsid w:val="00F71265"/>
    <w:rsid w:val="00F7136E"/>
    <w:rsid w:val="00F7159A"/>
    <w:rsid w:val="00F71EB5"/>
    <w:rsid w:val="00F71EED"/>
    <w:rsid w:val="00F71EF5"/>
    <w:rsid w:val="00F7209F"/>
    <w:rsid w:val="00F72502"/>
    <w:rsid w:val="00F72B1E"/>
    <w:rsid w:val="00F72DBF"/>
    <w:rsid w:val="00F734CD"/>
    <w:rsid w:val="00F7351E"/>
    <w:rsid w:val="00F73656"/>
    <w:rsid w:val="00F73797"/>
    <w:rsid w:val="00F73C5A"/>
    <w:rsid w:val="00F73F0B"/>
    <w:rsid w:val="00F73F10"/>
    <w:rsid w:val="00F742C1"/>
    <w:rsid w:val="00F7598F"/>
    <w:rsid w:val="00F75A05"/>
    <w:rsid w:val="00F76105"/>
    <w:rsid w:val="00F763A7"/>
    <w:rsid w:val="00F76735"/>
    <w:rsid w:val="00F7686B"/>
    <w:rsid w:val="00F76A8F"/>
    <w:rsid w:val="00F76C4E"/>
    <w:rsid w:val="00F76CEA"/>
    <w:rsid w:val="00F76E9A"/>
    <w:rsid w:val="00F77677"/>
    <w:rsid w:val="00F776F5"/>
    <w:rsid w:val="00F77A8F"/>
    <w:rsid w:val="00F77B31"/>
    <w:rsid w:val="00F77BF3"/>
    <w:rsid w:val="00F77F4D"/>
    <w:rsid w:val="00F8004F"/>
    <w:rsid w:val="00F8047D"/>
    <w:rsid w:val="00F80877"/>
    <w:rsid w:val="00F80EE5"/>
    <w:rsid w:val="00F80F5D"/>
    <w:rsid w:val="00F8142B"/>
    <w:rsid w:val="00F81836"/>
    <w:rsid w:val="00F819E5"/>
    <w:rsid w:val="00F8251E"/>
    <w:rsid w:val="00F82930"/>
    <w:rsid w:val="00F82D02"/>
    <w:rsid w:val="00F82F5B"/>
    <w:rsid w:val="00F82F73"/>
    <w:rsid w:val="00F83E53"/>
    <w:rsid w:val="00F84016"/>
    <w:rsid w:val="00F842B9"/>
    <w:rsid w:val="00F8434A"/>
    <w:rsid w:val="00F8487F"/>
    <w:rsid w:val="00F854B7"/>
    <w:rsid w:val="00F85949"/>
    <w:rsid w:val="00F85D66"/>
    <w:rsid w:val="00F85EE8"/>
    <w:rsid w:val="00F8697B"/>
    <w:rsid w:val="00F86A38"/>
    <w:rsid w:val="00F86FDA"/>
    <w:rsid w:val="00F879C2"/>
    <w:rsid w:val="00F90858"/>
    <w:rsid w:val="00F90DEB"/>
    <w:rsid w:val="00F9110C"/>
    <w:rsid w:val="00F91273"/>
    <w:rsid w:val="00F915E0"/>
    <w:rsid w:val="00F91BA7"/>
    <w:rsid w:val="00F91F9B"/>
    <w:rsid w:val="00F91FE9"/>
    <w:rsid w:val="00F92672"/>
    <w:rsid w:val="00F9279D"/>
    <w:rsid w:val="00F92A22"/>
    <w:rsid w:val="00F92EFC"/>
    <w:rsid w:val="00F931AD"/>
    <w:rsid w:val="00F934C0"/>
    <w:rsid w:val="00F938B9"/>
    <w:rsid w:val="00F93A0C"/>
    <w:rsid w:val="00F93A72"/>
    <w:rsid w:val="00F94099"/>
    <w:rsid w:val="00F947B4"/>
    <w:rsid w:val="00F94A0A"/>
    <w:rsid w:val="00F95120"/>
    <w:rsid w:val="00F952C0"/>
    <w:rsid w:val="00F96684"/>
    <w:rsid w:val="00F97103"/>
    <w:rsid w:val="00F9747A"/>
    <w:rsid w:val="00F97C2A"/>
    <w:rsid w:val="00F97F5E"/>
    <w:rsid w:val="00FA0226"/>
    <w:rsid w:val="00FA0EFA"/>
    <w:rsid w:val="00FA0FDF"/>
    <w:rsid w:val="00FA10CB"/>
    <w:rsid w:val="00FA11D1"/>
    <w:rsid w:val="00FA142C"/>
    <w:rsid w:val="00FA1A34"/>
    <w:rsid w:val="00FA1B49"/>
    <w:rsid w:val="00FA2242"/>
    <w:rsid w:val="00FA2876"/>
    <w:rsid w:val="00FA29EF"/>
    <w:rsid w:val="00FA2BAF"/>
    <w:rsid w:val="00FA2C09"/>
    <w:rsid w:val="00FA31F5"/>
    <w:rsid w:val="00FA343B"/>
    <w:rsid w:val="00FA3531"/>
    <w:rsid w:val="00FA3728"/>
    <w:rsid w:val="00FA3820"/>
    <w:rsid w:val="00FA3A26"/>
    <w:rsid w:val="00FA3D8E"/>
    <w:rsid w:val="00FA3E4D"/>
    <w:rsid w:val="00FA415E"/>
    <w:rsid w:val="00FA44A4"/>
    <w:rsid w:val="00FA44C3"/>
    <w:rsid w:val="00FA477F"/>
    <w:rsid w:val="00FA4D18"/>
    <w:rsid w:val="00FA4EAE"/>
    <w:rsid w:val="00FA505C"/>
    <w:rsid w:val="00FA57F1"/>
    <w:rsid w:val="00FA581D"/>
    <w:rsid w:val="00FA585C"/>
    <w:rsid w:val="00FA5993"/>
    <w:rsid w:val="00FA5BB8"/>
    <w:rsid w:val="00FA5C1B"/>
    <w:rsid w:val="00FA6A4E"/>
    <w:rsid w:val="00FA715F"/>
    <w:rsid w:val="00FA729B"/>
    <w:rsid w:val="00FA72E1"/>
    <w:rsid w:val="00FA738E"/>
    <w:rsid w:val="00FA7538"/>
    <w:rsid w:val="00FA7613"/>
    <w:rsid w:val="00FA7795"/>
    <w:rsid w:val="00FA7F4B"/>
    <w:rsid w:val="00FB000B"/>
    <w:rsid w:val="00FB01CB"/>
    <w:rsid w:val="00FB042A"/>
    <w:rsid w:val="00FB055D"/>
    <w:rsid w:val="00FB0BCC"/>
    <w:rsid w:val="00FB0E49"/>
    <w:rsid w:val="00FB1A6D"/>
    <w:rsid w:val="00FB25C7"/>
    <w:rsid w:val="00FB266F"/>
    <w:rsid w:val="00FB29E4"/>
    <w:rsid w:val="00FB2AE5"/>
    <w:rsid w:val="00FB3177"/>
    <w:rsid w:val="00FB31F6"/>
    <w:rsid w:val="00FB3259"/>
    <w:rsid w:val="00FB3548"/>
    <w:rsid w:val="00FB35D2"/>
    <w:rsid w:val="00FB3815"/>
    <w:rsid w:val="00FB3E50"/>
    <w:rsid w:val="00FB3F18"/>
    <w:rsid w:val="00FB3F94"/>
    <w:rsid w:val="00FB4041"/>
    <w:rsid w:val="00FB40E2"/>
    <w:rsid w:val="00FB43C9"/>
    <w:rsid w:val="00FB4567"/>
    <w:rsid w:val="00FB4910"/>
    <w:rsid w:val="00FB4F4B"/>
    <w:rsid w:val="00FB5567"/>
    <w:rsid w:val="00FB5873"/>
    <w:rsid w:val="00FB5A90"/>
    <w:rsid w:val="00FB6C6B"/>
    <w:rsid w:val="00FB714D"/>
    <w:rsid w:val="00FB7DF0"/>
    <w:rsid w:val="00FB7FC1"/>
    <w:rsid w:val="00FC05F0"/>
    <w:rsid w:val="00FC0B33"/>
    <w:rsid w:val="00FC0C55"/>
    <w:rsid w:val="00FC0C8C"/>
    <w:rsid w:val="00FC0E49"/>
    <w:rsid w:val="00FC0FBC"/>
    <w:rsid w:val="00FC17F8"/>
    <w:rsid w:val="00FC189B"/>
    <w:rsid w:val="00FC1942"/>
    <w:rsid w:val="00FC24FC"/>
    <w:rsid w:val="00FC27FF"/>
    <w:rsid w:val="00FC2A6E"/>
    <w:rsid w:val="00FC2A89"/>
    <w:rsid w:val="00FC2E64"/>
    <w:rsid w:val="00FC3194"/>
    <w:rsid w:val="00FC3391"/>
    <w:rsid w:val="00FC34CF"/>
    <w:rsid w:val="00FC363D"/>
    <w:rsid w:val="00FC37BA"/>
    <w:rsid w:val="00FC3864"/>
    <w:rsid w:val="00FC3F50"/>
    <w:rsid w:val="00FC405E"/>
    <w:rsid w:val="00FC40A9"/>
    <w:rsid w:val="00FC41C9"/>
    <w:rsid w:val="00FC491E"/>
    <w:rsid w:val="00FC52E6"/>
    <w:rsid w:val="00FC552B"/>
    <w:rsid w:val="00FC5806"/>
    <w:rsid w:val="00FC6217"/>
    <w:rsid w:val="00FC6359"/>
    <w:rsid w:val="00FC6407"/>
    <w:rsid w:val="00FC65C9"/>
    <w:rsid w:val="00FC6A4F"/>
    <w:rsid w:val="00FC6F6E"/>
    <w:rsid w:val="00FC727D"/>
    <w:rsid w:val="00FC79A5"/>
    <w:rsid w:val="00FC7D05"/>
    <w:rsid w:val="00FC7E45"/>
    <w:rsid w:val="00FD01D8"/>
    <w:rsid w:val="00FD046C"/>
    <w:rsid w:val="00FD0649"/>
    <w:rsid w:val="00FD079D"/>
    <w:rsid w:val="00FD085F"/>
    <w:rsid w:val="00FD097E"/>
    <w:rsid w:val="00FD0C61"/>
    <w:rsid w:val="00FD0CE7"/>
    <w:rsid w:val="00FD0CF1"/>
    <w:rsid w:val="00FD0CF9"/>
    <w:rsid w:val="00FD0DCC"/>
    <w:rsid w:val="00FD10DD"/>
    <w:rsid w:val="00FD1501"/>
    <w:rsid w:val="00FD1F0E"/>
    <w:rsid w:val="00FD28EA"/>
    <w:rsid w:val="00FD2A18"/>
    <w:rsid w:val="00FD2BC4"/>
    <w:rsid w:val="00FD2D84"/>
    <w:rsid w:val="00FD2E3D"/>
    <w:rsid w:val="00FD353D"/>
    <w:rsid w:val="00FD4285"/>
    <w:rsid w:val="00FD4F94"/>
    <w:rsid w:val="00FD50ED"/>
    <w:rsid w:val="00FD52FA"/>
    <w:rsid w:val="00FD54D9"/>
    <w:rsid w:val="00FD55AC"/>
    <w:rsid w:val="00FD5BDF"/>
    <w:rsid w:val="00FD627A"/>
    <w:rsid w:val="00FD62D6"/>
    <w:rsid w:val="00FD64A8"/>
    <w:rsid w:val="00FD6F30"/>
    <w:rsid w:val="00FD7051"/>
    <w:rsid w:val="00FD7E5D"/>
    <w:rsid w:val="00FE020A"/>
    <w:rsid w:val="00FE08DE"/>
    <w:rsid w:val="00FE0A12"/>
    <w:rsid w:val="00FE0C6B"/>
    <w:rsid w:val="00FE0CDD"/>
    <w:rsid w:val="00FE0FCA"/>
    <w:rsid w:val="00FE10C3"/>
    <w:rsid w:val="00FE1166"/>
    <w:rsid w:val="00FE1243"/>
    <w:rsid w:val="00FE191F"/>
    <w:rsid w:val="00FE1976"/>
    <w:rsid w:val="00FE1E42"/>
    <w:rsid w:val="00FE2561"/>
    <w:rsid w:val="00FE2674"/>
    <w:rsid w:val="00FE2910"/>
    <w:rsid w:val="00FE2920"/>
    <w:rsid w:val="00FE31F2"/>
    <w:rsid w:val="00FE3284"/>
    <w:rsid w:val="00FE3613"/>
    <w:rsid w:val="00FE36B6"/>
    <w:rsid w:val="00FE3FB2"/>
    <w:rsid w:val="00FE423F"/>
    <w:rsid w:val="00FE4241"/>
    <w:rsid w:val="00FE4394"/>
    <w:rsid w:val="00FE4EDA"/>
    <w:rsid w:val="00FE5117"/>
    <w:rsid w:val="00FE55C9"/>
    <w:rsid w:val="00FE58FB"/>
    <w:rsid w:val="00FE5C13"/>
    <w:rsid w:val="00FE5CFA"/>
    <w:rsid w:val="00FE6005"/>
    <w:rsid w:val="00FE6217"/>
    <w:rsid w:val="00FE64A4"/>
    <w:rsid w:val="00FE6BA6"/>
    <w:rsid w:val="00FE6D76"/>
    <w:rsid w:val="00FE76A3"/>
    <w:rsid w:val="00FE7C2D"/>
    <w:rsid w:val="00FF06F4"/>
    <w:rsid w:val="00FF1327"/>
    <w:rsid w:val="00FF14F4"/>
    <w:rsid w:val="00FF1AB5"/>
    <w:rsid w:val="00FF208A"/>
    <w:rsid w:val="00FF3CCF"/>
    <w:rsid w:val="00FF41AC"/>
    <w:rsid w:val="00FF42D0"/>
    <w:rsid w:val="00FF4317"/>
    <w:rsid w:val="00FF4781"/>
    <w:rsid w:val="00FF49A9"/>
    <w:rsid w:val="00FF49EB"/>
    <w:rsid w:val="00FF4EBA"/>
    <w:rsid w:val="00FF545B"/>
    <w:rsid w:val="00FF57D9"/>
    <w:rsid w:val="00FF6785"/>
    <w:rsid w:val="00FF6AF8"/>
    <w:rsid w:val="00FF71D4"/>
    <w:rsid w:val="00FF71D6"/>
    <w:rsid w:val="00FF7640"/>
    <w:rsid w:val="00FF7EA1"/>
    <w:rsid w:val="00FF7FB8"/>
    <w:rsid w:val="73607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60531"/>
  <w15:chartTrackingRefBased/>
  <w15:docId w15:val="{9729B482-44AB-4E6B-BF39-80612D3CB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94"/>
    <w:pPr>
      <w:spacing w:after="200" w:line="276" w:lineRule="auto"/>
    </w:pPr>
    <w:rPr>
      <w:rFonts w:ascii="Times New Roman" w:hAnsi="Times New Roman"/>
      <w:sz w:val="24"/>
      <w:lang w:val="nb-NO"/>
    </w:rPr>
  </w:style>
  <w:style w:type="paragraph" w:styleId="Heading1">
    <w:name w:val="heading 1"/>
    <w:basedOn w:val="Normal"/>
    <w:next w:val="Normal"/>
    <w:link w:val="Heading1Char"/>
    <w:uiPriority w:val="9"/>
    <w:qFormat/>
    <w:rsid w:val="00E42938"/>
    <w:pPr>
      <w:keepNext/>
      <w:keepLines/>
      <w:numPr>
        <w:numId w:val="6"/>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429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E42938"/>
    <w:pPr>
      <w:keepNext/>
      <w:keepLines/>
      <w:numPr>
        <w:ilvl w:val="2"/>
        <w:numId w:val="6"/>
      </w:numPr>
      <w:spacing w:before="40" w:after="0"/>
      <w:ind w:left="72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D803DC"/>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803D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803D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803D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803D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3D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side-Tittel">
    <w:name w:val="Forside - Tittel"/>
    <w:basedOn w:val="Normal"/>
    <w:next w:val="Normal"/>
    <w:link w:val="Forside-TittelChar"/>
    <w:qFormat/>
    <w:rsid w:val="007C3A94"/>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Normal"/>
    <w:link w:val="Forside-UndertittelChar"/>
    <w:qFormat/>
    <w:rsid w:val="007C3A94"/>
    <w:pPr>
      <w:spacing w:after="0" w:line="240" w:lineRule="auto"/>
      <w:ind w:left="567" w:right="567"/>
    </w:pPr>
    <w:rPr>
      <w:rFonts w:ascii="Arial" w:hAnsi="Arial" w:cs="Arial"/>
      <w:i/>
      <w:sz w:val="40"/>
      <w:szCs w:val="40"/>
    </w:rPr>
  </w:style>
  <w:style w:type="character" w:customStyle="1" w:styleId="Forside-TittelChar">
    <w:name w:val="Forside - Tittel Char"/>
    <w:basedOn w:val="DefaultParagraphFont"/>
    <w:link w:val="Forside-Tittel"/>
    <w:rsid w:val="007C3A94"/>
    <w:rPr>
      <w:rFonts w:ascii="Arial" w:hAnsi="Arial" w:cs="Arial"/>
      <w:sz w:val="48"/>
      <w:szCs w:val="48"/>
      <w:lang w:val="nb-NO"/>
    </w:rPr>
  </w:style>
  <w:style w:type="paragraph" w:customStyle="1" w:styleId="Forside-Forfatterogoppgave">
    <w:name w:val="Forside - Forfatter og oppgave"/>
    <w:basedOn w:val="Normal"/>
    <w:next w:val="Normal"/>
    <w:link w:val="Forside-ForfatterogoppgaveChar"/>
    <w:qFormat/>
    <w:rsid w:val="007C3A94"/>
    <w:pPr>
      <w:spacing w:after="0" w:line="240" w:lineRule="auto"/>
      <w:ind w:left="567" w:right="567"/>
    </w:pPr>
    <w:rPr>
      <w:rFonts w:ascii="Arial" w:hAnsi="Arial" w:cs="Arial"/>
      <w:sz w:val="32"/>
      <w:szCs w:val="32"/>
    </w:rPr>
  </w:style>
  <w:style w:type="character" w:customStyle="1" w:styleId="Forside-UndertittelChar">
    <w:name w:val="Forside - Undertittel Char"/>
    <w:basedOn w:val="DefaultParagraphFont"/>
    <w:link w:val="Forside-Undertittel"/>
    <w:rsid w:val="007C3A94"/>
    <w:rPr>
      <w:rFonts w:ascii="Arial" w:hAnsi="Arial" w:cs="Arial"/>
      <w:i/>
      <w:sz w:val="40"/>
      <w:szCs w:val="40"/>
      <w:lang w:val="nb-NO"/>
    </w:rPr>
  </w:style>
  <w:style w:type="character" w:customStyle="1" w:styleId="Forside-ForfatterogoppgaveChar">
    <w:name w:val="Forside - Forfatter og oppgave Char"/>
    <w:basedOn w:val="DefaultParagraphFont"/>
    <w:link w:val="Forside-Forfatterogoppgave"/>
    <w:rsid w:val="007C3A94"/>
    <w:rPr>
      <w:rFonts w:ascii="Arial" w:hAnsi="Arial" w:cs="Arial"/>
      <w:sz w:val="32"/>
      <w:szCs w:val="32"/>
      <w:lang w:val="nb-NO"/>
    </w:rPr>
  </w:style>
  <w:style w:type="paragraph" w:styleId="Title">
    <w:name w:val="Title"/>
    <w:basedOn w:val="Normal"/>
    <w:next w:val="Normal"/>
    <w:link w:val="TitleChar"/>
    <w:uiPriority w:val="10"/>
    <w:qFormat/>
    <w:rsid w:val="007C3A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A94"/>
    <w:rPr>
      <w:rFonts w:asciiTheme="majorHAnsi" w:eastAsiaTheme="majorEastAsia" w:hAnsiTheme="majorHAnsi" w:cstheme="majorBidi"/>
      <w:spacing w:val="-10"/>
      <w:kern w:val="28"/>
      <w:sz w:val="56"/>
      <w:szCs w:val="56"/>
      <w:lang w:val="nb-NO"/>
    </w:rPr>
  </w:style>
  <w:style w:type="character" w:customStyle="1" w:styleId="Heading1Char">
    <w:name w:val="Heading 1 Char"/>
    <w:basedOn w:val="DefaultParagraphFont"/>
    <w:link w:val="Heading1"/>
    <w:uiPriority w:val="9"/>
    <w:rsid w:val="00E42938"/>
    <w:rPr>
      <w:rFonts w:asciiTheme="majorHAnsi" w:eastAsiaTheme="majorEastAsia" w:hAnsiTheme="majorHAnsi" w:cstheme="majorBidi"/>
      <w:color w:val="2F5496" w:themeColor="accent1" w:themeShade="BF"/>
      <w:sz w:val="36"/>
      <w:szCs w:val="32"/>
      <w:lang w:val="nb-NO"/>
    </w:rPr>
  </w:style>
  <w:style w:type="character" w:customStyle="1" w:styleId="Heading2Char">
    <w:name w:val="Heading 2 Char"/>
    <w:basedOn w:val="DefaultParagraphFont"/>
    <w:link w:val="Heading2"/>
    <w:uiPriority w:val="9"/>
    <w:rsid w:val="00E42938"/>
    <w:rPr>
      <w:rFonts w:asciiTheme="majorHAnsi" w:eastAsiaTheme="majorEastAsia" w:hAnsiTheme="majorHAnsi" w:cstheme="majorBidi"/>
      <w:color w:val="2F5496" w:themeColor="accent1" w:themeShade="BF"/>
      <w:sz w:val="30"/>
      <w:szCs w:val="26"/>
      <w:lang w:val="nb-NO"/>
    </w:rPr>
  </w:style>
  <w:style w:type="character" w:customStyle="1" w:styleId="Heading3Char">
    <w:name w:val="Heading 3 Char"/>
    <w:basedOn w:val="DefaultParagraphFont"/>
    <w:link w:val="Heading3"/>
    <w:uiPriority w:val="9"/>
    <w:rsid w:val="00E42938"/>
    <w:rPr>
      <w:rFonts w:asciiTheme="majorHAnsi" w:eastAsiaTheme="majorEastAsia" w:hAnsiTheme="majorHAnsi" w:cstheme="majorBidi"/>
      <w:color w:val="1F3763" w:themeColor="accent1" w:themeShade="7F"/>
      <w:sz w:val="28"/>
      <w:szCs w:val="24"/>
      <w:lang w:val="nb-NO"/>
    </w:rPr>
  </w:style>
  <w:style w:type="character" w:customStyle="1" w:styleId="Heading4Char">
    <w:name w:val="Heading 4 Char"/>
    <w:basedOn w:val="DefaultParagraphFont"/>
    <w:link w:val="Heading4"/>
    <w:uiPriority w:val="9"/>
    <w:rsid w:val="00D803DC"/>
    <w:rPr>
      <w:rFonts w:asciiTheme="majorHAnsi" w:eastAsiaTheme="majorEastAsia" w:hAnsiTheme="majorHAnsi" w:cstheme="majorBidi"/>
      <w:i/>
      <w:iCs/>
      <w:color w:val="2F5496" w:themeColor="accent1" w:themeShade="BF"/>
      <w:sz w:val="24"/>
      <w:lang w:val="nb-NO"/>
    </w:rPr>
  </w:style>
  <w:style w:type="character" w:customStyle="1" w:styleId="Heading5Char">
    <w:name w:val="Heading 5 Char"/>
    <w:basedOn w:val="DefaultParagraphFont"/>
    <w:link w:val="Heading5"/>
    <w:uiPriority w:val="9"/>
    <w:semiHidden/>
    <w:rsid w:val="00D803DC"/>
    <w:rPr>
      <w:rFonts w:asciiTheme="majorHAnsi" w:eastAsiaTheme="majorEastAsia" w:hAnsiTheme="majorHAnsi" w:cstheme="majorBidi"/>
      <w:color w:val="2F5496" w:themeColor="accent1" w:themeShade="BF"/>
      <w:sz w:val="24"/>
      <w:lang w:val="nb-NO"/>
    </w:rPr>
  </w:style>
  <w:style w:type="character" w:customStyle="1" w:styleId="Heading6Char">
    <w:name w:val="Heading 6 Char"/>
    <w:basedOn w:val="DefaultParagraphFont"/>
    <w:link w:val="Heading6"/>
    <w:uiPriority w:val="9"/>
    <w:semiHidden/>
    <w:rsid w:val="00D803DC"/>
    <w:rPr>
      <w:rFonts w:asciiTheme="majorHAnsi" w:eastAsiaTheme="majorEastAsia" w:hAnsiTheme="majorHAnsi" w:cstheme="majorBidi"/>
      <w:color w:val="1F3763" w:themeColor="accent1" w:themeShade="7F"/>
      <w:sz w:val="24"/>
      <w:lang w:val="nb-NO"/>
    </w:rPr>
  </w:style>
  <w:style w:type="character" w:customStyle="1" w:styleId="Heading7Char">
    <w:name w:val="Heading 7 Char"/>
    <w:basedOn w:val="DefaultParagraphFont"/>
    <w:link w:val="Heading7"/>
    <w:uiPriority w:val="9"/>
    <w:semiHidden/>
    <w:rsid w:val="00D803DC"/>
    <w:rPr>
      <w:rFonts w:asciiTheme="majorHAnsi" w:eastAsiaTheme="majorEastAsia" w:hAnsiTheme="majorHAnsi" w:cstheme="majorBidi"/>
      <w:i/>
      <w:iCs/>
      <w:color w:val="1F3763" w:themeColor="accent1" w:themeShade="7F"/>
      <w:sz w:val="24"/>
      <w:lang w:val="nb-NO"/>
    </w:rPr>
  </w:style>
  <w:style w:type="character" w:customStyle="1" w:styleId="Heading8Char">
    <w:name w:val="Heading 8 Char"/>
    <w:basedOn w:val="DefaultParagraphFont"/>
    <w:link w:val="Heading8"/>
    <w:uiPriority w:val="9"/>
    <w:semiHidden/>
    <w:rsid w:val="00D803DC"/>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uiPriority w:val="9"/>
    <w:semiHidden/>
    <w:rsid w:val="00D803DC"/>
    <w:rPr>
      <w:rFonts w:asciiTheme="majorHAnsi" w:eastAsiaTheme="majorEastAsia" w:hAnsiTheme="majorHAnsi" w:cstheme="majorBidi"/>
      <w:i/>
      <w:iCs/>
      <w:color w:val="272727" w:themeColor="text1" w:themeTint="D8"/>
      <w:sz w:val="21"/>
      <w:szCs w:val="21"/>
      <w:lang w:val="nb-NO"/>
    </w:rPr>
  </w:style>
  <w:style w:type="paragraph" w:styleId="Caption">
    <w:name w:val="caption"/>
    <w:basedOn w:val="Normal"/>
    <w:next w:val="Normal"/>
    <w:uiPriority w:val="35"/>
    <w:unhideWhenUsed/>
    <w:qFormat/>
    <w:rsid w:val="00222D67"/>
    <w:pPr>
      <w:spacing w:line="240" w:lineRule="auto"/>
    </w:pPr>
    <w:rPr>
      <w:i/>
      <w:iCs/>
      <w:color w:val="44546A" w:themeColor="text2"/>
      <w:sz w:val="18"/>
      <w:szCs w:val="18"/>
    </w:rPr>
  </w:style>
  <w:style w:type="character" w:styleId="PlaceholderText">
    <w:name w:val="Placeholder Text"/>
    <w:basedOn w:val="DefaultParagraphFont"/>
    <w:uiPriority w:val="99"/>
    <w:semiHidden/>
    <w:rsid w:val="00B835DD"/>
    <w:rPr>
      <w:color w:val="808080"/>
    </w:rPr>
  </w:style>
  <w:style w:type="table" w:styleId="TableGrid">
    <w:name w:val="Table Grid"/>
    <w:basedOn w:val="TableNormal"/>
    <w:uiPriority w:val="39"/>
    <w:rsid w:val="00B83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9443A"/>
    <w:pPr>
      <w:spacing w:after="0" w:line="480" w:lineRule="auto"/>
      <w:ind w:left="720" w:hanging="720"/>
    </w:pPr>
  </w:style>
  <w:style w:type="paragraph" w:styleId="Header">
    <w:name w:val="header"/>
    <w:basedOn w:val="Normal"/>
    <w:link w:val="HeaderChar"/>
    <w:uiPriority w:val="99"/>
    <w:unhideWhenUsed/>
    <w:rsid w:val="00D62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2F0"/>
    <w:rPr>
      <w:rFonts w:ascii="Times New Roman" w:hAnsi="Times New Roman"/>
      <w:sz w:val="24"/>
      <w:lang w:val="nb-NO"/>
    </w:rPr>
  </w:style>
  <w:style w:type="paragraph" w:styleId="Footer">
    <w:name w:val="footer"/>
    <w:basedOn w:val="Normal"/>
    <w:link w:val="FooterChar"/>
    <w:uiPriority w:val="99"/>
    <w:unhideWhenUsed/>
    <w:rsid w:val="00D62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2F0"/>
    <w:rPr>
      <w:rFonts w:ascii="Times New Roman" w:hAnsi="Times New Roman"/>
      <w:sz w:val="24"/>
      <w:lang w:val="nb-NO"/>
    </w:rPr>
  </w:style>
  <w:style w:type="paragraph" w:styleId="ListParagraph">
    <w:name w:val="List Paragraph"/>
    <w:basedOn w:val="Normal"/>
    <w:uiPriority w:val="34"/>
    <w:qFormat/>
    <w:rsid w:val="00BD66D4"/>
    <w:pPr>
      <w:ind w:left="720"/>
      <w:contextualSpacing/>
    </w:pPr>
  </w:style>
  <w:style w:type="paragraph" w:styleId="TOCHeading">
    <w:name w:val="TOC Heading"/>
    <w:basedOn w:val="Heading1"/>
    <w:next w:val="Normal"/>
    <w:uiPriority w:val="39"/>
    <w:unhideWhenUsed/>
    <w:qFormat/>
    <w:rsid w:val="009D32AF"/>
    <w:pPr>
      <w:numPr>
        <w:numId w:val="0"/>
      </w:numPr>
      <w:spacing w:line="259" w:lineRule="auto"/>
      <w:outlineLvl w:val="9"/>
    </w:pPr>
    <w:rPr>
      <w:sz w:val="32"/>
      <w:lang w:val="en-US"/>
    </w:rPr>
  </w:style>
  <w:style w:type="paragraph" w:styleId="TOC1">
    <w:name w:val="toc 1"/>
    <w:basedOn w:val="Normal"/>
    <w:next w:val="Normal"/>
    <w:autoRedefine/>
    <w:uiPriority w:val="39"/>
    <w:unhideWhenUsed/>
    <w:rsid w:val="009D32AF"/>
    <w:pPr>
      <w:spacing w:after="100"/>
    </w:pPr>
  </w:style>
  <w:style w:type="paragraph" w:styleId="TOC2">
    <w:name w:val="toc 2"/>
    <w:basedOn w:val="Normal"/>
    <w:next w:val="Normal"/>
    <w:autoRedefine/>
    <w:uiPriority w:val="39"/>
    <w:unhideWhenUsed/>
    <w:rsid w:val="009D32AF"/>
    <w:pPr>
      <w:spacing w:after="100"/>
      <w:ind w:left="240"/>
    </w:pPr>
  </w:style>
  <w:style w:type="paragraph" w:styleId="TOC3">
    <w:name w:val="toc 3"/>
    <w:basedOn w:val="Normal"/>
    <w:next w:val="Normal"/>
    <w:autoRedefine/>
    <w:uiPriority w:val="39"/>
    <w:unhideWhenUsed/>
    <w:rsid w:val="009D32AF"/>
    <w:pPr>
      <w:spacing w:after="100"/>
      <w:ind w:left="480"/>
    </w:pPr>
  </w:style>
  <w:style w:type="character" w:styleId="Hyperlink">
    <w:name w:val="Hyperlink"/>
    <w:basedOn w:val="DefaultParagraphFont"/>
    <w:uiPriority w:val="99"/>
    <w:unhideWhenUsed/>
    <w:rsid w:val="009D32AF"/>
    <w:rPr>
      <w:color w:val="0563C1" w:themeColor="hyperlink"/>
      <w:u w:val="single"/>
    </w:rPr>
  </w:style>
  <w:style w:type="paragraph" w:styleId="ListBullet">
    <w:name w:val="List Bullet"/>
    <w:basedOn w:val="Normal"/>
    <w:uiPriority w:val="99"/>
    <w:unhideWhenUsed/>
    <w:rsid w:val="00C20FCC"/>
    <w:pPr>
      <w:numPr>
        <w:numId w:val="10"/>
      </w:numPr>
      <w:contextualSpacing/>
    </w:pPr>
  </w:style>
  <w:style w:type="character" w:styleId="CommentReference">
    <w:name w:val="annotation reference"/>
    <w:basedOn w:val="DefaultParagraphFont"/>
    <w:uiPriority w:val="99"/>
    <w:semiHidden/>
    <w:unhideWhenUsed/>
    <w:rsid w:val="00500A79"/>
    <w:rPr>
      <w:sz w:val="16"/>
      <w:szCs w:val="16"/>
    </w:rPr>
  </w:style>
  <w:style w:type="paragraph" w:styleId="CommentText">
    <w:name w:val="annotation text"/>
    <w:basedOn w:val="Normal"/>
    <w:link w:val="CommentTextChar"/>
    <w:uiPriority w:val="99"/>
    <w:unhideWhenUsed/>
    <w:rsid w:val="00500A79"/>
    <w:pPr>
      <w:spacing w:line="240" w:lineRule="auto"/>
    </w:pPr>
    <w:rPr>
      <w:sz w:val="20"/>
      <w:szCs w:val="20"/>
    </w:rPr>
  </w:style>
  <w:style w:type="character" w:customStyle="1" w:styleId="CommentTextChar">
    <w:name w:val="Comment Text Char"/>
    <w:basedOn w:val="DefaultParagraphFont"/>
    <w:link w:val="CommentText"/>
    <w:uiPriority w:val="99"/>
    <w:rsid w:val="00500A79"/>
    <w:rPr>
      <w:rFonts w:ascii="Times New Roman" w:hAnsi="Times New Roman"/>
      <w:sz w:val="20"/>
      <w:szCs w:val="20"/>
      <w:lang w:val="nb-NO"/>
    </w:rPr>
  </w:style>
  <w:style w:type="paragraph" w:styleId="CommentSubject">
    <w:name w:val="annotation subject"/>
    <w:basedOn w:val="CommentText"/>
    <w:next w:val="CommentText"/>
    <w:link w:val="CommentSubjectChar"/>
    <w:uiPriority w:val="99"/>
    <w:semiHidden/>
    <w:unhideWhenUsed/>
    <w:rsid w:val="00500A79"/>
    <w:rPr>
      <w:b/>
      <w:bCs/>
    </w:rPr>
  </w:style>
  <w:style w:type="character" w:customStyle="1" w:styleId="CommentSubjectChar">
    <w:name w:val="Comment Subject Char"/>
    <w:basedOn w:val="CommentTextChar"/>
    <w:link w:val="CommentSubject"/>
    <w:uiPriority w:val="99"/>
    <w:semiHidden/>
    <w:rsid w:val="00500A79"/>
    <w:rPr>
      <w:rFonts w:ascii="Times New Roman" w:hAnsi="Times New Roman"/>
      <w:b/>
      <w:bCs/>
      <w:sz w:val="20"/>
      <w:szCs w:val="20"/>
      <w:lang w:val="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678222">
      <w:bodyDiv w:val="1"/>
      <w:marLeft w:val="0"/>
      <w:marRight w:val="0"/>
      <w:marTop w:val="0"/>
      <w:marBottom w:val="0"/>
      <w:divBdr>
        <w:top w:val="none" w:sz="0" w:space="0" w:color="auto"/>
        <w:left w:val="none" w:sz="0" w:space="0" w:color="auto"/>
        <w:bottom w:val="none" w:sz="0" w:space="0" w:color="auto"/>
        <w:right w:val="none" w:sz="0" w:space="0" w:color="auto"/>
      </w:divBdr>
    </w:div>
    <w:div w:id="540677358">
      <w:bodyDiv w:val="1"/>
      <w:marLeft w:val="0"/>
      <w:marRight w:val="0"/>
      <w:marTop w:val="0"/>
      <w:marBottom w:val="0"/>
      <w:divBdr>
        <w:top w:val="none" w:sz="0" w:space="0" w:color="auto"/>
        <w:left w:val="none" w:sz="0" w:space="0" w:color="auto"/>
        <w:bottom w:val="none" w:sz="0" w:space="0" w:color="auto"/>
        <w:right w:val="none" w:sz="0" w:space="0" w:color="auto"/>
      </w:divBdr>
    </w:div>
    <w:div w:id="1173448207">
      <w:bodyDiv w:val="1"/>
      <w:marLeft w:val="0"/>
      <w:marRight w:val="0"/>
      <w:marTop w:val="0"/>
      <w:marBottom w:val="0"/>
      <w:divBdr>
        <w:top w:val="none" w:sz="0" w:space="0" w:color="auto"/>
        <w:left w:val="none" w:sz="0" w:space="0" w:color="auto"/>
        <w:bottom w:val="none" w:sz="0" w:space="0" w:color="auto"/>
        <w:right w:val="none" w:sz="0" w:space="0" w:color="auto"/>
      </w:divBdr>
    </w:div>
    <w:div w:id="1218513846">
      <w:bodyDiv w:val="1"/>
      <w:marLeft w:val="0"/>
      <w:marRight w:val="0"/>
      <w:marTop w:val="0"/>
      <w:marBottom w:val="0"/>
      <w:divBdr>
        <w:top w:val="none" w:sz="0" w:space="0" w:color="auto"/>
        <w:left w:val="none" w:sz="0" w:space="0" w:color="auto"/>
        <w:bottom w:val="none" w:sz="0" w:space="0" w:color="auto"/>
        <w:right w:val="none" w:sz="0" w:space="0" w:color="auto"/>
      </w:divBdr>
    </w:div>
    <w:div w:id="1414813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jpeg"/><Relationship Id="rId21" Type="http://schemas.microsoft.com/office/2011/relationships/commentsExtended" Target="commentsExtended.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microsoft.com/office/2016/09/relationships/commentsIds" Target="commentsIds.xm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comments" Target="comments.xml"/><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microsoft.com/office/2018/08/relationships/commentsExtensible" Target="commentsExtensible.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F9515-271F-4B76-ADA2-EC83B801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12631</TotalTime>
  <Pages>106</Pages>
  <Words>85837</Words>
  <Characters>489273</Characters>
  <Application>Microsoft Office Word</Application>
  <DocSecurity>0</DocSecurity>
  <Lines>4077</Lines>
  <Paragraphs>1147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Lie</dc:creator>
  <cp:keywords/>
  <dc:description/>
  <cp:lastModifiedBy>Jacob Lie</cp:lastModifiedBy>
  <cp:revision>1554</cp:revision>
  <dcterms:created xsi:type="dcterms:W3CDTF">2022-04-09T15:31:00Z</dcterms:created>
  <dcterms:modified xsi:type="dcterms:W3CDTF">2022-04-29T17:24:00Z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zotero-version="6.0.5"&gt;&lt;session id="EWAnOCx3"/&gt;&lt;style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