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5645EE8A" w:rsidR="007C3A94" w:rsidRPr="0008415F" w:rsidRDefault="006D43E3" w:rsidP="0008415F">
      <w:pPr>
        <w:spacing w:after="0" w:line="360" w:lineRule="auto"/>
        <w:ind w:left="567" w:right="567"/>
        <w:jc w:val="center"/>
        <w:rPr>
          <w:rStyle w:val="Forside-UndertittelChar"/>
          <w:rFonts w:ascii="Times New Roman" w:hAnsi="Times New Roman" w:cs="Times New Roman"/>
          <w:lang w:val="en-US"/>
        </w:rPr>
      </w:pPr>
      <w:r>
        <w:rPr>
          <w:rStyle w:val="Forside-TittelChar"/>
          <w:rFonts w:ascii="Times New Roman" w:hAnsi="Times New Roman" w:cs="Times New Roman"/>
          <w:lang w:val="en-US"/>
        </w:rPr>
        <w:t>S</w:t>
      </w:r>
      <w:r w:rsidR="003274A9" w:rsidRPr="0008415F">
        <w:rPr>
          <w:rStyle w:val="Forside-TittelChar"/>
          <w:rFonts w:ascii="Times New Roman" w:hAnsi="Times New Roman" w:cs="Times New Roman"/>
          <w:lang w:val="en-US"/>
        </w:rPr>
        <w:t>urvival analysis of GRID irradiated A549 cells</w:t>
      </w:r>
      <w:r w:rsidR="00421417">
        <w:rPr>
          <w:rStyle w:val="Forside-TittelChar"/>
          <w:rFonts w:ascii="Times New Roman" w:hAnsi="Times New Roman" w:cs="Times New Roman"/>
          <w:lang w:val="en-US"/>
        </w:rPr>
        <w:t xml:space="preserve"> </w:t>
      </w:r>
      <w:r w:rsidR="00421417" w:rsidRPr="00421417">
        <w:rPr>
          <w:rStyle w:val="Forside-TittelChar"/>
          <w:rFonts w:ascii="Times New Roman" w:hAnsi="Times New Roman" w:cs="Times New Roman"/>
          <w:i/>
          <w:iCs/>
          <w:lang w:val="en-US"/>
        </w:rPr>
        <w:t>in vitro</w:t>
      </w:r>
      <w:r w:rsidR="003274A9" w:rsidRPr="0008415F">
        <w:rPr>
          <w:rStyle w:val="Forside-TittelChar"/>
          <w:rFonts w:ascii="Times New Roman" w:hAnsi="Times New Roman" w:cs="Times New Roman"/>
          <w:lang w:val="en-US"/>
        </w:rPr>
        <w:t xml:space="preserve"> </w:t>
      </w:r>
    </w:p>
    <w:p w14:paraId="636311C0" w14:textId="77777777" w:rsidR="007C3A94" w:rsidRDefault="007C3A94" w:rsidP="004D7B5D">
      <w:pPr>
        <w:spacing w:after="0" w:line="360" w:lineRule="auto"/>
        <w:ind w:left="567" w:right="567"/>
        <w:jc w:val="center"/>
        <w:rPr>
          <w:rFonts w:asciiTheme="majorHAnsi" w:hAnsiTheme="majorHAnsi" w:cstheme="majorHAnsi"/>
          <w:lang w:val="en-US"/>
        </w:rPr>
      </w:pPr>
    </w:p>
    <w:p w14:paraId="05A6E6B3" w14:textId="2EA46235" w:rsidR="007C3A94" w:rsidRPr="00160A5D" w:rsidRDefault="007C3A94" w:rsidP="00160A5D">
      <w:pPr>
        <w:spacing w:after="0" w:line="360" w:lineRule="auto"/>
        <w:ind w:left="567" w:right="567"/>
        <w:jc w:val="center"/>
        <w:rPr>
          <w:rStyle w:val="Forside-ForfatterogoppgaveChar"/>
          <w:rFonts w:asciiTheme="majorHAnsi" w:hAnsiTheme="majorHAnsi" w:cstheme="majorHAnsi"/>
          <w:lang w:val="en-US"/>
        </w:rPr>
      </w:pPr>
      <w:r w:rsidRPr="005D5F90">
        <w:rPr>
          <w:rStyle w:val="Forside-ForfatterogoppgaveChar"/>
          <w:rFonts w:asciiTheme="majorHAnsi" w:hAnsiTheme="majorHAnsi" w:cstheme="majorHAnsi"/>
          <w:lang w:val="en-US"/>
        </w:rPr>
        <w:br/>
      </w:r>
      <w:r w:rsidR="0008415F" w:rsidRPr="005F02AB">
        <w:rPr>
          <w:rStyle w:val="Forside-ForfatterogoppgaveChar"/>
          <w:rFonts w:ascii="Times New Roman" w:hAnsi="Times New Roman" w:cs="Times New Roman"/>
          <w:lang w:val="en-US"/>
        </w:rPr>
        <w:t>Jacob Larsen Lie</w:t>
      </w:r>
    </w:p>
    <w:p w14:paraId="6EED10C1" w14:textId="77777777" w:rsidR="007C3A94" w:rsidRPr="005F02AB" w:rsidRDefault="007C3A94" w:rsidP="004D7B5D">
      <w:pPr>
        <w:spacing w:after="0" w:line="360" w:lineRule="auto"/>
        <w:ind w:left="567" w:right="567"/>
        <w:rPr>
          <w:rFonts w:cs="Times New Roman"/>
          <w:lang w:val="en-US"/>
        </w:rPr>
      </w:pPr>
    </w:p>
    <w:p w14:paraId="17A8B101" w14:textId="463A9E04" w:rsidR="007C3A94" w:rsidRPr="005F02AB" w:rsidRDefault="00D7609C" w:rsidP="004D7B5D">
      <w:pPr>
        <w:spacing w:after="0" w:line="360" w:lineRule="auto"/>
        <w:ind w:left="567" w:right="567"/>
        <w:rPr>
          <w:rFonts w:cs="Times New Roman"/>
          <w:lang w:val="en-US"/>
        </w:rPr>
      </w:pPr>
      <w:r w:rsidRPr="005F02AB">
        <w:rPr>
          <w:rFonts w:cs="Times New Roman"/>
          <w:noProof/>
          <w:lang w:eastAsia="zh-CN"/>
        </w:rPr>
        <w:drawing>
          <wp:anchor distT="0" distB="0" distL="114300" distR="114300" simplePos="0" relativeHeight="251659264" behindDoc="1" locked="0" layoutInCell="1" allowOverlap="1" wp14:anchorId="3F36E94A" wp14:editId="51CCCAAE">
            <wp:simplePos x="0" y="0"/>
            <wp:positionH relativeFrom="margin">
              <wp:align>center</wp:align>
            </wp:positionH>
            <wp:positionV relativeFrom="paragraph">
              <wp:posOffset>11024</wp:posOffset>
            </wp:positionV>
            <wp:extent cx="2190115" cy="2190115"/>
            <wp:effectExtent l="0" t="0" r="635" b="635"/>
            <wp:wrapTight wrapText="bothSides">
              <wp:wrapPolygon edited="0">
                <wp:start x="8643" y="0"/>
                <wp:lineTo x="7139" y="188"/>
                <wp:lineTo x="2818" y="2442"/>
                <wp:lineTo x="2067" y="3945"/>
                <wp:lineTo x="564" y="6012"/>
                <wp:lineTo x="0" y="8079"/>
                <wp:lineTo x="0" y="12776"/>
                <wp:lineTo x="376" y="15030"/>
                <wp:lineTo x="2442" y="18412"/>
                <wp:lineTo x="6576" y="21043"/>
                <wp:lineTo x="8455" y="21418"/>
                <wp:lineTo x="12964" y="21418"/>
                <wp:lineTo x="14843" y="21043"/>
                <wp:lineTo x="18976" y="18412"/>
                <wp:lineTo x="21043" y="15030"/>
                <wp:lineTo x="21418" y="12776"/>
                <wp:lineTo x="21418" y="8455"/>
                <wp:lineTo x="21043" y="6012"/>
                <wp:lineTo x="19352" y="3945"/>
                <wp:lineTo x="18600" y="2442"/>
                <wp:lineTo x="14279" y="188"/>
                <wp:lineTo x="12776" y="0"/>
                <wp:lineTo x="864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p>
    <w:p w14:paraId="3D9B34A0" w14:textId="77777777" w:rsidR="007C3A94" w:rsidRPr="005F02AB" w:rsidRDefault="007C3A94" w:rsidP="004D7B5D">
      <w:pPr>
        <w:spacing w:after="0" w:line="360" w:lineRule="auto"/>
        <w:ind w:left="567" w:right="567"/>
        <w:rPr>
          <w:rFonts w:cs="Times New Roman"/>
          <w:lang w:val="en-US"/>
        </w:rPr>
      </w:pPr>
    </w:p>
    <w:p w14:paraId="063EBFFC" w14:textId="079DA7CA" w:rsidR="007C3A94" w:rsidRPr="005F02AB" w:rsidRDefault="007C3A94" w:rsidP="004D7B5D">
      <w:pPr>
        <w:spacing w:after="0" w:line="360" w:lineRule="auto"/>
        <w:ind w:left="567" w:right="567"/>
        <w:rPr>
          <w:rStyle w:val="Forside-ForfatterogoppgaveChar"/>
          <w:rFonts w:ascii="Times New Roman" w:hAnsi="Times New Roman" w:cs="Times New Roman"/>
          <w:lang w:val="en-US"/>
        </w:rPr>
      </w:pPr>
      <w:r w:rsidRPr="005F02AB">
        <w:rPr>
          <w:rFonts w:cs="Times New Roman"/>
          <w:lang w:val="en-US"/>
        </w:rPr>
        <w:br/>
      </w:r>
    </w:p>
    <w:p w14:paraId="3057E291" w14:textId="77777777" w:rsidR="007C3A94" w:rsidRPr="005F02AB" w:rsidRDefault="007C3A94" w:rsidP="004D7B5D">
      <w:pPr>
        <w:spacing w:after="0" w:line="360" w:lineRule="auto"/>
        <w:ind w:left="567" w:right="567"/>
        <w:rPr>
          <w:rStyle w:val="Forside-ForfatterogoppgaveChar"/>
          <w:rFonts w:ascii="Times New Roman" w:hAnsi="Times New Roman" w:cs="Times New Roman"/>
          <w:lang w:val="en-US"/>
        </w:rPr>
      </w:pPr>
    </w:p>
    <w:p w14:paraId="369B9B1C" w14:textId="77777777" w:rsidR="007C3A94" w:rsidRPr="005F02AB" w:rsidRDefault="007C3A94" w:rsidP="004D7B5D">
      <w:pPr>
        <w:spacing w:after="0" w:line="360" w:lineRule="auto"/>
        <w:ind w:left="567" w:right="567"/>
        <w:jc w:val="center"/>
        <w:rPr>
          <w:rStyle w:val="Forside-ForfatterogoppgaveChar"/>
          <w:rFonts w:ascii="Times New Roman" w:hAnsi="Times New Roman" w:cs="Times New Roman"/>
          <w:lang w:val="en-US"/>
        </w:rPr>
      </w:pPr>
    </w:p>
    <w:p w14:paraId="0A9A5120" w14:textId="77777777" w:rsidR="007C3A94" w:rsidRPr="005F02AB" w:rsidRDefault="007C3A94" w:rsidP="004D7B5D">
      <w:pPr>
        <w:spacing w:after="0" w:line="360" w:lineRule="auto"/>
        <w:ind w:left="567" w:right="567"/>
        <w:jc w:val="center"/>
        <w:rPr>
          <w:rStyle w:val="Forside-ForfatterogoppgaveChar"/>
          <w:rFonts w:ascii="Times New Roman" w:hAnsi="Times New Roman" w:cs="Times New Roman"/>
          <w:lang w:val="en-US"/>
        </w:rPr>
      </w:pPr>
    </w:p>
    <w:p w14:paraId="6EB215E7" w14:textId="77777777" w:rsidR="007C3A94" w:rsidRPr="005F02AB" w:rsidRDefault="007C3A94" w:rsidP="00D7609C">
      <w:pPr>
        <w:spacing w:after="0" w:line="360" w:lineRule="auto"/>
        <w:ind w:right="567"/>
        <w:rPr>
          <w:rStyle w:val="Forside-ForfatterogoppgaveChar"/>
          <w:rFonts w:ascii="Times New Roman" w:hAnsi="Times New Roman" w:cs="Times New Roman"/>
          <w:lang w:val="en-US"/>
        </w:rPr>
      </w:pPr>
    </w:p>
    <w:p w14:paraId="55477741" w14:textId="77777777" w:rsidR="00160A5D" w:rsidRDefault="00160A5D" w:rsidP="004D7B5D">
      <w:pPr>
        <w:spacing w:after="0" w:line="360" w:lineRule="auto"/>
        <w:ind w:left="567" w:right="567"/>
        <w:jc w:val="center"/>
        <w:rPr>
          <w:rStyle w:val="Forside-ForfatterogoppgaveChar"/>
          <w:rFonts w:ascii="Times New Roman" w:hAnsi="Times New Roman" w:cs="Times New Roman"/>
          <w:lang w:val="en-US"/>
        </w:rPr>
      </w:pPr>
    </w:p>
    <w:p w14:paraId="14A65EC9" w14:textId="77777777" w:rsidR="007D7D2E" w:rsidRDefault="007D7D2E" w:rsidP="004D7B5D">
      <w:pPr>
        <w:spacing w:after="0" w:line="360" w:lineRule="auto"/>
        <w:ind w:left="567" w:right="567"/>
        <w:jc w:val="center"/>
        <w:rPr>
          <w:rStyle w:val="Forside-ForfatterogoppgaveChar"/>
          <w:rFonts w:ascii="Times New Roman" w:hAnsi="Times New Roman" w:cs="Times New Roman"/>
          <w:lang w:val="en-US"/>
        </w:rPr>
      </w:pPr>
    </w:p>
    <w:p w14:paraId="40FF3155" w14:textId="244F636F" w:rsidR="007C3A94" w:rsidRPr="005F02AB" w:rsidRDefault="00B1011F" w:rsidP="004D7B5D">
      <w:pPr>
        <w:spacing w:after="0" w:line="360" w:lineRule="auto"/>
        <w:ind w:left="567" w:right="567"/>
        <w:jc w:val="center"/>
        <w:rPr>
          <w:rStyle w:val="Forside-ForfatterogoppgaveChar"/>
          <w:rFonts w:ascii="Times New Roman" w:hAnsi="Times New Roman" w:cs="Times New Roman"/>
          <w:lang w:val="en-US"/>
        </w:rPr>
      </w:pPr>
      <w:r w:rsidRPr="005F02AB">
        <w:rPr>
          <w:rStyle w:val="Forside-ForfatterogoppgaveChar"/>
          <w:rFonts w:ascii="Times New Roman" w:hAnsi="Times New Roman" w:cs="Times New Roman"/>
          <w:lang w:val="en-US"/>
        </w:rPr>
        <w:t>Biological and Medical Physics</w:t>
      </w:r>
    </w:p>
    <w:p w14:paraId="405EC334" w14:textId="0A9CF5D1" w:rsidR="007C3A94" w:rsidRPr="005F02AB" w:rsidRDefault="007C3A94" w:rsidP="004D7B5D">
      <w:pPr>
        <w:spacing w:after="0" w:line="360" w:lineRule="auto"/>
        <w:ind w:left="567" w:right="567"/>
        <w:jc w:val="center"/>
        <w:rPr>
          <w:rStyle w:val="Forside-ForfatterogoppgaveChar"/>
          <w:rFonts w:ascii="Times New Roman" w:hAnsi="Times New Roman" w:cs="Times New Roman"/>
          <w:lang w:val="en-US"/>
        </w:rPr>
      </w:pPr>
      <w:r w:rsidRPr="005F02AB">
        <w:rPr>
          <w:rStyle w:val="Forside-ForfatterogoppgaveChar"/>
          <w:rFonts w:ascii="Times New Roman" w:hAnsi="Times New Roman" w:cs="Times New Roman"/>
          <w:lang w:val="en-US"/>
        </w:rPr>
        <w:t>60 credits</w:t>
      </w:r>
    </w:p>
    <w:p w14:paraId="6F80B685" w14:textId="04B3DBC5" w:rsidR="007C3A94" w:rsidRPr="005F02AB" w:rsidRDefault="00160A5D" w:rsidP="002F60C8">
      <w:pPr>
        <w:spacing w:after="0" w:line="360" w:lineRule="auto"/>
        <w:ind w:left="567" w:right="567"/>
        <w:jc w:val="center"/>
        <w:rPr>
          <w:rStyle w:val="Forside-ForfatterogoppgaveChar"/>
          <w:rFonts w:ascii="Times New Roman" w:hAnsi="Times New Roman" w:cs="Times New Roman"/>
          <w:lang w:val="en-US"/>
        </w:rPr>
      </w:pPr>
      <w:r>
        <w:rPr>
          <w:rStyle w:val="Forside-ForfatterogoppgaveChar"/>
          <w:rFonts w:ascii="Times New Roman" w:hAnsi="Times New Roman" w:cs="Times New Roman"/>
          <w:lang w:val="en-US"/>
        </w:rPr>
        <w:t>Institute of Physics</w:t>
      </w:r>
    </w:p>
    <w:p w14:paraId="45880BDA" w14:textId="58CCDD85" w:rsidR="007C3A94" w:rsidRPr="005F02AB" w:rsidRDefault="00160A5D" w:rsidP="008542D3">
      <w:pPr>
        <w:spacing w:after="0" w:line="360" w:lineRule="auto"/>
        <w:ind w:left="567" w:right="567"/>
        <w:jc w:val="center"/>
        <w:rPr>
          <w:rFonts w:cs="Times New Roman"/>
          <w:sz w:val="32"/>
          <w:szCs w:val="32"/>
          <w:lang w:val="en-US"/>
        </w:rPr>
      </w:pPr>
      <w:r>
        <w:rPr>
          <w:rStyle w:val="Forside-ForfatterogoppgaveChar"/>
          <w:rFonts w:ascii="Times New Roman" w:hAnsi="Times New Roman" w:cs="Times New Roman"/>
          <w:lang w:val="en-US"/>
        </w:rPr>
        <w:t>Faculty of Mathematics and Natural Sciences</w:t>
      </w:r>
    </w:p>
    <w:p w14:paraId="3DA4F8AF" w14:textId="77777777" w:rsidR="00160A5D" w:rsidRDefault="00160A5D" w:rsidP="008542D3">
      <w:pPr>
        <w:spacing w:after="0" w:line="360" w:lineRule="auto"/>
        <w:ind w:left="567" w:right="567"/>
        <w:jc w:val="center"/>
        <w:rPr>
          <w:rFonts w:cs="Times New Roman"/>
          <w:sz w:val="32"/>
          <w:szCs w:val="32"/>
          <w:lang w:val="en-US"/>
        </w:rPr>
      </w:pPr>
    </w:p>
    <w:p w14:paraId="7C720DB0" w14:textId="77777777" w:rsidR="00160A5D" w:rsidRDefault="00160A5D" w:rsidP="008542D3">
      <w:pPr>
        <w:spacing w:after="0" w:line="360" w:lineRule="auto"/>
        <w:ind w:left="567" w:right="567"/>
        <w:jc w:val="center"/>
        <w:rPr>
          <w:rFonts w:cs="Times New Roman"/>
          <w:sz w:val="32"/>
          <w:szCs w:val="32"/>
          <w:lang w:val="en-US"/>
        </w:rPr>
      </w:pPr>
    </w:p>
    <w:p w14:paraId="405CA7EA" w14:textId="4D8F071B" w:rsidR="008542D3" w:rsidRPr="005F02AB" w:rsidRDefault="008542D3" w:rsidP="008542D3">
      <w:pPr>
        <w:spacing w:after="0" w:line="360" w:lineRule="auto"/>
        <w:ind w:left="567" w:right="567"/>
        <w:jc w:val="center"/>
        <w:rPr>
          <w:rFonts w:cs="Times New Roman"/>
          <w:sz w:val="32"/>
          <w:szCs w:val="32"/>
          <w:lang w:val="en-US"/>
        </w:rPr>
      </w:pPr>
      <w:r w:rsidRPr="005F02AB">
        <w:rPr>
          <w:rFonts w:cs="Times New Roman"/>
          <w:sz w:val="32"/>
          <w:szCs w:val="32"/>
          <w:lang w:val="en-US"/>
        </w:rPr>
        <w:t>University of Oslo</w:t>
      </w:r>
    </w:p>
    <w:p w14:paraId="59B0D8A4" w14:textId="4D044789" w:rsidR="00D7609C" w:rsidRPr="005F02AB" w:rsidRDefault="00D7609C" w:rsidP="00D7609C">
      <w:pPr>
        <w:spacing w:after="0" w:line="360" w:lineRule="auto"/>
        <w:ind w:left="567" w:right="567"/>
        <w:jc w:val="center"/>
        <w:rPr>
          <w:rFonts w:cs="Times New Roman"/>
          <w:sz w:val="32"/>
          <w:szCs w:val="32"/>
          <w:lang w:val="en-US"/>
        </w:rPr>
      </w:pPr>
      <w:r w:rsidRPr="005F02AB">
        <w:rPr>
          <w:rFonts w:cs="Times New Roman"/>
          <w:sz w:val="32"/>
          <w:szCs w:val="32"/>
          <w:lang w:val="en-US"/>
        </w:rPr>
        <w:t>June 2022</w:t>
      </w:r>
    </w:p>
    <w:p w14:paraId="0C3AE3D7" w14:textId="77777777" w:rsidR="00E821D2" w:rsidRPr="005F02AB" w:rsidRDefault="00E821D2" w:rsidP="004D7B5D">
      <w:pPr>
        <w:spacing w:after="160" w:line="360" w:lineRule="auto"/>
        <w:rPr>
          <w:rFonts w:cs="Times New Roman"/>
          <w:lang w:val="en-US"/>
        </w:rPr>
      </w:pPr>
    </w:p>
    <w:p w14:paraId="189983BD" w14:textId="77777777" w:rsidR="00E821D2" w:rsidRDefault="00E821D2" w:rsidP="004D7B5D">
      <w:pPr>
        <w:spacing w:after="160" w:line="360" w:lineRule="auto"/>
        <w:rPr>
          <w:lang w:val="en-US"/>
        </w:rPr>
      </w:pPr>
      <w:r>
        <w:rPr>
          <w:lang w:val="en-US"/>
        </w:rPr>
        <w:br w:type="page"/>
      </w:r>
    </w:p>
    <w:p w14:paraId="46A3ED18" w14:textId="77777777" w:rsidR="00166BD6" w:rsidRPr="00CE03E6" w:rsidRDefault="00166BD6" w:rsidP="00166BD6">
      <w:pPr>
        <w:spacing w:after="160" w:line="259" w:lineRule="auto"/>
        <w:rPr>
          <w:color w:val="2F5496" w:themeColor="accent1" w:themeShade="BF"/>
          <w:sz w:val="36"/>
          <w:szCs w:val="32"/>
          <w:lang w:val="en-US"/>
        </w:rPr>
      </w:pPr>
      <w:r w:rsidRPr="00CE03E6">
        <w:rPr>
          <w:color w:val="2F5496" w:themeColor="accent1" w:themeShade="BF"/>
          <w:sz w:val="36"/>
          <w:szCs w:val="32"/>
          <w:lang w:val="en-US"/>
        </w:rPr>
        <w:lastRenderedPageBreak/>
        <w:t>Acknowledgements</w:t>
      </w:r>
    </w:p>
    <w:p w14:paraId="0BA4A6E9" w14:textId="77777777" w:rsidR="00166BD6" w:rsidRDefault="00166BD6">
      <w:pPr>
        <w:spacing w:after="160" w:line="259" w:lineRule="auto"/>
        <w:rPr>
          <w:sz w:val="36"/>
          <w:szCs w:val="32"/>
          <w:lang w:val="en-US"/>
        </w:rPr>
      </w:pPr>
      <w:r>
        <w:rPr>
          <w:sz w:val="36"/>
          <w:szCs w:val="32"/>
          <w:lang w:val="en-US"/>
        </w:rPr>
        <w:br w:type="page"/>
      </w:r>
    </w:p>
    <w:p w14:paraId="044622D8" w14:textId="77777777" w:rsidR="00166BD6" w:rsidRDefault="00166BD6">
      <w:pPr>
        <w:spacing w:after="160" w:line="259" w:lineRule="auto"/>
        <w:rPr>
          <w:sz w:val="36"/>
          <w:szCs w:val="32"/>
          <w:lang w:val="en-US"/>
        </w:rPr>
      </w:pPr>
      <w:r>
        <w:rPr>
          <w:sz w:val="36"/>
          <w:szCs w:val="32"/>
          <w:lang w:val="en-US"/>
        </w:rPr>
        <w:lastRenderedPageBreak/>
        <w:br w:type="page"/>
      </w:r>
    </w:p>
    <w:p w14:paraId="3B292E87" w14:textId="4587A328" w:rsidR="00980874" w:rsidRPr="00CE03E6" w:rsidRDefault="00E821D2" w:rsidP="004D7B5D">
      <w:pPr>
        <w:spacing w:after="160" w:line="360" w:lineRule="auto"/>
        <w:rPr>
          <w:color w:val="2F5496" w:themeColor="accent1" w:themeShade="BF"/>
          <w:sz w:val="36"/>
          <w:szCs w:val="32"/>
          <w:lang w:val="en-US"/>
        </w:rPr>
      </w:pPr>
      <w:r w:rsidRPr="00CE03E6">
        <w:rPr>
          <w:color w:val="2F5496" w:themeColor="accent1" w:themeShade="BF"/>
          <w:sz w:val="36"/>
          <w:szCs w:val="32"/>
          <w:lang w:val="en-US"/>
        </w:rPr>
        <w:lastRenderedPageBreak/>
        <w:t>Abstract</w:t>
      </w:r>
      <w:r w:rsidR="00CE03E6" w:rsidRPr="00CE03E6">
        <w:rPr>
          <w:color w:val="2F5496" w:themeColor="accent1" w:themeShade="BF"/>
          <w:sz w:val="36"/>
          <w:szCs w:val="32"/>
          <w:lang w:val="en-US"/>
        </w:rPr>
        <w:t xml:space="preserve"> </w:t>
      </w:r>
    </w:p>
    <w:p w14:paraId="27D723C2" w14:textId="40071525" w:rsidR="00235C8D" w:rsidRPr="00EC5A96" w:rsidRDefault="00235C8D" w:rsidP="00235C8D">
      <w:pPr>
        <w:spacing w:line="360" w:lineRule="auto"/>
        <w:rPr>
          <w:rFonts w:cs="Times New Roman"/>
          <w:szCs w:val="24"/>
          <w:lang w:val="en-US"/>
        </w:rPr>
      </w:pPr>
      <w:r>
        <w:rPr>
          <w:rFonts w:cs="Times New Roman"/>
          <w:szCs w:val="24"/>
          <w:lang w:val="en-US"/>
        </w:rPr>
        <w:t xml:space="preserve">Spatially Fractionated Radiation Therapy (SFRT), also known as GRID therapy, spatially modulates the radiation field used to eradicate cancer cells. This generates a heterogeneous dose distribution in the treatment volume with high (peak) and low (valley) dose areas, deviating from conformal radiation therapy mostly used today. Departing from a conventional homogeneous tumor dose distribution can reduce toxicity as low dose areas allow healthy tissue close to the tumor to repair. In addition, it may provide high tumor control for selected cases. Traditionally, radiation dose has been used as the only explanatory variable for predicting the biological effect of ionizing radiation </w:t>
      </w:r>
      <w:r w:rsidRPr="009209D6">
        <w:rPr>
          <w:rFonts w:cs="Times New Roman"/>
          <w:i/>
          <w:szCs w:val="24"/>
          <w:lang w:val="en-US"/>
        </w:rPr>
        <w:t>in vitro</w:t>
      </w:r>
      <w:r>
        <w:rPr>
          <w:rFonts w:cs="Times New Roman"/>
          <w:szCs w:val="24"/>
          <w:lang w:val="en-US"/>
        </w:rPr>
        <w:t xml:space="preserve">.  The </w:t>
      </w:r>
      <w:proofErr w:type="gramStart"/>
      <w:r>
        <w:rPr>
          <w:rFonts w:cs="Times New Roman"/>
          <w:szCs w:val="24"/>
          <w:lang w:val="en-US"/>
        </w:rPr>
        <w:t>most commonly used</w:t>
      </w:r>
      <w:proofErr w:type="gramEnd"/>
      <w:r>
        <w:rPr>
          <w:rFonts w:cs="Times New Roman"/>
          <w:szCs w:val="24"/>
          <w:lang w:val="en-US"/>
        </w:rPr>
        <w:t xml:space="preserve"> model for such a prediction is the linear quadratic (LQ) survival model, which basically links cell kill to radiation-induced DNA damage. However, the radiation dose as a single predictor will fail to describe the effects following SFRT with highly heterogeneous dose distributions. </w:t>
      </w:r>
      <w:r>
        <w:rPr>
          <w:rFonts w:cs="Times New Roman"/>
          <w:szCs w:val="24"/>
          <w:lang w:val="en-US"/>
        </w:rPr>
        <w:br/>
        <w:t xml:space="preserve">This thesis presents a novel 2D approach to cell survival modelling using Poisson regression and introduces new explanatory variables to potentially explain the SFRT effects. Survival data were acquired from T25 cell culture flasks containing A549 lung carcinoma cells irradiated with either with OPEN (conventional) radiation field or through a striped (5 mm slits) or dotted (5 mm diameter holes) GRID pattern. Surviving colonies were identified using a machine-learning algorithm developed in house. 2D dosimetry was established </w:t>
      </w:r>
      <w:r w:rsidR="00A8191F">
        <w:rPr>
          <w:rFonts w:cs="Times New Roman"/>
          <w:szCs w:val="24"/>
          <w:lang w:val="en-US"/>
        </w:rPr>
        <w:t>to</w:t>
      </w:r>
      <w:r>
        <w:rPr>
          <w:rFonts w:cs="Times New Roman"/>
          <w:szCs w:val="24"/>
          <w:lang w:val="en-US"/>
        </w:rPr>
        <w:t xml:space="preserve"> provide dose distribution maps of same dimension as the colony maps. </w:t>
      </w:r>
      <w:r w:rsidRPr="004B748A">
        <w:rPr>
          <w:rFonts w:cs="Times New Roman"/>
          <w:szCs w:val="24"/>
          <w:lang w:val="en-US"/>
        </w:rPr>
        <w:t>Gafchromic</w:t>
      </w:r>
      <w:r w:rsidRPr="00A60189">
        <w:rPr>
          <w:rFonts w:cs="Times New Roman"/>
          <w:szCs w:val="24"/>
          <w:vertAlign w:val="superscript"/>
          <w:lang w:val="en-US"/>
        </w:rPr>
        <w:t>TM</w:t>
      </w:r>
      <w:r>
        <w:rPr>
          <w:rFonts w:cs="Times New Roman"/>
          <w:szCs w:val="24"/>
          <w:lang w:val="en-US"/>
        </w:rPr>
        <w:t xml:space="preserve"> </w:t>
      </w:r>
      <w:r w:rsidRPr="004B748A">
        <w:rPr>
          <w:rFonts w:cs="Times New Roman"/>
          <w:szCs w:val="24"/>
          <w:lang w:val="en-US"/>
        </w:rPr>
        <w:t>EBT3</w:t>
      </w:r>
      <w:r>
        <w:rPr>
          <w:rFonts w:cs="Times New Roman"/>
          <w:szCs w:val="24"/>
          <w:lang w:val="en-US"/>
        </w:rPr>
        <w:t xml:space="preserve"> dosimetry films that darken when exposed to irradiation were used. The films’ dose response was established in a known radiation field calibrated with an ionization chamber. New films were cut to match the shape of the T25 cell flask before being irradiated with or without the GRID collimators.  </w:t>
      </w:r>
    </w:p>
    <w:p w14:paraId="03839289" w14:textId="0893992D" w:rsidR="00235C8D" w:rsidRDefault="00235C8D" w:rsidP="00235C8D">
      <w:pPr>
        <w:spacing w:line="360" w:lineRule="auto"/>
        <w:rPr>
          <w:rFonts w:cs="Times New Roman"/>
          <w:szCs w:val="24"/>
          <w:lang w:val="en-US"/>
        </w:rPr>
      </w:pPr>
      <w:r>
        <w:rPr>
          <w:rFonts w:cs="Times New Roman"/>
          <w:szCs w:val="24"/>
          <w:lang w:val="en-US"/>
        </w:rPr>
        <w:t xml:space="preserve">Dose profiles were generated along the long axis of the cell </w:t>
      </w:r>
      <w:r w:rsidR="00D25366">
        <w:rPr>
          <w:rFonts w:cs="Times New Roman"/>
          <w:szCs w:val="24"/>
          <w:lang w:val="en-US"/>
        </w:rPr>
        <w:t>flasks.</w:t>
      </w:r>
      <w:r>
        <w:rPr>
          <w:rFonts w:cs="Times New Roman"/>
          <w:szCs w:val="24"/>
          <w:lang w:val="en-US"/>
        </w:rPr>
        <w:t xml:space="preserve"> From these profiles OPEN field and GRID doses were estimated. For a nominal dose of 5 Gy, OPEN field dose was 4.98(4.93,5.03) Gy, while striped and dotted GRID dose in peak/valley were 4.04(3.98,4.16) / 0.86(0.80,0.87) and 3.37(3.28,3.45) / 0.44(0.41,0.45), respectively. The striped GRID pattern was also evaluated with data from Monte Carlo simulations, showing high correspondence with measurements.</w:t>
      </w:r>
    </w:p>
    <w:p w14:paraId="69994910" w14:textId="4C388AA8" w:rsidR="00235C8D" w:rsidRDefault="00235C8D" w:rsidP="00235C8D">
      <w:pPr>
        <w:spacing w:line="360" w:lineRule="auto"/>
        <w:rPr>
          <w:rFonts w:cs="Times New Roman"/>
          <w:szCs w:val="24"/>
          <w:lang w:val="en-US"/>
        </w:rPr>
      </w:pPr>
      <w:r>
        <w:rPr>
          <w:rFonts w:cs="Times New Roman"/>
          <w:szCs w:val="24"/>
          <w:lang w:val="en-US"/>
        </w:rPr>
        <w:lastRenderedPageBreak/>
        <w:t>The colony maps were divided into quadrats of equal size and the number of colonies within each quadrat was summed for further analysis with Poisson regression. The mean dose (D) in each quadrat was estimated by film dosimetry. D and D</w:t>
      </w:r>
      <w:r>
        <w:rPr>
          <w:rFonts w:cs="Times New Roman"/>
          <w:szCs w:val="24"/>
          <w:vertAlign w:val="superscript"/>
          <w:lang w:val="en-US"/>
        </w:rPr>
        <w:t>2</w:t>
      </w:r>
      <w:r>
        <w:rPr>
          <w:rFonts w:cs="Times New Roman"/>
          <w:szCs w:val="24"/>
          <w:lang w:val="en-US"/>
        </w:rPr>
        <w:t xml:space="preserve"> was first used as explanatory variables. Then we introduced peak area ratio (PAR), defined as the area fraction of cells positioned in the peak regions, and peak distance, defined as the distance between a quadrats’ center to the nearest peak, as explanatory variables. They were introduced either as the third or fourth variable in the regression pipeline.</w:t>
      </w:r>
      <w:r>
        <w:rPr>
          <w:rFonts w:cs="Times New Roman"/>
          <w:szCs w:val="24"/>
          <w:lang w:val="en-US"/>
        </w:rPr>
        <w:br/>
        <w:t>Using data for OPEN field and the two GRID configurations jointly, the Poisson regression for 2, 3 or 4 explanatory variables yielded the highest significance for 1 x 1 mm</w:t>
      </w:r>
      <w:r>
        <w:rPr>
          <w:rFonts w:cs="Times New Roman"/>
          <w:szCs w:val="24"/>
          <w:vertAlign w:val="superscript"/>
          <w:lang w:val="en-US"/>
        </w:rPr>
        <w:t>2</w:t>
      </w:r>
      <w:r>
        <w:rPr>
          <w:rFonts w:cs="Times New Roman"/>
          <w:szCs w:val="24"/>
          <w:lang w:val="en-US"/>
        </w:rPr>
        <w:t xml:space="preserve"> quadrats. Using peak distance as the third variable resulted in the lowest Akiake information criterion (AIC) score. Striped GRID survival in peak areas was observed to be lower than the predicted survival from a Poisson regression model fitted with OPEN field survival data only with D and D</w:t>
      </w:r>
      <w:r>
        <w:rPr>
          <w:rFonts w:cs="Times New Roman"/>
          <w:szCs w:val="24"/>
          <w:vertAlign w:val="superscript"/>
          <w:lang w:val="en-US"/>
        </w:rPr>
        <w:t>2</w:t>
      </w:r>
      <w:r>
        <w:rPr>
          <w:rFonts w:cs="Times New Roman"/>
          <w:szCs w:val="24"/>
          <w:lang w:val="en-US"/>
        </w:rPr>
        <w:t xml:space="preserve">, while the survival in valley areas was equal to the predicted survival. This result was confirmed using a previously established 1D survival analysis. However, some potential systematic errors may impact the validity of the results, and it may be difficult to draw decisive conclusions. </w:t>
      </w:r>
      <w:r>
        <w:rPr>
          <w:rFonts w:cs="Times New Roman"/>
          <w:szCs w:val="24"/>
          <w:lang w:val="en-US"/>
        </w:rPr>
        <w:br/>
        <w:t xml:space="preserve">This thesis has established a methodology for 2D analysis of cells irradiated using SFRT, with reliable 2D dosimetry. The results indicate that inclusion of additional explanatory variables besides dose is </w:t>
      </w:r>
      <w:r w:rsidR="003768F0">
        <w:rPr>
          <w:rFonts w:cs="Times New Roman"/>
          <w:szCs w:val="24"/>
          <w:lang w:val="en-US"/>
        </w:rPr>
        <w:t>reasonable,</w:t>
      </w:r>
      <w:r>
        <w:rPr>
          <w:rFonts w:cs="Times New Roman"/>
          <w:szCs w:val="24"/>
          <w:lang w:val="en-US"/>
        </w:rPr>
        <w:t xml:space="preserve"> and that further development is required to better explain the SFRT effects.   </w:t>
      </w:r>
    </w:p>
    <w:p w14:paraId="28EFF289" w14:textId="666B2C27" w:rsidR="00B224E4" w:rsidRPr="00B224E4" w:rsidRDefault="00B224E4" w:rsidP="004D7B5D">
      <w:pPr>
        <w:spacing w:line="360" w:lineRule="auto"/>
        <w:rPr>
          <w:rFonts w:cs="Times New Roman"/>
          <w:szCs w:val="24"/>
          <w:lang w:val="en-US"/>
        </w:rPr>
      </w:pPr>
    </w:p>
    <w:p w14:paraId="4A6A2289" w14:textId="77777777" w:rsidR="00EB1B45" w:rsidRDefault="00EB1B45" w:rsidP="004D7B5D">
      <w:pPr>
        <w:spacing w:after="160" w:line="360" w:lineRule="auto"/>
        <w:rPr>
          <w:lang w:val="sv-SE"/>
        </w:rPr>
      </w:pPr>
      <w:r w:rsidRPr="00EB1B45">
        <w:rPr>
          <w:lang w:val="sv-SE"/>
        </w:rPr>
        <w:t>Lag kopi av GIThub rep</w:t>
      </w:r>
      <w:r>
        <w:rPr>
          <w:lang w:val="sv-SE"/>
        </w:rPr>
        <w:t xml:space="preserve">o </w:t>
      </w:r>
    </w:p>
    <w:p w14:paraId="0AFD1A05" w14:textId="77777777" w:rsidR="00A802E3" w:rsidRDefault="00A802E3" w:rsidP="004D7B5D">
      <w:pPr>
        <w:spacing w:after="160" w:line="360" w:lineRule="auto"/>
        <w:rPr>
          <w:lang w:val="sv-SE"/>
        </w:rPr>
      </w:pPr>
      <w:r>
        <w:rPr>
          <w:lang w:val="sv-SE"/>
        </w:rPr>
        <w:t xml:space="preserve">Github link i starten av metode. </w:t>
      </w:r>
    </w:p>
    <w:p w14:paraId="502F97A7" w14:textId="793C1BAB" w:rsidR="00E821D2" w:rsidRPr="00E94CB1" w:rsidRDefault="00E821D2" w:rsidP="004D7B5D">
      <w:pPr>
        <w:spacing w:after="160" w:line="360" w:lineRule="auto"/>
        <w:rPr>
          <w:lang w:val="sv-SE"/>
        </w:rPr>
      </w:pPr>
      <w:r w:rsidRPr="00E94CB1">
        <w:rPr>
          <w:lang w:val="sv-SE"/>
        </w:rPr>
        <w:br w:type="page"/>
      </w:r>
    </w:p>
    <w:p w14:paraId="6299188F" w14:textId="77777777" w:rsidR="00FA415E" w:rsidRPr="00E94CB1" w:rsidRDefault="00FA415E" w:rsidP="004D7B5D">
      <w:pPr>
        <w:spacing w:after="160" w:line="360" w:lineRule="auto"/>
        <w:rPr>
          <w:lang w:val="sv-SE"/>
        </w:rPr>
      </w:pPr>
    </w:p>
    <w:p w14:paraId="284B7084" w14:textId="7F0A0E60" w:rsidR="008F3EF4" w:rsidRPr="00E94CB1" w:rsidRDefault="008F3EF4" w:rsidP="004D7B5D">
      <w:pPr>
        <w:pStyle w:val="Heading1"/>
        <w:numPr>
          <w:ilvl w:val="0"/>
          <w:numId w:val="0"/>
        </w:numPr>
        <w:spacing w:line="360" w:lineRule="auto"/>
        <w:rPr>
          <w:lang w:val="sv-SE"/>
        </w:rPr>
      </w:pPr>
      <w:bookmarkStart w:id="0" w:name="_Ref96598527"/>
      <w:bookmarkStart w:id="1" w:name="_Ref97554467"/>
      <w:bookmarkStart w:id="2" w:name="_Toc106449085"/>
      <w:bookmarkStart w:id="3" w:name="_Abbreviations_and_explanations"/>
      <w:bookmarkEnd w:id="3"/>
      <w:r w:rsidRPr="00E94CB1">
        <w:rPr>
          <w:lang w:val="sv-SE"/>
        </w:rPr>
        <w:t>Abbreviations</w:t>
      </w:r>
      <w:bookmarkEnd w:id="0"/>
      <w:r w:rsidR="00CB0423" w:rsidRPr="00E94CB1">
        <w:rPr>
          <w:lang w:val="sv-SE"/>
        </w:rPr>
        <w:t xml:space="preserve"> and explanations</w:t>
      </w:r>
      <w:bookmarkEnd w:id="1"/>
      <w:bookmarkEnd w:id="2"/>
    </w:p>
    <w:p w14:paraId="54556E7C" w14:textId="77777777" w:rsidR="00D80D13" w:rsidRDefault="005A70A7" w:rsidP="00481599">
      <w:pPr>
        <w:rPr>
          <w:lang w:val="en-US"/>
        </w:rPr>
      </w:pPr>
      <w:r w:rsidRPr="00481599">
        <w:rPr>
          <w:b/>
          <w:bCs/>
          <w:lang w:val="en-US"/>
        </w:rPr>
        <w:t>AIC</w:t>
      </w:r>
      <w:r w:rsidRPr="00481599">
        <w:rPr>
          <w:b/>
          <w:bCs/>
          <w:vertAlign w:val="subscript"/>
          <w:lang w:val="en-US"/>
        </w:rPr>
        <w:t>c</w:t>
      </w:r>
      <w:r>
        <w:rPr>
          <w:vertAlign w:val="subscript"/>
          <w:lang w:val="en-US"/>
        </w:rPr>
        <w:t xml:space="preserve"> </w:t>
      </w:r>
      <w:r>
        <w:rPr>
          <w:lang w:val="en-US"/>
        </w:rPr>
        <w:t>– Corrected Akaike Information Criteri</w:t>
      </w:r>
      <w:r w:rsidR="00840181">
        <w:rPr>
          <w:lang w:val="en-US"/>
        </w:rPr>
        <w:t>on</w:t>
      </w:r>
      <w:r w:rsidR="002E3D2B">
        <w:rPr>
          <w:lang w:val="en-US"/>
        </w:rPr>
        <w:br/>
      </w:r>
      <w:r w:rsidR="00CE1A7D" w:rsidRPr="00481599">
        <w:rPr>
          <w:b/>
          <w:bCs/>
          <w:lang w:val="en-US"/>
        </w:rPr>
        <w:t xml:space="preserve">ANOVA </w:t>
      </w:r>
      <w:r w:rsidR="00CE1A7D">
        <w:rPr>
          <w:lang w:val="en-US"/>
        </w:rPr>
        <w:t>– ANalysis of V</w:t>
      </w:r>
      <w:r w:rsidR="002E3D2B">
        <w:rPr>
          <w:lang w:val="en-US"/>
        </w:rPr>
        <w:t>a</w:t>
      </w:r>
      <w:r w:rsidR="00CE1A7D">
        <w:rPr>
          <w:lang w:val="en-US"/>
        </w:rPr>
        <w:t>riances</w:t>
      </w:r>
      <w:r w:rsidR="002E3D2B">
        <w:rPr>
          <w:lang w:val="en-US"/>
        </w:rPr>
        <w:br/>
      </w:r>
      <w:r w:rsidR="0044449E" w:rsidRPr="00481599">
        <w:rPr>
          <w:b/>
          <w:bCs/>
          <w:lang w:val="en-US"/>
        </w:rPr>
        <w:t>Apoptosis</w:t>
      </w:r>
      <w:r w:rsidR="0044449E">
        <w:rPr>
          <w:lang w:val="en-US"/>
        </w:rPr>
        <w:t xml:space="preserve">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r w:rsidR="002E3D2B">
        <w:rPr>
          <w:lang w:val="en-US"/>
        </w:rPr>
        <w:br/>
      </w:r>
      <w:r w:rsidR="00042FB7" w:rsidRPr="00481599">
        <w:rPr>
          <w:b/>
          <w:bCs/>
          <w:lang w:val="en-US"/>
        </w:rPr>
        <w:t>ATM</w:t>
      </w:r>
      <w:r w:rsidR="00042FB7">
        <w:rPr>
          <w:lang w:val="en-US"/>
        </w:rPr>
        <w:t xml:space="preserve"> </w:t>
      </w:r>
      <w:r w:rsidR="00825DD2">
        <w:rPr>
          <w:lang w:val="en-US"/>
        </w:rPr>
        <w:t>–</w:t>
      </w:r>
      <w:r w:rsidR="00042FB7">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r w:rsidR="002E3D2B">
        <w:rPr>
          <w:lang w:val="en-US"/>
        </w:rPr>
        <w:br/>
      </w:r>
      <w:r w:rsidR="004A051D" w:rsidRPr="00481599">
        <w:rPr>
          <w:b/>
          <w:bCs/>
          <w:lang w:val="en-US"/>
        </w:rPr>
        <w:t>ATP</w:t>
      </w:r>
      <w:r w:rsidR="004A051D">
        <w:rPr>
          <w:lang w:val="en-US"/>
        </w:rPr>
        <w:t xml:space="preserve"> </w:t>
      </w:r>
      <w:r w:rsidR="006B0973">
        <w:rPr>
          <w:lang w:val="en-US"/>
        </w:rPr>
        <w:t>–</w:t>
      </w:r>
      <w:r w:rsidR="004A051D">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 xml:space="preserve">is converted to </w:t>
      </w:r>
      <w:r w:rsidR="00E65EC0" w:rsidRPr="00481599">
        <w:rPr>
          <w:lang w:val="en-US"/>
        </w:rPr>
        <w:t>ADP</w:t>
      </w:r>
      <w:r w:rsidR="00E65EC0">
        <w:rPr>
          <w:lang w:val="en-US"/>
        </w:rPr>
        <w:t xml:space="preserve">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318D4C43" w14:textId="77777777" w:rsidR="00D80D13" w:rsidRDefault="006C697A" w:rsidP="00481599">
      <w:pPr>
        <w:rPr>
          <w:lang w:val="en-US"/>
        </w:rPr>
      </w:pPr>
      <w:r w:rsidRPr="00481599">
        <w:rPr>
          <w:b/>
          <w:bCs/>
          <w:lang w:val="en-US"/>
        </w:rPr>
        <w:t>B</w:t>
      </w:r>
      <w:r w:rsidR="000F268C" w:rsidRPr="00481599">
        <w:rPr>
          <w:b/>
          <w:bCs/>
          <w:lang w:val="en-US"/>
        </w:rPr>
        <w:t>M</w:t>
      </w:r>
      <w:r w:rsidR="000F268C">
        <w:rPr>
          <w:lang w:val="en-US"/>
        </w:rPr>
        <w:t xml:space="preserve">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083B3795" w14:textId="7CA71994" w:rsidR="006A1DB9" w:rsidRPr="00D80D13" w:rsidRDefault="003A1063" w:rsidP="00481599">
      <w:pPr>
        <w:rPr>
          <w:b/>
          <w:bCs/>
          <w:lang w:val="en-US"/>
        </w:rPr>
      </w:pPr>
      <w:r w:rsidRPr="00481599">
        <w:rPr>
          <w:b/>
          <w:bCs/>
          <w:lang w:val="en-US"/>
        </w:rPr>
        <w:t>CDK</w:t>
      </w:r>
      <w:r>
        <w:rPr>
          <w:lang w:val="en-US"/>
        </w:rPr>
        <w:t xml:space="preserve"> – Cyclin dependent kinase</w:t>
      </w:r>
      <w:r w:rsidR="002E3D2B">
        <w:rPr>
          <w:lang w:val="en-US"/>
        </w:rPr>
        <w:br/>
      </w:r>
      <w:r w:rsidR="00E40C1C" w:rsidRPr="00481599">
        <w:rPr>
          <w:b/>
          <w:bCs/>
          <w:lang w:val="en-US"/>
        </w:rPr>
        <w:t>CT</w:t>
      </w:r>
      <w:r w:rsidR="00E40C1C">
        <w:rPr>
          <w:lang w:val="en-US"/>
        </w:rPr>
        <w:t xml:space="preserve">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(Villarraga-Gómez, 2016)</w:t>
      </w:r>
      <w:r w:rsidR="00F83E53">
        <w:rPr>
          <w:lang w:val="en-US"/>
        </w:rPr>
        <w:fldChar w:fldCharType="end"/>
      </w:r>
      <w:r w:rsidR="00AA3F35">
        <w:rPr>
          <w:lang w:val="en-US"/>
        </w:rPr>
        <w:t>.</w:t>
      </w:r>
      <w:r w:rsidR="0085741F">
        <w:rPr>
          <w:lang w:val="en-US"/>
        </w:rPr>
        <w:t xml:space="preserve"> </w:t>
      </w:r>
      <w:r w:rsidR="00571EBB">
        <w:rPr>
          <w:lang w:val="en-US"/>
        </w:rPr>
        <w:t xml:space="preserve"> </w:t>
      </w:r>
      <w:r w:rsidR="002E3D2B">
        <w:rPr>
          <w:lang w:val="en-US"/>
        </w:rPr>
        <w:br/>
      </w:r>
      <w:r w:rsidR="006A1DB9" w:rsidRPr="00481599">
        <w:rPr>
          <w:b/>
          <w:bCs/>
          <w:lang w:val="en-US"/>
        </w:rPr>
        <w:t>Cytokines</w:t>
      </w:r>
      <w:r w:rsidR="006A1DB9">
        <w:rPr>
          <w:lang w:val="en-US"/>
        </w:rPr>
        <w:t xml:space="preserve"> </w:t>
      </w:r>
      <w:r w:rsidR="00A10408">
        <w:rPr>
          <w:lang w:val="en-US"/>
        </w:rPr>
        <w:t>–</w:t>
      </w:r>
      <w:r w:rsidR="006A1DB9">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372552DA" w14:textId="2C61D3A3" w:rsidR="00C70CBE" w:rsidRDefault="00F5384A" w:rsidP="00481599">
      <w:pPr>
        <w:rPr>
          <w:lang w:val="en-US"/>
        </w:rPr>
      </w:pPr>
      <w:r w:rsidRPr="00481599">
        <w:rPr>
          <w:b/>
          <w:bCs/>
          <w:lang w:val="en-US"/>
        </w:rPr>
        <w:t>DNA</w:t>
      </w:r>
      <w:r>
        <w:rPr>
          <w:lang w:val="en-US"/>
        </w:rPr>
        <w:t xml:space="preserve"> </w:t>
      </w:r>
      <w:r w:rsidR="00CB0423">
        <w:rPr>
          <w:lang w:val="en-US"/>
        </w:rPr>
        <w:t>–</w:t>
      </w:r>
      <w:r>
        <w:rPr>
          <w:lang w:val="en-US"/>
        </w:rPr>
        <w:t xml:space="preserve"> Deo</w:t>
      </w:r>
      <w:r w:rsidR="00CB0423">
        <w:rPr>
          <w:lang w:val="en-US"/>
        </w:rPr>
        <w:t>xyribose nucleic acid</w:t>
      </w:r>
      <w:r w:rsidR="00613D18">
        <w:rPr>
          <w:lang w:val="en-US"/>
        </w:rPr>
        <w:t xml:space="preserve"> </w:t>
      </w:r>
      <w:r w:rsidR="002E3D2B">
        <w:rPr>
          <w:lang w:val="en-US"/>
        </w:rPr>
        <w:br/>
      </w:r>
      <w:r w:rsidR="00E4275E" w:rsidRPr="00481599">
        <w:rPr>
          <w:b/>
          <w:bCs/>
          <w:lang w:val="en-US"/>
        </w:rPr>
        <w:t>DNA transcription</w:t>
      </w:r>
      <w:r w:rsidR="00E4275E">
        <w:rPr>
          <w:lang w:val="en-US"/>
        </w:rPr>
        <w:t xml:space="preserve"> </w:t>
      </w:r>
      <w:r w:rsidR="00B2249E">
        <w:rPr>
          <w:lang w:val="en-US"/>
        </w:rPr>
        <w:t>–</w:t>
      </w:r>
      <w:r w:rsidR="00E4275E">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481599">
      <w:pPr>
        <w:rPr>
          <w:lang w:val="en-US"/>
        </w:rPr>
      </w:pPr>
      <w:r w:rsidRPr="00481599">
        <w:rPr>
          <w:b/>
          <w:bCs/>
          <w:lang w:val="en-US"/>
        </w:rPr>
        <w:t>EBT</w:t>
      </w:r>
      <w:r>
        <w:rPr>
          <w:lang w:val="en-US"/>
        </w:rPr>
        <w:t xml:space="preserve"> – External Beam Therapy</w:t>
      </w:r>
    </w:p>
    <w:p w14:paraId="35CE3E9A" w14:textId="54AA67B7" w:rsidR="00CD5A53" w:rsidRDefault="00CD5A53" w:rsidP="00481599">
      <w:pPr>
        <w:rPr>
          <w:lang w:val="en-US"/>
        </w:rPr>
      </w:pPr>
      <w:r w:rsidRPr="00481599">
        <w:rPr>
          <w:b/>
          <w:bCs/>
          <w:lang w:val="en-US"/>
        </w:rPr>
        <w:lastRenderedPageBreak/>
        <w:t>GD</w:t>
      </w:r>
      <w:r>
        <w:rPr>
          <w:lang w:val="en-US"/>
        </w:rPr>
        <w:t xml:space="preserve"> – Gradient Descent</w:t>
      </w:r>
      <w:r w:rsidR="002E3D2B">
        <w:rPr>
          <w:lang w:val="en-US"/>
        </w:rPr>
        <w:br/>
      </w:r>
      <w:r w:rsidR="001F79F9" w:rsidRPr="00481599">
        <w:rPr>
          <w:b/>
          <w:bCs/>
          <w:lang w:val="en-US"/>
        </w:rPr>
        <w:t>GLCM</w:t>
      </w:r>
      <w:r w:rsidR="001F79F9">
        <w:rPr>
          <w:lang w:val="en-US"/>
        </w:rPr>
        <w:t xml:space="preserve"> – Grey-level co-occurrence matrix</w:t>
      </w:r>
      <w:r w:rsidR="002E3D2B">
        <w:rPr>
          <w:lang w:val="en-US"/>
        </w:rPr>
        <w:br/>
      </w:r>
      <w:r w:rsidR="00C075CB" w:rsidRPr="00481599">
        <w:rPr>
          <w:b/>
          <w:bCs/>
          <w:lang w:val="en-US"/>
        </w:rPr>
        <w:t>GLM</w:t>
      </w:r>
      <w:r w:rsidR="00C075CB">
        <w:rPr>
          <w:lang w:val="en-US"/>
        </w:rPr>
        <w:t xml:space="preserve"> – Generalized Linear Models</w:t>
      </w:r>
      <w:r w:rsidR="002E3D2B">
        <w:rPr>
          <w:lang w:val="en-US"/>
        </w:rPr>
        <w:br/>
      </w:r>
      <w:r w:rsidRPr="00481599">
        <w:rPr>
          <w:b/>
          <w:bCs/>
          <w:lang w:val="en-US"/>
        </w:rPr>
        <w:t>GN</w:t>
      </w:r>
      <w:r>
        <w:rPr>
          <w:lang w:val="en-US"/>
        </w:rPr>
        <w:t xml:space="preserve"> – Gaussian-Newton </w:t>
      </w:r>
    </w:p>
    <w:p w14:paraId="101BBDED" w14:textId="1ADDDF96" w:rsidR="008D352F" w:rsidRDefault="008D352F" w:rsidP="00481599">
      <w:pPr>
        <w:rPr>
          <w:lang w:val="en-US"/>
        </w:rPr>
      </w:pPr>
      <w:r w:rsidRPr="00481599">
        <w:rPr>
          <w:b/>
          <w:bCs/>
          <w:lang w:val="en-US"/>
        </w:rPr>
        <w:t>HR</w:t>
      </w:r>
      <w:r>
        <w:rPr>
          <w:lang w:val="en-US"/>
        </w:rPr>
        <w:t xml:space="preserve"> – Homologous recombination</w:t>
      </w:r>
    </w:p>
    <w:p w14:paraId="2203D3B5" w14:textId="482D4F4B" w:rsidR="004F1FD4" w:rsidRDefault="00ED5E55" w:rsidP="00481599">
      <w:pPr>
        <w:rPr>
          <w:lang w:val="en-US"/>
        </w:rPr>
      </w:pPr>
      <w:r w:rsidRPr="00481599">
        <w:rPr>
          <w:b/>
          <w:bCs/>
          <w:lang w:val="en-US"/>
        </w:rPr>
        <w:t>IAEA</w:t>
      </w:r>
      <w:r>
        <w:rPr>
          <w:lang w:val="en-US"/>
        </w:rPr>
        <w:t xml:space="preserve"> – International Atomic Energy Agency</w:t>
      </w:r>
      <w:r w:rsidR="00D80D13">
        <w:rPr>
          <w:lang w:val="en-US"/>
        </w:rPr>
        <w:br/>
      </w:r>
      <w:r w:rsidR="004F1FD4" w:rsidRPr="00481599">
        <w:rPr>
          <w:b/>
          <w:bCs/>
          <w:lang w:val="en-US"/>
        </w:rPr>
        <w:t>IQR</w:t>
      </w:r>
      <w:r w:rsidR="004F1FD4">
        <w:rPr>
          <w:lang w:val="en-US"/>
        </w:rPr>
        <w:t xml:space="preserve"> – Interquartile Range</w:t>
      </w:r>
    </w:p>
    <w:p w14:paraId="03ACB8B5" w14:textId="5C546DD6" w:rsidR="0069645D" w:rsidRDefault="0069645D" w:rsidP="00481599">
      <w:pPr>
        <w:rPr>
          <w:lang w:val="en-US"/>
        </w:rPr>
      </w:pPr>
      <w:r w:rsidRPr="00481599">
        <w:rPr>
          <w:b/>
          <w:bCs/>
          <w:lang w:val="en-US"/>
        </w:rPr>
        <w:t>KDE</w:t>
      </w:r>
      <w:r>
        <w:rPr>
          <w:lang w:val="en-US"/>
        </w:rPr>
        <w:t xml:space="preserve"> – Kernel Density Estimation</w:t>
      </w:r>
    </w:p>
    <w:p w14:paraId="6253684A" w14:textId="2F79D3D4" w:rsidR="00CA335A" w:rsidRDefault="00A432C1" w:rsidP="00481599">
      <w:pPr>
        <w:rPr>
          <w:lang w:val="en-US"/>
        </w:rPr>
      </w:pPr>
      <w:r w:rsidRPr="00481599">
        <w:rPr>
          <w:b/>
          <w:bCs/>
          <w:lang w:val="en-US"/>
        </w:rPr>
        <w:t>LET</w:t>
      </w:r>
      <w:r>
        <w:rPr>
          <w:lang w:val="en-US"/>
        </w:rPr>
        <w:t xml:space="preserve"> – Linear energy transfer</w:t>
      </w:r>
      <w:r w:rsidR="00D80D13">
        <w:rPr>
          <w:lang w:val="en-US"/>
        </w:rPr>
        <w:br/>
      </w:r>
      <w:r w:rsidR="007A0B3E" w:rsidRPr="00481599">
        <w:rPr>
          <w:b/>
          <w:bCs/>
          <w:lang w:val="en-US"/>
        </w:rPr>
        <w:t>LINAC</w:t>
      </w:r>
      <w:r w:rsidR="007A0B3E">
        <w:rPr>
          <w:lang w:val="en-US"/>
        </w:rPr>
        <w:t xml:space="preserve">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r w:rsidR="00D80D13">
        <w:rPr>
          <w:lang w:val="en-US"/>
        </w:rPr>
        <w:br/>
      </w:r>
      <w:r w:rsidR="00CA335A" w:rsidRPr="00481599">
        <w:rPr>
          <w:b/>
          <w:bCs/>
          <w:lang w:val="en-US"/>
        </w:rPr>
        <w:t>LM</w:t>
      </w:r>
      <w:r w:rsidR="00CA335A">
        <w:rPr>
          <w:lang w:val="en-US"/>
        </w:rPr>
        <w:t xml:space="preserve"> – Levenberg-Marquardt algorithm</w:t>
      </w:r>
    </w:p>
    <w:p w14:paraId="79354BB7" w14:textId="149D96E2" w:rsidR="00A342BF" w:rsidRPr="00D80D13" w:rsidRDefault="002E2CF1" w:rsidP="00481599">
      <w:pPr>
        <w:rPr>
          <w:b/>
          <w:bCs/>
          <w:lang w:val="en-US"/>
        </w:rPr>
      </w:pPr>
      <w:r>
        <w:rPr>
          <w:b/>
          <w:bCs/>
          <w:lang w:val="en-US"/>
        </w:rPr>
        <w:t xml:space="preserve">MC </w:t>
      </w:r>
      <w:r w:rsidRPr="002E2CF1">
        <w:rPr>
          <w:lang w:val="en-US"/>
        </w:rPr>
        <w:t>– Monte Carlo</w:t>
      </w:r>
      <w:r w:rsidR="00D80D13">
        <w:rPr>
          <w:b/>
          <w:bCs/>
          <w:lang w:val="en-US"/>
        </w:rPr>
        <w:br/>
      </w:r>
      <w:r w:rsidR="00CF21DE" w:rsidRPr="008F2E66">
        <w:rPr>
          <w:b/>
          <w:bCs/>
          <w:lang w:val="en-US"/>
        </w:rPr>
        <w:t>MN</w:t>
      </w:r>
      <w:r w:rsidR="00CF21DE">
        <w:rPr>
          <w:lang w:val="en-US"/>
        </w:rPr>
        <w:t xml:space="preserve">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r w:rsidR="00D80D13">
        <w:rPr>
          <w:b/>
          <w:bCs/>
          <w:lang w:val="en-US"/>
        </w:rPr>
        <w:br/>
      </w:r>
      <w:r w:rsidR="00C70CBE" w:rsidRPr="008F2E66">
        <w:rPr>
          <w:b/>
          <w:bCs/>
          <w:lang w:val="en-US"/>
        </w:rPr>
        <w:t>MLC</w:t>
      </w:r>
      <w:r w:rsidR="00C70CBE">
        <w:rPr>
          <w:lang w:val="en-US"/>
        </w:rPr>
        <w:t xml:space="preserve"> – Multileaf collimato</w:t>
      </w:r>
      <w:r w:rsidR="00FE191F">
        <w:rPr>
          <w:lang w:val="en-US"/>
        </w:rPr>
        <w:t xml:space="preserve">rs </w:t>
      </w:r>
      <w:r w:rsidR="00AC3BBF">
        <w:rPr>
          <w:lang w:val="en-US"/>
        </w:rPr>
        <w:t xml:space="preserve">are individual metal (often </w:t>
      </w:r>
      <w:r w:rsidR="002E52EA">
        <w:rPr>
          <w:lang w:val="en-US"/>
        </w:rPr>
        <w:t>Tungsten</w:t>
      </w:r>
      <w:r w:rsidR="00AC3BBF">
        <w:rPr>
          <w:lang w:val="en-US"/>
        </w:rPr>
        <w:t>)</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r w:rsidR="00D80D13">
        <w:rPr>
          <w:b/>
          <w:bCs/>
          <w:lang w:val="en-US"/>
        </w:rPr>
        <w:br/>
      </w:r>
      <w:r w:rsidR="00A342BF" w:rsidRPr="008F2E66">
        <w:rPr>
          <w:b/>
          <w:bCs/>
          <w:lang w:val="en-US"/>
        </w:rPr>
        <w:t>MLE</w:t>
      </w:r>
      <w:r w:rsidR="00A342BF">
        <w:rPr>
          <w:lang w:val="en-US"/>
        </w:rPr>
        <w:t xml:space="preserve"> – Maximum likelihood estimator</w:t>
      </w:r>
    </w:p>
    <w:p w14:paraId="6B1B62BC" w14:textId="0FA43881" w:rsidR="00A34BAD" w:rsidRDefault="00A34BAD" w:rsidP="00481599">
      <w:pPr>
        <w:rPr>
          <w:lang w:val="en-US"/>
        </w:rPr>
      </w:pPr>
      <w:r w:rsidRPr="008F2E66">
        <w:rPr>
          <w:b/>
          <w:bCs/>
          <w:lang w:val="en-US"/>
        </w:rPr>
        <w:t>NHEJ</w:t>
      </w:r>
      <w:r>
        <w:rPr>
          <w:lang w:val="en-US"/>
        </w:rPr>
        <w:t xml:space="preserve"> – Nonhomologous End-Joining</w:t>
      </w:r>
    </w:p>
    <w:p w14:paraId="355DD00E" w14:textId="617F48DE" w:rsidR="00DF27B8" w:rsidRDefault="00DF27B8" w:rsidP="00481599">
      <w:pPr>
        <w:rPr>
          <w:lang w:val="en-US"/>
        </w:rPr>
      </w:pPr>
      <w:r w:rsidRPr="008F2E66">
        <w:rPr>
          <w:b/>
          <w:bCs/>
          <w:lang w:val="en-US"/>
        </w:rPr>
        <w:t>OD</w:t>
      </w:r>
      <w:r>
        <w:rPr>
          <w:lang w:val="en-US"/>
        </w:rPr>
        <w:t xml:space="preserve"> – Optical </w:t>
      </w:r>
      <w:r w:rsidR="005537EC">
        <w:rPr>
          <w:lang w:val="en-US"/>
        </w:rPr>
        <w:t>d</w:t>
      </w:r>
      <w:r>
        <w:rPr>
          <w:lang w:val="en-US"/>
        </w:rPr>
        <w:t>ensity</w:t>
      </w:r>
    </w:p>
    <w:p w14:paraId="2487D020" w14:textId="3318AD60" w:rsidR="008577E5" w:rsidRDefault="008F3EF4" w:rsidP="00481599">
      <w:pPr>
        <w:rPr>
          <w:lang w:val="en-US"/>
        </w:rPr>
      </w:pPr>
      <w:r w:rsidRPr="008F2E66">
        <w:rPr>
          <w:b/>
          <w:bCs/>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r w:rsidR="00D80D13">
        <w:rPr>
          <w:lang w:val="en-US"/>
        </w:rPr>
        <w:br/>
      </w:r>
      <w:r w:rsidR="00A3200F" w:rsidRPr="008F2E66">
        <w:rPr>
          <w:b/>
          <w:bCs/>
          <w:lang w:val="en-US"/>
        </w:rPr>
        <w:t>PCA</w:t>
      </w:r>
      <w:r w:rsidR="00A3200F">
        <w:rPr>
          <w:lang w:val="en-US"/>
        </w:rPr>
        <w:t xml:space="preserve"> – </w:t>
      </w:r>
      <w:r w:rsidR="00767572">
        <w:rPr>
          <w:lang w:val="en-US"/>
        </w:rPr>
        <w:t>Principal</w:t>
      </w:r>
      <w:r w:rsidR="00A3200F">
        <w:rPr>
          <w:lang w:val="en-US"/>
        </w:rPr>
        <w:t xml:space="preserve"> Component Analysis</w:t>
      </w:r>
      <w:r w:rsidR="00D80D13">
        <w:rPr>
          <w:lang w:val="en-US"/>
        </w:rPr>
        <w:br/>
      </w:r>
      <w:r w:rsidR="00325D21" w:rsidRPr="008F2E66">
        <w:rPr>
          <w:b/>
          <w:bCs/>
          <w:lang w:val="en-US"/>
        </w:rPr>
        <w:t>Phosphorylation</w:t>
      </w:r>
      <w:r w:rsidR="00325D21">
        <w:rPr>
          <w:lang w:val="en-US"/>
        </w:rPr>
        <w:t xml:space="preserve"> </w:t>
      </w:r>
      <w:r w:rsidR="00E33791">
        <w:rPr>
          <w:lang w:val="en-US"/>
        </w:rPr>
        <w:t>–</w:t>
      </w:r>
      <w:r w:rsidR="00325D21">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r w:rsidR="00D80D13">
        <w:rPr>
          <w:lang w:val="en-US"/>
        </w:rPr>
        <w:br/>
      </w:r>
      <w:r w:rsidR="00750C64" w:rsidRPr="008F2E66">
        <w:rPr>
          <w:b/>
          <w:bCs/>
          <w:lang w:val="en-US"/>
        </w:rPr>
        <w:t>PAR</w:t>
      </w:r>
      <w:r w:rsidR="00750C64">
        <w:rPr>
          <w:lang w:val="en-US"/>
        </w:rPr>
        <w:t xml:space="preserve"> – Peak Area Ratio</w:t>
      </w:r>
      <w:r w:rsidR="00D80D13">
        <w:rPr>
          <w:lang w:val="en-US"/>
        </w:rPr>
        <w:br/>
      </w:r>
      <w:r w:rsidR="003E28C7" w:rsidRPr="008F2E66">
        <w:rPr>
          <w:b/>
          <w:bCs/>
          <w:lang w:val="en-US"/>
        </w:rPr>
        <w:t>PMF</w:t>
      </w:r>
      <w:r w:rsidR="003E28C7">
        <w:rPr>
          <w:lang w:val="en-US"/>
        </w:rPr>
        <w:t xml:space="preserve"> – Probability Mass Function</w:t>
      </w:r>
      <w:r w:rsidR="00D80D13">
        <w:rPr>
          <w:lang w:val="en-US"/>
        </w:rPr>
        <w:br/>
      </w:r>
      <w:r w:rsidR="00563A38" w:rsidRPr="008F2E66">
        <w:rPr>
          <w:b/>
          <w:bCs/>
          <w:lang w:val="en-US"/>
        </w:rPr>
        <w:t>PreRC</w:t>
      </w:r>
      <w:r w:rsidR="00563A38">
        <w:rPr>
          <w:lang w:val="en-US"/>
        </w:rPr>
        <w:t xml:space="preserve"> </w:t>
      </w:r>
      <w:r w:rsidR="00A941C5">
        <w:rPr>
          <w:lang w:val="en-US"/>
        </w:rPr>
        <w:t>–</w:t>
      </w:r>
      <w:r w:rsidR="00563A38">
        <w:rPr>
          <w:lang w:val="en-US"/>
        </w:rPr>
        <w:t xml:space="preserve"> Pre</w:t>
      </w:r>
      <w:r w:rsidR="00A941C5">
        <w:rPr>
          <w:lang w:val="en-US"/>
        </w:rPr>
        <w:t>replicative complex</w:t>
      </w:r>
      <w:r w:rsidR="00D80D13">
        <w:rPr>
          <w:lang w:val="en-US"/>
        </w:rPr>
        <w:br/>
      </w:r>
      <w:r w:rsidR="008577E5" w:rsidRPr="008F2E66">
        <w:rPr>
          <w:b/>
          <w:bCs/>
          <w:lang w:val="en-US"/>
        </w:rPr>
        <w:lastRenderedPageBreak/>
        <w:t>Proteins</w:t>
      </w:r>
      <w:r w:rsidR="008577E5">
        <w:rPr>
          <w:lang w:val="en-US"/>
        </w:rPr>
        <w:t xml:space="preserve"> – Chains of </w:t>
      </w:r>
      <w:r w:rsidR="0024719D">
        <w:rPr>
          <w:lang w:val="en-US"/>
        </w:rPr>
        <w:t>amino acids</w:t>
      </w:r>
      <w:r w:rsidR="009053F2">
        <w:rPr>
          <w:lang w:val="en-US"/>
        </w:rPr>
        <w:t xml:space="preserve"> with different shapes, </w:t>
      </w:r>
      <w:proofErr w:type="gramStart"/>
      <w:r w:rsidR="00D54FFA">
        <w:rPr>
          <w:lang w:val="en-US"/>
        </w:rPr>
        <w:t>sizes</w:t>
      </w:r>
      <w:proofErr w:type="gramEnd"/>
      <w:r w:rsidR="009053F2">
        <w:rPr>
          <w:lang w:val="en-US"/>
        </w:rPr>
        <w:t xml:space="preserve">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544B7460" w14:textId="77777777" w:rsidR="00D80D13" w:rsidRDefault="00FE020A" w:rsidP="00481599">
      <w:pPr>
        <w:rPr>
          <w:lang w:val="en-US"/>
        </w:rPr>
      </w:pPr>
      <w:r w:rsidRPr="008F2E66">
        <w:rPr>
          <w:b/>
          <w:bCs/>
          <w:lang w:val="en-US"/>
        </w:rPr>
        <w:t>RNA-primer</w:t>
      </w:r>
      <w:r w:rsidRPr="00FE020A">
        <w:rPr>
          <w:lang w:val="en-US"/>
        </w:rPr>
        <w:t xml:space="preserve">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80EB7">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r w:rsidR="00D80D13">
        <w:rPr>
          <w:lang w:val="en-US"/>
        </w:rPr>
        <w:br/>
      </w:r>
      <w:r w:rsidR="000F2D30" w:rsidRPr="008F2E66">
        <w:rPr>
          <w:b/>
          <w:bCs/>
          <w:lang w:val="en-US"/>
        </w:rPr>
        <w:t>ROS</w:t>
      </w:r>
      <w:r w:rsidR="000F2D30">
        <w:rPr>
          <w:lang w:val="en-US"/>
        </w:rPr>
        <w:t xml:space="preserve"> </w:t>
      </w:r>
      <w:r w:rsidR="001C288A">
        <w:rPr>
          <w:lang w:val="en-US"/>
        </w:rPr>
        <w:t>–</w:t>
      </w:r>
      <w:r w:rsidR="000F2D30">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r w:rsidR="00D80D13">
        <w:rPr>
          <w:lang w:val="en-US"/>
        </w:rPr>
        <w:br/>
      </w:r>
      <w:r w:rsidR="00586B50" w:rsidRPr="008F2E66">
        <w:rPr>
          <w:b/>
          <w:bCs/>
          <w:lang w:val="en-US"/>
        </w:rPr>
        <w:t>RPD</w:t>
      </w:r>
      <w:r w:rsidR="00586B50">
        <w:rPr>
          <w:lang w:val="en-US"/>
        </w:rPr>
        <w:t xml:space="preserve"> – Relative Percentage Difference </w:t>
      </w:r>
    </w:p>
    <w:p w14:paraId="71C951C9" w14:textId="6FD3668B" w:rsidR="00687460" w:rsidRPr="00A35E21" w:rsidRDefault="00D205B2" w:rsidP="00481599">
      <w:pPr>
        <w:rPr>
          <w:lang w:val="en-US"/>
        </w:rPr>
      </w:pPr>
      <w:r w:rsidRPr="008F2E66">
        <w:rPr>
          <w:b/>
          <w:bCs/>
          <w:lang w:val="en-US"/>
        </w:rPr>
        <w:t>SC</w:t>
      </w:r>
      <w:r>
        <w:rPr>
          <w:lang w:val="en-US"/>
        </w:rPr>
        <w:t xml:space="preserve"> – Surviving Colonies</w:t>
      </w:r>
      <w:r w:rsidR="00D80D13">
        <w:rPr>
          <w:lang w:val="en-US"/>
        </w:rPr>
        <w:br/>
      </w:r>
      <w:r w:rsidR="009E301D" w:rsidRPr="008F2E66">
        <w:rPr>
          <w:b/>
          <w:bCs/>
          <w:lang w:val="en-US"/>
        </w:rPr>
        <w:t>SCE</w:t>
      </w:r>
      <w:r w:rsidR="009E301D">
        <w:rPr>
          <w:lang w:val="en-US"/>
        </w:rPr>
        <w:t xml:space="preserv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4D7B5D">
        <w:rPr>
          <w:lang w:val="en-US"/>
        </w:rPr>
        <w:instrText xml:space="preserve"> \* MERGEFORMAT </w:instrText>
      </w:r>
      <w:r w:rsidR="00510D70">
        <w:rPr>
          <w:lang w:val="en-US"/>
        </w:rPr>
      </w:r>
      <w:r w:rsidR="00510D70">
        <w:rPr>
          <w:lang w:val="en-US"/>
        </w:rPr>
        <w:fldChar w:fldCharType="separate"/>
      </w:r>
      <w:r w:rsidR="00380EB7">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4D7B5D">
        <w:rPr>
          <w:lang w:val="en-US"/>
        </w:rPr>
        <w:instrText xml:space="preserve"> \* MERGEFORMAT </w:instrText>
      </w:r>
      <w:r w:rsidR="00F3525D">
        <w:rPr>
          <w:lang w:val="en-US"/>
        </w:rPr>
      </w:r>
      <w:r w:rsidR="00F3525D">
        <w:rPr>
          <w:lang w:val="en-US"/>
        </w:rPr>
        <w:fldChar w:fldCharType="separate"/>
      </w:r>
      <w:r w:rsidR="00380EB7">
        <w:rPr>
          <w:lang w:val="en-US"/>
        </w:rPr>
        <w:t>1.7.3</w:t>
      </w:r>
      <w:r w:rsidR="00F3525D">
        <w:rPr>
          <w:lang w:val="en-US"/>
        </w:rPr>
        <w:fldChar w:fldCharType="end"/>
      </w:r>
      <w:r w:rsidR="004B4065">
        <w:rPr>
          <w:lang w:val="en-US"/>
        </w:rPr>
        <w:t>)</w:t>
      </w:r>
      <w:r w:rsidR="00F3525D">
        <w:rPr>
          <w:lang w:val="en-US"/>
        </w:rPr>
        <w:t xml:space="preserve">. </w:t>
      </w:r>
      <w:r w:rsidR="00D80D13">
        <w:rPr>
          <w:lang w:val="en-US"/>
        </w:rPr>
        <w:br/>
      </w:r>
      <w:r w:rsidR="00FA738E" w:rsidRPr="008F2E66">
        <w:rPr>
          <w:b/>
          <w:bCs/>
          <w:lang w:val="en-US"/>
        </w:rPr>
        <w:t>SDD</w:t>
      </w:r>
      <w:r w:rsidR="002E72E3">
        <w:rPr>
          <w:lang w:val="en-US"/>
        </w:rPr>
        <w:t xml:space="preserve"> – </w:t>
      </w:r>
      <w:r w:rsidR="00FA738E">
        <w:rPr>
          <w:lang w:val="en-US"/>
        </w:rPr>
        <w:t>Source to Detector Distance</w:t>
      </w:r>
      <w:r w:rsidR="00D80D13">
        <w:rPr>
          <w:lang w:val="en-US"/>
        </w:rPr>
        <w:br/>
      </w:r>
      <w:r w:rsidR="00012531">
        <w:rPr>
          <w:b/>
          <w:bCs/>
          <w:lang w:val="en-US"/>
        </w:rPr>
        <w:t xml:space="preserve">SF </w:t>
      </w:r>
      <w:r w:rsidR="00012531">
        <w:rPr>
          <w:lang w:val="en-US"/>
        </w:rPr>
        <w:t>– Survival Fraction</w:t>
      </w:r>
      <w:r w:rsidR="00D80D13">
        <w:rPr>
          <w:lang w:val="en-US"/>
        </w:rPr>
        <w:br/>
      </w:r>
      <w:r w:rsidR="0005519E" w:rsidRPr="008F2E66">
        <w:rPr>
          <w:b/>
          <w:bCs/>
          <w:lang w:val="en-US"/>
        </w:rPr>
        <w:t>SVD</w:t>
      </w:r>
      <w:r w:rsidR="0005519E">
        <w:rPr>
          <w:lang w:val="en-US"/>
        </w:rPr>
        <w:t xml:space="preserve"> – Singular Value Decomposition</w:t>
      </w:r>
      <w:r w:rsidR="00687460" w:rsidRPr="00A35E21">
        <w:rPr>
          <w:lang w:val="en-US"/>
        </w:rPr>
        <w:br w:type="page"/>
      </w:r>
    </w:p>
    <w:p w14:paraId="34F583E2" w14:textId="77777777" w:rsidR="007C3A94" w:rsidRPr="00A35E21" w:rsidRDefault="007C3A94" w:rsidP="004D7B5D">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4D7B5D">
          <w:pPr>
            <w:pStyle w:val="TOCHeading"/>
            <w:spacing w:line="360" w:lineRule="auto"/>
          </w:pPr>
          <w:r>
            <w:t>Contents</w:t>
          </w:r>
        </w:p>
        <w:p w14:paraId="6FA4B581" w14:textId="1F235D38" w:rsidR="000219C5"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6449085" w:history="1">
            <w:r w:rsidR="000219C5" w:rsidRPr="00322216">
              <w:rPr>
                <w:rStyle w:val="Hyperlink"/>
                <w:noProof/>
                <w:lang w:val="en-US"/>
              </w:rPr>
              <w:t>Abbreviations and explanations</w:t>
            </w:r>
            <w:r w:rsidR="000219C5">
              <w:rPr>
                <w:noProof/>
                <w:webHidden/>
              </w:rPr>
              <w:tab/>
            </w:r>
            <w:r w:rsidR="000219C5">
              <w:rPr>
                <w:noProof/>
                <w:webHidden/>
              </w:rPr>
              <w:fldChar w:fldCharType="begin"/>
            </w:r>
            <w:r w:rsidR="000219C5">
              <w:rPr>
                <w:noProof/>
                <w:webHidden/>
              </w:rPr>
              <w:instrText xml:space="preserve"> PAGEREF _Toc106449085 \h </w:instrText>
            </w:r>
            <w:r w:rsidR="000219C5">
              <w:rPr>
                <w:noProof/>
                <w:webHidden/>
              </w:rPr>
            </w:r>
            <w:r w:rsidR="000219C5">
              <w:rPr>
                <w:noProof/>
                <w:webHidden/>
              </w:rPr>
              <w:fldChar w:fldCharType="separate"/>
            </w:r>
            <w:r w:rsidR="000219C5">
              <w:rPr>
                <w:noProof/>
                <w:webHidden/>
              </w:rPr>
              <w:t>VI</w:t>
            </w:r>
            <w:r w:rsidR="000219C5">
              <w:rPr>
                <w:noProof/>
                <w:webHidden/>
              </w:rPr>
              <w:fldChar w:fldCharType="end"/>
            </w:r>
          </w:hyperlink>
        </w:p>
        <w:p w14:paraId="1CD40642" w14:textId="0687A2E9"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086" w:history="1">
            <w:r w:rsidR="000219C5" w:rsidRPr="00322216">
              <w:rPr>
                <w:rStyle w:val="Hyperlink"/>
                <w:noProof/>
              </w:rPr>
              <w:t>1</w:t>
            </w:r>
            <w:r w:rsidR="000219C5">
              <w:rPr>
                <w:rFonts w:asciiTheme="minorHAnsi" w:eastAsiaTheme="minorEastAsia" w:hAnsiTheme="minorHAnsi"/>
                <w:noProof/>
                <w:sz w:val="22"/>
                <w:lang w:val="en-US"/>
              </w:rPr>
              <w:tab/>
            </w:r>
            <w:r w:rsidR="000219C5" w:rsidRPr="00322216">
              <w:rPr>
                <w:rStyle w:val="Hyperlink"/>
                <w:noProof/>
              </w:rPr>
              <w:t>Introduction</w:t>
            </w:r>
            <w:r w:rsidR="000219C5">
              <w:rPr>
                <w:noProof/>
                <w:webHidden/>
              </w:rPr>
              <w:tab/>
            </w:r>
            <w:r w:rsidR="000219C5">
              <w:rPr>
                <w:noProof/>
                <w:webHidden/>
              </w:rPr>
              <w:fldChar w:fldCharType="begin"/>
            </w:r>
            <w:r w:rsidR="000219C5">
              <w:rPr>
                <w:noProof/>
                <w:webHidden/>
              </w:rPr>
              <w:instrText xml:space="preserve"> PAGEREF _Toc106449086 \h </w:instrText>
            </w:r>
            <w:r w:rsidR="000219C5">
              <w:rPr>
                <w:noProof/>
                <w:webHidden/>
              </w:rPr>
            </w:r>
            <w:r w:rsidR="000219C5">
              <w:rPr>
                <w:noProof/>
                <w:webHidden/>
              </w:rPr>
              <w:fldChar w:fldCharType="separate"/>
            </w:r>
            <w:r w:rsidR="000219C5">
              <w:rPr>
                <w:noProof/>
                <w:webHidden/>
              </w:rPr>
              <w:t>1</w:t>
            </w:r>
            <w:r w:rsidR="000219C5">
              <w:rPr>
                <w:noProof/>
                <w:webHidden/>
              </w:rPr>
              <w:fldChar w:fldCharType="end"/>
            </w:r>
          </w:hyperlink>
        </w:p>
        <w:p w14:paraId="0D00D724" w14:textId="25F34F68"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087" w:history="1">
            <w:r w:rsidR="000219C5" w:rsidRPr="00322216">
              <w:rPr>
                <w:rStyle w:val="Hyperlink"/>
                <w:noProof/>
              </w:rPr>
              <w:t>1.</w:t>
            </w:r>
            <w:r w:rsidR="000219C5">
              <w:rPr>
                <w:rFonts w:asciiTheme="minorHAnsi" w:eastAsiaTheme="minorEastAsia" w:hAnsiTheme="minorHAnsi"/>
                <w:noProof/>
                <w:sz w:val="22"/>
                <w:lang w:val="en-US"/>
              </w:rPr>
              <w:tab/>
            </w:r>
            <w:r w:rsidR="000219C5" w:rsidRPr="00322216">
              <w:rPr>
                <w:rStyle w:val="Hyperlink"/>
                <w:noProof/>
              </w:rPr>
              <w:t>Theory</w:t>
            </w:r>
            <w:r w:rsidR="000219C5">
              <w:rPr>
                <w:noProof/>
                <w:webHidden/>
              </w:rPr>
              <w:tab/>
            </w:r>
            <w:r w:rsidR="000219C5">
              <w:rPr>
                <w:noProof/>
                <w:webHidden/>
              </w:rPr>
              <w:fldChar w:fldCharType="begin"/>
            </w:r>
            <w:r w:rsidR="000219C5">
              <w:rPr>
                <w:noProof/>
                <w:webHidden/>
              </w:rPr>
              <w:instrText xml:space="preserve"> PAGEREF _Toc106449087 \h </w:instrText>
            </w:r>
            <w:r w:rsidR="000219C5">
              <w:rPr>
                <w:noProof/>
                <w:webHidden/>
              </w:rPr>
            </w:r>
            <w:r w:rsidR="000219C5">
              <w:rPr>
                <w:noProof/>
                <w:webHidden/>
              </w:rPr>
              <w:fldChar w:fldCharType="separate"/>
            </w:r>
            <w:r w:rsidR="000219C5">
              <w:rPr>
                <w:noProof/>
                <w:webHidden/>
              </w:rPr>
              <w:t>2</w:t>
            </w:r>
            <w:r w:rsidR="000219C5">
              <w:rPr>
                <w:noProof/>
                <w:webHidden/>
              </w:rPr>
              <w:fldChar w:fldCharType="end"/>
            </w:r>
          </w:hyperlink>
        </w:p>
        <w:p w14:paraId="744A264A" w14:textId="079AEB9C"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088" w:history="1">
            <w:r w:rsidR="000219C5" w:rsidRPr="00322216">
              <w:rPr>
                <w:rStyle w:val="Hyperlink"/>
                <w:noProof/>
              </w:rPr>
              <w:t>1.1</w:t>
            </w:r>
            <w:r w:rsidR="000219C5">
              <w:rPr>
                <w:rFonts w:asciiTheme="minorHAnsi" w:eastAsiaTheme="minorEastAsia" w:hAnsiTheme="minorHAnsi"/>
                <w:noProof/>
                <w:sz w:val="22"/>
                <w:lang w:val="en-US"/>
              </w:rPr>
              <w:tab/>
            </w:r>
            <w:r w:rsidR="000219C5" w:rsidRPr="00322216">
              <w:rPr>
                <w:rStyle w:val="Hyperlink"/>
                <w:noProof/>
              </w:rPr>
              <w:t>Ionizing Radiation</w:t>
            </w:r>
            <w:r w:rsidR="000219C5">
              <w:rPr>
                <w:noProof/>
                <w:webHidden/>
              </w:rPr>
              <w:tab/>
            </w:r>
            <w:r w:rsidR="000219C5">
              <w:rPr>
                <w:noProof/>
                <w:webHidden/>
              </w:rPr>
              <w:fldChar w:fldCharType="begin"/>
            </w:r>
            <w:r w:rsidR="000219C5">
              <w:rPr>
                <w:noProof/>
                <w:webHidden/>
              </w:rPr>
              <w:instrText xml:space="preserve"> PAGEREF _Toc106449088 \h </w:instrText>
            </w:r>
            <w:r w:rsidR="000219C5">
              <w:rPr>
                <w:noProof/>
                <w:webHidden/>
              </w:rPr>
            </w:r>
            <w:r w:rsidR="000219C5">
              <w:rPr>
                <w:noProof/>
                <w:webHidden/>
              </w:rPr>
              <w:fldChar w:fldCharType="separate"/>
            </w:r>
            <w:r w:rsidR="000219C5">
              <w:rPr>
                <w:noProof/>
                <w:webHidden/>
              </w:rPr>
              <w:t>2</w:t>
            </w:r>
            <w:r w:rsidR="000219C5">
              <w:rPr>
                <w:noProof/>
                <w:webHidden/>
              </w:rPr>
              <w:fldChar w:fldCharType="end"/>
            </w:r>
          </w:hyperlink>
        </w:p>
        <w:p w14:paraId="5BABD726" w14:textId="352B2511"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89" w:history="1">
            <w:r w:rsidR="000219C5" w:rsidRPr="00322216">
              <w:rPr>
                <w:rStyle w:val="Hyperlink"/>
                <w:noProof/>
                <w:lang w:val="en-US"/>
              </w:rPr>
              <w:t>1.1.1</w:t>
            </w:r>
            <w:r w:rsidR="000219C5">
              <w:rPr>
                <w:rFonts w:asciiTheme="minorHAnsi" w:eastAsiaTheme="minorEastAsia" w:hAnsiTheme="minorHAnsi"/>
                <w:noProof/>
                <w:sz w:val="22"/>
                <w:lang w:val="en-US"/>
              </w:rPr>
              <w:tab/>
            </w:r>
            <w:r w:rsidR="000219C5" w:rsidRPr="00322216">
              <w:rPr>
                <w:rStyle w:val="Hyperlink"/>
                <w:noProof/>
                <w:lang w:val="en-US"/>
              </w:rPr>
              <w:t>Photon interaction in matter</w:t>
            </w:r>
            <w:r w:rsidR="000219C5">
              <w:rPr>
                <w:noProof/>
                <w:webHidden/>
              </w:rPr>
              <w:tab/>
            </w:r>
            <w:r w:rsidR="000219C5">
              <w:rPr>
                <w:noProof/>
                <w:webHidden/>
              </w:rPr>
              <w:fldChar w:fldCharType="begin"/>
            </w:r>
            <w:r w:rsidR="000219C5">
              <w:rPr>
                <w:noProof/>
                <w:webHidden/>
              </w:rPr>
              <w:instrText xml:space="preserve"> PAGEREF _Toc106449089 \h </w:instrText>
            </w:r>
            <w:r w:rsidR="000219C5">
              <w:rPr>
                <w:noProof/>
                <w:webHidden/>
              </w:rPr>
            </w:r>
            <w:r w:rsidR="000219C5">
              <w:rPr>
                <w:noProof/>
                <w:webHidden/>
              </w:rPr>
              <w:fldChar w:fldCharType="separate"/>
            </w:r>
            <w:r w:rsidR="000219C5">
              <w:rPr>
                <w:noProof/>
                <w:webHidden/>
              </w:rPr>
              <w:t>3</w:t>
            </w:r>
            <w:r w:rsidR="000219C5">
              <w:rPr>
                <w:noProof/>
                <w:webHidden/>
              </w:rPr>
              <w:fldChar w:fldCharType="end"/>
            </w:r>
          </w:hyperlink>
        </w:p>
        <w:p w14:paraId="6A69A6CB" w14:textId="210C5751"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0" w:history="1">
            <w:r w:rsidR="000219C5" w:rsidRPr="00322216">
              <w:rPr>
                <w:rStyle w:val="Hyperlink"/>
                <w:noProof/>
              </w:rPr>
              <w:t>1.1.2</w:t>
            </w:r>
            <w:r w:rsidR="000219C5">
              <w:rPr>
                <w:rFonts w:asciiTheme="minorHAnsi" w:eastAsiaTheme="minorEastAsia" w:hAnsiTheme="minorHAnsi"/>
                <w:noProof/>
                <w:sz w:val="22"/>
                <w:lang w:val="en-US"/>
              </w:rPr>
              <w:tab/>
            </w:r>
            <w:r w:rsidR="000219C5" w:rsidRPr="00322216">
              <w:rPr>
                <w:rStyle w:val="Hyperlink"/>
                <w:noProof/>
              </w:rPr>
              <w:t>Charged Particle interaction in matter</w:t>
            </w:r>
            <w:r w:rsidR="000219C5">
              <w:rPr>
                <w:noProof/>
                <w:webHidden/>
              </w:rPr>
              <w:tab/>
            </w:r>
            <w:r w:rsidR="000219C5">
              <w:rPr>
                <w:noProof/>
                <w:webHidden/>
              </w:rPr>
              <w:fldChar w:fldCharType="begin"/>
            </w:r>
            <w:r w:rsidR="000219C5">
              <w:rPr>
                <w:noProof/>
                <w:webHidden/>
              </w:rPr>
              <w:instrText xml:space="preserve"> PAGEREF _Toc106449090 \h </w:instrText>
            </w:r>
            <w:r w:rsidR="000219C5">
              <w:rPr>
                <w:noProof/>
                <w:webHidden/>
              </w:rPr>
            </w:r>
            <w:r w:rsidR="000219C5">
              <w:rPr>
                <w:noProof/>
                <w:webHidden/>
              </w:rPr>
              <w:fldChar w:fldCharType="separate"/>
            </w:r>
            <w:r w:rsidR="000219C5">
              <w:rPr>
                <w:noProof/>
                <w:webHidden/>
              </w:rPr>
              <w:t>8</w:t>
            </w:r>
            <w:r w:rsidR="000219C5">
              <w:rPr>
                <w:noProof/>
                <w:webHidden/>
              </w:rPr>
              <w:fldChar w:fldCharType="end"/>
            </w:r>
          </w:hyperlink>
        </w:p>
        <w:p w14:paraId="7230995A" w14:textId="57071918"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091" w:history="1">
            <w:r w:rsidR="000219C5" w:rsidRPr="00322216">
              <w:rPr>
                <w:rStyle w:val="Hyperlink"/>
                <w:noProof/>
                <w:lang w:val="en-US"/>
              </w:rPr>
              <w:t>1.2</w:t>
            </w:r>
            <w:r w:rsidR="000219C5">
              <w:rPr>
                <w:rFonts w:asciiTheme="minorHAnsi" w:eastAsiaTheme="minorEastAsia" w:hAnsiTheme="minorHAnsi"/>
                <w:noProof/>
                <w:sz w:val="22"/>
                <w:lang w:val="en-US"/>
              </w:rPr>
              <w:tab/>
            </w:r>
            <w:r w:rsidR="000219C5" w:rsidRPr="00322216">
              <w:rPr>
                <w:rStyle w:val="Hyperlink"/>
                <w:noProof/>
                <w:lang w:val="en-US"/>
              </w:rPr>
              <w:t>Creating the radiation beam</w:t>
            </w:r>
            <w:r w:rsidR="000219C5">
              <w:rPr>
                <w:noProof/>
                <w:webHidden/>
              </w:rPr>
              <w:tab/>
            </w:r>
            <w:r w:rsidR="000219C5">
              <w:rPr>
                <w:noProof/>
                <w:webHidden/>
              </w:rPr>
              <w:fldChar w:fldCharType="begin"/>
            </w:r>
            <w:r w:rsidR="000219C5">
              <w:rPr>
                <w:noProof/>
                <w:webHidden/>
              </w:rPr>
              <w:instrText xml:space="preserve"> PAGEREF _Toc106449091 \h </w:instrText>
            </w:r>
            <w:r w:rsidR="000219C5">
              <w:rPr>
                <w:noProof/>
                <w:webHidden/>
              </w:rPr>
            </w:r>
            <w:r w:rsidR="000219C5">
              <w:rPr>
                <w:noProof/>
                <w:webHidden/>
              </w:rPr>
              <w:fldChar w:fldCharType="separate"/>
            </w:r>
            <w:r w:rsidR="000219C5">
              <w:rPr>
                <w:noProof/>
                <w:webHidden/>
              </w:rPr>
              <w:t>12</w:t>
            </w:r>
            <w:r w:rsidR="000219C5">
              <w:rPr>
                <w:noProof/>
                <w:webHidden/>
              </w:rPr>
              <w:fldChar w:fldCharType="end"/>
            </w:r>
          </w:hyperlink>
        </w:p>
        <w:p w14:paraId="4D780935" w14:textId="26679367"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2" w:history="1">
            <w:r w:rsidR="000219C5" w:rsidRPr="00322216">
              <w:rPr>
                <w:rStyle w:val="Hyperlink"/>
                <w:noProof/>
                <w:lang w:val="en-US"/>
              </w:rPr>
              <w:t>1.2.1</w:t>
            </w:r>
            <w:r w:rsidR="000219C5">
              <w:rPr>
                <w:rFonts w:asciiTheme="minorHAnsi" w:eastAsiaTheme="minorEastAsia" w:hAnsiTheme="minorHAnsi"/>
                <w:noProof/>
                <w:sz w:val="22"/>
                <w:lang w:val="en-US"/>
              </w:rPr>
              <w:tab/>
            </w:r>
            <w:r w:rsidR="000219C5" w:rsidRPr="00322216">
              <w:rPr>
                <w:rStyle w:val="Hyperlink"/>
                <w:noProof/>
                <w:lang w:val="en-US"/>
              </w:rPr>
              <w:t>X-ray tube</w:t>
            </w:r>
            <w:r w:rsidR="000219C5">
              <w:rPr>
                <w:noProof/>
                <w:webHidden/>
              </w:rPr>
              <w:tab/>
            </w:r>
            <w:r w:rsidR="000219C5">
              <w:rPr>
                <w:noProof/>
                <w:webHidden/>
              </w:rPr>
              <w:fldChar w:fldCharType="begin"/>
            </w:r>
            <w:r w:rsidR="000219C5">
              <w:rPr>
                <w:noProof/>
                <w:webHidden/>
              </w:rPr>
              <w:instrText xml:space="preserve"> PAGEREF _Toc106449092 \h </w:instrText>
            </w:r>
            <w:r w:rsidR="000219C5">
              <w:rPr>
                <w:noProof/>
                <w:webHidden/>
              </w:rPr>
            </w:r>
            <w:r w:rsidR="000219C5">
              <w:rPr>
                <w:noProof/>
                <w:webHidden/>
              </w:rPr>
              <w:fldChar w:fldCharType="separate"/>
            </w:r>
            <w:r w:rsidR="000219C5">
              <w:rPr>
                <w:noProof/>
                <w:webHidden/>
              </w:rPr>
              <w:t>12</w:t>
            </w:r>
            <w:r w:rsidR="000219C5">
              <w:rPr>
                <w:noProof/>
                <w:webHidden/>
              </w:rPr>
              <w:fldChar w:fldCharType="end"/>
            </w:r>
          </w:hyperlink>
        </w:p>
        <w:p w14:paraId="1106054E" w14:textId="673D0334"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3" w:history="1">
            <w:r w:rsidR="000219C5" w:rsidRPr="00322216">
              <w:rPr>
                <w:rStyle w:val="Hyperlink"/>
                <w:noProof/>
                <w:lang w:val="en-US"/>
              </w:rPr>
              <w:t>1.2.2</w:t>
            </w:r>
            <w:r w:rsidR="000219C5">
              <w:rPr>
                <w:rFonts w:asciiTheme="minorHAnsi" w:eastAsiaTheme="minorEastAsia" w:hAnsiTheme="minorHAnsi"/>
                <w:noProof/>
                <w:sz w:val="22"/>
                <w:lang w:val="en-US"/>
              </w:rPr>
              <w:tab/>
            </w:r>
            <w:r w:rsidR="000219C5" w:rsidRPr="00322216">
              <w:rPr>
                <w:rStyle w:val="Hyperlink"/>
                <w:noProof/>
                <w:lang w:val="en-US"/>
              </w:rPr>
              <w:t>X-ray filtering</w:t>
            </w:r>
            <w:r w:rsidR="000219C5">
              <w:rPr>
                <w:noProof/>
                <w:webHidden/>
              </w:rPr>
              <w:tab/>
            </w:r>
            <w:r w:rsidR="000219C5">
              <w:rPr>
                <w:noProof/>
                <w:webHidden/>
              </w:rPr>
              <w:fldChar w:fldCharType="begin"/>
            </w:r>
            <w:r w:rsidR="000219C5">
              <w:rPr>
                <w:noProof/>
                <w:webHidden/>
              </w:rPr>
              <w:instrText xml:space="preserve"> PAGEREF _Toc106449093 \h </w:instrText>
            </w:r>
            <w:r w:rsidR="000219C5">
              <w:rPr>
                <w:noProof/>
                <w:webHidden/>
              </w:rPr>
            </w:r>
            <w:r w:rsidR="000219C5">
              <w:rPr>
                <w:noProof/>
                <w:webHidden/>
              </w:rPr>
              <w:fldChar w:fldCharType="separate"/>
            </w:r>
            <w:r w:rsidR="000219C5">
              <w:rPr>
                <w:noProof/>
                <w:webHidden/>
              </w:rPr>
              <w:t>13</w:t>
            </w:r>
            <w:r w:rsidR="000219C5">
              <w:rPr>
                <w:noProof/>
                <w:webHidden/>
              </w:rPr>
              <w:fldChar w:fldCharType="end"/>
            </w:r>
          </w:hyperlink>
        </w:p>
        <w:p w14:paraId="2F064D04" w14:textId="1A7E0533"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094" w:history="1">
            <w:r w:rsidR="000219C5" w:rsidRPr="00322216">
              <w:rPr>
                <w:rStyle w:val="Hyperlink"/>
                <w:noProof/>
                <w:lang w:val="en-US"/>
              </w:rPr>
              <w:t>1.3</w:t>
            </w:r>
            <w:r w:rsidR="000219C5">
              <w:rPr>
                <w:rFonts w:asciiTheme="minorHAnsi" w:eastAsiaTheme="minorEastAsia" w:hAnsiTheme="minorHAnsi"/>
                <w:noProof/>
                <w:sz w:val="22"/>
                <w:lang w:val="en-US"/>
              </w:rPr>
              <w:tab/>
            </w:r>
            <w:r w:rsidR="000219C5" w:rsidRPr="00322216">
              <w:rPr>
                <w:rStyle w:val="Hyperlink"/>
                <w:noProof/>
                <w:lang w:val="en-US"/>
              </w:rPr>
              <w:t>Dosimetry</w:t>
            </w:r>
            <w:r w:rsidR="000219C5">
              <w:rPr>
                <w:noProof/>
                <w:webHidden/>
              </w:rPr>
              <w:tab/>
            </w:r>
            <w:r w:rsidR="000219C5">
              <w:rPr>
                <w:noProof/>
                <w:webHidden/>
              </w:rPr>
              <w:fldChar w:fldCharType="begin"/>
            </w:r>
            <w:r w:rsidR="000219C5">
              <w:rPr>
                <w:noProof/>
                <w:webHidden/>
              </w:rPr>
              <w:instrText xml:space="preserve"> PAGEREF _Toc106449094 \h </w:instrText>
            </w:r>
            <w:r w:rsidR="000219C5">
              <w:rPr>
                <w:noProof/>
                <w:webHidden/>
              </w:rPr>
            </w:r>
            <w:r w:rsidR="000219C5">
              <w:rPr>
                <w:noProof/>
                <w:webHidden/>
              </w:rPr>
              <w:fldChar w:fldCharType="separate"/>
            </w:r>
            <w:r w:rsidR="000219C5">
              <w:rPr>
                <w:noProof/>
                <w:webHidden/>
              </w:rPr>
              <w:t>14</w:t>
            </w:r>
            <w:r w:rsidR="000219C5">
              <w:rPr>
                <w:noProof/>
                <w:webHidden/>
              </w:rPr>
              <w:fldChar w:fldCharType="end"/>
            </w:r>
          </w:hyperlink>
        </w:p>
        <w:p w14:paraId="1FC55777" w14:textId="525F20F2"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5" w:history="1">
            <w:r w:rsidR="000219C5" w:rsidRPr="00322216">
              <w:rPr>
                <w:rStyle w:val="Hyperlink"/>
                <w:noProof/>
                <w:lang w:val="en-US"/>
              </w:rPr>
              <w:t>1.3.1</w:t>
            </w:r>
            <w:r w:rsidR="000219C5">
              <w:rPr>
                <w:rFonts w:asciiTheme="minorHAnsi" w:eastAsiaTheme="minorEastAsia" w:hAnsiTheme="minorHAnsi"/>
                <w:noProof/>
                <w:sz w:val="22"/>
                <w:lang w:val="en-US"/>
              </w:rPr>
              <w:tab/>
            </w:r>
            <w:r w:rsidR="000219C5" w:rsidRPr="00322216">
              <w:rPr>
                <w:rStyle w:val="Hyperlink"/>
                <w:noProof/>
                <w:lang w:val="en-US"/>
              </w:rPr>
              <w:t>Quantities</w:t>
            </w:r>
            <w:r w:rsidR="000219C5">
              <w:rPr>
                <w:noProof/>
                <w:webHidden/>
              </w:rPr>
              <w:tab/>
            </w:r>
            <w:r w:rsidR="000219C5">
              <w:rPr>
                <w:noProof/>
                <w:webHidden/>
              </w:rPr>
              <w:fldChar w:fldCharType="begin"/>
            </w:r>
            <w:r w:rsidR="000219C5">
              <w:rPr>
                <w:noProof/>
                <w:webHidden/>
              </w:rPr>
              <w:instrText xml:space="preserve"> PAGEREF _Toc106449095 \h </w:instrText>
            </w:r>
            <w:r w:rsidR="000219C5">
              <w:rPr>
                <w:noProof/>
                <w:webHidden/>
              </w:rPr>
            </w:r>
            <w:r w:rsidR="000219C5">
              <w:rPr>
                <w:noProof/>
                <w:webHidden/>
              </w:rPr>
              <w:fldChar w:fldCharType="separate"/>
            </w:r>
            <w:r w:rsidR="000219C5">
              <w:rPr>
                <w:noProof/>
                <w:webHidden/>
              </w:rPr>
              <w:t>15</w:t>
            </w:r>
            <w:r w:rsidR="000219C5">
              <w:rPr>
                <w:noProof/>
                <w:webHidden/>
              </w:rPr>
              <w:fldChar w:fldCharType="end"/>
            </w:r>
          </w:hyperlink>
        </w:p>
        <w:p w14:paraId="70B92EDE" w14:textId="2C194E70"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096" w:history="1">
            <w:r w:rsidR="000219C5" w:rsidRPr="00322216">
              <w:rPr>
                <w:rStyle w:val="Hyperlink"/>
                <w:noProof/>
                <w:lang w:val="en-US"/>
              </w:rPr>
              <w:t>1.4</w:t>
            </w:r>
            <w:r w:rsidR="000219C5">
              <w:rPr>
                <w:rFonts w:asciiTheme="minorHAnsi" w:eastAsiaTheme="minorEastAsia" w:hAnsiTheme="minorHAnsi"/>
                <w:noProof/>
                <w:sz w:val="22"/>
                <w:lang w:val="en-US"/>
              </w:rPr>
              <w:tab/>
            </w:r>
            <w:r w:rsidR="000219C5" w:rsidRPr="00322216">
              <w:rPr>
                <w:rStyle w:val="Hyperlink"/>
                <w:noProof/>
                <w:lang w:val="en-US"/>
              </w:rPr>
              <w:t>Cavity Theory</w:t>
            </w:r>
            <w:r w:rsidR="000219C5">
              <w:rPr>
                <w:noProof/>
                <w:webHidden/>
              </w:rPr>
              <w:tab/>
            </w:r>
            <w:r w:rsidR="000219C5">
              <w:rPr>
                <w:noProof/>
                <w:webHidden/>
              </w:rPr>
              <w:fldChar w:fldCharType="begin"/>
            </w:r>
            <w:r w:rsidR="000219C5">
              <w:rPr>
                <w:noProof/>
                <w:webHidden/>
              </w:rPr>
              <w:instrText xml:space="preserve"> PAGEREF _Toc106449096 \h </w:instrText>
            </w:r>
            <w:r w:rsidR="000219C5">
              <w:rPr>
                <w:noProof/>
                <w:webHidden/>
              </w:rPr>
            </w:r>
            <w:r w:rsidR="000219C5">
              <w:rPr>
                <w:noProof/>
                <w:webHidden/>
              </w:rPr>
              <w:fldChar w:fldCharType="separate"/>
            </w:r>
            <w:r w:rsidR="000219C5">
              <w:rPr>
                <w:noProof/>
                <w:webHidden/>
              </w:rPr>
              <w:t>19</w:t>
            </w:r>
            <w:r w:rsidR="000219C5">
              <w:rPr>
                <w:noProof/>
                <w:webHidden/>
              </w:rPr>
              <w:fldChar w:fldCharType="end"/>
            </w:r>
          </w:hyperlink>
        </w:p>
        <w:p w14:paraId="0B47F529" w14:textId="27A8078A"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7" w:history="1">
            <w:r w:rsidR="000219C5" w:rsidRPr="00322216">
              <w:rPr>
                <w:rStyle w:val="Hyperlink"/>
                <w:noProof/>
                <w:lang w:val="en-US"/>
              </w:rPr>
              <w:t>1.4.1</w:t>
            </w:r>
            <w:r w:rsidR="000219C5">
              <w:rPr>
                <w:rFonts w:asciiTheme="minorHAnsi" w:eastAsiaTheme="minorEastAsia" w:hAnsiTheme="minorHAnsi"/>
                <w:noProof/>
                <w:sz w:val="22"/>
                <w:lang w:val="en-US"/>
              </w:rPr>
              <w:tab/>
            </w:r>
            <w:r w:rsidR="000219C5" w:rsidRPr="00322216">
              <w:rPr>
                <w:rStyle w:val="Hyperlink"/>
                <w:noProof/>
                <w:lang w:val="en-US"/>
              </w:rPr>
              <w:t>Bragg-Gray cavity</w:t>
            </w:r>
            <w:r w:rsidR="000219C5">
              <w:rPr>
                <w:noProof/>
                <w:webHidden/>
              </w:rPr>
              <w:tab/>
            </w:r>
            <w:r w:rsidR="000219C5">
              <w:rPr>
                <w:noProof/>
                <w:webHidden/>
              </w:rPr>
              <w:fldChar w:fldCharType="begin"/>
            </w:r>
            <w:r w:rsidR="000219C5">
              <w:rPr>
                <w:noProof/>
                <w:webHidden/>
              </w:rPr>
              <w:instrText xml:space="preserve"> PAGEREF _Toc106449097 \h </w:instrText>
            </w:r>
            <w:r w:rsidR="000219C5">
              <w:rPr>
                <w:noProof/>
                <w:webHidden/>
              </w:rPr>
            </w:r>
            <w:r w:rsidR="000219C5">
              <w:rPr>
                <w:noProof/>
                <w:webHidden/>
              </w:rPr>
              <w:fldChar w:fldCharType="separate"/>
            </w:r>
            <w:r w:rsidR="000219C5">
              <w:rPr>
                <w:noProof/>
                <w:webHidden/>
              </w:rPr>
              <w:t>20</w:t>
            </w:r>
            <w:r w:rsidR="000219C5">
              <w:rPr>
                <w:noProof/>
                <w:webHidden/>
              </w:rPr>
              <w:fldChar w:fldCharType="end"/>
            </w:r>
          </w:hyperlink>
        </w:p>
        <w:p w14:paraId="6294D8C5" w14:textId="3C8A2F0B"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8" w:history="1">
            <w:r w:rsidR="000219C5" w:rsidRPr="00322216">
              <w:rPr>
                <w:rStyle w:val="Hyperlink"/>
                <w:noProof/>
                <w:lang w:val="en-US"/>
              </w:rPr>
              <w:t>1.4.2</w:t>
            </w:r>
            <w:r w:rsidR="000219C5">
              <w:rPr>
                <w:rFonts w:asciiTheme="minorHAnsi" w:eastAsiaTheme="minorEastAsia" w:hAnsiTheme="minorHAnsi"/>
                <w:noProof/>
                <w:sz w:val="22"/>
                <w:lang w:val="en-US"/>
              </w:rPr>
              <w:tab/>
            </w:r>
            <w:r w:rsidR="000219C5" w:rsidRPr="00322216">
              <w:rPr>
                <w:rStyle w:val="Hyperlink"/>
                <w:noProof/>
                <w:lang w:val="en-US"/>
              </w:rPr>
              <w:t>Bragg-Gray-Laurence</w:t>
            </w:r>
            <w:r w:rsidR="000219C5">
              <w:rPr>
                <w:noProof/>
                <w:webHidden/>
              </w:rPr>
              <w:tab/>
            </w:r>
            <w:r w:rsidR="000219C5">
              <w:rPr>
                <w:noProof/>
                <w:webHidden/>
              </w:rPr>
              <w:fldChar w:fldCharType="begin"/>
            </w:r>
            <w:r w:rsidR="000219C5">
              <w:rPr>
                <w:noProof/>
                <w:webHidden/>
              </w:rPr>
              <w:instrText xml:space="preserve"> PAGEREF _Toc106449098 \h </w:instrText>
            </w:r>
            <w:r w:rsidR="000219C5">
              <w:rPr>
                <w:noProof/>
                <w:webHidden/>
              </w:rPr>
            </w:r>
            <w:r w:rsidR="000219C5">
              <w:rPr>
                <w:noProof/>
                <w:webHidden/>
              </w:rPr>
              <w:fldChar w:fldCharType="separate"/>
            </w:r>
            <w:r w:rsidR="000219C5">
              <w:rPr>
                <w:noProof/>
                <w:webHidden/>
              </w:rPr>
              <w:t>21</w:t>
            </w:r>
            <w:r w:rsidR="000219C5">
              <w:rPr>
                <w:noProof/>
                <w:webHidden/>
              </w:rPr>
              <w:fldChar w:fldCharType="end"/>
            </w:r>
          </w:hyperlink>
        </w:p>
        <w:p w14:paraId="034CE439" w14:textId="4FA3D700"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099" w:history="1">
            <w:r w:rsidR="000219C5" w:rsidRPr="00322216">
              <w:rPr>
                <w:rStyle w:val="Hyperlink"/>
                <w:noProof/>
                <w:lang w:val="en-US"/>
              </w:rPr>
              <w:t>1.4.3</w:t>
            </w:r>
            <w:r w:rsidR="000219C5">
              <w:rPr>
                <w:rFonts w:asciiTheme="minorHAnsi" w:eastAsiaTheme="minorEastAsia" w:hAnsiTheme="minorHAnsi"/>
                <w:noProof/>
                <w:sz w:val="22"/>
                <w:lang w:val="en-US"/>
              </w:rPr>
              <w:tab/>
            </w:r>
            <w:r w:rsidR="000219C5" w:rsidRPr="00322216">
              <w:rPr>
                <w:rStyle w:val="Hyperlink"/>
                <w:noProof/>
                <w:lang w:val="en-US"/>
              </w:rPr>
              <w:t>Burlin</w:t>
            </w:r>
            <w:r w:rsidR="000219C5">
              <w:rPr>
                <w:noProof/>
                <w:webHidden/>
              </w:rPr>
              <w:tab/>
            </w:r>
            <w:r w:rsidR="000219C5">
              <w:rPr>
                <w:noProof/>
                <w:webHidden/>
              </w:rPr>
              <w:fldChar w:fldCharType="begin"/>
            </w:r>
            <w:r w:rsidR="000219C5">
              <w:rPr>
                <w:noProof/>
                <w:webHidden/>
              </w:rPr>
              <w:instrText xml:space="preserve"> PAGEREF _Toc106449099 \h </w:instrText>
            </w:r>
            <w:r w:rsidR="000219C5">
              <w:rPr>
                <w:noProof/>
                <w:webHidden/>
              </w:rPr>
            </w:r>
            <w:r w:rsidR="000219C5">
              <w:rPr>
                <w:noProof/>
                <w:webHidden/>
              </w:rPr>
              <w:fldChar w:fldCharType="separate"/>
            </w:r>
            <w:r w:rsidR="000219C5">
              <w:rPr>
                <w:noProof/>
                <w:webHidden/>
              </w:rPr>
              <w:t>22</w:t>
            </w:r>
            <w:r w:rsidR="000219C5">
              <w:rPr>
                <w:noProof/>
                <w:webHidden/>
              </w:rPr>
              <w:fldChar w:fldCharType="end"/>
            </w:r>
          </w:hyperlink>
        </w:p>
        <w:p w14:paraId="37DC0C57" w14:textId="5EDA7EA0"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00" w:history="1">
            <w:r w:rsidR="000219C5" w:rsidRPr="00322216">
              <w:rPr>
                <w:rStyle w:val="Hyperlink"/>
                <w:noProof/>
                <w:lang w:val="en-US"/>
              </w:rPr>
              <w:t>1.5</w:t>
            </w:r>
            <w:r w:rsidR="000219C5">
              <w:rPr>
                <w:rFonts w:asciiTheme="minorHAnsi" w:eastAsiaTheme="minorEastAsia" w:hAnsiTheme="minorHAnsi"/>
                <w:noProof/>
                <w:sz w:val="22"/>
                <w:lang w:val="en-US"/>
              </w:rPr>
              <w:tab/>
            </w:r>
            <w:r w:rsidR="000219C5" w:rsidRPr="00322216">
              <w:rPr>
                <w:rStyle w:val="Hyperlink"/>
                <w:noProof/>
                <w:lang w:val="en-US"/>
              </w:rPr>
              <w:t>Dosimetry methods</w:t>
            </w:r>
            <w:r w:rsidR="000219C5">
              <w:rPr>
                <w:noProof/>
                <w:webHidden/>
              </w:rPr>
              <w:tab/>
            </w:r>
            <w:r w:rsidR="000219C5">
              <w:rPr>
                <w:noProof/>
                <w:webHidden/>
              </w:rPr>
              <w:fldChar w:fldCharType="begin"/>
            </w:r>
            <w:r w:rsidR="000219C5">
              <w:rPr>
                <w:noProof/>
                <w:webHidden/>
              </w:rPr>
              <w:instrText xml:space="preserve"> PAGEREF _Toc106449100 \h </w:instrText>
            </w:r>
            <w:r w:rsidR="000219C5">
              <w:rPr>
                <w:noProof/>
                <w:webHidden/>
              </w:rPr>
            </w:r>
            <w:r w:rsidR="000219C5">
              <w:rPr>
                <w:noProof/>
                <w:webHidden/>
              </w:rPr>
              <w:fldChar w:fldCharType="separate"/>
            </w:r>
            <w:r w:rsidR="000219C5">
              <w:rPr>
                <w:noProof/>
                <w:webHidden/>
              </w:rPr>
              <w:t>23</w:t>
            </w:r>
            <w:r w:rsidR="000219C5">
              <w:rPr>
                <w:noProof/>
                <w:webHidden/>
              </w:rPr>
              <w:fldChar w:fldCharType="end"/>
            </w:r>
          </w:hyperlink>
        </w:p>
        <w:p w14:paraId="0FD230D7" w14:textId="06944746"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1" w:history="1">
            <w:r w:rsidR="000219C5" w:rsidRPr="00322216">
              <w:rPr>
                <w:rStyle w:val="Hyperlink"/>
                <w:noProof/>
                <w:lang w:val="en-US"/>
              </w:rPr>
              <w:t>1.5.1</w:t>
            </w:r>
            <w:r w:rsidR="000219C5">
              <w:rPr>
                <w:rFonts w:asciiTheme="minorHAnsi" w:eastAsiaTheme="minorEastAsia" w:hAnsiTheme="minorHAnsi"/>
                <w:noProof/>
                <w:sz w:val="22"/>
                <w:lang w:val="en-US"/>
              </w:rPr>
              <w:tab/>
            </w:r>
            <w:r w:rsidR="000219C5" w:rsidRPr="00322216">
              <w:rPr>
                <w:rStyle w:val="Hyperlink"/>
                <w:noProof/>
                <w:lang w:val="en-US"/>
              </w:rPr>
              <w:t>Parallel- Plate Ionization Chamber</w:t>
            </w:r>
            <w:r w:rsidR="000219C5">
              <w:rPr>
                <w:noProof/>
                <w:webHidden/>
              </w:rPr>
              <w:tab/>
            </w:r>
            <w:r w:rsidR="000219C5">
              <w:rPr>
                <w:noProof/>
                <w:webHidden/>
              </w:rPr>
              <w:fldChar w:fldCharType="begin"/>
            </w:r>
            <w:r w:rsidR="000219C5">
              <w:rPr>
                <w:noProof/>
                <w:webHidden/>
              </w:rPr>
              <w:instrText xml:space="preserve"> PAGEREF _Toc106449101 \h </w:instrText>
            </w:r>
            <w:r w:rsidR="000219C5">
              <w:rPr>
                <w:noProof/>
                <w:webHidden/>
              </w:rPr>
            </w:r>
            <w:r w:rsidR="000219C5">
              <w:rPr>
                <w:noProof/>
                <w:webHidden/>
              </w:rPr>
              <w:fldChar w:fldCharType="separate"/>
            </w:r>
            <w:r w:rsidR="000219C5">
              <w:rPr>
                <w:noProof/>
                <w:webHidden/>
              </w:rPr>
              <w:t>23</w:t>
            </w:r>
            <w:r w:rsidR="000219C5">
              <w:rPr>
                <w:noProof/>
                <w:webHidden/>
              </w:rPr>
              <w:fldChar w:fldCharType="end"/>
            </w:r>
          </w:hyperlink>
        </w:p>
        <w:p w14:paraId="0DA85A50" w14:textId="3C68648A"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2" w:history="1">
            <w:r w:rsidR="000219C5" w:rsidRPr="00322216">
              <w:rPr>
                <w:rStyle w:val="Hyperlink"/>
                <w:noProof/>
                <w:lang w:val="en-US"/>
              </w:rPr>
              <w:t>1.5.2</w:t>
            </w:r>
            <w:r w:rsidR="000219C5">
              <w:rPr>
                <w:rFonts w:asciiTheme="minorHAnsi" w:eastAsiaTheme="minorEastAsia" w:hAnsiTheme="minorHAnsi"/>
                <w:noProof/>
                <w:sz w:val="22"/>
                <w:lang w:val="en-US"/>
              </w:rPr>
              <w:tab/>
            </w:r>
            <w:r w:rsidR="000219C5" w:rsidRPr="00322216">
              <w:rPr>
                <w:rStyle w:val="Hyperlink"/>
                <w:noProof/>
                <w:lang w:val="en-US"/>
              </w:rPr>
              <w:t>Thimble Ionization Chamber</w:t>
            </w:r>
            <w:r w:rsidR="000219C5">
              <w:rPr>
                <w:noProof/>
                <w:webHidden/>
              </w:rPr>
              <w:tab/>
            </w:r>
            <w:r w:rsidR="000219C5">
              <w:rPr>
                <w:noProof/>
                <w:webHidden/>
              </w:rPr>
              <w:fldChar w:fldCharType="begin"/>
            </w:r>
            <w:r w:rsidR="000219C5">
              <w:rPr>
                <w:noProof/>
                <w:webHidden/>
              </w:rPr>
              <w:instrText xml:space="preserve"> PAGEREF _Toc106449102 \h </w:instrText>
            </w:r>
            <w:r w:rsidR="000219C5">
              <w:rPr>
                <w:noProof/>
                <w:webHidden/>
              </w:rPr>
            </w:r>
            <w:r w:rsidR="000219C5">
              <w:rPr>
                <w:noProof/>
                <w:webHidden/>
              </w:rPr>
              <w:fldChar w:fldCharType="separate"/>
            </w:r>
            <w:r w:rsidR="000219C5">
              <w:rPr>
                <w:noProof/>
                <w:webHidden/>
              </w:rPr>
              <w:t>25</w:t>
            </w:r>
            <w:r w:rsidR="000219C5">
              <w:rPr>
                <w:noProof/>
                <w:webHidden/>
              </w:rPr>
              <w:fldChar w:fldCharType="end"/>
            </w:r>
          </w:hyperlink>
        </w:p>
        <w:p w14:paraId="0E9D5701" w14:textId="2DA08228"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3" w:history="1">
            <w:r w:rsidR="000219C5" w:rsidRPr="00322216">
              <w:rPr>
                <w:rStyle w:val="Hyperlink"/>
                <w:noProof/>
              </w:rPr>
              <w:t>1.5.3</w:t>
            </w:r>
            <w:r w:rsidR="000219C5">
              <w:rPr>
                <w:rFonts w:asciiTheme="minorHAnsi" w:eastAsiaTheme="minorEastAsia" w:hAnsiTheme="minorHAnsi"/>
                <w:noProof/>
                <w:sz w:val="22"/>
                <w:lang w:val="en-US"/>
              </w:rPr>
              <w:tab/>
            </w:r>
            <w:r w:rsidR="000219C5" w:rsidRPr="00322216">
              <w:rPr>
                <w:rStyle w:val="Hyperlink"/>
                <w:noProof/>
              </w:rPr>
              <w:t>Radiochromic film</w:t>
            </w:r>
            <w:r w:rsidR="000219C5">
              <w:rPr>
                <w:noProof/>
                <w:webHidden/>
              </w:rPr>
              <w:tab/>
            </w:r>
            <w:r w:rsidR="000219C5">
              <w:rPr>
                <w:noProof/>
                <w:webHidden/>
              </w:rPr>
              <w:fldChar w:fldCharType="begin"/>
            </w:r>
            <w:r w:rsidR="000219C5">
              <w:rPr>
                <w:noProof/>
                <w:webHidden/>
              </w:rPr>
              <w:instrText xml:space="preserve"> PAGEREF _Toc106449103 \h </w:instrText>
            </w:r>
            <w:r w:rsidR="000219C5">
              <w:rPr>
                <w:noProof/>
                <w:webHidden/>
              </w:rPr>
            </w:r>
            <w:r w:rsidR="000219C5">
              <w:rPr>
                <w:noProof/>
                <w:webHidden/>
              </w:rPr>
              <w:fldChar w:fldCharType="separate"/>
            </w:r>
            <w:r w:rsidR="000219C5">
              <w:rPr>
                <w:noProof/>
                <w:webHidden/>
              </w:rPr>
              <w:t>26</w:t>
            </w:r>
            <w:r w:rsidR="000219C5">
              <w:rPr>
                <w:noProof/>
                <w:webHidden/>
              </w:rPr>
              <w:fldChar w:fldCharType="end"/>
            </w:r>
          </w:hyperlink>
        </w:p>
        <w:p w14:paraId="451F6DB9" w14:textId="3E50253E"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04" w:history="1">
            <w:r w:rsidR="000219C5" w:rsidRPr="00322216">
              <w:rPr>
                <w:rStyle w:val="Hyperlink"/>
                <w:noProof/>
                <w:lang w:val="en-US"/>
              </w:rPr>
              <w:t>1.6</w:t>
            </w:r>
            <w:r w:rsidR="000219C5">
              <w:rPr>
                <w:rFonts w:asciiTheme="minorHAnsi" w:eastAsiaTheme="minorEastAsia" w:hAnsiTheme="minorHAnsi"/>
                <w:noProof/>
                <w:sz w:val="22"/>
                <w:lang w:val="en-US"/>
              </w:rPr>
              <w:tab/>
            </w:r>
            <w:r w:rsidR="000219C5" w:rsidRPr="00322216">
              <w:rPr>
                <w:rStyle w:val="Hyperlink"/>
                <w:noProof/>
                <w:lang w:val="en-US"/>
              </w:rPr>
              <w:t>Statistics</w:t>
            </w:r>
            <w:r w:rsidR="000219C5">
              <w:rPr>
                <w:noProof/>
                <w:webHidden/>
              </w:rPr>
              <w:tab/>
            </w:r>
            <w:r w:rsidR="000219C5">
              <w:rPr>
                <w:noProof/>
                <w:webHidden/>
              </w:rPr>
              <w:fldChar w:fldCharType="begin"/>
            </w:r>
            <w:r w:rsidR="000219C5">
              <w:rPr>
                <w:noProof/>
                <w:webHidden/>
              </w:rPr>
              <w:instrText xml:space="preserve"> PAGEREF _Toc106449104 \h </w:instrText>
            </w:r>
            <w:r w:rsidR="000219C5">
              <w:rPr>
                <w:noProof/>
                <w:webHidden/>
              </w:rPr>
            </w:r>
            <w:r w:rsidR="000219C5">
              <w:rPr>
                <w:noProof/>
                <w:webHidden/>
              </w:rPr>
              <w:fldChar w:fldCharType="separate"/>
            </w:r>
            <w:r w:rsidR="000219C5">
              <w:rPr>
                <w:noProof/>
                <w:webHidden/>
              </w:rPr>
              <w:t>27</w:t>
            </w:r>
            <w:r w:rsidR="000219C5">
              <w:rPr>
                <w:noProof/>
                <w:webHidden/>
              </w:rPr>
              <w:fldChar w:fldCharType="end"/>
            </w:r>
          </w:hyperlink>
        </w:p>
        <w:p w14:paraId="61C11A10" w14:textId="19CF64D7"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5" w:history="1">
            <w:r w:rsidR="000219C5" w:rsidRPr="00322216">
              <w:rPr>
                <w:rStyle w:val="Hyperlink"/>
                <w:noProof/>
                <w:lang w:val="en-US"/>
              </w:rPr>
              <w:t>1.6.1</w:t>
            </w:r>
            <w:r w:rsidR="000219C5">
              <w:rPr>
                <w:rFonts w:asciiTheme="minorHAnsi" w:eastAsiaTheme="minorEastAsia" w:hAnsiTheme="minorHAnsi"/>
                <w:noProof/>
                <w:sz w:val="22"/>
                <w:lang w:val="en-US"/>
              </w:rPr>
              <w:tab/>
            </w:r>
            <w:r w:rsidR="000219C5" w:rsidRPr="00322216">
              <w:rPr>
                <w:rStyle w:val="Hyperlink"/>
                <w:noProof/>
                <w:lang w:val="en-US"/>
              </w:rPr>
              <w:t>Non-linear curve fit</w:t>
            </w:r>
            <w:r w:rsidR="000219C5">
              <w:rPr>
                <w:noProof/>
                <w:webHidden/>
              </w:rPr>
              <w:tab/>
            </w:r>
            <w:r w:rsidR="000219C5">
              <w:rPr>
                <w:noProof/>
                <w:webHidden/>
              </w:rPr>
              <w:fldChar w:fldCharType="begin"/>
            </w:r>
            <w:r w:rsidR="000219C5">
              <w:rPr>
                <w:noProof/>
                <w:webHidden/>
              </w:rPr>
              <w:instrText xml:space="preserve"> PAGEREF _Toc106449105 \h </w:instrText>
            </w:r>
            <w:r w:rsidR="000219C5">
              <w:rPr>
                <w:noProof/>
                <w:webHidden/>
              </w:rPr>
            </w:r>
            <w:r w:rsidR="000219C5">
              <w:rPr>
                <w:noProof/>
                <w:webHidden/>
              </w:rPr>
              <w:fldChar w:fldCharType="separate"/>
            </w:r>
            <w:r w:rsidR="000219C5">
              <w:rPr>
                <w:noProof/>
                <w:webHidden/>
              </w:rPr>
              <w:t>27</w:t>
            </w:r>
            <w:r w:rsidR="000219C5">
              <w:rPr>
                <w:noProof/>
                <w:webHidden/>
              </w:rPr>
              <w:fldChar w:fldCharType="end"/>
            </w:r>
          </w:hyperlink>
        </w:p>
        <w:p w14:paraId="4811B912" w14:textId="57DAE909"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6" w:history="1">
            <w:r w:rsidR="000219C5" w:rsidRPr="00322216">
              <w:rPr>
                <w:rStyle w:val="Hyperlink"/>
                <w:noProof/>
                <w:lang w:val="en-US"/>
              </w:rPr>
              <w:t>1.6.2</w:t>
            </w:r>
            <w:r w:rsidR="000219C5">
              <w:rPr>
                <w:rFonts w:asciiTheme="minorHAnsi" w:eastAsiaTheme="minorEastAsia" w:hAnsiTheme="minorHAnsi"/>
                <w:noProof/>
                <w:sz w:val="22"/>
                <w:lang w:val="en-US"/>
              </w:rPr>
              <w:tab/>
            </w:r>
            <w:r w:rsidR="000219C5" w:rsidRPr="00322216">
              <w:rPr>
                <w:rStyle w:val="Hyperlink"/>
                <w:noProof/>
                <w:lang w:val="en-US"/>
              </w:rPr>
              <w:t>Poisson Regression</w:t>
            </w:r>
            <w:r w:rsidR="000219C5">
              <w:rPr>
                <w:noProof/>
                <w:webHidden/>
              </w:rPr>
              <w:tab/>
            </w:r>
            <w:r w:rsidR="000219C5">
              <w:rPr>
                <w:noProof/>
                <w:webHidden/>
              </w:rPr>
              <w:fldChar w:fldCharType="begin"/>
            </w:r>
            <w:r w:rsidR="000219C5">
              <w:rPr>
                <w:noProof/>
                <w:webHidden/>
              </w:rPr>
              <w:instrText xml:space="preserve"> PAGEREF _Toc106449106 \h </w:instrText>
            </w:r>
            <w:r w:rsidR="000219C5">
              <w:rPr>
                <w:noProof/>
                <w:webHidden/>
              </w:rPr>
            </w:r>
            <w:r w:rsidR="000219C5">
              <w:rPr>
                <w:noProof/>
                <w:webHidden/>
              </w:rPr>
              <w:fldChar w:fldCharType="separate"/>
            </w:r>
            <w:r w:rsidR="000219C5">
              <w:rPr>
                <w:noProof/>
                <w:webHidden/>
              </w:rPr>
              <w:t>30</w:t>
            </w:r>
            <w:r w:rsidR="000219C5">
              <w:rPr>
                <w:noProof/>
                <w:webHidden/>
              </w:rPr>
              <w:fldChar w:fldCharType="end"/>
            </w:r>
          </w:hyperlink>
        </w:p>
        <w:p w14:paraId="6AF5B889" w14:textId="0F8D7CFE"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7" w:history="1">
            <w:r w:rsidR="000219C5" w:rsidRPr="00322216">
              <w:rPr>
                <w:rStyle w:val="Hyperlink"/>
                <w:noProof/>
                <w:lang w:val="en-US"/>
              </w:rPr>
              <w:t>1.6.3</w:t>
            </w:r>
            <w:r w:rsidR="000219C5">
              <w:rPr>
                <w:rFonts w:asciiTheme="minorHAnsi" w:eastAsiaTheme="minorEastAsia" w:hAnsiTheme="minorHAnsi"/>
                <w:noProof/>
                <w:sz w:val="22"/>
                <w:lang w:val="en-US"/>
              </w:rPr>
              <w:tab/>
            </w:r>
            <w:r w:rsidR="000219C5" w:rsidRPr="00322216">
              <w:rPr>
                <w:rStyle w:val="Hyperlink"/>
                <w:noProof/>
                <w:lang w:val="en-US"/>
              </w:rPr>
              <w:t>Confidence interval</w:t>
            </w:r>
            <w:r w:rsidR="000219C5">
              <w:rPr>
                <w:noProof/>
                <w:webHidden/>
              </w:rPr>
              <w:tab/>
            </w:r>
            <w:r w:rsidR="000219C5">
              <w:rPr>
                <w:noProof/>
                <w:webHidden/>
              </w:rPr>
              <w:fldChar w:fldCharType="begin"/>
            </w:r>
            <w:r w:rsidR="000219C5">
              <w:rPr>
                <w:noProof/>
                <w:webHidden/>
              </w:rPr>
              <w:instrText xml:space="preserve"> PAGEREF _Toc106449107 \h </w:instrText>
            </w:r>
            <w:r w:rsidR="000219C5">
              <w:rPr>
                <w:noProof/>
                <w:webHidden/>
              </w:rPr>
            </w:r>
            <w:r w:rsidR="000219C5">
              <w:rPr>
                <w:noProof/>
                <w:webHidden/>
              </w:rPr>
              <w:fldChar w:fldCharType="separate"/>
            </w:r>
            <w:r w:rsidR="000219C5">
              <w:rPr>
                <w:noProof/>
                <w:webHidden/>
              </w:rPr>
              <w:t>32</w:t>
            </w:r>
            <w:r w:rsidR="000219C5">
              <w:rPr>
                <w:noProof/>
                <w:webHidden/>
              </w:rPr>
              <w:fldChar w:fldCharType="end"/>
            </w:r>
          </w:hyperlink>
        </w:p>
        <w:p w14:paraId="6FB5472B" w14:textId="4FDC5450"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08" w:history="1">
            <w:r w:rsidR="000219C5" w:rsidRPr="00322216">
              <w:rPr>
                <w:rStyle w:val="Hyperlink"/>
                <w:noProof/>
                <w:lang w:val="en-US"/>
              </w:rPr>
              <w:t>1.7</w:t>
            </w:r>
            <w:r w:rsidR="000219C5">
              <w:rPr>
                <w:rFonts w:asciiTheme="minorHAnsi" w:eastAsiaTheme="minorEastAsia" w:hAnsiTheme="minorHAnsi"/>
                <w:noProof/>
                <w:sz w:val="22"/>
                <w:lang w:val="en-US"/>
              </w:rPr>
              <w:tab/>
            </w:r>
            <w:r w:rsidR="000219C5" w:rsidRPr="00322216">
              <w:rPr>
                <w:rStyle w:val="Hyperlink"/>
                <w:noProof/>
                <w:lang w:val="en-US"/>
              </w:rPr>
              <w:t>Radiobiology</w:t>
            </w:r>
            <w:r w:rsidR="000219C5">
              <w:rPr>
                <w:noProof/>
                <w:webHidden/>
              </w:rPr>
              <w:tab/>
            </w:r>
            <w:r w:rsidR="000219C5">
              <w:rPr>
                <w:noProof/>
                <w:webHidden/>
              </w:rPr>
              <w:fldChar w:fldCharType="begin"/>
            </w:r>
            <w:r w:rsidR="000219C5">
              <w:rPr>
                <w:noProof/>
                <w:webHidden/>
              </w:rPr>
              <w:instrText xml:space="preserve"> PAGEREF _Toc106449108 \h </w:instrText>
            </w:r>
            <w:r w:rsidR="000219C5">
              <w:rPr>
                <w:noProof/>
                <w:webHidden/>
              </w:rPr>
            </w:r>
            <w:r w:rsidR="000219C5">
              <w:rPr>
                <w:noProof/>
                <w:webHidden/>
              </w:rPr>
              <w:fldChar w:fldCharType="separate"/>
            </w:r>
            <w:r w:rsidR="000219C5">
              <w:rPr>
                <w:noProof/>
                <w:webHidden/>
              </w:rPr>
              <w:t>32</w:t>
            </w:r>
            <w:r w:rsidR="000219C5">
              <w:rPr>
                <w:noProof/>
                <w:webHidden/>
              </w:rPr>
              <w:fldChar w:fldCharType="end"/>
            </w:r>
          </w:hyperlink>
        </w:p>
        <w:p w14:paraId="18782FF0" w14:textId="5CB692B4"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09" w:history="1">
            <w:r w:rsidR="000219C5" w:rsidRPr="00322216">
              <w:rPr>
                <w:rStyle w:val="Hyperlink"/>
                <w:noProof/>
                <w:lang w:val="en-US"/>
              </w:rPr>
              <w:t>1.7.1</w:t>
            </w:r>
            <w:r w:rsidR="000219C5">
              <w:rPr>
                <w:rFonts w:asciiTheme="minorHAnsi" w:eastAsiaTheme="minorEastAsia" w:hAnsiTheme="minorHAnsi"/>
                <w:noProof/>
                <w:sz w:val="22"/>
                <w:lang w:val="en-US"/>
              </w:rPr>
              <w:tab/>
            </w:r>
            <w:r w:rsidR="000219C5" w:rsidRPr="00322216">
              <w:rPr>
                <w:rStyle w:val="Hyperlink"/>
                <w:noProof/>
                <w:lang w:val="en-US"/>
              </w:rPr>
              <w:t>DNA basics</w:t>
            </w:r>
            <w:r w:rsidR="000219C5">
              <w:rPr>
                <w:noProof/>
                <w:webHidden/>
              </w:rPr>
              <w:tab/>
            </w:r>
            <w:r w:rsidR="000219C5">
              <w:rPr>
                <w:noProof/>
                <w:webHidden/>
              </w:rPr>
              <w:fldChar w:fldCharType="begin"/>
            </w:r>
            <w:r w:rsidR="000219C5">
              <w:rPr>
                <w:noProof/>
                <w:webHidden/>
              </w:rPr>
              <w:instrText xml:space="preserve"> PAGEREF _Toc106449109 \h </w:instrText>
            </w:r>
            <w:r w:rsidR="000219C5">
              <w:rPr>
                <w:noProof/>
                <w:webHidden/>
              </w:rPr>
            </w:r>
            <w:r w:rsidR="000219C5">
              <w:rPr>
                <w:noProof/>
                <w:webHidden/>
              </w:rPr>
              <w:fldChar w:fldCharType="separate"/>
            </w:r>
            <w:r w:rsidR="000219C5">
              <w:rPr>
                <w:noProof/>
                <w:webHidden/>
              </w:rPr>
              <w:t>32</w:t>
            </w:r>
            <w:r w:rsidR="000219C5">
              <w:rPr>
                <w:noProof/>
                <w:webHidden/>
              </w:rPr>
              <w:fldChar w:fldCharType="end"/>
            </w:r>
          </w:hyperlink>
        </w:p>
        <w:p w14:paraId="55D3D2A4" w14:textId="4B1D4824"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0" w:history="1">
            <w:r w:rsidR="000219C5" w:rsidRPr="00322216">
              <w:rPr>
                <w:rStyle w:val="Hyperlink"/>
                <w:noProof/>
                <w:lang w:val="en-US"/>
              </w:rPr>
              <w:t>1.7.2</w:t>
            </w:r>
            <w:r w:rsidR="000219C5">
              <w:rPr>
                <w:rFonts w:asciiTheme="minorHAnsi" w:eastAsiaTheme="minorEastAsia" w:hAnsiTheme="minorHAnsi"/>
                <w:noProof/>
                <w:sz w:val="22"/>
                <w:lang w:val="en-US"/>
              </w:rPr>
              <w:tab/>
            </w:r>
            <w:r w:rsidR="000219C5" w:rsidRPr="00322216">
              <w:rPr>
                <w:rStyle w:val="Hyperlink"/>
                <w:noProof/>
                <w:lang w:val="en-US"/>
              </w:rPr>
              <w:t>Cell Cycle and Checkpoint</w:t>
            </w:r>
            <w:r w:rsidR="000219C5">
              <w:rPr>
                <w:noProof/>
                <w:webHidden/>
              </w:rPr>
              <w:tab/>
            </w:r>
            <w:r w:rsidR="000219C5">
              <w:rPr>
                <w:noProof/>
                <w:webHidden/>
              </w:rPr>
              <w:fldChar w:fldCharType="begin"/>
            </w:r>
            <w:r w:rsidR="000219C5">
              <w:rPr>
                <w:noProof/>
                <w:webHidden/>
              </w:rPr>
              <w:instrText xml:space="preserve"> PAGEREF _Toc106449110 \h </w:instrText>
            </w:r>
            <w:r w:rsidR="000219C5">
              <w:rPr>
                <w:noProof/>
                <w:webHidden/>
              </w:rPr>
            </w:r>
            <w:r w:rsidR="000219C5">
              <w:rPr>
                <w:noProof/>
                <w:webHidden/>
              </w:rPr>
              <w:fldChar w:fldCharType="separate"/>
            </w:r>
            <w:r w:rsidR="000219C5">
              <w:rPr>
                <w:noProof/>
                <w:webHidden/>
              </w:rPr>
              <w:t>34</w:t>
            </w:r>
            <w:r w:rsidR="000219C5">
              <w:rPr>
                <w:noProof/>
                <w:webHidden/>
              </w:rPr>
              <w:fldChar w:fldCharType="end"/>
            </w:r>
          </w:hyperlink>
        </w:p>
        <w:p w14:paraId="3A44D038" w14:textId="4F635378"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1" w:history="1">
            <w:r w:rsidR="000219C5" w:rsidRPr="00322216">
              <w:rPr>
                <w:rStyle w:val="Hyperlink"/>
                <w:noProof/>
                <w:lang w:val="en-US"/>
              </w:rPr>
              <w:t>1.7.3</w:t>
            </w:r>
            <w:r w:rsidR="000219C5">
              <w:rPr>
                <w:rFonts w:asciiTheme="minorHAnsi" w:eastAsiaTheme="minorEastAsia" w:hAnsiTheme="minorHAnsi"/>
                <w:noProof/>
                <w:sz w:val="22"/>
                <w:lang w:val="en-US"/>
              </w:rPr>
              <w:tab/>
            </w:r>
            <w:r w:rsidR="000219C5" w:rsidRPr="00322216">
              <w:rPr>
                <w:rStyle w:val="Hyperlink"/>
                <w:noProof/>
                <w:lang w:val="en-US"/>
              </w:rPr>
              <w:t>DNA damage and repair</w:t>
            </w:r>
            <w:r w:rsidR="000219C5">
              <w:rPr>
                <w:noProof/>
                <w:webHidden/>
              </w:rPr>
              <w:tab/>
            </w:r>
            <w:r w:rsidR="000219C5">
              <w:rPr>
                <w:noProof/>
                <w:webHidden/>
              </w:rPr>
              <w:fldChar w:fldCharType="begin"/>
            </w:r>
            <w:r w:rsidR="000219C5">
              <w:rPr>
                <w:noProof/>
                <w:webHidden/>
              </w:rPr>
              <w:instrText xml:space="preserve"> PAGEREF _Toc106449111 \h </w:instrText>
            </w:r>
            <w:r w:rsidR="000219C5">
              <w:rPr>
                <w:noProof/>
                <w:webHidden/>
              </w:rPr>
            </w:r>
            <w:r w:rsidR="000219C5">
              <w:rPr>
                <w:noProof/>
                <w:webHidden/>
              </w:rPr>
              <w:fldChar w:fldCharType="separate"/>
            </w:r>
            <w:r w:rsidR="000219C5">
              <w:rPr>
                <w:noProof/>
                <w:webHidden/>
              </w:rPr>
              <w:t>37</w:t>
            </w:r>
            <w:r w:rsidR="000219C5">
              <w:rPr>
                <w:noProof/>
                <w:webHidden/>
              </w:rPr>
              <w:fldChar w:fldCharType="end"/>
            </w:r>
          </w:hyperlink>
        </w:p>
        <w:p w14:paraId="7CF4CABC" w14:textId="34231210"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2" w:history="1">
            <w:r w:rsidR="000219C5" w:rsidRPr="00322216">
              <w:rPr>
                <w:rStyle w:val="Hyperlink"/>
                <w:noProof/>
                <w:lang w:val="en-US"/>
              </w:rPr>
              <w:t>1.7.4</w:t>
            </w:r>
            <w:r w:rsidR="000219C5">
              <w:rPr>
                <w:rFonts w:asciiTheme="minorHAnsi" w:eastAsiaTheme="minorEastAsia" w:hAnsiTheme="minorHAnsi"/>
                <w:noProof/>
                <w:sz w:val="22"/>
                <w:lang w:val="en-US"/>
              </w:rPr>
              <w:tab/>
            </w:r>
            <w:r w:rsidR="000219C5" w:rsidRPr="00322216">
              <w:rPr>
                <w:rStyle w:val="Hyperlink"/>
                <w:noProof/>
                <w:lang w:val="en-US"/>
              </w:rPr>
              <w:t>Cell Survival Curves</w:t>
            </w:r>
            <w:r w:rsidR="000219C5">
              <w:rPr>
                <w:noProof/>
                <w:webHidden/>
              </w:rPr>
              <w:tab/>
            </w:r>
            <w:r w:rsidR="000219C5">
              <w:rPr>
                <w:noProof/>
                <w:webHidden/>
              </w:rPr>
              <w:fldChar w:fldCharType="begin"/>
            </w:r>
            <w:r w:rsidR="000219C5">
              <w:rPr>
                <w:noProof/>
                <w:webHidden/>
              </w:rPr>
              <w:instrText xml:space="preserve"> PAGEREF _Toc106449112 \h </w:instrText>
            </w:r>
            <w:r w:rsidR="000219C5">
              <w:rPr>
                <w:noProof/>
                <w:webHidden/>
              </w:rPr>
            </w:r>
            <w:r w:rsidR="000219C5">
              <w:rPr>
                <w:noProof/>
                <w:webHidden/>
              </w:rPr>
              <w:fldChar w:fldCharType="separate"/>
            </w:r>
            <w:r w:rsidR="000219C5">
              <w:rPr>
                <w:noProof/>
                <w:webHidden/>
              </w:rPr>
              <w:t>40</w:t>
            </w:r>
            <w:r w:rsidR="000219C5">
              <w:rPr>
                <w:noProof/>
                <w:webHidden/>
              </w:rPr>
              <w:fldChar w:fldCharType="end"/>
            </w:r>
          </w:hyperlink>
        </w:p>
        <w:p w14:paraId="561278B2" w14:textId="540FBFA2"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3" w:history="1">
            <w:r w:rsidR="000219C5" w:rsidRPr="00322216">
              <w:rPr>
                <w:rStyle w:val="Hyperlink"/>
                <w:noProof/>
                <w:lang w:val="en-US"/>
              </w:rPr>
              <w:t>1.7.5</w:t>
            </w:r>
            <w:r w:rsidR="000219C5">
              <w:rPr>
                <w:rFonts w:asciiTheme="minorHAnsi" w:eastAsiaTheme="minorEastAsia" w:hAnsiTheme="minorHAnsi"/>
                <w:noProof/>
                <w:sz w:val="22"/>
                <w:lang w:val="en-US"/>
              </w:rPr>
              <w:tab/>
            </w:r>
            <w:r w:rsidR="000219C5" w:rsidRPr="00322216">
              <w:rPr>
                <w:rStyle w:val="Hyperlink"/>
                <w:noProof/>
                <w:lang w:val="en-US"/>
              </w:rPr>
              <w:t>LQ-model</w:t>
            </w:r>
            <w:r w:rsidR="000219C5">
              <w:rPr>
                <w:noProof/>
                <w:webHidden/>
              </w:rPr>
              <w:tab/>
            </w:r>
            <w:r w:rsidR="000219C5">
              <w:rPr>
                <w:noProof/>
                <w:webHidden/>
              </w:rPr>
              <w:fldChar w:fldCharType="begin"/>
            </w:r>
            <w:r w:rsidR="000219C5">
              <w:rPr>
                <w:noProof/>
                <w:webHidden/>
              </w:rPr>
              <w:instrText xml:space="preserve"> PAGEREF _Toc106449113 \h </w:instrText>
            </w:r>
            <w:r w:rsidR="000219C5">
              <w:rPr>
                <w:noProof/>
                <w:webHidden/>
              </w:rPr>
            </w:r>
            <w:r w:rsidR="000219C5">
              <w:rPr>
                <w:noProof/>
                <w:webHidden/>
              </w:rPr>
              <w:fldChar w:fldCharType="separate"/>
            </w:r>
            <w:r w:rsidR="000219C5">
              <w:rPr>
                <w:noProof/>
                <w:webHidden/>
              </w:rPr>
              <w:t>41</w:t>
            </w:r>
            <w:r w:rsidR="000219C5">
              <w:rPr>
                <w:noProof/>
                <w:webHidden/>
              </w:rPr>
              <w:fldChar w:fldCharType="end"/>
            </w:r>
          </w:hyperlink>
        </w:p>
        <w:p w14:paraId="1DAD1BCF" w14:textId="1877420A"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4" w:history="1">
            <w:r w:rsidR="000219C5" w:rsidRPr="00322216">
              <w:rPr>
                <w:rStyle w:val="Hyperlink"/>
                <w:noProof/>
                <w:lang w:val="en-US"/>
              </w:rPr>
              <w:t>1.7.6</w:t>
            </w:r>
            <w:r w:rsidR="000219C5">
              <w:rPr>
                <w:rFonts w:asciiTheme="minorHAnsi" w:eastAsiaTheme="minorEastAsia" w:hAnsiTheme="minorHAnsi"/>
                <w:noProof/>
                <w:sz w:val="22"/>
                <w:lang w:val="en-US"/>
              </w:rPr>
              <w:tab/>
            </w:r>
            <w:r w:rsidR="000219C5" w:rsidRPr="00322216">
              <w:rPr>
                <w:rStyle w:val="Hyperlink"/>
                <w:noProof/>
                <w:lang w:val="en-US"/>
              </w:rPr>
              <w:t>Radiation Induced Bystander Effect</w:t>
            </w:r>
            <w:r w:rsidR="000219C5">
              <w:rPr>
                <w:noProof/>
                <w:webHidden/>
              </w:rPr>
              <w:tab/>
            </w:r>
            <w:r w:rsidR="000219C5">
              <w:rPr>
                <w:noProof/>
                <w:webHidden/>
              </w:rPr>
              <w:fldChar w:fldCharType="begin"/>
            </w:r>
            <w:r w:rsidR="000219C5">
              <w:rPr>
                <w:noProof/>
                <w:webHidden/>
              </w:rPr>
              <w:instrText xml:space="preserve"> PAGEREF _Toc106449114 \h </w:instrText>
            </w:r>
            <w:r w:rsidR="000219C5">
              <w:rPr>
                <w:noProof/>
                <w:webHidden/>
              </w:rPr>
            </w:r>
            <w:r w:rsidR="000219C5">
              <w:rPr>
                <w:noProof/>
                <w:webHidden/>
              </w:rPr>
              <w:fldChar w:fldCharType="separate"/>
            </w:r>
            <w:r w:rsidR="000219C5">
              <w:rPr>
                <w:noProof/>
                <w:webHidden/>
              </w:rPr>
              <w:t>44</w:t>
            </w:r>
            <w:r w:rsidR="000219C5">
              <w:rPr>
                <w:noProof/>
                <w:webHidden/>
              </w:rPr>
              <w:fldChar w:fldCharType="end"/>
            </w:r>
          </w:hyperlink>
        </w:p>
        <w:p w14:paraId="15109132" w14:textId="2EC08B72"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5" w:history="1">
            <w:r w:rsidR="000219C5" w:rsidRPr="00322216">
              <w:rPr>
                <w:rStyle w:val="Hyperlink"/>
                <w:noProof/>
                <w:lang w:val="en-US"/>
              </w:rPr>
              <w:t>1.7.7</w:t>
            </w:r>
            <w:r w:rsidR="000219C5">
              <w:rPr>
                <w:rFonts w:asciiTheme="minorHAnsi" w:eastAsiaTheme="minorEastAsia" w:hAnsiTheme="minorHAnsi"/>
                <w:noProof/>
                <w:sz w:val="22"/>
                <w:lang w:val="en-US"/>
              </w:rPr>
              <w:tab/>
            </w:r>
            <w:r w:rsidR="000219C5" w:rsidRPr="00322216">
              <w:rPr>
                <w:rStyle w:val="Hyperlink"/>
                <w:noProof/>
                <w:lang w:val="en-US"/>
              </w:rPr>
              <w:t>Spatially Fractionated Radiation Therapy</w:t>
            </w:r>
            <w:r w:rsidR="000219C5">
              <w:rPr>
                <w:noProof/>
                <w:webHidden/>
              </w:rPr>
              <w:tab/>
            </w:r>
            <w:r w:rsidR="000219C5">
              <w:rPr>
                <w:noProof/>
                <w:webHidden/>
              </w:rPr>
              <w:fldChar w:fldCharType="begin"/>
            </w:r>
            <w:r w:rsidR="000219C5">
              <w:rPr>
                <w:noProof/>
                <w:webHidden/>
              </w:rPr>
              <w:instrText xml:space="preserve"> PAGEREF _Toc106449115 \h </w:instrText>
            </w:r>
            <w:r w:rsidR="000219C5">
              <w:rPr>
                <w:noProof/>
                <w:webHidden/>
              </w:rPr>
            </w:r>
            <w:r w:rsidR="000219C5">
              <w:rPr>
                <w:noProof/>
                <w:webHidden/>
              </w:rPr>
              <w:fldChar w:fldCharType="separate"/>
            </w:r>
            <w:r w:rsidR="000219C5">
              <w:rPr>
                <w:noProof/>
                <w:webHidden/>
              </w:rPr>
              <w:t>45</w:t>
            </w:r>
            <w:r w:rsidR="000219C5">
              <w:rPr>
                <w:noProof/>
                <w:webHidden/>
              </w:rPr>
              <w:fldChar w:fldCharType="end"/>
            </w:r>
          </w:hyperlink>
        </w:p>
        <w:p w14:paraId="379ED919" w14:textId="5AB88DBA"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116" w:history="1">
            <w:r w:rsidR="000219C5" w:rsidRPr="00322216">
              <w:rPr>
                <w:rStyle w:val="Hyperlink"/>
                <w:noProof/>
              </w:rPr>
              <w:t>2</w:t>
            </w:r>
            <w:r w:rsidR="000219C5">
              <w:rPr>
                <w:rFonts w:asciiTheme="minorHAnsi" w:eastAsiaTheme="minorEastAsia" w:hAnsiTheme="minorHAnsi"/>
                <w:noProof/>
                <w:sz w:val="22"/>
                <w:lang w:val="en-US"/>
              </w:rPr>
              <w:tab/>
            </w:r>
            <w:r w:rsidR="000219C5" w:rsidRPr="00322216">
              <w:rPr>
                <w:rStyle w:val="Hyperlink"/>
                <w:noProof/>
              </w:rPr>
              <w:t>Materials and Methods</w:t>
            </w:r>
            <w:r w:rsidR="000219C5">
              <w:rPr>
                <w:noProof/>
                <w:webHidden/>
              </w:rPr>
              <w:tab/>
            </w:r>
            <w:r w:rsidR="000219C5">
              <w:rPr>
                <w:noProof/>
                <w:webHidden/>
              </w:rPr>
              <w:fldChar w:fldCharType="begin"/>
            </w:r>
            <w:r w:rsidR="000219C5">
              <w:rPr>
                <w:noProof/>
                <w:webHidden/>
              </w:rPr>
              <w:instrText xml:space="preserve"> PAGEREF _Toc106449116 \h </w:instrText>
            </w:r>
            <w:r w:rsidR="000219C5">
              <w:rPr>
                <w:noProof/>
                <w:webHidden/>
              </w:rPr>
            </w:r>
            <w:r w:rsidR="000219C5">
              <w:rPr>
                <w:noProof/>
                <w:webHidden/>
              </w:rPr>
              <w:fldChar w:fldCharType="separate"/>
            </w:r>
            <w:r w:rsidR="000219C5">
              <w:rPr>
                <w:noProof/>
                <w:webHidden/>
              </w:rPr>
              <w:t>47</w:t>
            </w:r>
            <w:r w:rsidR="000219C5">
              <w:rPr>
                <w:noProof/>
                <w:webHidden/>
              </w:rPr>
              <w:fldChar w:fldCharType="end"/>
            </w:r>
          </w:hyperlink>
        </w:p>
        <w:p w14:paraId="63FB54D1" w14:textId="3A43A6D4"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17" w:history="1">
            <w:r w:rsidR="000219C5" w:rsidRPr="00322216">
              <w:rPr>
                <w:rStyle w:val="Hyperlink"/>
                <w:noProof/>
              </w:rPr>
              <w:t>2.1</w:t>
            </w:r>
            <w:r w:rsidR="000219C5">
              <w:rPr>
                <w:rFonts w:asciiTheme="minorHAnsi" w:eastAsiaTheme="minorEastAsia" w:hAnsiTheme="minorHAnsi"/>
                <w:noProof/>
                <w:sz w:val="22"/>
                <w:lang w:val="en-US"/>
              </w:rPr>
              <w:tab/>
            </w:r>
            <w:r w:rsidR="000219C5" w:rsidRPr="00322216">
              <w:rPr>
                <w:rStyle w:val="Hyperlink"/>
                <w:noProof/>
              </w:rPr>
              <w:t>Dosimetry</w:t>
            </w:r>
            <w:r w:rsidR="000219C5">
              <w:rPr>
                <w:noProof/>
                <w:webHidden/>
              </w:rPr>
              <w:tab/>
            </w:r>
            <w:r w:rsidR="000219C5">
              <w:rPr>
                <w:noProof/>
                <w:webHidden/>
              </w:rPr>
              <w:fldChar w:fldCharType="begin"/>
            </w:r>
            <w:r w:rsidR="000219C5">
              <w:rPr>
                <w:noProof/>
                <w:webHidden/>
              </w:rPr>
              <w:instrText xml:space="preserve"> PAGEREF _Toc106449117 \h </w:instrText>
            </w:r>
            <w:r w:rsidR="000219C5">
              <w:rPr>
                <w:noProof/>
                <w:webHidden/>
              </w:rPr>
            </w:r>
            <w:r w:rsidR="000219C5">
              <w:rPr>
                <w:noProof/>
                <w:webHidden/>
              </w:rPr>
              <w:fldChar w:fldCharType="separate"/>
            </w:r>
            <w:r w:rsidR="000219C5">
              <w:rPr>
                <w:noProof/>
                <w:webHidden/>
              </w:rPr>
              <w:t>47</w:t>
            </w:r>
            <w:r w:rsidR="000219C5">
              <w:rPr>
                <w:noProof/>
                <w:webHidden/>
              </w:rPr>
              <w:fldChar w:fldCharType="end"/>
            </w:r>
          </w:hyperlink>
        </w:p>
        <w:p w14:paraId="3BF1D3BB" w14:textId="5EDEF2E0"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8" w:history="1">
            <w:r w:rsidR="000219C5" w:rsidRPr="00322216">
              <w:rPr>
                <w:rStyle w:val="Hyperlink"/>
                <w:noProof/>
                <w:lang w:val="en-US"/>
              </w:rPr>
              <w:t>2.1.1</w:t>
            </w:r>
            <w:r w:rsidR="000219C5">
              <w:rPr>
                <w:rFonts w:asciiTheme="minorHAnsi" w:eastAsiaTheme="minorEastAsia" w:hAnsiTheme="minorHAnsi"/>
                <w:noProof/>
                <w:sz w:val="22"/>
                <w:lang w:val="en-US"/>
              </w:rPr>
              <w:tab/>
            </w:r>
            <w:r w:rsidR="000219C5" w:rsidRPr="00322216">
              <w:rPr>
                <w:rStyle w:val="Hyperlink"/>
                <w:noProof/>
                <w:lang w:val="en-US"/>
              </w:rPr>
              <w:t>X-ray dosimetry</w:t>
            </w:r>
            <w:r w:rsidR="000219C5">
              <w:rPr>
                <w:noProof/>
                <w:webHidden/>
              </w:rPr>
              <w:tab/>
            </w:r>
            <w:r w:rsidR="000219C5">
              <w:rPr>
                <w:noProof/>
                <w:webHidden/>
              </w:rPr>
              <w:fldChar w:fldCharType="begin"/>
            </w:r>
            <w:r w:rsidR="000219C5">
              <w:rPr>
                <w:noProof/>
                <w:webHidden/>
              </w:rPr>
              <w:instrText xml:space="preserve"> PAGEREF _Toc106449118 \h </w:instrText>
            </w:r>
            <w:r w:rsidR="000219C5">
              <w:rPr>
                <w:noProof/>
                <w:webHidden/>
              </w:rPr>
            </w:r>
            <w:r w:rsidR="000219C5">
              <w:rPr>
                <w:noProof/>
                <w:webHidden/>
              </w:rPr>
              <w:fldChar w:fldCharType="separate"/>
            </w:r>
            <w:r w:rsidR="000219C5">
              <w:rPr>
                <w:noProof/>
                <w:webHidden/>
              </w:rPr>
              <w:t>48</w:t>
            </w:r>
            <w:r w:rsidR="000219C5">
              <w:rPr>
                <w:noProof/>
                <w:webHidden/>
              </w:rPr>
              <w:fldChar w:fldCharType="end"/>
            </w:r>
          </w:hyperlink>
        </w:p>
        <w:p w14:paraId="475485CC" w14:textId="6140FC2D"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19" w:history="1">
            <w:r w:rsidR="000219C5" w:rsidRPr="00322216">
              <w:rPr>
                <w:rStyle w:val="Hyperlink"/>
                <w:noProof/>
              </w:rPr>
              <w:t>2.1.2</w:t>
            </w:r>
            <w:r w:rsidR="000219C5">
              <w:rPr>
                <w:rFonts w:asciiTheme="minorHAnsi" w:eastAsiaTheme="minorEastAsia" w:hAnsiTheme="minorHAnsi"/>
                <w:noProof/>
                <w:sz w:val="22"/>
                <w:lang w:val="en-US"/>
              </w:rPr>
              <w:tab/>
            </w:r>
            <w:r w:rsidR="000219C5" w:rsidRPr="00322216">
              <w:rPr>
                <w:rStyle w:val="Hyperlink"/>
                <w:noProof/>
              </w:rPr>
              <w:t>Gafchromic film dosimetry</w:t>
            </w:r>
            <w:r w:rsidR="000219C5">
              <w:rPr>
                <w:noProof/>
                <w:webHidden/>
              </w:rPr>
              <w:tab/>
            </w:r>
            <w:r w:rsidR="000219C5">
              <w:rPr>
                <w:noProof/>
                <w:webHidden/>
              </w:rPr>
              <w:fldChar w:fldCharType="begin"/>
            </w:r>
            <w:r w:rsidR="000219C5">
              <w:rPr>
                <w:noProof/>
                <w:webHidden/>
              </w:rPr>
              <w:instrText xml:space="preserve"> PAGEREF _Toc106449119 \h </w:instrText>
            </w:r>
            <w:r w:rsidR="000219C5">
              <w:rPr>
                <w:noProof/>
                <w:webHidden/>
              </w:rPr>
            </w:r>
            <w:r w:rsidR="000219C5">
              <w:rPr>
                <w:noProof/>
                <w:webHidden/>
              </w:rPr>
              <w:fldChar w:fldCharType="separate"/>
            </w:r>
            <w:r w:rsidR="000219C5">
              <w:rPr>
                <w:noProof/>
                <w:webHidden/>
              </w:rPr>
              <w:t>53</w:t>
            </w:r>
            <w:r w:rsidR="000219C5">
              <w:rPr>
                <w:noProof/>
                <w:webHidden/>
              </w:rPr>
              <w:fldChar w:fldCharType="end"/>
            </w:r>
          </w:hyperlink>
        </w:p>
        <w:p w14:paraId="109DCD49" w14:textId="4747E6CC"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20" w:history="1">
            <w:r w:rsidR="000219C5" w:rsidRPr="00322216">
              <w:rPr>
                <w:rStyle w:val="Hyperlink"/>
                <w:noProof/>
                <w:lang w:val="en-US"/>
              </w:rPr>
              <w:t>2.2</w:t>
            </w:r>
            <w:r w:rsidR="000219C5">
              <w:rPr>
                <w:rFonts w:asciiTheme="minorHAnsi" w:eastAsiaTheme="minorEastAsia" w:hAnsiTheme="minorHAnsi"/>
                <w:noProof/>
                <w:sz w:val="22"/>
                <w:lang w:val="en-US"/>
              </w:rPr>
              <w:tab/>
            </w:r>
            <w:r w:rsidR="000219C5" w:rsidRPr="00322216">
              <w:rPr>
                <w:rStyle w:val="Hyperlink"/>
                <w:noProof/>
                <w:lang w:val="en-US"/>
              </w:rPr>
              <w:t>Cell Experiments</w:t>
            </w:r>
            <w:r w:rsidR="000219C5">
              <w:rPr>
                <w:noProof/>
                <w:webHidden/>
              </w:rPr>
              <w:tab/>
            </w:r>
            <w:r w:rsidR="000219C5">
              <w:rPr>
                <w:noProof/>
                <w:webHidden/>
              </w:rPr>
              <w:fldChar w:fldCharType="begin"/>
            </w:r>
            <w:r w:rsidR="000219C5">
              <w:rPr>
                <w:noProof/>
                <w:webHidden/>
              </w:rPr>
              <w:instrText xml:space="preserve"> PAGEREF _Toc106449120 \h </w:instrText>
            </w:r>
            <w:r w:rsidR="000219C5">
              <w:rPr>
                <w:noProof/>
                <w:webHidden/>
              </w:rPr>
            </w:r>
            <w:r w:rsidR="000219C5">
              <w:rPr>
                <w:noProof/>
                <w:webHidden/>
              </w:rPr>
              <w:fldChar w:fldCharType="separate"/>
            </w:r>
            <w:r w:rsidR="000219C5">
              <w:rPr>
                <w:noProof/>
                <w:webHidden/>
              </w:rPr>
              <w:t>68</w:t>
            </w:r>
            <w:r w:rsidR="000219C5">
              <w:rPr>
                <w:noProof/>
                <w:webHidden/>
              </w:rPr>
              <w:fldChar w:fldCharType="end"/>
            </w:r>
          </w:hyperlink>
        </w:p>
        <w:p w14:paraId="10D92BC2" w14:textId="0107880D"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21" w:history="1">
            <w:r w:rsidR="000219C5" w:rsidRPr="00322216">
              <w:rPr>
                <w:rStyle w:val="Hyperlink"/>
                <w:noProof/>
                <w:lang w:val="en-US"/>
              </w:rPr>
              <w:t>2.3</w:t>
            </w:r>
            <w:r w:rsidR="000219C5">
              <w:rPr>
                <w:rFonts w:asciiTheme="minorHAnsi" w:eastAsiaTheme="minorEastAsia" w:hAnsiTheme="minorHAnsi"/>
                <w:noProof/>
                <w:sz w:val="22"/>
                <w:lang w:val="en-US"/>
              </w:rPr>
              <w:tab/>
            </w:r>
            <w:r w:rsidR="000219C5" w:rsidRPr="00322216">
              <w:rPr>
                <w:rStyle w:val="Hyperlink"/>
                <w:noProof/>
                <w:lang w:val="en-US"/>
              </w:rPr>
              <w:t>Segmentation</w:t>
            </w:r>
            <w:r w:rsidR="000219C5">
              <w:rPr>
                <w:noProof/>
                <w:webHidden/>
              </w:rPr>
              <w:tab/>
            </w:r>
            <w:r w:rsidR="000219C5">
              <w:rPr>
                <w:noProof/>
                <w:webHidden/>
              </w:rPr>
              <w:fldChar w:fldCharType="begin"/>
            </w:r>
            <w:r w:rsidR="000219C5">
              <w:rPr>
                <w:noProof/>
                <w:webHidden/>
              </w:rPr>
              <w:instrText xml:space="preserve"> PAGEREF _Toc106449121 \h </w:instrText>
            </w:r>
            <w:r w:rsidR="000219C5">
              <w:rPr>
                <w:noProof/>
                <w:webHidden/>
              </w:rPr>
            </w:r>
            <w:r w:rsidR="000219C5">
              <w:rPr>
                <w:noProof/>
                <w:webHidden/>
              </w:rPr>
              <w:fldChar w:fldCharType="separate"/>
            </w:r>
            <w:r w:rsidR="000219C5">
              <w:rPr>
                <w:noProof/>
                <w:webHidden/>
              </w:rPr>
              <w:t>69</w:t>
            </w:r>
            <w:r w:rsidR="000219C5">
              <w:rPr>
                <w:noProof/>
                <w:webHidden/>
              </w:rPr>
              <w:fldChar w:fldCharType="end"/>
            </w:r>
          </w:hyperlink>
        </w:p>
        <w:p w14:paraId="76707AD4" w14:textId="376881A8"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22" w:history="1">
            <w:r w:rsidR="000219C5" w:rsidRPr="00322216">
              <w:rPr>
                <w:rStyle w:val="Hyperlink"/>
                <w:noProof/>
                <w:lang w:val="en-US"/>
              </w:rPr>
              <w:t>2.4</w:t>
            </w:r>
            <w:r w:rsidR="000219C5">
              <w:rPr>
                <w:rFonts w:asciiTheme="minorHAnsi" w:eastAsiaTheme="minorEastAsia" w:hAnsiTheme="minorHAnsi"/>
                <w:noProof/>
                <w:sz w:val="22"/>
                <w:lang w:val="en-US"/>
              </w:rPr>
              <w:tab/>
            </w:r>
            <w:r w:rsidR="000219C5" w:rsidRPr="00322216">
              <w:rPr>
                <w:rStyle w:val="Hyperlink"/>
                <w:noProof/>
                <w:lang w:val="en-US"/>
              </w:rPr>
              <w:t>Cell Survival Analysis</w:t>
            </w:r>
            <w:r w:rsidR="000219C5">
              <w:rPr>
                <w:noProof/>
                <w:webHidden/>
              </w:rPr>
              <w:tab/>
            </w:r>
            <w:r w:rsidR="000219C5">
              <w:rPr>
                <w:noProof/>
                <w:webHidden/>
              </w:rPr>
              <w:fldChar w:fldCharType="begin"/>
            </w:r>
            <w:r w:rsidR="000219C5">
              <w:rPr>
                <w:noProof/>
                <w:webHidden/>
              </w:rPr>
              <w:instrText xml:space="preserve"> PAGEREF _Toc106449122 \h </w:instrText>
            </w:r>
            <w:r w:rsidR="000219C5">
              <w:rPr>
                <w:noProof/>
                <w:webHidden/>
              </w:rPr>
            </w:r>
            <w:r w:rsidR="000219C5">
              <w:rPr>
                <w:noProof/>
                <w:webHidden/>
              </w:rPr>
              <w:fldChar w:fldCharType="separate"/>
            </w:r>
            <w:r w:rsidR="000219C5">
              <w:rPr>
                <w:noProof/>
                <w:webHidden/>
              </w:rPr>
              <w:t>71</w:t>
            </w:r>
            <w:r w:rsidR="000219C5">
              <w:rPr>
                <w:noProof/>
                <w:webHidden/>
              </w:rPr>
              <w:fldChar w:fldCharType="end"/>
            </w:r>
          </w:hyperlink>
        </w:p>
        <w:p w14:paraId="5425108C" w14:textId="47A46048"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23" w:history="1">
            <w:r w:rsidR="000219C5" w:rsidRPr="00322216">
              <w:rPr>
                <w:rStyle w:val="Hyperlink"/>
                <w:noProof/>
                <w:lang w:val="en-US"/>
              </w:rPr>
              <w:t>2.4.1</w:t>
            </w:r>
            <w:r w:rsidR="000219C5">
              <w:rPr>
                <w:rFonts w:asciiTheme="minorHAnsi" w:eastAsiaTheme="minorEastAsia" w:hAnsiTheme="minorHAnsi"/>
                <w:noProof/>
                <w:sz w:val="22"/>
                <w:lang w:val="en-US"/>
              </w:rPr>
              <w:tab/>
            </w:r>
            <w:r w:rsidR="000219C5" w:rsidRPr="00322216">
              <w:rPr>
                <w:rStyle w:val="Hyperlink"/>
                <w:noProof/>
                <w:lang w:val="en-US"/>
              </w:rPr>
              <w:t>Data acquisition and image registration</w:t>
            </w:r>
            <w:r w:rsidR="000219C5">
              <w:rPr>
                <w:noProof/>
                <w:webHidden/>
              </w:rPr>
              <w:tab/>
            </w:r>
            <w:r w:rsidR="000219C5">
              <w:rPr>
                <w:noProof/>
                <w:webHidden/>
              </w:rPr>
              <w:fldChar w:fldCharType="begin"/>
            </w:r>
            <w:r w:rsidR="000219C5">
              <w:rPr>
                <w:noProof/>
                <w:webHidden/>
              </w:rPr>
              <w:instrText xml:space="preserve"> PAGEREF _Toc106449123 \h </w:instrText>
            </w:r>
            <w:r w:rsidR="000219C5">
              <w:rPr>
                <w:noProof/>
                <w:webHidden/>
              </w:rPr>
            </w:r>
            <w:r w:rsidR="000219C5">
              <w:rPr>
                <w:noProof/>
                <w:webHidden/>
              </w:rPr>
              <w:fldChar w:fldCharType="separate"/>
            </w:r>
            <w:r w:rsidR="000219C5">
              <w:rPr>
                <w:noProof/>
                <w:webHidden/>
              </w:rPr>
              <w:t>72</w:t>
            </w:r>
            <w:r w:rsidR="000219C5">
              <w:rPr>
                <w:noProof/>
                <w:webHidden/>
              </w:rPr>
              <w:fldChar w:fldCharType="end"/>
            </w:r>
          </w:hyperlink>
        </w:p>
        <w:p w14:paraId="2CF8BCAD" w14:textId="7BCB51A3"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24" w:history="1">
            <w:r w:rsidR="000219C5" w:rsidRPr="00322216">
              <w:rPr>
                <w:rStyle w:val="Hyperlink"/>
                <w:noProof/>
                <w:lang w:val="en-US"/>
              </w:rPr>
              <w:t>2.4.2</w:t>
            </w:r>
            <w:r w:rsidR="000219C5">
              <w:rPr>
                <w:rFonts w:asciiTheme="minorHAnsi" w:eastAsiaTheme="minorEastAsia" w:hAnsiTheme="minorHAnsi"/>
                <w:noProof/>
                <w:sz w:val="22"/>
                <w:lang w:val="en-US"/>
              </w:rPr>
              <w:tab/>
            </w:r>
            <w:r w:rsidR="000219C5" w:rsidRPr="00322216">
              <w:rPr>
                <w:rStyle w:val="Hyperlink"/>
                <w:noProof/>
                <w:lang w:val="en-US"/>
              </w:rPr>
              <w:t>1D survival analysis</w:t>
            </w:r>
            <w:r w:rsidR="000219C5">
              <w:rPr>
                <w:noProof/>
                <w:webHidden/>
              </w:rPr>
              <w:tab/>
            </w:r>
            <w:r w:rsidR="000219C5">
              <w:rPr>
                <w:noProof/>
                <w:webHidden/>
              </w:rPr>
              <w:fldChar w:fldCharType="begin"/>
            </w:r>
            <w:r w:rsidR="000219C5">
              <w:rPr>
                <w:noProof/>
                <w:webHidden/>
              </w:rPr>
              <w:instrText xml:space="preserve"> PAGEREF _Toc106449124 \h </w:instrText>
            </w:r>
            <w:r w:rsidR="000219C5">
              <w:rPr>
                <w:noProof/>
                <w:webHidden/>
              </w:rPr>
            </w:r>
            <w:r w:rsidR="000219C5">
              <w:rPr>
                <w:noProof/>
                <w:webHidden/>
              </w:rPr>
              <w:fldChar w:fldCharType="separate"/>
            </w:r>
            <w:r w:rsidR="000219C5">
              <w:rPr>
                <w:noProof/>
                <w:webHidden/>
              </w:rPr>
              <w:t>74</w:t>
            </w:r>
            <w:r w:rsidR="000219C5">
              <w:rPr>
                <w:noProof/>
                <w:webHidden/>
              </w:rPr>
              <w:fldChar w:fldCharType="end"/>
            </w:r>
          </w:hyperlink>
        </w:p>
        <w:p w14:paraId="5D6B0F50" w14:textId="4EB9C39C"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25" w:history="1">
            <w:r w:rsidR="000219C5" w:rsidRPr="00322216">
              <w:rPr>
                <w:rStyle w:val="Hyperlink"/>
                <w:noProof/>
                <w:lang w:val="en-US"/>
              </w:rPr>
              <w:t>2.4.3</w:t>
            </w:r>
            <w:r w:rsidR="000219C5">
              <w:rPr>
                <w:rFonts w:asciiTheme="minorHAnsi" w:eastAsiaTheme="minorEastAsia" w:hAnsiTheme="minorHAnsi"/>
                <w:noProof/>
                <w:sz w:val="22"/>
                <w:lang w:val="en-US"/>
              </w:rPr>
              <w:tab/>
            </w:r>
            <w:r w:rsidR="000219C5" w:rsidRPr="00322216">
              <w:rPr>
                <w:rStyle w:val="Hyperlink"/>
                <w:noProof/>
                <w:lang w:val="en-US"/>
              </w:rPr>
              <w:t>2D survival analysis</w:t>
            </w:r>
            <w:r w:rsidR="000219C5">
              <w:rPr>
                <w:noProof/>
                <w:webHidden/>
              </w:rPr>
              <w:tab/>
            </w:r>
            <w:r w:rsidR="000219C5">
              <w:rPr>
                <w:noProof/>
                <w:webHidden/>
              </w:rPr>
              <w:fldChar w:fldCharType="begin"/>
            </w:r>
            <w:r w:rsidR="000219C5">
              <w:rPr>
                <w:noProof/>
                <w:webHidden/>
              </w:rPr>
              <w:instrText xml:space="preserve"> PAGEREF _Toc106449125 \h </w:instrText>
            </w:r>
            <w:r w:rsidR="000219C5">
              <w:rPr>
                <w:noProof/>
                <w:webHidden/>
              </w:rPr>
            </w:r>
            <w:r w:rsidR="000219C5">
              <w:rPr>
                <w:noProof/>
                <w:webHidden/>
              </w:rPr>
              <w:fldChar w:fldCharType="separate"/>
            </w:r>
            <w:r w:rsidR="000219C5">
              <w:rPr>
                <w:noProof/>
                <w:webHidden/>
              </w:rPr>
              <w:t>76</w:t>
            </w:r>
            <w:r w:rsidR="000219C5">
              <w:rPr>
                <w:noProof/>
                <w:webHidden/>
              </w:rPr>
              <w:fldChar w:fldCharType="end"/>
            </w:r>
          </w:hyperlink>
        </w:p>
        <w:p w14:paraId="6F37616D" w14:textId="5D0A6813"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126" w:history="1">
            <w:r w:rsidR="000219C5" w:rsidRPr="00322216">
              <w:rPr>
                <w:rStyle w:val="Hyperlink"/>
                <w:noProof/>
                <w:lang w:val="en-US"/>
              </w:rPr>
              <w:t>3</w:t>
            </w:r>
            <w:r w:rsidR="000219C5">
              <w:rPr>
                <w:rFonts w:asciiTheme="minorHAnsi" w:eastAsiaTheme="minorEastAsia" w:hAnsiTheme="minorHAnsi"/>
                <w:noProof/>
                <w:sz w:val="22"/>
                <w:lang w:val="en-US"/>
              </w:rPr>
              <w:tab/>
            </w:r>
            <w:r w:rsidR="000219C5" w:rsidRPr="00322216">
              <w:rPr>
                <w:rStyle w:val="Hyperlink"/>
                <w:noProof/>
                <w:lang w:val="en-US"/>
              </w:rPr>
              <w:t>Results</w:t>
            </w:r>
            <w:r w:rsidR="000219C5">
              <w:rPr>
                <w:noProof/>
                <w:webHidden/>
              </w:rPr>
              <w:tab/>
            </w:r>
            <w:r w:rsidR="000219C5">
              <w:rPr>
                <w:noProof/>
                <w:webHidden/>
              </w:rPr>
              <w:fldChar w:fldCharType="begin"/>
            </w:r>
            <w:r w:rsidR="000219C5">
              <w:rPr>
                <w:noProof/>
                <w:webHidden/>
              </w:rPr>
              <w:instrText xml:space="preserve"> PAGEREF _Toc106449126 \h </w:instrText>
            </w:r>
            <w:r w:rsidR="000219C5">
              <w:rPr>
                <w:noProof/>
                <w:webHidden/>
              </w:rPr>
            </w:r>
            <w:r w:rsidR="000219C5">
              <w:rPr>
                <w:noProof/>
                <w:webHidden/>
              </w:rPr>
              <w:fldChar w:fldCharType="separate"/>
            </w:r>
            <w:r w:rsidR="000219C5">
              <w:rPr>
                <w:noProof/>
                <w:webHidden/>
              </w:rPr>
              <w:t>84</w:t>
            </w:r>
            <w:r w:rsidR="000219C5">
              <w:rPr>
                <w:noProof/>
                <w:webHidden/>
              </w:rPr>
              <w:fldChar w:fldCharType="end"/>
            </w:r>
          </w:hyperlink>
        </w:p>
        <w:p w14:paraId="3AA18BFB" w14:textId="054BA93D"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27" w:history="1">
            <w:r w:rsidR="000219C5" w:rsidRPr="00322216">
              <w:rPr>
                <w:rStyle w:val="Hyperlink"/>
                <w:noProof/>
                <w:lang w:val="en-US"/>
              </w:rPr>
              <w:t>3.1</w:t>
            </w:r>
            <w:r w:rsidR="000219C5">
              <w:rPr>
                <w:rFonts w:asciiTheme="minorHAnsi" w:eastAsiaTheme="minorEastAsia" w:hAnsiTheme="minorHAnsi"/>
                <w:noProof/>
                <w:sz w:val="22"/>
                <w:lang w:val="en-US"/>
              </w:rPr>
              <w:tab/>
            </w:r>
            <w:r w:rsidR="000219C5" w:rsidRPr="00322216">
              <w:rPr>
                <w:rStyle w:val="Hyperlink"/>
                <w:noProof/>
                <w:lang w:val="en-US"/>
              </w:rPr>
              <w:t>X-ray dosimetry</w:t>
            </w:r>
            <w:r w:rsidR="000219C5">
              <w:rPr>
                <w:noProof/>
                <w:webHidden/>
              </w:rPr>
              <w:tab/>
            </w:r>
            <w:r w:rsidR="000219C5">
              <w:rPr>
                <w:noProof/>
                <w:webHidden/>
              </w:rPr>
              <w:fldChar w:fldCharType="begin"/>
            </w:r>
            <w:r w:rsidR="000219C5">
              <w:rPr>
                <w:noProof/>
                <w:webHidden/>
              </w:rPr>
              <w:instrText xml:space="preserve"> PAGEREF _Toc106449127 \h </w:instrText>
            </w:r>
            <w:r w:rsidR="000219C5">
              <w:rPr>
                <w:noProof/>
                <w:webHidden/>
              </w:rPr>
            </w:r>
            <w:r w:rsidR="000219C5">
              <w:rPr>
                <w:noProof/>
                <w:webHidden/>
              </w:rPr>
              <w:fldChar w:fldCharType="separate"/>
            </w:r>
            <w:r w:rsidR="000219C5">
              <w:rPr>
                <w:noProof/>
                <w:webHidden/>
              </w:rPr>
              <w:t>84</w:t>
            </w:r>
            <w:r w:rsidR="000219C5">
              <w:rPr>
                <w:noProof/>
                <w:webHidden/>
              </w:rPr>
              <w:fldChar w:fldCharType="end"/>
            </w:r>
          </w:hyperlink>
        </w:p>
        <w:p w14:paraId="6283FFE9" w14:textId="349FD384"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28" w:history="1">
            <w:r w:rsidR="000219C5" w:rsidRPr="00322216">
              <w:rPr>
                <w:rStyle w:val="Hyperlink"/>
                <w:noProof/>
                <w:lang w:val="en-US"/>
              </w:rPr>
              <w:t>3.2</w:t>
            </w:r>
            <w:r w:rsidR="000219C5">
              <w:rPr>
                <w:rFonts w:asciiTheme="minorHAnsi" w:eastAsiaTheme="minorEastAsia" w:hAnsiTheme="minorHAnsi"/>
                <w:noProof/>
                <w:sz w:val="22"/>
                <w:lang w:val="en-US"/>
              </w:rPr>
              <w:tab/>
            </w:r>
            <w:r w:rsidR="000219C5" w:rsidRPr="00322216">
              <w:rPr>
                <w:rStyle w:val="Hyperlink"/>
                <w:noProof/>
                <w:lang w:val="en-US"/>
              </w:rPr>
              <w:t>Gafchromic film dosimetry</w:t>
            </w:r>
            <w:r w:rsidR="000219C5">
              <w:rPr>
                <w:noProof/>
                <w:webHidden/>
              </w:rPr>
              <w:tab/>
            </w:r>
            <w:r w:rsidR="000219C5">
              <w:rPr>
                <w:noProof/>
                <w:webHidden/>
              </w:rPr>
              <w:fldChar w:fldCharType="begin"/>
            </w:r>
            <w:r w:rsidR="000219C5">
              <w:rPr>
                <w:noProof/>
                <w:webHidden/>
              </w:rPr>
              <w:instrText xml:space="preserve"> PAGEREF _Toc106449128 \h </w:instrText>
            </w:r>
            <w:r w:rsidR="000219C5">
              <w:rPr>
                <w:noProof/>
                <w:webHidden/>
              </w:rPr>
            </w:r>
            <w:r w:rsidR="000219C5">
              <w:rPr>
                <w:noProof/>
                <w:webHidden/>
              </w:rPr>
              <w:fldChar w:fldCharType="separate"/>
            </w:r>
            <w:r w:rsidR="000219C5">
              <w:rPr>
                <w:noProof/>
                <w:webHidden/>
              </w:rPr>
              <w:t>86</w:t>
            </w:r>
            <w:r w:rsidR="000219C5">
              <w:rPr>
                <w:noProof/>
                <w:webHidden/>
              </w:rPr>
              <w:fldChar w:fldCharType="end"/>
            </w:r>
          </w:hyperlink>
        </w:p>
        <w:p w14:paraId="7CFD84C7" w14:textId="3ED57C97"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29" w:history="1">
            <w:r w:rsidR="000219C5" w:rsidRPr="00322216">
              <w:rPr>
                <w:rStyle w:val="Hyperlink"/>
                <w:noProof/>
                <w:lang w:val="en-US"/>
              </w:rPr>
              <w:t>3.3</w:t>
            </w:r>
            <w:r w:rsidR="000219C5">
              <w:rPr>
                <w:rFonts w:asciiTheme="minorHAnsi" w:eastAsiaTheme="minorEastAsia" w:hAnsiTheme="minorHAnsi"/>
                <w:noProof/>
                <w:sz w:val="22"/>
                <w:lang w:val="en-US"/>
              </w:rPr>
              <w:tab/>
            </w:r>
            <w:r w:rsidR="000219C5" w:rsidRPr="00322216">
              <w:rPr>
                <w:rStyle w:val="Hyperlink"/>
                <w:noProof/>
                <w:lang w:val="en-US"/>
              </w:rPr>
              <w:t>Cell survival</w:t>
            </w:r>
            <w:r w:rsidR="000219C5">
              <w:rPr>
                <w:noProof/>
                <w:webHidden/>
              </w:rPr>
              <w:tab/>
            </w:r>
            <w:r w:rsidR="000219C5">
              <w:rPr>
                <w:noProof/>
                <w:webHidden/>
              </w:rPr>
              <w:fldChar w:fldCharType="begin"/>
            </w:r>
            <w:r w:rsidR="000219C5">
              <w:rPr>
                <w:noProof/>
                <w:webHidden/>
              </w:rPr>
              <w:instrText xml:space="preserve"> PAGEREF _Toc106449129 \h </w:instrText>
            </w:r>
            <w:r w:rsidR="000219C5">
              <w:rPr>
                <w:noProof/>
                <w:webHidden/>
              </w:rPr>
            </w:r>
            <w:r w:rsidR="000219C5">
              <w:rPr>
                <w:noProof/>
                <w:webHidden/>
              </w:rPr>
              <w:fldChar w:fldCharType="separate"/>
            </w:r>
            <w:r w:rsidR="000219C5">
              <w:rPr>
                <w:noProof/>
                <w:webHidden/>
              </w:rPr>
              <w:t>95</w:t>
            </w:r>
            <w:r w:rsidR="000219C5">
              <w:rPr>
                <w:noProof/>
                <w:webHidden/>
              </w:rPr>
              <w:fldChar w:fldCharType="end"/>
            </w:r>
          </w:hyperlink>
        </w:p>
        <w:p w14:paraId="24DBBF27" w14:textId="2878EF13"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30" w:history="1">
            <w:r w:rsidR="000219C5" w:rsidRPr="00322216">
              <w:rPr>
                <w:rStyle w:val="Hyperlink"/>
                <w:noProof/>
                <w:lang w:val="en-US"/>
              </w:rPr>
              <w:t>3.3.1</w:t>
            </w:r>
            <w:r w:rsidR="000219C5">
              <w:rPr>
                <w:rFonts w:asciiTheme="minorHAnsi" w:eastAsiaTheme="minorEastAsia" w:hAnsiTheme="minorHAnsi"/>
                <w:noProof/>
                <w:sz w:val="22"/>
                <w:lang w:val="en-US"/>
              </w:rPr>
              <w:tab/>
            </w:r>
            <w:r w:rsidR="000219C5" w:rsidRPr="00322216">
              <w:rPr>
                <w:rStyle w:val="Hyperlink"/>
                <w:noProof/>
                <w:lang w:val="en-US"/>
              </w:rPr>
              <w:t>1D survival analysis</w:t>
            </w:r>
            <w:r w:rsidR="000219C5">
              <w:rPr>
                <w:noProof/>
                <w:webHidden/>
              </w:rPr>
              <w:tab/>
            </w:r>
            <w:r w:rsidR="000219C5">
              <w:rPr>
                <w:noProof/>
                <w:webHidden/>
              </w:rPr>
              <w:fldChar w:fldCharType="begin"/>
            </w:r>
            <w:r w:rsidR="000219C5">
              <w:rPr>
                <w:noProof/>
                <w:webHidden/>
              </w:rPr>
              <w:instrText xml:space="preserve"> PAGEREF _Toc106449130 \h </w:instrText>
            </w:r>
            <w:r w:rsidR="000219C5">
              <w:rPr>
                <w:noProof/>
                <w:webHidden/>
              </w:rPr>
            </w:r>
            <w:r w:rsidR="000219C5">
              <w:rPr>
                <w:noProof/>
                <w:webHidden/>
              </w:rPr>
              <w:fldChar w:fldCharType="separate"/>
            </w:r>
            <w:r w:rsidR="000219C5">
              <w:rPr>
                <w:noProof/>
                <w:webHidden/>
              </w:rPr>
              <w:t>97</w:t>
            </w:r>
            <w:r w:rsidR="000219C5">
              <w:rPr>
                <w:noProof/>
                <w:webHidden/>
              </w:rPr>
              <w:fldChar w:fldCharType="end"/>
            </w:r>
          </w:hyperlink>
        </w:p>
        <w:p w14:paraId="1D41148F" w14:textId="76CD3D97"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31" w:history="1">
            <w:r w:rsidR="000219C5" w:rsidRPr="00322216">
              <w:rPr>
                <w:rStyle w:val="Hyperlink"/>
                <w:noProof/>
                <w:lang w:val="en-US"/>
              </w:rPr>
              <w:t>3.3.2</w:t>
            </w:r>
            <w:r w:rsidR="000219C5">
              <w:rPr>
                <w:rFonts w:asciiTheme="minorHAnsi" w:eastAsiaTheme="minorEastAsia" w:hAnsiTheme="minorHAnsi"/>
                <w:noProof/>
                <w:sz w:val="22"/>
                <w:lang w:val="en-US"/>
              </w:rPr>
              <w:tab/>
            </w:r>
            <w:r w:rsidR="000219C5" w:rsidRPr="00322216">
              <w:rPr>
                <w:rStyle w:val="Hyperlink"/>
                <w:noProof/>
                <w:lang w:val="en-US"/>
              </w:rPr>
              <w:t>2D analysis</w:t>
            </w:r>
            <w:r w:rsidR="000219C5">
              <w:rPr>
                <w:noProof/>
                <w:webHidden/>
              </w:rPr>
              <w:tab/>
            </w:r>
            <w:r w:rsidR="000219C5">
              <w:rPr>
                <w:noProof/>
                <w:webHidden/>
              </w:rPr>
              <w:fldChar w:fldCharType="begin"/>
            </w:r>
            <w:r w:rsidR="000219C5">
              <w:rPr>
                <w:noProof/>
                <w:webHidden/>
              </w:rPr>
              <w:instrText xml:space="preserve"> PAGEREF _Toc106449131 \h </w:instrText>
            </w:r>
            <w:r w:rsidR="000219C5">
              <w:rPr>
                <w:noProof/>
                <w:webHidden/>
              </w:rPr>
            </w:r>
            <w:r w:rsidR="000219C5">
              <w:rPr>
                <w:noProof/>
                <w:webHidden/>
              </w:rPr>
              <w:fldChar w:fldCharType="separate"/>
            </w:r>
            <w:r w:rsidR="000219C5">
              <w:rPr>
                <w:noProof/>
                <w:webHidden/>
              </w:rPr>
              <w:t>100</w:t>
            </w:r>
            <w:r w:rsidR="000219C5">
              <w:rPr>
                <w:noProof/>
                <w:webHidden/>
              </w:rPr>
              <w:fldChar w:fldCharType="end"/>
            </w:r>
          </w:hyperlink>
        </w:p>
        <w:p w14:paraId="64BE802C" w14:textId="4CC0B2D5"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132" w:history="1">
            <w:r w:rsidR="000219C5" w:rsidRPr="00322216">
              <w:rPr>
                <w:rStyle w:val="Hyperlink"/>
                <w:noProof/>
                <w:lang w:val="en-US"/>
              </w:rPr>
              <w:t>4</w:t>
            </w:r>
            <w:r w:rsidR="000219C5">
              <w:rPr>
                <w:rFonts w:asciiTheme="minorHAnsi" w:eastAsiaTheme="minorEastAsia" w:hAnsiTheme="minorHAnsi"/>
                <w:noProof/>
                <w:sz w:val="22"/>
                <w:lang w:val="en-US"/>
              </w:rPr>
              <w:tab/>
            </w:r>
            <w:r w:rsidR="000219C5" w:rsidRPr="00322216">
              <w:rPr>
                <w:rStyle w:val="Hyperlink"/>
                <w:noProof/>
                <w:lang w:val="en-US"/>
              </w:rPr>
              <w:t>Discussion</w:t>
            </w:r>
            <w:r w:rsidR="000219C5">
              <w:rPr>
                <w:noProof/>
                <w:webHidden/>
              </w:rPr>
              <w:tab/>
            </w:r>
            <w:r w:rsidR="000219C5">
              <w:rPr>
                <w:noProof/>
                <w:webHidden/>
              </w:rPr>
              <w:fldChar w:fldCharType="begin"/>
            </w:r>
            <w:r w:rsidR="000219C5">
              <w:rPr>
                <w:noProof/>
                <w:webHidden/>
              </w:rPr>
              <w:instrText xml:space="preserve"> PAGEREF _Toc106449132 \h </w:instrText>
            </w:r>
            <w:r w:rsidR="000219C5">
              <w:rPr>
                <w:noProof/>
                <w:webHidden/>
              </w:rPr>
            </w:r>
            <w:r w:rsidR="000219C5">
              <w:rPr>
                <w:noProof/>
                <w:webHidden/>
              </w:rPr>
              <w:fldChar w:fldCharType="separate"/>
            </w:r>
            <w:r w:rsidR="000219C5">
              <w:rPr>
                <w:noProof/>
                <w:webHidden/>
              </w:rPr>
              <w:t>109</w:t>
            </w:r>
            <w:r w:rsidR="000219C5">
              <w:rPr>
                <w:noProof/>
                <w:webHidden/>
              </w:rPr>
              <w:fldChar w:fldCharType="end"/>
            </w:r>
          </w:hyperlink>
        </w:p>
        <w:p w14:paraId="7B480A19" w14:textId="37756F2C"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33" w:history="1">
            <w:r w:rsidR="000219C5" w:rsidRPr="00322216">
              <w:rPr>
                <w:rStyle w:val="Hyperlink"/>
                <w:noProof/>
                <w:lang w:val="en-US"/>
              </w:rPr>
              <w:t>4.1</w:t>
            </w:r>
            <w:r w:rsidR="000219C5">
              <w:rPr>
                <w:rFonts w:asciiTheme="minorHAnsi" w:eastAsiaTheme="minorEastAsia" w:hAnsiTheme="minorHAnsi"/>
                <w:noProof/>
                <w:sz w:val="22"/>
                <w:lang w:val="en-US"/>
              </w:rPr>
              <w:tab/>
            </w:r>
            <w:r w:rsidR="000219C5" w:rsidRPr="00322216">
              <w:rPr>
                <w:rStyle w:val="Hyperlink"/>
                <w:noProof/>
                <w:lang w:val="en-US"/>
              </w:rPr>
              <w:t>X-ray Dosimetry</w:t>
            </w:r>
            <w:r w:rsidR="000219C5">
              <w:rPr>
                <w:noProof/>
                <w:webHidden/>
              </w:rPr>
              <w:tab/>
            </w:r>
            <w:r w:rsidR="000219C5">
              <w:rPr>
                <w:noProof/>
                <w:webHidden/>
              </w:rPr>
              <w:fldChar w:fldCharType="begin"/>
            </w:r>
            <w:r w:rsidR="000219C5">
              <w:rPr>
                <w:noProof/>
                <w:webHidden/>
              </w:rPr>
              <w:instrText xml:space="preserve"> PAGEREF _Toc106449133 \h </w:instrText>
            </w:r>
            <w:r w:rsidR="000219C5">
              <w:rPr>
                <w:noProof/>
                <w:webHidden/>
              </w:rPr>
            </w:r>
            <w:r w:rsidR="000219C5">
              <w:rPr>
                <w:noProof/>
                <w:webHidden/>
              </w:rPr>
              <w:fldChar w:fldCharType="separate"/>
            </w:r>
            <w:r w:rsidR="000219C5">
              <w:rPr>
                <w:noProof/>
                <w:webHidden/>
              </w:rPr>
              <w:t>109</w:t>
            </w:r>
            <w:r w:rsidR="000219C5">
              <w:rPr>
                <w:noProof/>
                <w:webHidden/>
              </w:rPr>
              <w:fldChar w:fldCharType="end"/>
            </w:r>
          </w:hyperlink>
        </w:p>
        <w:p w14:paraId="15B8536D" w14:textId="366F754B"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34" w:history="1">
            <w:r w:rsidR="000219C5" w:rsidRPr="00322216">
              <w:rPr>
                <w:rStyle w:val="Hyperlink"/>
                <w:noProof/>
                <w:lang w:val="en-US"/>
              </w:rPr>
              <w:t>4.2</w:t>
            </w:r>
            <w:r w:rsidR="000219C5">
              <w:rPr>
                <w:rFonts w:asciiTheme="minorHAnsi" w:eastAsiaTheme="minorEastAsia" w:hAnsiTheme="minorHAnsi"/>
                <w:noProof/>
                <w:sz w:val="22"/>
                <w:lang w:val="en-US"/>
              </w:rPr>
              <w:tab/>
            </w:r>
            <w:r w:rsidR="000219C5" w:rsidRPr="00322216">
              <w:rPr>
                <w:rStyle w:val="Hyperlink"/>
                <w:noProof/>
                <w:lang w:val="en-US"/>
              </w:rPr>
              <w:t>Gafchromic film dosimetry</w:t>
            </w:r>
            <w:r w:rsidR="000219C5">
              <w:rPr>
                <w:noProof/>
                <w:webHidden/>
              </w:rPr>
              <w:tab/>
            </w:r>
            <w:r w:rsidR="000219C5">
              <w:rPr>
                <w:noProof/>
                <w:webHidden/>
              </w:rPr>
              <w:fldChar w:fldCharType="begin"/>
            </w:r>
            <w:r w:rsidR="000219C5">
              <w:rPr>
                <w:noProof/>
                <w:webHidden/>
              </w:rPr>
              <w:instrText xml:space="preserve"> PAGEREF _Toc106449134 \h </w:instrText>
            </w:r>
            <w:r w:rsidR="000219C5">
              <w:rPr>
                <w:noProof/>
                <w:webHidden/>
              </w:rPr>
            </w:r>
            <w:r w:rsidR="000219C5">
              <w:rPr>
                <w:noProof/>
                <w:webHidden/>
              </w:rPr>
              <w:fldChar w:fldCharType="separate"/>
            </w:r>
            <w:r w:rsidR="000219C5">
              <w:rPr>
                <w:noProof/>
                <w:webHidden/>
              </w:rPr>
              <w:t>109</w:t>
            </w:r>
            <w:r w:rsidR="000219C5">
              <w:rPr>
                <w:noProof/>
                <w:webHidden/>
              </w:rPr>
              <w:fldChar w:fldCharType="end"/>
            </w:r>
          </w:hyperlink>
        </w:p>
        <w:p w14:paraId="5B653744" w14:textId="21F473F6"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35" w:history="1">
            <w:r w:rsidR="000219C5" w:rsidRPr="00322216">
              <w:rPr>
                <w:rStyle w:val="Hyperlink"/>
                <w:noProof/>
                <w:lang w:val="en-US"/>
              </w:rPr>
              <w:t>4.3</w:t>
            </w:r>
            <w:r w:rsidR="000219C5">
              <w:rPr>
                <w:rFonts w:asciiTheme="minorHAnsi" w:eastAsiaTheme="minorEastAsia" w:hAnsiTheme="minorHAnsi"/>
                <w:noProof/>
                <w:sz w:val="22"/>
                <w:lang w:val="en-US"/>
              </w:rPr>
              <w:tab/>
            </w:r>
            <w:r w:rsidR="000219C5" w:rsidRPr="00322216">
              <w:rPr>
                <w:rStyle w:val="Hyperlink"/>
                <w:noProof/>
                <w:lang w:val="en-US"/>
              </w:rPr>
              <w:t>Cell Survival</w:t>
            </w:r>
            <w:r w:rsidR="000219C5">
              <w:rPr>
                <w:noProof/>
                <w:webHidden/>
              </w:rPr>
              <w:tab/>
            </w:r>
            <w:r w:rsidR="000219C5">
              <w:rPr>
                <w:noProof/>
                <w:webHidden/>
              </w:rPr>
              <w:fldChar w:fldCharType="begin"/>
            </w:r>
            <w:r w:rsidR="000219C5">
              <w:rPr>
                <w:noProof/>
                <w:webHidden/>
              </w:rPr>
              <w:instrText xml:space="preserve"> PAGEREF _Toc106449135 \h </w:instrText>
            </w:r>
            <w:r w:rsidR="000219C5">
              <w:rPr>
                <w:noProof/>
                <w:webHidden/>
              </w:rPr>
            </w:r>
            <w:r w:rsidR="000219C5">
              <w:rPr>
                <w:noProof/>
                <w:webHidden/>
              </w:rPr>
              <w:fldChar w:fldCharType="separate"/>
            </w:r>
            <w:r w:rsidR="000219C5">
              <w:rPr>
                <w:noProof/>
                <w:webHidden/>
              </w:rPr>
              <w:t>112</w:t>
            </w:r>
            <w:r w:rsidR="000219C5">
              <w:rPr>
                <w:noProof/>
                <w:webHidden/>
              </w:rPr>
              <w:fldChar w:fldCharType="end"/>
            </w:r>
          </w:hyperlink>
        </w:p>
        <w:p w14:paraId="55060E28" w14:textId="4D9DE74C"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36" w:history="1">
            <w:r w:rsidR="000219C5" w:rsidRPr="00322216">
              <w:rPr>
                <w:rStyle w:val="Hyperlink"/>
                <w:noProof/>
                <w:lang w:val="en-US"/>
              </w:rPr>
              <w:t>4.4</w:t>
            </w:r>
            <w:r w:rsidR="000219C5">
              <w:rPr>
                <w:rFonts w:asciiTheme="minorHAnsi" w:eastAsiaTheme="minorEastAsia" w:hAnsiTheme="minorHAnsi"/>
                <w:noProof/>
                <w:sz w:val="22"/>
                <w:lang w:val="en-US"/>
              </w:rPr>
              <w:tab/>
            </w:r>
            <w:r w:rsidR="000219C5" w:rsidRPr="00322216">
              <w:rPr>
                <w:rStyle w:val="Hyperlink"/>
                <w:noProof/>
                <w:lang w:val="en-US"/>
              </w:rPr>
              <w:t>1D survival analysis</w:t>
            </w:r>
            <w:r w:rsidR="000219C5">
              <w:rPr>
                <w:noProof/>
                <w:webHidden/>
              </w:rPr>
              <w:tab/>
            </w:r>
            <w:r w:rsidR="000219C5">
              <w:rPr>
                <w:noProof/>
                <w:webHidden/>
              </w:rPr>
              <w:fldChar w:fldCharType="begin"/>
            </w:r>
            <w:r w:rsidR="000219C5">
              <w:rPr>
                <w:noProof/>
                <w:webHidden/>
              </w:rPr>
              <w:instrText xml:space="preserve"> PAGEREF _Toc106449136 \h </w:instrText>
            </w:r>
            <w:r w:rsidR="000219C5">
              <w:rPr>
                <w:noProof/>
                <w:webHidden/>
              </w:rPr>
            </w:r>
            <w:r w:rsidR="000219C5">
              <w:rPr>
                <w:noProof/>
                <w:webHidden/>
              </w:rPr>
              <w:fldChar w:fldCharType="separate"/>
            </w:r>
            <w:r w:rsidR="000219C5">
              <w:rPr>
                <w:noProof/>
                <w:webHidden/>
              </w:rPr>
              <w:t>113</w:t>
            </w:r>
            <w:r w:rsidR="000219C5">
              <w:rPr>
                <w:noProof/>
                <w:webHidden/>
              </w:rPr>
              <w:fldChar w:fldCharType="end"/>
            </w:r>
          </w:hyperlink>
        </w:p>
        <w:p w14:paraId="645A084B" w14:textId="071B6CF8"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37" w:history="1">
            <w:r w:rsidR="000219C5" w:rsidRPr="00322216">
              <w:rPr>
                <w:rStyle w:val="Hyperlink"/>
                <w:noProof/>
                <w:lang w:val="en-US"/>
              </w:rPr>
              <w:t>4.5</w:t>
            </w:r>
            <w:r w:rsidR="000219C5">
              <w:rPr>
                <w:rFonts w:asciiTheme="minorHAnsi" w:eastAsiaTheme="minorEastAsia" w:hAnsiTheme="minorHAnsi"/>
                <w:noProof/>
                <w:sz w:val="22"/>
                <w:lang w:val="en-US"/>
              </w:rPr>
              <w:tab/>
            </w:r>
            <w:r w:rsidR="000219C5" w:rsidRPr="00322216">
              <w:rPr>
                <w:rStyle w:val="Hyperlink"/>
                <w:noProof/>
                <w:lang w:val="en-US"/>
              </w:rPr>
              <w:t>2D survival analysis</w:t>
            </w:r>
            <w:r w:rsidR="000219C5">
              <w:rPr>
                <w:noProof/>
                <w:webHidden/>
              </w:rPr>
              <w:tab/>
            </w:r>
            <w:r w:rsidR="000219C5">
              <w:rPr>
                <w:noProof/>
                <w:webHidden/>
              </w:rPr>
              <w:fldChar w:fldCharType="begin"/>
            </w:r>
            <w:r w:rsidR="000219C5">
              <w:rPr>
                <w:noProof/>
                <w:webHidden/>
              </w:rPr>
              <w:instrText xml:space="preserve"> PAGEREF _Toc106449137 \h </w:instrText>
            </w:r>
            <w:r w:rsidR="000219C5">
              <w:rPr>
                <w:noProof/>
                <w:webHidden/>
              </w:rPr>
            </w:r>
            <w:r w:rsidR="000219C5">
              <w:rPr>
                <w:noProof/>
                <w:webHidden/>
              </w:rPr>
              <w:fldChar w:fldCharType="separate"/>
            </w:r>
            <w:r w:rsidR="000219C5">
              <w:rPr>
                <w:noProof/>
                <w:webHidden/>
              </w:rPr>
              <w:t>114</w:t>
            </w:r>
            <w:r w:rsidR="000219C5">
              <w:rPr>
                <w:noProof/>
                <w:webHidden/>
              </w:rPr>
              <w:fldChar w:fldCharType="end"/>
            </w:r>
          </w:hyperlink>
        </w:p>
        <w:p w14:paraId="6CFD176F" w14:textId="4FD65656"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138" w:history="1">
            <w:r w:rsidR="000219C5" w:rsidRPr="00322216">
              <w:rPr>
                <w:rStyle w:val="Hyperlink"/>
                <w:noProof/>
                <w:lang w:val="en-US"/>
              </w:rPr>
              <w:t>5</w:t>
            </w:r>
            <w:r w:rsidR="000219C5">
              <w:rPr>
                <w:rFonts w:asciiTheme="minorHAnsi" w:eastAsiaTheme="minorEastAsia" w:hAnsiTheme="minorHAnsi"/>
                <w:noProof/>
                <w:sz w:val="22"/>
                <w:lang w:val="en-US"/>
              </w:rPr>
              <w:tab/>
            </w:r>
            <w:r w:rsidR="000219C5" w:rsidRPr="00322216">
              <w:rPr>
                <w:rStyle w:val="Hyperlink"/>
                <w:noProof/>
                <w:lang w:val="en-US"/>
              </w:rPr>
              <w:t>References</w:t>
            </w:r>
            <w:r w:rsidR="000219C5">
              <w:rPr>
                <w:noProof/>
                <w:webHidden/>
              </w:rPr>
              <w:tab/>
            </w:r>
            <w:r w:rsidR="000219C5">
              <w:rPr>
                <w:noProof/>
                <w:webHidden/>
              </w:rPr>
              <w:fldChar w:fldCharType="begin"/>
            </w:r>
            <w:r w:rsidR="000219C5">
              <w:rPr>
                <w:noProof/>
                <w:webHidden/>
              </w:rPr>
              <w:instrText xml:space="preserve"> PAGEREF _Toc106449138 \h </w:instrText>
            </w:r>
            <w:r w:rsidR="000219C5">
              <w:rPr>
                <w:noProof/>
                <w:webHidden/>
              </w:rPr>
            </w:r>
            <w:r w:rsidR="000219C5">
              <w:rPr>
                <w:noProof/>
                <w:webHidden/>
              </w:rPr>
              <w:fldChar w:fldCharType="separate"/>
            </w:r>
            <w:r w:rsidR="000219C5">
              <w:rPr>
                <w:noProof/>
                <w:webHidden/>
              </w:rPr>
              <w:t>124</w:t>
            </w:r>
            <w:r w:rsidR="000219C5">
              <w:rPr>
                <w:noProof/>
                <w:webHidden/>
              </w:rPr>
              <w:fldChar w:fldCharType="end"/>
            </w:r>
          </w:hyperlink>
        </w:p>
        <w:p w14:paraId="4478F6A2" w14:textId="54DCAE49" w:rsidR="000219C5" w:rsidRDefault="004E62E1">
          <w:pPr>
            <w:pStyle w:val="TOC1"/>
            <w:tabs>
              <w:tab w:val="left" w:pos="480"/>
              <w:tab w:val="right" w:leader="dot" w:pos="9350"/>
            </w:tabs>
            <w:rPr>
              <w:rFonts w:asciiTheme="minorHAnsi" w:eastAsiaTheme="minorEastAsia" w:hAnsiTheme="minorHAnsi"/>
              <w:noProof/>
              <w:sz w:val="22"/>
              <w:lang w:val="en-US"/>
            </w:rPr>
          </w:pPr>
          <w:hyperlink w:anchor="_Toc106449139" w:history="1">
            <w:r w:rsidR="000219C5" w:rsidRPr="00322216">
              <w:rPr>
                <w:rStyle w:val="Hyperlink"/>
                <w:noProof/>
                <w:lang w:val="en-US"/>
              </w:rPr>
              <w:t>6</w:t>
            </w:r>
            <w:r w:rsidR="000219C5">
              <w:rPr>
                <w:rFonts w:asciiTheme="minorHAnsi" w:eastAsiaTheme="minorEastAsia" w:hAnsiTheme="minorHAnsi"/>
                <w:noProof/>
                <w:sz w:val="22"/>
                <w:lang w:val="en-US"/>
              </w:rPr>
              <w:tab/>
            </w:r>
            <w:r w:rsidR="000219C5" w:rsidRPr="00322216">
              <w:rPr>
                <w:rStyle w:val="Hyperlink"/>
                <w:noProof/>
                <w:lang w:val="en-US"/>
              </w:rPr>
              <w:t>Appendix</w:t>
            </w:r>
            <w:r w:rsidR="000219C5">
              <w:rPr>
                <w:noProof/>
                <w:webHidden/>
              </w:rPr>
              <w:tab/>
            </w:r>
            <w:r w:rsidR="000219C5">
              <w:rPr>
                <w:noProof/>
                <w:webHidden/>
              </w:rPr>
              <w:fldChar w:fldCharType="begin"/>
            </w:r>
            <w:r w:rsidR="000219C5">
              <w:rPr>
                <w:noProof/>
                <w:webHidden/>
              </w:rPr>
              <w:instrText xml:space="preserve"> PAGEREF _Toc106449139 \h </w:instrText>
            </w:r>
            <w:r w:rsidR="000219C5">
              <w:rPr>
                <w:noProof/>
                <w:webHidden/>
              </w:rPr>
            </w:r>
            <w:r w:rsidR="000219C5">
              <w:rPr>
                <w:noProof/>
                <w:webHidden/>
              </w:rPr>
              <w:fldChar w:fldCharType="separate"/>
            </w:r>
            <w:r w:rsidR="000219C5">
              <w:rPr>
                <w:noProof/>
                <w:webHidden/>
              </w:rPr>
              <w:t>146</w:t>
            </w:r>
            <w:r w:rsidR="000219C5">
              <w:rPr>
                <w:noProof/>
                <w:webHidden/>
              </w:rPr>
              <w:fldChar w:fldCharType="end"/>
            </w:r>
          </w:hyperlink>
        </w:p>
        <w:p w14:paraId="6F9A81AF" w14:textId="7F5A7A65"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0" w:history="1">
            <w:r w:rsidR="000219C5" w:rsidRPr="00322216">
              <w:rPr>
                <w:rStyle w:val="Hyperlink"/>
                <w:noProof/>
                <w:lang w:val="en-US"/>
              </w:rPr>
              <w:t>6.1</w:t>
            </w:r>
            <w:r w:rsidR="000219C5">
              <w:rPr>
                <w:rFonts w:asciiTheme="minorHAnsi" w:eastAsiaTheme="minorEastAsia" w:hAnsiTheme="minorHAnsi"/>
                <w:noProof/>
                <w:sz w:val="22"/>
                <w:lang w:val="en-US"/>
              </w:rPr>
              <w:tab/>
            </w:r>
            <w:r w:rsidR="000219C5" w:rsidRPr="00322216">
              <w:rPr>
                <w:rStyle w:val="Hyperlink"/>
                <w:noProof/>
                <w:lang w:val="en-US"/>
              </w:rPr>
              <w:t>Compton Scattering</w:t>
            </w:r>
            <w:r w:rsidR="000219C5">
              <w:rPr>
                <w:noProof/>
                <w:webHidden/>
              </w:rPr>
              <w:tab/>
            </w:r>
            <w:r w:rsidR="000219C5">
              <w:rPr>
                <w:noProof/>
                <w:webHidden/>
              </w:rPr>
              <w:fldChar w:fldCharType="begin"/>
            </w:r>
            <w:r w:rsidR="000219C5">
              <w:rPr>
                <w:noProof/>
                <w:webHidden/>
              </w:rPr>
              <w:instrText xml:space="preserve"> PAGEREF _Toc106449140 \h </w:instrText>
            </w:r>
            <w:r w:rsidR="000219C5">
              <w:rPr>
                <w:noProof/>
                <w:webHidden/>
              </w:rPr>
            </w:r>
            <w:r w:rsidR="000219C5">
              <w:rPr>
                <w:noProof/>
                <w:webHidden/>
              </w:rPr>
              <w:fldChar w:fldCharType="separate"/>
            </w:r>
            <w:r w:rsidR="000219C5">
              <w:rPr>
                <w:noProof/>
                <w:webHidden/>
              </w:rPr>
              <w:t>146</w:t>
            </w:r>
            <w:r w:rsidR="000219C5">
              <w:rPr>
                <w:noProof/>
                <w:webHidden/>
              </w:rPr>
              <w:fldChar w:fldCharType="end"/>
            </w:r>
          </w:hyperlink>
        </w:p>
        <w:p w14:paraId="156E18CD" w14:textId="30D66AD1"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1" w:history="1">
            <w:r w:rsidR="000219C5" w:rsidRPr="00322216">
              <w:rPr>
                <w:rStyle w:val="Hyperlink"/>
                <w:noProof/>
                <w:lang w:val="en-US"/>
              </w:rPr>
              <w:t>6.2</w:t>
            </w:r>
            <w:r w:rsidR="000219C5">
              <w:rPr>
                <w:rFonts w:asciiTheme="minorHAnsi" w:eastAsiaTheme="minorEastAsia" w:hAnsiTheme="minorHAnsi"/>
                <w:noProof/>
                <w:sz w:val="22"/>
                <w:lang w:val="en-US"/>
              </w:rPr>
              <w:tab/>
            </w:r>
            <w:r w:rsidR="000219C5" w:rsidRPr="00322216">
              <w:rPr>
                <w:rStyle w:val="Hyperlink"/>
                <w:noProof/>
                <w:lang w:val="en-US"/>
              </w:rPr>
              <w:t>Mean free path</w:t>
            </w:r>
            <w:r w:rsidR="000219C5">
              <w:rPr>
                <w:noProof/>
                <w:webHidden/>
              </w:rPr>
              <w:tab/>
            </w:r>
            <w:r w:rsidR="000219C5">
              <w:rPr>
                <w:noProof/>
                <w:webHidden/>
              </w:rPr>
              <w:fldChar w:fldCharType="begin"/>
            </w:r>
            <w:r w:rsidR="000219C5">
              <w:rPr>
                <w:noProof/>
                <w:webHidden/>
              </w:rPr>
              <w:instrText xml:space="preserve"> PAGEREF _Toc106449141 \h </w:instrText>
            </w:r>
            <w:r w:rsidR="000219C5">
              <w:rPr>
                <w:noProof/>
                <w:webHidden/>
              </w:rPr>
            </w:r>
            <w:r w:rsidR="000219C5">
              <w:rPr>
                <w:noProof/>
                <w:webHidden/>
              </w:rPr>
              <w:fldChar w:fldCharType="separate"/>
            </w:r>
            <w:r w:rsidR="000219C5">
              <w:rPr>
                <w:noProof/>
                <w:webHidden/>
              </w:rPr>
              <w:t>150</w:t>
            </w:r>
            <w:r w:rsidR="000219C5">
              <w:rPr>
                <w:noProof/>
                <w:webHidden/>
              </w:rPr>
              <w:fldChar w:fldCharType="end"/>
            </w:r>
          </w:hyperlink>
        </w:p>
        <w:p w14:paraId="3BBA3EA0" w14:textId="1484F608"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2" w:history="1">
            <w:r w:rsidR="000219C5" w:rsidRPr="00322216">
              <w:rPr>
                <w:rStyle w:val="Hyperlink"/>
                <w:noProof/>
                <w:lang w:val="en-US"/>
              </w:rPr>
              <w:t>6.3</w:t>
            </w:r>
            <w:r w:rsidR="000219C5">
              <w:rPr>
                <w:rFonts w:asciiTheme="minorHAnsi" w:eastAsiaTheme="minorEastAsia" w:hAnsiTheme="minorHAnsi"/>
                <w:noProof/>
                <w:sz w:val="22"/>
                <w:lang w:val="en-US"/>
              </w:rPr>
              <w:tab/>
            </w:r>
            <w:r w:rsidR="000219C5" w:rsidRPr="00322216">
              <w:rPr>
                <w:rStyle w:val="Hyperlink"/>
                <w:noProof/>
                <w:lang w:val="en-US"/>
              </w:rPr>
              <w:t>Nearest Peak Code</w:t>
            </w:r>
            <w:r w:rsidR="000219C5">
              <w:rPr>
                <w:noProof/>
                <w:webHidden/>
              </w:rPr>
              <w:tab/>
            </w:r>
            <w:r w:rsidR="000219C5">
              <w:rPr>
                <w:noProof/>
                <w:webHidden/>
              </w:rPr>
              <w:fldChar w:fldCharType="begin"/>
            </w:r>
            <w:r w:rsidR="000219C5">
              <w:rPr>
                <w:noProof/>
                <w:webHidden/>
              </w:rPr>
              <w:instrText xml:space="preserve"> PAGEREF _Toc106449142 \h </w:instrText>
            </w:r>
            <w:r w:rsidR="000219C5">
              <w:rPr>
                <w:noProof/>
                <w:webHidden/>
              </w:rPr>
            </w:r>
            <w:r w:rsidR="000219C5">
              <w:rPr>
                <w:noProof/>
                <w:webHidden/>
              </w:rPr>
              <w:fldChar w:fldCharType="separate"/>
            </w:r>
            <w:r w:rsidR="000219C5">
              <w:rPr>
                <w:noProof/>
                <w:webHidden/>
              </w:rPr>
              <w:t>152</w:t>
            </w:r>
            <w:r w:rsidR="000219C5">
              <w:rPr>
                <w:noProof/>
                <w:webHidden/>
              </w:rPr>
              <w:fldChar w:fldCharType="end"/>
            </w:r>
          </w:hyperlink>
        </w:p>
        <w:p w14:paraId="730144E8" w14:textId="63450401"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3" w:history="1">
            <w:r w:rsidR="000219C5" w:rsidRPr="00322216">
              <w:rPr>
                <w:rStyle w:val="Hyperlink"/>
                <w:noProof/>
                <w:lang w:val="en-US"/>
              </w:rPr>
              <w:t>6.4</w:t>
            </w:r>
            <w:r w:rsidR="000219C5">
              <w:rPr>
                <w:rFonts w:asciiTheme="minorHAnsi" w:eastAsiaTheme="minorEastAsia" w:hAnsiTheme="minorHAnsi"/>
                <w:noProof/>
                <w:sz w:val="22"/>
                <w:lang w:val="en-US"/>
              </w:rPr>
              <w:tab/>
            </w:r>
            <w:r w:rsidR="000219C5" w:rsidRPr="00322216">
              <w:rPr>
                <w:rStyle w:val="Hyperlink"/>
                <w:noProof/>
                <w:lang w:val="en-US"/>
              </w:rPr>
              <w:t>Reference conditions of FC65-G ionization chamber</w:t>
            </w:r>
            <w:r w:rsidR="000219C5">
              <w:rPr>
                <w:noProof/>
                <w:webHidden/>
              </w:rPr>
              <w:tab/>
            </w:r>
            <w:r w:rsidR="000219C5">
              <w:rPr>
                <w:noProof/>
                <w:webHidden/>
              </w:rPr>
              <w:fldChar w:fldCharType="begin"/>
            </w:r>
            <w:r w:rsidR="000219C5">
              <w:rPr>
                <w:noProof/>
                <w:webHidden/>
              </w:rPr>
              <w:instrText xml:space="preserve"> PAGEREF _Toc106449143 \h </w:instrText>
            </w:r>
            <w:r w:rsidR="000219C5">
              <w:rPr>
                <w:noProof/>
                <w:webHidden/>
              </w:rPr>
            </w:r>
            <w:r w:rsidR="000219C5">
              <w:rPr>
                <w:noProof/>
                <w:webHidden/>
              </w:rPr>
              <w:fldChar w:fldCharType="separate"/>
            </w:r>
            <w:r w:rsidR="000219C5">
              <w:rPr>
                <w:noProof/>
                <w:webHidden/>
              </w:rPr>
              <w:t>153</w:t>
            </w:r>
            <w:r w:rsidR="000219C5">
              <w:rPr>
                <w:noProof/>
                <w:webHidden/>
              </w:rPr>
              <w:fldChar w:fldCharType="end"/>
            </w:r>
          </w:hyperlink>
        </w:p>
        <w:p w14:paraId="12BD6EBF" w14:textId="6DC0FCBC"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4" w:history="1">
            <w:r w:rsidR="000219C5" w:rsidRPr="00322216">
              <w:rPr>
                <w:rStyle w:val="Hyperlink"/>
                <w:noProof/>
                <w:lang w:val="en-US"/>
              </w:rPr>
              <w:t>6.5</w:t>
            </w:r>
            <w:r w:rsidR="000219C5">
              <w:rPr>
                <w:rFonts w:asciiTheme="minorHAnsi" w:eastAsiaTheme="minorEastAsia" w:hAnsiTheme="minorHAnsi"/>
                <w:noProof/>
                <w:sz w:val="22"/>
                <w:lang w:val="en-US"/>
              </w:rPr>
              <w:tab/>
            </w:r>
            <w:r w:rsidR="000219C5" w:rsidRPr="00322216">
              <w:rPr>
                <w:rStyle w:val="Hyperlink"/>
                <w:noProof/>
                <w:lang w:val="en-US"/>
              </w:rPr>
              <w:t>X-ray dosimetry</w:t>
            </w:r>
            <w:r w:rsidR="000219C5">
              <w:rPr>
                <w:noProof/>
                <w:webHidden/>
              </w:rPr>
              <w:tab/>
            </w:r>
            <w:r w:rsidR="000219C5">
              <w:rPr>
                <w:noProof/>
                <w:webHidden/>
              </w:rPr>
              <w:fldChar w:fldCharType="begin"/>
            </w:r>
            <w:r w:rsidR="000219C5">
              <w:rPr>
                <w:noProof/>
                <w:webHidden/>
              </w:rPr>
              <w:instrText xml:space="preserve"> PAGEREF _Toc106449144 \h </w:instrText>
            </w:r>
            <w:r w:rsidR="000219C5">
              <w:rPr>
                <w:noProof/>
                <w:webHidden/>
              </w:rPr>
            </w:r>
            <w:r w:rsidR="000219C5">
              <w:rPr>
                <w:noProof/>
                <w:webHidden/>
              </w:rPr>
              <w:fldChar w:fldCharType="separate"/>
            </w:r>
            <w:r w:rsidR="000219C5">
              <w:rPr>
                <w:noProof/>
                <w:webHidden/>
              </w:rPr>
              <w:t>154</w:t>
            </w:r>
            <w:r w:rsidR="000219C5">
              <w:rPr>
                <w:noProof/>
                <w:webHidden/>
              </w:rPr>
              <w:fldChar w:fldCharType="end"/>
            </w:r>
          </w:hyperlink>
        </w:p>
        <w:p w14:paraId="084E4F9C" w14:textId="1559B716" w:rsidR="000219C5" w:rsidRDefault="004E62E1">
          <w:pPr>
            <w:pStyle w:val="TOC3"/>
            <w:tabs>
              <w:tab w:val="left" w:pos="1320"/>
              <w:tab w:val="right" w:leader="dot" w:pos="9350"/>
            </w:tabs>
            <w:rPr>
              <w:rFonts w:asciiTheme="minorHAnsi" w:eastAsiaTheme="minorEastAsia" w:hAnsiTheme="minorHAnsi"/>
              <w:noProof/>
              <w:sz w:val="22"/>
              <w:lang w:val="en-US"/>
            </w:rPr>
          </w:pPr>
          <w:hyperlink w:anchor="_Toc106449145" w:history="1">
            <w:r w:rsidR="000219C5" w:rsidRPr="00322216">
              <w:rPr>
                <w:rStyle w:val="Hyperlink"/>
                <w:noProof/>
                <w:lang w:val="en-US"/>
              </w:rPr>
              <w:t>6.5.1</w:t>
            </w:r>
            <w:r w:rsidR="000219C5">
              <w:rPr>
                <w:rFonts w:asciiTheme="minorHAnsi" w:eastAsiaTheme="minorEastAsia" w:hAnsiTheme="minorHAnsi"/>
                <w:noProof/>
                <w:sz w:val="22"/>
                <w:lang w:val="en-US"/>
              </w:rPr>
              <w:tab/>
            </w:r>
            <w:r w:rsidR="000219C5" w:rsidRPr="00322216">
              <w:rPr>
                <w:rStyle w:val="Hyperlink"/>
                <w:noProof/>
                <w:lang w:val="en-US"/>
              </w:rPr>
              <w:t>Gafchromic film fitting</w:t>
            </w:r>
            <w:r w:rsidR="000219C5">
              <w:rPr>
                <w:noProof/>
                <w:webHidden/>
              </w:rPr>
              <w:tab/>
            </w:r>
            <w:r w:rsidR="000219C5">
              <w:rPr>
                <w:noProof/>
                <w:webHidden/>
              </w:rPr>
              <w:fldChar w:fldCharType="begin"/>
            </w:r>
            <w:r w:rsidR="000219C5">
              <w:rPr>
                <w:noProof/>
                <w:webHidden/>
              </w:rPr>
              <w:instrText xml:space="preserve"> PAGEREF _Toc106449145 \h </w:instrText>
            </w:r>
            <w:r w:rsidR="000219C5">
              <w:rPr>
                <w:noProof/>
                <w:webHidden/>
              </w:rPr>
            </w:r>
            <w:r w:rsidR="000219C5">
              <w:rPr>
                <w:noProof/>
                <w:webHidden/>
              </w:rPr>
              <w:fldChar w:fldCharType="separate"/>
            </w:r>
            <w:r w:rsidR="000219C5">
              <w:rPr>
                <w:noProof/>
                <w:webHidden/>
              </w:rPr>
              <w:t>155</w:t>
            </w:r>
            <w:r w:rsidR="000219C5">
              <w:rPr>
                <w:noProof/>
                <w:webHidden/>
              </w:rPr>
              <w:fldChar w:fldCharType="end"/>
            </w:r>
          </w:hyperlink>
        </w:p>
        <w:p w14:paraId="3F50CC51" w14:textId="6D5DA41A"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6" w:history="1">
            <w:r w:rsidR="000219C5" w:rsidRPr="00322216">
              <w:rPr>
                <w:rStyle w:val="Hyperlink"/>
                <w:noProof/>
                <w:lang w:val="en-US"/>
              </w:rPr>
              <w:t>6.6</w:t>
            </w:r>
            <w:r w:rsidR="000219C5">
              <w:rPr>
                <w:rFonts w:asciiTheme="minorHAnsi" w:eastAsiaTheme="minorEastAsia" w:hAnsiTheme="minorHAnsi"/>
                <w:noProof/>
                <w:sz w:val="22"/>
                <w:lang w:val="en-US"/>
              </w:rPr>
              <w:tab/>
            </w:r>
            <w:r w:rsidR="000219C5" w:rsidRPr="00322216">
              <w:rPr>
                <w:rStyle w:val="Hyperlink"/>
                <w:noProof/>
                <w:lang w:val="en-US"/>
              </w:rPr>
              <w:t>Initial guess LM</w:t>
            </w:r>
            <w:r w:rsidR="000219C5">
              <w:rPr>
                <w:noProof/>
                <w:webHidden/>
              </w:rPr>
              <w:tab/>
            </w:r>
            <w:r w:rsidR="000219C5">
              <w:rPr>
                <w:noProof/>
                <w:webHidden/>
              </w:rPr>
              <w:fldChar w:fldCharType="begin"/>
            </w:r>
            <w:r w:rsidR="000219C5">
              <w:rPr>
                <w:noProof/>
                <w:webHidden/>
              </w:rPr>
              <w:instrText xml:space="preserve"> PAGEREF _Toc106449146 \h </w:instrText>
            </w:r>
            <w:r w:rsidR="000219C5">
              <w:rPr>
                <w:noProof/>
                <w:webHidden/>
              </w:rPr>
            </w:r>
            <w:r w:rsidR="000219C5">
              <w:rPr>
                <w:noProof/>
                <w:webHidden/>
              </w:rPr>
              <w:fldChar w:fldCharType="separate"/>
            </w:r>
            <w:r w:rsidR="000219C5">
              <w:rPr>
                <w:noProof/>
                <w:webHidden/>
              </w:rPr>
              <w:t>158</w:t>
            </w:r>
            <w:r w:rsidR="000219C5">
              <w:rPr>
                <w:noProof/>
                <w:webHidden/>
              </w:rPr>
              <w:fldChar w:fldCharType="end"/>
            </w:r>
          </w:hyperlink>
        </w:p>
        <w:p w14:paraId="19BB258E" w14:textId="109198D9"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7" w:history="1">
            <w:r w:rsidR="000219C5" w:rsidRPr="00322216">
              <w:rPr>
                <w:rStyle w:val="Hyperlink"/>
                <w:noProof/>
                <w:lang w:val="en-US"/>
              </w:rPr>
              <w:t>6.7</w:t>
            </w:r>
            <w:r w:rsidR="000219C5">
              <w:rPr>
                <w:rFonts w:asciiTheme="minorHAnsi" w:eastAsiaTheme="minorEastAsia" w:hAnsiTheme="minorHAnsi"/>
                <w:noProof/>
                <w:sz w:val="22"/>
                <w:lang w:val="en-US"/>
              </w:rPr>
              <w:tab/>
            </w:r>
            <w:r w:rsidR="000219C5" w:rsidRPr="00322216">
              <w:rPr>
                <w:rStyle w:val="Hyperlink"/>
                <w:noProof/>
                <w:lang w:val="en-US"/>
              </w:rPr>
              <w:t>Cell Segmentation</w:t>
            </w:r>
            <w:r w:rsidR="000219C5">
              <w:rPr>
                <w:noProof/>
                <w:webHidden/>
              </w:rPr>
              <w:tab/>
            </w:r>
            <w:r w:rsidR="000219C5">
              <w:rPr>
                <w:noProof/>
                <w:webHidden/>
              </w:rPr>
              <w:fldChar w:fldCharType="begin"/>
            </w:r>
            <w:r w:rsidR="000219C5">
              <w:rPr>
                <w:noProof/>
                <w:webHidden/>
              </w:rPr>
              <w:instrText xml:space="preserve"> PAGEREF _Toc106449147 \h </w:instrText>
            </w:r>
            <w:r w:rsidR="000219C5">
              <w:rPr>
                <w:noProof/>
                <w:webHidden/>
              </w:rPr>
            </w:r>
            <w:r w:rsidR="000219C5">
              <w:rPr>
                <w:noProof/>
                <w:webHidden/>
              </w:rPr>
              <w:fldChar w:fldCharType="separate"/>
            </w:r>
            <w:r w:rsidR="000219C5">
              <w:rPr>
                <w:noProof/>
                <w:webHidden/>
              </w:rPr>
              <w:t>159</w:t>
            </w:r>
            <w:r w:rsidR="000219C5">
              <w:rPr>
                <w:noProof/>
                <w:webHidden/>
              </w:rPr>
              <w:fldChar w:fldCharType="end"/>
            </w:r>
          </w:hyperlink>
        </w:p>
        <w:p w14:paraId="3B9C822B" w14:textId="5995DC63"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8" w:history="1">
            <w:r w:rsidR="000219C5" w:rsidRPr="00322216">
              <w:rPr>
                <w:rStyle w:val="Hyperlink"/>
                <w:noProof/>
                <w:lang w:val="en-US"/>
              </w:rPr>
              <w:t>6.8</w:t>
            </w:r>
            <w:r w:rsidR="000219C5">
              <w:rPr>
                <w:rFonts w:asciiTheme="minorHAnsi" w:eastAsiaTheme="minorEastAsia" w:hAnsiTheme="minorHAnsi"/>
                <w:noProof/>
                <w:sz w:val="22"/>
                <w:lang w:val="en-US"/>
              </w:rPr>
              <w:tab/>
            </w:r>
            <w:r w:rsidR="000219C5" w:rsidRPr="00322216">
              <w:rPr>
                <w:rStyle w:val="Hyperlink"/>
                <w:noProof/>
                <w:lang w:val="en-US"/>
              </w:rPr>
              <w:t>Cell flask registration</w:t>
            </w:r>
            <w:r w:rsidR="000219C5">
              <w:rPr>
                <w:noProof/>
                <w:webHidden/>
              </w:rPr>
              <w:tab/>
            </w:r>
            <w:r w:rsidR="000219C5">
              <w:rPr>
                <w:noProof/>
                <w:webHidden/>
              </w:rPr>
              <w:fldChar w:fldCharType="begin"/>
            </w:r>
            <w:r w:rsidR="000219C5">
              <w:rPr>
                <w:noProof/>
                <w:webHidden/>
              </w:rPr>
              <w:instrText xml:space="preserve"> PAGEREF _Toc106449148 \h </w:instrText>
            </w:r>
            <w:r w:rsidR="000219C5">
              <w:rPr>
                <w:noProof/>
                <w:webHidden/>
              </w:rPr>
            </w:r>
            <w:r w:rsidR="000219C5">
              <w:rPr>
                <w:noProof/>
                <w:webHidden/>
              </w:rPr>
              <w:fldChar w:fldCharType="separate"/>
            </w:r>
            <w:r w:rsidR="000219C5">
              <w:rPr>
                <w:noProof/>
                <w:webHidden/>
              </w:rPr>
              <w:t>160</w:t>
            </w:r>
            <w:r w:rsidR="000219C5">
              <w:rPr>
                <w:noProof/>
                <w:webHidden/>
              </w:rPr>
              <w:fldChar w:fldCharType="end"/>
            </w:r>
          </w:hyperlink>
        </w:p>
        <w:p w14:paraId="7E3A6D54" w14:textId="4668730F" w:rsidR="000219C5" w:rsidRDefault="004E62E1">
          <w:pPr>
            <w:pStyle w:val="TOC2"/>
            <w:tabs>
              <w:tab w:val="left" w:pos="880"/>
              <w:tab w:val="right" w:leader="dot" w:pos="9350"/>
            </w:tabs>
            <w:rPr>
              <w:rFonts w:asciiTheme="minorHAnsi" w:eastAsiaTheme="minorEastAsia" w:hAnsiTheme="minorHAnsi"/>
              <w:noProof/>
              <w:sz w:val="22"/>
              <w:lang w:val="en-US"/>
            </w:rPr>
          </w:pPr>
          <w:hyperlink w:anchor="_Toc106449149" w:history="1">
            <w:r w:rsidR="000219C5" w:rsidRPr="00322216">
              <w:rPr>
                <w:rStyle w:val="Hyperlink"/>
                <w:noProof/>
                <w:lang w:val="en-US"/>
              </w:rPr>
              <w:t>6.9</w:t>
            </w:r>
            <w:r w:rsidR="000219C5">
              <w:rPr>
                <w:rFonts w:asciiTheme="minorHAnsi" w:eastAsiaTheme="minorEastAsia" w:hAnsiTheme="minorHAnsi"/>
                <w:noProof/>
                <w:sz w:val="22"/>
                <w:lang w:val="en-US"/>
              </w:rPr>
              <w:tab/>
            </w:r>
            <w:r w:rsidR="000219C5" w:rsidRPr="00322216">
              <w:rPr>
                <w:rStyle w:val="Hyperlink"/>
                <w:noProof/>
                <w:lang w:val="en-US"/>
              </w:rPr>
              <w:t>Poisson eval</w:t>
            </w:r>
            <w:r w:rsidR="000219C5">
              <w:rPr>
                <w:noProof/>
                <w:webHidden/>
              </w:rPr>
              <w:tab/>
            </w:r>
            <w:r w:rsidR="000219C5">
              <w:rPr>
                <w:noProof/>
                <w:webHidden/>
              </w:rPr>
              <w:fldChar w:fldCharType="begin"/>
            </w:r>
            <w:r w:rsidR="000219C5">
              <w:rPr>
                <w:noProof/>
                <w:webHidden/>
              </w:rPr>
              <w:instrText xml:space="preserve"> PAGEREF _Toc106449149 \h </w:instrText>
            </w:r>
            <w:r w:rsidR="000219C5">
              <w:rPr>
                <w:noProof/>
                <w:webHidden/>
              </w:rPr>
            </w:r>
            <w:r w:rsidR="000219C5">
              <w:rPr>
                <w:noProof/>
                <w:webHidden/>
              </w:rPr>
              <w:fldChar w:fldCharType="separate"/>
            </w:r>
            <w:r w:rsidR="000219C5">
              <w:rPr>
                <w:noProof/>
                <w:webHidden/>
              </w:rPr>
              <w:t>162</w:t>
            </w:r>
            <w:r w:rsidR="000219C5">
              <w:rPr>
                <w:noProof/>
                <w:webHidden/>
              </w:rPr>
              <w:fldChar w:fldCharType="end"/>
            </w:r>
          </w:hyperlink>
        </w:p>
        <w:p w14:paraId="22813B2F" w14:textId="57C5F904" w:rsidR="000219C5" w:rsidRDefault="004E62E1">
          <w:pPr>
            <w:pStyle w:val="TOC2"/>
            <w:tabs>
              <w:tab w:val="left" w:pos="1100"/>
              <w:tab w:val="right" w:leader="dot" w:pos="9350"/>
            </w:tabs>
            <w:rPr>
              <w:rFonts w:asciiTheme="minorHAnsi" w:eastAsiaTheme="minorEastAsia" w:hAnsiTheme="minorHAnsi"/>
              <w:noProof/>
              <w:sz w:val="22"/>
              <w:lang w:val="en-US"/>
            </w:rPr>
          </w:pPr>
          <w:hyperlink w:anchor="_Toc106449150" w:history="1">
            <w:r w:rsidR="000219C5" w:rsidRPr="00322216">
              <w:rPr>
                <w:rStyle w:val="Hyperlink"/>
                <w:noProof/>
                <w:lang w:val="en-US"/>
              </w:rPr>
              <w:t>6.10</w:t>
            </w:r>
            <w:r w:rsidR="000219C5">
              <w:rPr>
                <w:rFonts w:asciiTheme="minorHAnsi" w:eastAsiaTheme="minorEastAsia" w:hAnsiTheme="minorHAnsi"/>
                <w:noProof/>
                <w:sz w:val="22"/>
                <w:lang w:val="en-US"/>
              </w:rPr>
              <w:tab/>
            </w:r>
            <w:r w:rsidR="000219C5" w:rsidRPr="00322216">
              <w:rPr>
                <w:rStyle w:val="Hyperlink"/>
                <w:noProof/>
                <w:lang w:val="en-US"/>
              </w:rPr>
              <w:t>4 x 4 mm</w:t>
            </w:r>
            <w:r w:rsidR="000219C5" w:rsidRPr="00322216">
              <w:rPr>
                <w:rStyle w:val="Hyperlink"/>
                <w:noProof/>
                <w:vertAlign w:val="superscript"/>
                <w:lang w:val="en-US"/>
              </w:rPr>
              <w:t>2</w:t>
            </w:r>
            <w:r w:rsidR="000219C5" w:rsidRPr="00322216">
              <w:rPr>
                <w:rStyle w:val="Hyperlink"/>
                <w:noProof/>
                <w:lang w:val="en-US"/>
              </w:rPr>
              <w:t xml:space="preserve"> 2D analysis results</w:t>
            </w:r>
            <w:r w:rsidR="000219C5">
              <w:rPr>
                <w:noProof/>
                <w:webHidden/>
              </w:rPr>
              <w:tab/>
            </w:r>
            <w:r w:rsidR="000219C5">
              <w:rPr>
                <w:noProof/>
                <w:webHidden/>
              </w:rPr>
              <w:fldChar w:fldCharType="begin"/>
            </w:r>
            <w:r w:rsidR="000219C5">
              <w:rPr>
                <w:noProof/>
                <w:webHidden/>
              </w:rPr>
              <w:instrText xml:space="preserve"> PAGEREF _Toc106449150 \h </w:instrText>
            </w:r>
            <w:r w:rsidR="000219C5">
              <w:rPr>
                <w:noProof/>
                <w:webHidden/>
              </w:rPr>
            </w:r>
            <w:r w:rsidR="000219C5">
              <w:rPr>
                <w:noProof/>
                <w:webHidden/>
              </w:rPr>
              <w:fldChar w:fldCharType="separate"/>
            </w:r>
            <w:r w:rsidR="000219C5">
              <w:rPr>
                <w:noProof/>
                <w:webHidden/>
              </w:rPr>
              <w:t>164</w:t>
            </w:r>
            <w:r w:rsidR="000219C5">
              <w:rPr>
                <w:noProof/>
                <w:webHidden/>
              </w:rPr>
              <w:fldChar w:fldCharType="end"/>
            </w:r>
          </w:hyperlink>
        </w:p>
        <w:p w14:paraId="52C843BA" w14:textId="2DBC9C0E" w:rsidR="000219C5" w:rsidRDefault="004E62E1">
          <w:pPr>
            <w:pStyle w:val="TOC2"/>
            <w:tabs>
              <w:tab w:val="left" w:pos="1100"/>
              <w:tab w:val="right" w:leader="dot" w:pos="9350"/>
            </w:tabs>
            <w:rPr>
              <w:rFonts w:asciiTheme="minorHAnsi" w:eastAsiaTheme="minorEastAsia" w:hAnsiTheme="minorHAnsi"/>
              <w:noProof/>
              <w:sz w:val="22"/>
              <w:lang w:val="en-US"/>
            </w:rPr>
          </w:pPr>
          <w:hyperlink w:anchor="_Toc106449151" w:history="1">
            <w:r w:rsidR="000219C5" w:rsidRPr="00322216">
              <w:rPr>
                <w:rStyle w:val="Hyperlink"/>
                <w:noProof/>
                <w:lang w:val="en-US"/>
              </w:rPr>
              <w:t>6.11</w:t>
            </w:r>
            <w:r w:rsidR="000219C5">
              <w:rPr>
                <w:rFonts w:asciiTheme="minorHAnsi" w:eastAsiaTheme="minorEastAsia" w:hAnsiTheme="minorHAnsi"/>
                <w:noProof/>
                <w:sz w:val="22"/>
                <w:lang w:val="en-US"/>
              </w:rPr>
              <w:tab/>
            </w:r>
            <w:r w:rsidR="000219C5" w:rsidRPr="00322216">
              <w:rPr>
                <w:rStyle w:val="Hyperlink"/>
                <w:noProof/>
                <w:lang w:val="en-US"/>
              </w:rPr>
              <w:t>Average distance</w:t>
            </w:r>
            <w:r w:rsidR="000219C5">
              <w:rPr>
                <w:noProof/>
                <w:webHidden/>
              </w:rPr>
              <w:tab/>
            </w:r>
            <w:r w:rsidR="000219C5">
              <w:rPr>
                <w:noProof/>
                <w:webHidden/>
              </w:rPr>
              <w:fldChar w:fldCharType="begin"/>
            </w:r>
            <w:r w:rsidR="000219C5">
              <w:rPr>
                <w:noProof/>
                <w:webHidden/>
              </w:rPr>
              <w:instrText xml:space="preserve"> PAGEREF _Toc106449151 \h </w:instrText>
            </w:r>
            <w:r w:rsidR="000219C5">
              <w:rPr>
                <w:noProof/>
                <w:webHidden/>
              </w:rPr>
            </w:r>
            <w:r w:rsidR="000219C5">
              <w:rPr>
                <w:noProof/>
                <w:webHidden/>
              </w:rPr>
              <w:fldChar w:fldCharType="separate"/>
            </w:r>
            <w:r w:rsidR="000219C5">
              <w:rPr>
                <w:noProof/>
                <w:webHidden/>
              </w:rPr>
              <w:t>167</w:t>
            </w:r>
            <w:r w:rsidR="000219C5">
              <w:rPr>
                <w:noProof/>
                <w:webHidden/>
              </w:rPr>
              <w:fldChar w:fldCharType="end"/>
            </w:r>
          </w:hyperlink>
        </w:p>
        <w:p w14:paraId="656AEF75" w14:textId="67DB259D" w:rsidR="00743C30" w:rsidRDefault="00743C30" w:rsidP="004D7B5D">
          <w:pPr>
            <w:spacing w:line="360" w:lineRule="auto"/>
          </w:pPr>
          <w:r>
            <w:rPr>
              <w:b/>
              <w:bCs/>
              <w:noProof/>
            </w:rPr>
            <w:fldChar w:fldCharType="end"/>
          </w:r>
        </w:p>
      </w:sdtContent>
    </w:sdt>
    <w:p w14:paraId="7ED69286" w14:textId="036DB9C4" w:rsidR="00F60EB0" w:rsidRDefault="00F60EB0" w:rsidP="004D7B5D">
      <w:pPr>
        <w:spacing w:after="160" w:line="360" w:lineRule="auto"/>
        <w:sectPr w:rsidR="00F60EB0" w:rsidSect="00F60EB0">
          <w:footerReference w:type="default" r:id="rId9"/>
          <w:footerReference w:type="first" r:id="rId10"/>
          <w:type w:val="continuous"/>
          <w:pgSz w:w="12240" w:h="15840"/>
          <w:pgMar w:top="1440" w:right="1440" w:bottom="1440" w:left="1440" w:header="720" w:footer="720" w:gutter="0"/>
          <w:pgNumType w:fmt="upperRoman" w:start="1"/>
          <w:cols w:space="720"/>
          <w:titlePg/>
          <w:docGrid w:linePitch="360"/>
        </w:sectPr>
      </w:pPr>
    </w:p>
    <w:p w14:paraId="27AD87F5" w14:textId="20A8F3AF" w:rsidR="008C528B" w:rsidRDefault="008C528B" w:rsidP="0087723B">
      <w:pPr>
        <w:spacing w:after="160" w:line="259" w:lineRule="auto"/>
        <w:rPr>
          <w:lang w:val="en-US"/>
        </w:rPr>
      </w:pPr>
    </w:p>
    <w:p w14:paraId="6BBAB705" w14:textId="7DE23528" w:rsidR="008C528B" w:rsidRPr="008C528B" w:rsidRDefault="008C528B" w:rsidP="00D1109E">
      <w:pPr>
        <w:pStyle w:val="Heading1"/>
        <w:spacing w:line="360" w:lineRule="auto"/>
      </w:pPr>
      <w:bookmarkStart w:id="4" w:name="_Toc106449086"/>
      <w:r>
        <w:t>Introduction</w:t>
      </w:r>
      <w:bookmarkEnd w:id="4"/>
    </w:p>
    <w:p w14:paraId="726971B0" w14:textId="77777777" w:rsidR="00B424A1" w:rsidRDefault="004808A6" w:rsidP="007C342E">
      <w:pPr>
        <w:spacing w:line="360" w:lineRule="auto"/>
        <w:rPr>
          <w:lang w:val="en-US"/>
        </w:rPr>
      </w:pPr>
      <w:r>
        <w:rPr>
          <w:lang w:val="en-US"/>
        </w:rPr>
        <w:t xml:space="preserve">Cancer is </w:t>
      </w:r>
      <w:r w:rsidR="00812453">
        <w:rPr>
          <w:lang w:val="en-US"/>
        </w:rPr>
        <w:t xml:space="preserve">a state of </w:t>
      </w:r>
      <w:r w:rsidR="005A5200">
        <w:rPr>
          <w:lang w:val="en-US"/>
        </w:rPr>
        <w:t xml:space="preserve">uncontrolled </w:t>
      </w:r>
      <w:r w:rsidR="00FA7216">
        <w:rPr>
          <w:lang w:val="en-US"/>
        </w:rPr>
        <w:t>cell division</w:t>
      </w:r>
      <w:r w:rsidR="008F192E">
        <w:rPr>
          <w:lang w:val="en-US"/>
        </w:rPr>
        <w:t xml:space="preserve"> </w:t>
      </w:r>
      <w:r w:rsidR="00264517">
        <w:rPr>
          <w:lang w:val="en-US"/>
        </w:rPr>
        <w:t xml:space="preserve">where </w:t>
      </w:r>
      <w:r w:rsidR="00300798">
        <w:rPr>
          <w:lang w:val="en-US"/>
        </w:rPr>
        <w:t>cancerous cells</w:t>
      </w:r>
      <w:r w:rsidR="007E63A1">
        <w:rPr>
          <w:lang w:val="en-US"/>
        </w:rPr>
        <w:t xml:space="preserve"> proliferate and</w:t>
      </w:r>
      <w:r w:rsidR="00300798">
        <w:rPr>
          <w:lang w:val="en-US"/>
        </w:rPr>
        <w:t xml:space="preserve"> invade surrounding tissue</w:t>
      </w:r>
      <w:r w:rsidR="007E63A1">
        <w:rPr>
          <w:lang w:val="en-US"/>
        </w:rPr>
        <w:t>s. This m</w:t>
      </w:r>
      <w:r w:rsidR="006F6986">
        <w:rPr>
          <w:lang w:val="en-US"/>
        </w:rPr>
        <w:t>ay</w:t>
      </w:r>
      <w:r w:rsidR="004B4F54">
        <w:rPr>
          <w:lang w:val="en-US"/>
        </w:rPr>
        <w:t xml:space="preserve"> cause</w:t>
      </w:r>
      <w:r w:rsidR="006F6986">
        <w:rPr>
          <w:lang w:val="en-US"/>
        </w:rPr>
        <w:t xml:space="preserve"> organ failure and subsequent </w:t>
      </w:r>
      <w:r w:rsidR="00151634">
        <w:rPr>
          <w:lang w:val="en-US"/>
        </w:rPr>
        <w:t>death if left untreated.</w:t>
      </w:r>
      <w:r w:rsidR="001D276F">
        <w:rPr>
          <w:lang w:val="en-US"/>
        </w:rPr>
        <w:t xml:space="preserve"> Around</w:t>
      </w:r>
      <w:r w:rsidR="00FA7216">
        <w:rPr>
          <w:lang w:val="en-US"/>
        </w:rPr>
        <w:t xml:space="preserve"> 10 million deaths</w:t>
      </w:r>
      <w:r w:rsidR="00A0428F">
        <w:rPr>
          <w:lang w:val="en-US"/>
        </w:rPr>
        <w:t xml:space="preserve"> </w:t>
      </w:r>
      <w:r w:rsidR="001D276F">
        <w:rPr>
          <w:lang w:val="en-US"/>
        </w:rPr>
        <w:t>were cancer related</w:t>
      </w:r>
      <w:r w:rsidR="00DB269A">
        <w:rPr>
          <w:lang w:val="en-US"/>
        </w:rPr>
        <w:t xml:space="preserve"> </w:t>
      </w:r>
      <w:r w:rsidR="00F646E2">
        <w:rPr>
          <w:lang w:val="en-US"/>
        </w:rPr>
        <w:t xml:space="preserve">in </w:t>
      </w:r>
      <w:r w:rsidR="00DB269A">
        <w:rPr>
          <w:lang w:val="en-US"/>
        </w:rPr>
        <w:t>2018</w:t>
      </w:r>
      <w:r w:rsidR="00A0428F">
        <w:rPr>
          <w:lang w:val="en-US"/>
        </w:rPr>
        <w:t>, worldwide</w:t>
      </w:r>
      <w:r w:rsidR="00DB269A">
        <w:rPr>
          <w:lang w:val="en-US"/>
        </w:rPr>
        <w:t xml:space="preserve"> (WHO)</w:t>
      </w:r>
      <w:r w:rsidR="00F646E2">
        <w:rPr>
          <w:lang w:val="en-US"/>
        </w:rPr>
        <w:t xml:space="preserve">. This makes cancer </w:t>
      </w:r>
      <w:r w:rsidR="00863C58">
        <w:rPr>
          <w:lang w:val="en-US"/>
        </w:rPr>
        <w:t>the second leading cause of death</w:t>
      </w:r>
      <w:r w:rsidR="00DB269A">
        <w:rPr>
          <w:lang w:val="en-US"/>
        </w:rPr>
        <w:t>.</w:t>
      </w:r>
      <w:r w:rsidR="00863C58">
        <w:rPr>
          <w:lang w:val="en-US"/>
        </w:rPr>
        <w:t xml:space="preserve"> </w:t>
      </w:r>
      <w:r w:rsidR="00D1109E">
        <w:rPr>
          <w:lang w:val="en-US"/>
        </w:rPr>
        <w:t>As life expectancy increase</w:t>
      </w:r>
      <w:r w:rsidR="00986371">
        <w:rPr>
          <w:lang w:val="en-US"/>
        </w:rPr>
        <w:t>s</w:t>
      </w:r>
      <w:r w:rsidR="00D1109E">
        <w:rPr>
          <w:lang w:val="en-US"/>
        </w:rPr>
        <w:t xml:space="preserve">, the probability of developing cancer during </w:t>
      </w:r>
      <w:r w:rsidR="00986371">
        <w:rPr>
          <w:lang w:val="en-US"/>
        </w:rPr>
        <w:t>our</w:t>
      </w:r>
      <w:r w:rsidR="00D1109E">
        <w:rPr>
          <w:lang w:val="en-US"/>
        </w:rPr>
        <w:t xml:space="preserve"> lifetime increases </w:t>
      </w:r>
      <w:r w:rsidR="00D1109E">
        <w:rPr>
          <w:lang w:val="en-US"/>
        </w:rPr>
        <w:fldChar w:fldCharType="begin"/>
      </w:r>
      <w:r w:rsidR="00D1109E">
        <w:rPr>
          <w:lang w:val="en-US"/>
        </w:rPr>
        <w:instrText xml:space="preserve"> ADDIN ZOTERO_ITEM CSL_CITATION {"citationID":"B74XdAFr","properties":{"formattedCitation":"({\\i{}Risk Factors}, 2015)","plainCitation":"(Risk Factors, 2015)","noteIndex":0},"citationItems":[{"id":599,"uris":["http://zotero.org/users/9228513/items/AKSN4LU6"],"itemData":{"id":599,"type":"webpage","abstract":"Advancing age is the most important risk factor for cancer overall, and for many individual cancer types.","genre":"cgvArticle","language":"en","note":"archive_location: nciglobal,ncienterprise","title":"Risk Factors: Age - NCI","title-short":"Risk Factors","URL":"https://www.cancer.gov/about-cancer/causes-prevention/risk/age","accessed":{"date-parts":[["2022",6,15]]},"issued":{"date-parts":[["2015",4,29]]}}}],"schema":"https://github.com/citation-style-language/schema/raw/master/csl-citation.json"} </w:instrText>
      </w:r>
      <w:r w:rsidR="00D1109E">
        <w:rPr>
          <w:lang w:val="en-US"/>
        </w:rPr>
        <w:fldChar w:fldCharType="separate"/>
      </w:r>
      <w:r w:rsidR="00D1109E" w:rsidRPr="009C4645">
        <w:rPr>
          <w:rFonts w:cs="Times New Roman"/>
          <w:szCs w:val="24"/>
          <w:lang w:val="en-US"/>
        </w:rPr>
        <w:t>(</w:t>
      </w:r>
      <w:r w:rsidR="00D1109E" w:rsidRPr="009C4645">
        <w:rPr>
          <w:rFonts w:cs="Times New Roman"/>
          <w:i/>
          <w:iCs/>
          <w:szCs w:val="24"/>
          <w:lang w:val="en-US"/>
        </w:rPr>
        <w:t>Risk Factors</w:t>
      </w:r>
      <w:r w:rsidR="00D1109E" w:rsidRPr="009C4645">
        <w:rPr>
          <w:rFonts w:cs="Times New Roman"/>
          <w:szCs w:val="24"/>
          <w:lang w:val="en-US"/>
        </w:rPr>
        <w:t>, 2015)</w:t>
      </w:r>
      <w:r w:rsidR="00D1109E">
        <w:rPr>
          <w:lang w:val="en-US"/>
        </w:rPr>
        <w:fldChar w:fldCharType="end"/>
      </w:r>
      <w:r w:rsidR="00DC056C">
        <w:rPr>
          <w:lang w:val="en-US"/>
        </w:rPr>
        <w:t xml:space="preserve">. </w:t>
      </w:r>
      <w:r w:rsidR="00986371">
        <w:rPr>
          <w:lang w:val="en-US"/>
        </w:rPr>
        <w:t xml:space="preserve">At the same time, </w:t>
      </w:r>
      <w:r w:rsidR="0091289D">
        <w:rPr>
          <w:lang w:val="en-US"/>
        </w:rPr>
        <w:t>numerous method</w:t>
      </w:r>
      <w:r w:rsidR="00680C6F">
        <w:rPr>
          <w:lang w:val="en-US"/>
        </w:rPr>
        <w:t>s</w:t>
      </w:r>
      <w:r w:rsidR="0091289D">
        <w:rPr>
          <w:lang w:val="en-US"/>
        </w:rPr>
        <w:t xml:space="preserve"> </w:t>
      </w:r>
      <w:r w:rsidR="00680C6F">
        <w:rPr>
          <w:lang w:val="en-US"/>
        </w:rPr>
        <w:t>have</w:t>
      </w:r>
      <w:r w:rsidR="0091289D">
        <w:rPr>
          <w:lang w:val="en-US"/>
        </w:rPr>
        <w:t xml:space="preserve"> been developed</w:t>
      </w:r>
      <w:r w:rsidR="003219F6">
        <w:rPr>
          <w:lang w:val="en-US"/>
        </w:rPr>
        <w:t xml:space="preserve"> and improved for combating</w:t>
      </w:r>
      <w:r w:rsidR="007351E0">
        <w:rPr>
          <w:lang w:val="en-US"/>
        </w:rPr>
        <w:t xml:space="preserve"> the disease, with surgery, chemotherapy, </w:t>
      </w:r>
      <w:proofErr w:type="gramStart"/>
      <w:r w:rsidR="00A7133E">
        <w:rPr>
          <w:lang w:val="en-US"/>
        </w:rPr>
        <w:t>radiotherapy</w:t>
      </w:r>
      <w:proofErr w:type="gramEnd"/>
      <w:r w:rsidR="007351E0">
        <w:rPr>
          <w:lang w:val="en-US"/>
        </w:rPr>
        <w:t xml:space="preserve"> and combinations of these being the most common.</w:t>
      </w:r>
      <w:r w:rsidR="000B4BC7">
        <w:rPr>
          <w:lang w:val="en-US"/>
        </w:rPr>
        <w:t xml:space="preserve"> This has resulted in</w:t>
      </w:r>
      <w:r w:rsidR="00680C6F">
        <w:rPr>
          <w:lang w:val="en-US"/>
        </w:rPr>
        <w:t xml:space="preserve"> </w:t>
      </w:r>
      <w:r w:rsidR="00D10826">
        <w:rPr>
          <w:lang w:val="en-US"/>
        </w:rPr>
        <w:t>a steadily dec</w:t>
      </w:r>
      <w:r w:rsidR="000B4BC7">
        <w:rPr>
          <w:lang w:val="en-US"/>
        </w:rPr>
        <w:t>lining</w:t>
      </w:r>
      <w:r w:rsidR="00D10826">
        <w:rPr>
          <w:lang w:val="en-US"/>
        </w:rPr>
        <w:t xml:space="preserve"> cancer death rate since the 1990’s </w:t>
      </w:r>
      <w:r w:rsidR="00D10826">
        <w:rPr>
          <w:lang w:val="en-US"/>
        </w:rPr>
        <w:fldChar w:fldCharType="begin"/>
      </w:r>
      <w:r w:rsidR="00D10826">
        <w:rPr>
          <w:lang w:val="en-US"/>
        </w:rPr>
        <w:instrText xml:space="preserve"> ADDIN ZOTERO_ITEM CSL_CITATION {"citationID":"iLqTeMdS","properties":{"formattedCitation":"(Sandy McDowell, 2019)","plainCitation":"(Sandy McDowell, 2019)","noteIndex":0},"citationItems":[{"id":601,"uris":["http://zotero.org/users/9228513/items/3IL7BXFP"],"itemData":{"id":601,"type":"webpage","abstract":"Our researchers report on cancer death rates annually in the publication, Cancer Facts &amp; Figures. Read more to understand what a death rate is and when researchers use it.","language":"en","title":"Understanding Cancer Death Rates","URL":"https://www.cancer.org/latest-news/understanding-cancer-death-rates.html","author":[{"literal":"Sandy McDowell"}],"accessed":{"date-parts":[["2022",6,15]]},"issued":{"date-parts":[["2019",1,25]]}}}],"schema":"https://github.com/citation-style-language/schema/raw/master/csl-citation.json"} </w:instrText>
      </w:r>
      <w:r w:rsidR="00D10826">
        <w:rPr>
          <w:lang w:val="en-US"/>
        </w:rPr>
        <w:fldChar w:fldCharType="separate"/>
      </w:r>
      <w:r w:rsidR="00D10826" w:rsidRPr="00025E0A">
        <w:rPr>
          <w:rFonts w:cs="Times New Roman"/>
          <w:lang w:val="en-US"/>
        </w:rPr>
        <w:t>(Sandy McDowell, 2019)</w:t>
      </w:r>
      <w:r w:rsidR="00D10826">
        <w:rPr>
          <w:lang w:val="en-US"/>
        </w:rPr>
        <w:fldChar w:fldCharType="end"/>
      </w:r>
      <w:r w:rsidR="00025E0A">
        <w:rPr>
          <w:lang w:val="en-US"/>
        </w:rPr>
        <w:t xml:space="preserve">. </w:t>
      </w:r>
    </w:p>
    <w:p w14:paraId="6FFBBC8F" w14:textId="66DFD302" w:rsidR="007C342E" w:rsidRDefault="007C342E" w:rsidP="007C342E">
      <w:pPr>
        <w:spacing w:line="360" w:lineRule="auto"/>
        <w:rPr>
          <w:lang w:val="en-US"/>
        </w:rPr>
      </w:pPr>
      <w:r>
        <w:rPr>
          <w:lang w:val="en-US"/>
        </w:rPr>
        <w:t xml:space="preserve">Radiotherapy of cancer utilizes ionizing radiation such as high-energy X-rays (photons). In its most basic form, a beam of photons is directed towards the patient at different angles achieving a near homogeneous dose distribution in the tumor </w:t>
      </w:r>
      <w:r>
        <w:rPr>
          <w:lang w:val="en-US"/>
        </w:rPr>
        <w:fldChar w:fldCharType="begin"/>
      </w:r>
      <w:r>
        <w:rPr>
          <w:lang w:val="en-US"/>
        </w:rPr>
        <w:instrText xml:space="preserve"> ADDIN ZOTERO_ITEM CSL_CITATION {"citationID":"pGSZA58M","properties":{"formattedCitation":"(L. Yan et al., 2019)","plainCitation":"(L. Yan et al., 2019)","noteIndex":0},"citationItems":[{"id":603,"uris":["http://zotero.org/users/9228513/items/NRMB8LIN"],"itemData":{"id":603,"type":"article-journal","abstract":"Purpose The goal of this study was to define a new homogeneity index (HI) to evaluate dose homogeneity within a target volume. Materials and Methods The new HI is based on the area under an ideal dose-volume histogram curve (IA), the area under the achieved dose-volume histogram curve (AA), and the overlapping area between the IA and AA (OA). It is defined as the ratio of the square of OA to the product of the IA and AA. To evaluate the performance of the new HI, 88 cases were selected and two plans were designed for each case. The homogeneity of the two plans was first evaluated by three physicists, with their judgments forming the evaluation standard and then evaluated by the new HI and other HIs of Dmax/Dp, D5/D95, (D2 − D98)/Dp, (D2 − D98)/D50 and S-index. An evaluation was determined to be accurate if its result was agreed upon by physicists. The percentage accuracy of evaluation was calculated as the ratio of the number of accurate evaluations to the total number of evaluations. Pearson's chi-square test was performed for statistical analysis. Results The percentage accuracies of the new HI, Dmax/Dp, D5/D95, (D2 − D98)/Dp, (D2 − D98)/D50, and S-index were 98.51%, 88.80%, 94.78%, 94.78%, 96.27%, and 97.01%, respectively. The newly defined HI had the highest accuracy of all the HIs, with the difference being statistically significant (P &lt; 0.05). Conclusions The newly defined HI was shown to be effective in the evaluation of dose homogeneity, and we recommended it for evaluating the homogeneity of radiotherapy plans.","container-title":"Journal of Applied Clinical Medical Physics","DOI":"10.1002/acm2.12739","ISSN":"1526-9914","issue":"11","language":"en","note":"_eprint: https://onlinelibrary.wiley.com/doi/pdf/10.1002/acm2.12739","page":"50-56","source":"Wiley Online Library","title":"A new homogeneity index definition for evaluation of radiotherapy plans","volume":"20","author":[{"family":"Yan","given":"Lingling"},{"family":"Xu","given":"Yingjie"},{"family":"Chen","given":"Xinyuan"},{"family":"Xie","given":"Xin"},{"family":"Liang","given":"Bin"},{"family":"Dai","given":"Jianrong"}],"issued":{"date-parts":[["2019"]]}}}],"schema":"https://github.com/citation-style-language/schema/raw/master/csl-citation.json"} </w:instrText>
      </w:r>
      <w:r>
        <w:rPr>
          <w:lang w:val="en-US"/>
        </w:rPr>
        <w:fldChar w:fldCharType="separate"/>
      </w:r>
      <w:r w:rsidRPr="007A43B2">
        <w:rPr>
          <w:rFonts w:cs="Times New Roman"/>
          <w:lang w:val="en-US"/>
        </w:rPr>
        <w:t>(L. Yan et al., 2019)</w:t>
      </w:r>
      <w:r>
        <w:rPr>
          <w:lang w:val="en-US"/>
        </w:rPr>
        <w:fldChar w:fldCharType="end"/>
      </w:r>
      <w:r>
        <w:rPr>
          <w:lang w:val="en-US"/>
        </w:rPr>
        <w:t>. When the tissue is exposed to radiation, the most important radiochemical effects are damages to the cell’s DNA. In the case of cancer, this may inactivate (‘kill’) the cells and prevent them from further populating the tissue. However</w:t>
      </w:r>
      <w:r w:rsidR="005E0BD4">
        <w:rPr>
          <w:lang w:val="en-US"/>
        </w:rPr>
        <w:t>,</w:t>
      </w:r>
      <w:r>
        <w:rPr>
          <w:lang w:val="en-US"/>
        </w:rPr>
        <w:t xml:space="preserve"> because photons distribute their</w:t>
      </w:r>
      <w:r w:rsidR="005E0BD4">
        <w:rPr>
          <w:lang w:val="en-US"/>
        </w:rPr>
        <w:t xml:space="preserve"> energy</w:t>
      </w:r>
      <w:r>
        <w:rPr>
          <w:lang w:val="en-US"/>
        </w:rPr>
        <w:t xml:space="preserve"> non-selectively in the medium </w:t>
      </w:r>
      <w:r>
        <w:rPr>
          <w:lang w:val="en-US"/>
        </w:rPr>
        <w:fldChar w:fldCharType="begin"/>
      </w:r>
      <w:r>
        <w:rPr>
          <w:lang w:val="en-US"/>
        </w:rPr>
        <w:instrText xml:space="preserve"> ADDIN ZOTERO_ITEM CSL_CITATION {"citationID":"kuWTyXmC","properties":{"formattedCitation":"({\\i{}Photon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5070F5">
        <w:rPr>
          <w:rFonts w:cs="Times New Roman"/>
          <w:szCs w:val="24"/>
          <w:lang w:val="en-US"/>
        </w:rPr>
        <w:t>(</w:t>
      </w:r>
      <w:r w:rsidRPr="005070F5">
        <w:rPr>
          <w:rFonts w:cs="Times New Roman"/>
          <w:i/>
          <w:iCs/>
          <w:szCs w:val="24"/>
          <w:lang w:val="en-US"/>
        </w:rPr>
        <w:t>Photon Dose Distributions | Oncology Medical Physics</w:t>
      </w:r>
      <w:r w:rsidRPr="005070F5">
        <w:rPr>
          <w:rFonts w:cs="Times New Roman"/>
          <w:szCs w:val="24"/>
          <w:lang w:val="en-US"/>
        </w:rPr>
        <w:t>, n.d.)</w:t>
      </w:r>
      <w:r>
        <w:rPr>
          <w:lang w:val="en-US"/>
        </w:rPr>
        <w:fldChar w:fldCharType="end"/>
      </w:r>
      <w:r>
        <w:rPr>
          <w:lang w:val="en-US"/>
        </w:rPr>
        <w:t>, they also deposit radiation dose in healthy tissue positioned in front and behind the tumor. This may cause damages</w:t>
      </w:r>
      <w:r w:rsidR="005E0BD4">
        <w:rPr>
          <w:lang w:val="en-US"/>
        </w:rPr>
        <w:t xml:space="preserve">, </w:t>
      </w:r>
      <w:r>
        <w:rPr>
          <w:lang w:val="en-US"/>
        </w:rPr>
        <w:t xml:space="preserve">potentially </w:t>
      </w:r>
      <w:r w:rsidR="005E0BD4">
        <w:rPr>
          <w:lang w:val="en-US"/>
        </w:rPr>
        <w:t>causing</w:t>
      </w:r>
      <w:r>
        <w:rPr>
          <w:lang w:val="en-US"/>
        </w:rPr>
        <w:t xml:space="preserve"> critical side effects such as organ dysfunction. Thus, it is important to consider new radiotherapy strategies to improve patient outcomes.</w:t>
      </w:r>
    </w:p>
    <w:p w14:paraId="277DA4CC" w14:textId="34922DFB" w:rsidR="007C342E" w:rsidRDefault="007C342E" w:rsidP="007C342E">
      <w:pPr>
        <w:spacing w:line="360" w:lineRule="auto"/>
        <w:rPr>
          <w:lang w:val="en-US"/>
        </w:rPr>
      </w:pPr>
      <w:r>
        <w:rPr>
          <w:lang w:val="en-US"/>
        </w:rPr>
        <w:t xml:space="preserve">One alternative radiotherapy strategy is spatially fractionated radiation therapy (also known as GRID therapy), which departs from the conventional approach of delivering a homogeneous tumor dose. Irradiating the patient with high doses through a GRID collimator generates low dose areas wherein tissue sparing can occur </w:t>
      </w:r>
      <w:r>
        <w:rPr>
          <w:lang w:val="en-US"/>
        </w:rPr>
        <w:fldChar w:fldCharType="begin"/>
      </w:r>
      <w:r>
        <w:rPr>
          <w:lang w:val="en-US"/>
        </w:rPr>
        <w:instrText xml:space="preserve"> ADDIN ZOTERO_ITEM CSL_CITATION {"citationID":"E8JE8lF8","properties":{"formattedCitation":"(Mohiuddin et al., 1999)","plainCitation":"(Mohiuddin et al., 1999)","noteIndex":0},"citationItems":[{"id":606,"uris":["http://zotero.org/users/9228513/items/QE54HCUA"],"itemData":{"id":606,"type":"article-journal","abstract":"Purpose: With the advent of megavoltage radiation, the concept of spatially-fractionated (SFR) radiation has been abandoned for the last several decades; yet, historically, it has been proven to be safe and effective in delivering large cumulative doses (&gt; 100 Gy) of radiation in the treatment of cancer. SFR radiation has been adapted to megavoltage beams using a specially constructed grid. This study evaluates the toxicity and effectiveness of this approach in treatment of advanced and bulky cancers. Methods and Materials: From January 1995 through March 1998, 71 patients with advanced bulky tumors (tumor sizes &gt; 8 cm) were treated with SFR high-dose external beam megavoltage radiation using a GRID technique. Sixteen patients received GRID treatments to multiple sites and a total of 87 sites were irradiated. A 50:50 GRID (open to closed area) was utilized, and a single dose of 1,000–2,000 cGy (median 1,500 cGy) to Dmax was delivered utilizing 6 MV photons. Sixty-three patients received high-dose GRID therapy for palliation (pain, mass, bleeding, or dyspnea). In 8 patients, GRID therapy was given as part of a definitive treatment combined with conventionally-fractionated external beam irradiation (dose range 5,000–7,000 cGy) followed by subsequent surgery. Forty-seven patients were treated with GRID radiation followed by additional fractionated external beam irradiation, and 14 patients were treated with GRID alone. Thirty-one treatments were delivered to the abdomen and pelvis, 30 to the head and neck region, 15 to the thorax, and 11 to the extremities. Results: For palliative treatments, a 78% response rate was observed for pain, including a complete response (CR) of 19.5%, and a partial response (PR) of 58.5% in these large bulky tumors. A 72.5% response rate was observed for mass effect (CR 14.6%, PR 52.9%). The response rate observed for bleeding was 100% (50% CR, 50% PR) and for dyspnea, a 60% PR rate only. A relatively higher response rate (CR 23.3%, PR 60%) was observed in patients who received GRID treatment in the head and neck area. No grade 3 late skin, subcutaneous, mucosal, GI, or CNS complications were observed in any patient in spite of these high doses. In the 8 patients who received GRID treatment for definitive treatment, a clinical CR was observed in 5 patients (62.5%) and a pathological complete response was confirmed in the operative specimen in 4 patients (50%). Conclusion: The efficacy and safety of using a large fraction of SFR radiation was confirmed by this study and substantiates our earlier results. In selected patients with bulky tumors (&gt; 8 cm), SFR radiation can be combined with fractionated external beam irradiation to yield improved local control of disease, both for palliation and selective definitive treatment, especially where conventional treatment alone has a limited chance of success.","container-title":"International Journal of Radiation Oncology*Biology*Physics","DOI":"10.1016/S0360-3016(99)00170-4","ISSN":"0360-3016","issue":"3","journalAbbreviation":"International Journal of Radiation Oncology*Biology*Physics","language":"en","page":"721-727","source":"ScienceDirect","title":"High-dose spatially-fractionated radiation (GRID): a new paradigm in the management of advanced cancers","title-short":"High-dose spatially-fractionated radiation (GRID)","volume":"45","author":[{"family":"Mohiuddin","given":"Mohammed"},{"family":"Fujita","given":"Mihoko"},{"family":"Regine","given":"William F"},{"family":"Megooni","given":"Ali S"},{"family":"Ibbott","given":"Goeffrey S"},{"family":"Ahmed","given":"Mansoor M"}],"issued":{"date-parts":[["1999",10,1]]}}}],"schema":"https://github.com/citation-style-language/schema/raw/master/csl-citation.json"} </w:instrText>
      </w:r>
      <w:r>
        <w:rPr>
          <w:lang w:val="en-US"/>
        </w:rPr>
        <w:fldChar w:fldCharType="separate"/>
      </w:r>
      <w:r w:rsidRPr="009B72F6">
        <w:rPr>
          <w:rFonts w:cs="Times New Roman"/>
          <w:lang w:val="en-US"/>
        </w:rPr>
        <w:t>(Mohiuddin et al., 1999)</w:t>
      </w:r>
      <w:r>
        <w:rPr>
          <w:lang w:val="en-US"/>
        </w:rPr>
        <w:fldChar w:fldCharType="end"/>
      </w:r>
      <w:r>
        <w:rPr>
          <w:lang w:val="en-US"/>
        </w:rPr>
        <w:t xml:space="preserve">, while the high-dose peaks in the tumor potentially can retain high tumor control </w:t>
      </w:r>
      <w:r>
        <w:rPr>
          <w:lang w:val="en-US"/>
        </w:rPr>
        <w:fldChar w:fldCharType="begin"/>
      </w:r>
      <w:r>
        <w:rPr>
          <w:lang w:val="en-US"/>
        </w:rPr>
        <w:instrText xml:space="preserve"> ADDIN ZOTERO_ITEM CSL_CITATION {"citationID":"WnrP3Zhu","properties":{"formattedCitation":"(R.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Pr>
          <w:lang w:val="en-US"/>
        </w:rPr>
        <w:fldChar w:fldCharType="separate"/>
      </w:r>
      <w:r w:rsidRPr="009B1CDF">
        <w:rPr>
          <w:rFonts w:cs="Times New Roman"/>
          <w:lang w:val="en-US"/>
        </w:rPr>
        <w:t>(R. Asur et al., 2015)</w:t>
      </w:r>
      <w:r>
        <w:rPr>
          <w:lang w:val="en-US"/>
        </w:rPr>
        <w:fldChar w:fldCharType="end"/>
      </w:r>
      <w:r>
        <w:rPr>
          <w:lang w:val="en-US"/>
        </w:rPr>
        <w:t xml:space="preserve">. The radiobiological effects of spatially fractionating the radiation field includes bystander and abscopal effects, referring to local and distant ‘radiation-like’ effects in unirradiated cells.  However, the </w:t>
      </w:r>
      <w:r w:rsidRPr="000C465E">
        <w:rPr>
          <w:lang w:val="en-US"/>
        </w:rPr>
        <w:t xml:space="preserve">physical and biological parameters that </w:t>
      </w:r>
      <w:r>
        <w:rPr>
          <w:lang w:val="en-US"/>
        </w:rPr>
        <w:t>determine</w:t>
      </w:r>
      <w:r w:rsidRPr="000C465E">
        <w:rPr>
          <w:lang w:val="en-US"/>
        </w:rPr>
        <w:t xml:space="preserve"> </w:t>
      </w:r>
      <w:r>
        <w:rPr>
          <w:lang w:val="en-US"/>
        </w:rPr>
        <w:t>these</w:t>
      </w:r>
      <w:r w:rsidR="00651A17">
        <w:rPr>
          <w:lang w:val="en-US"/>
        </w:rPr>
        <w:t xml:space="preserve"> SFRT</w:t>
      </w:r>
      <w:r>
        <w:rPr>
          <w:lang w:val="en-US"/>
        </w:rPr>
        <w:t xml:space="preserve"> effects are yet to be clearly identified </w:t>
      </w:r>
      <w:r>
        <w:rPr>
          <w:lang w:val="en-US"/>
        </w:rPr>
        <w:fldChar w:fldCharType="begin"/>
      </w:r>
      <w:r>
        <w:rPr>
          <w:lang w:val="en-US"/>
        </w:rPr>
        <w:instrText xml:space="preserve"> ADDIN ZOTERO_ITEM CSL_CITATION {"citationID":"i3GYa2uk","properties":{"formattedCitation":"(Blyth &amp; Sykes, 2011; Grass et al., 2016)","plainCitation":"(Blyth &amp; Sykes, 2011; Grass et al., 2016)","noteIndex":0},"citationItems":[{"id":102,"uris":["http://zotero.org/users/9228513/items/7NM8SL9E"],"itemData":{"id":102,"type":"article-journal","abstract":"The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J."}],"issued":{"date-parts":[["2011",8]]}}},{"id":608,"uris":["http://zotero.org/users/9228513/items/YN9HI6FD"],"itemData":{"id":608,"type":"article-journal","abstract":"Radiation therapy (RT) is a cornerstone in oncologic management and is employed in various curative and palliative scenarios for local-regional control. RT is thought to locally control tumor cells by direct physical DNA damage or indirect insults from reactive oxygen species. Therapeutic effects apart from those observed at the treatment target, that is, abscopal effect, have been observed for several decades, though the underlying mechanisms regulating this phenomenon have been unclear. Accumulating evidence now suggests that the immune system is a major determinant in regulating the abscopal effect. It is now evident that RT may also enhance immunologic responses to tumors by creating an in situ vaccine by eliciting antigen release from dying tumor cells. Harnessing the specificity and dynamic nature of the immune system to target tumors in conjunction with RT is an emerging field with much promise. To optimize this approach, it is important to systematically evaluate the intricacies of the host immune system, the new generation of immunotherapeutics and the RT approach. Here we will discuss the current biologic mechanisms thought to regulate the RT-induced abscopal effect and how these may be translated to the clinical setting.","container-title":"Current Problems in Cancer","DOI":"10.1016/j.currproblcancer.2015.10.003","ISSN":"1535-6345","issue":"1","journalAbbreviation":"Curr Probl Cancer","language":"eng","note":"PMID: 26612692","page":"10-24","source":"PubMed","title":"The immune mechanisms of abscopal effect in radiation therapy","volume":"40","author":[{"family":"Grass","given":"G. Daniel"},{"family":"Krishna","given":"Niveditha"},{"family":"Kim","given":"Sungjune"}],"issued":{"date-parts":[["2016",2]]}}}],"schema":"https://github.com/citation-style-language/schema/raw/master/csl-citation.json"} </w:instrText>
      </w:r>
      <w:r>
        <w:rPr>
          <w:lang w:val="en-US"/>
        </w:rPr>
        <w:fldChar w:fldCharType="separate"/>
      </w:r>
      <w:r w:rsidRPr="006C4FD6">
        <w:rPr>
          <w:rFonts w:cs="Times New Roman"/>
          <w:lang w:val="en-US"/>
        </w:rPr>
        <w:t>(Blyth &amp; Sykes, 2011; Grass et al., 2016)</w:t>
      </w:r>
      <w:r>
        <w:rPr>
          <w:lang w:val="en-US"/>
        </w:rPr>
        <w:fldChar w:fldCharType="end"/>
      </w:r>
      <w:r>
        <w:rPr>
          <w:lang w:val="en-US"/>
        </w:rPr>
        <w:t xml:space="preserve">. </w:t>
      </w:r>
    </w:p>
    <w:p w14:paraId="41D5732E" w14:textId="7AE63BB7" w:rsidR="00225DB2" w:rsidRPr="00225DB2" w:rsidRDefault="00225DB2" w:rsidP="007C342E">
      <w:pPr>
        <w:spacing w:line="360" w:lineRule="auto"/>
        <w:rPr>
          <w:lang w:val="en-US"/>
        </w:rPr>
      </w:pPr>
      <w:r>
        <w:rPr>
          <w:lang w:val="en-US"/>
        </w:rPr>
        <w:lastRenderedPageBreak/>
        <w:t xml:space="preserve">Cell survival following irradiation </w:t>
      </w:r>
      <w:r w:rsidRPr="003F2A0A">
        <w:rPr>
          <w:i/>
          <w:lang w:val="en-US"/>
        </w:rPr>
        <w:t>in vitro</w:t>
      </w:r>
      <w:r>
        <w:rPr>
          <w:lang w:val="en-US"/>
        </w:rPr>
        <w:t xml:space="preserve"> is often analyzed through the linear quadratic (LQ) model. This condenses the cellular radiosensitivity into two principal parameters, </w:t>
      </w:r>
      <w:r w:rsidRPr="003F2A0A">
        <w:rPr>
          <w:rFonts w:ascii="Symbol" w:hAnsi="Symbol"/>
          <w:lang w:val="en-US"/>
        </w:rPr>
        <w:t>a</w:t>
      </w:r>
      <w:r>
        <w:rPr>
          <w:lang w:val="en-US"/>
        </w:rPr>
        <w:t xml:space="preserve"> and </w:t>
      </w:r>
      <w:r w:rsidRPr="003F2A0A">
        <w:rPr>
          <w:rFonts w:ascii="Symbol" w:hAnsi="Symbol"/>
          <w:lang w:val="en-US"/>
        </w:rPr>
        <w:t>b</w:t>
      </w:r>
      <w:r>
        <w:rPr>
          <w:lang w:val="en-US"/>
        </w:rPr>
        <w:t xml:space="preserve">. However, a prerequisite for this analysis is that all cells within a culture flask receive the same dose. Thus, cell survival from heterogeneous GRID irradiation cannot be analyzed with this conventional modelling approach, and new methods are required. </w:t>
      </w:r>
      <w:r w:rsidR="00612007">
        <w:rPr>
          <w:lang w:val="en-US"/>
        </w:rPr>
        <w:t xml:space="preserve">We </w:t>
      </w:r>
      <w:r w:rsidR="0091380F">
        <w:rPr>
          <w:lang w:val="en-US"/>
        </w:rPr>
        <w:t>will</w:t>
      </w:r>
      <w:r w:rsidR="00D40D9C">
        <w:rPr>
          <w:lang w:val="en-US"/>
        </w:rPr>
        <w:t xml:space="preserve"> therefore propose </w:t>
      </w:r>
      <w:r w:rsidR="00777DA9">
        <w:rPr>
          <w:lang w:val="en-US"/>
        </w:rPr>
        <w:t>a novel 2D approach</w:t>
      </w:r>
      <w:r w:rsidR="0082217F">
        <w:rPr>
          <w:lang w:val="en-US"/>
        </w:rPr>
        <w:t xml:space="preserve"> to Cell survival</w:t>
      </w:r>
      <w:r w:rsidR="0091380F">
        <w:rPr>
          <w:lang w:val="en-US"/>
        </w:rPr>
        <w:t xml:space="preserve"> where </w:t>
      </w:r>
      <w:r w:rsidR="00AF2A55">
        <w:rPr>
          <w:lang w:val="en-US"/>
        </w:rPr>
        <w:t>irradiated</w:t>
      </w:r>
      <w:r w:rsidR="0091380F">
        <w:rPr>
          <w:lang w:val="en-US"/>
        </w:rPr>
        <w:t xml:space="preserve"> cell flask</w:t>
      </w:r>
      <w:r w:rsidR="00C07663">
        <w:rPr>
          <w:lang w:val="en-US"/>
        </w:rPr>
        <w:t>s</w:t>
      </w:r>
      <w:r w:rsidR="00F5433A">
        <w:rPr>
          <w:lang w:val="en-US"/>
        </w:rPr>
        <w:t xml:space="preserve"> and the colonies within</w:t>
      </w:r>
      <w:r w:rsidR="0091380F">
        <w:rPr>
          <w:lang w:val="en-US"/>
        </w:rPr>
        <w:t xml:space="preserve"> </w:t>
      </w:r>
      <w:r w:rsidR="00B7222C">
        <w:rPr>
          <w:lang w:val="en-US"/>
        </w:rPr>
        <w:t>are</w:t>
      </w:r>
      <w:r w:rsidR="007B5372">
        <w:rPr>
          <w:lang w:val="en-US"/>
        </w:rPr>
        <w:t xml:space="preserve"> not treated as a whole,</w:t>
      </w:r>
      <w:r w:rsidR="00F5433A">
        <w:rPr>
          <w:lang w:val="en-US"/>
        </w:rPr>
        <w:t xml:space="preserve"> but rather </w:t>
      </w:r>
      <w:r w:rsidR="00B2639F">
        <w:rPr>
          <w:lang w:val="en-US"/>
        </w:rPr>
        <w:t>divid</w:t>
      </w:r>
      <w:r w:rsidR="00EB4F70">
        <w:rPr>
          <w:lang w:val="en-US"/>
        </w:rPr>
        <w:t>ing</w:t>
      </w:r>
      <w:r w:rsidR="00B2639F">
        <w:rPr>
          <w:lang w:val="en-US"/>
        </w:rPr>
        <w:t xml:space="preserve"> the cell flask into smaller </w:t>
      </w:r>
      <w:r w:rsidR="00974859">
        <w:rPr>
          <w:lang w:val="en-US"/>
        </w:rPr>
        <w:t>quadrats</w:t>
      </w:r>
      <w:r w:rsidR="00C03139">
        <w:rPr>
          <w:lang w:val="en-US"/>
        </w:rPr>
        <w:t xml:space="preserve"> with different dose</w:t>
      </w:r>
      <w:r w:rsidR="0068191B">
        <w:rPr>
          <w:lang w:val="en-US"/>
        </w:rPr>
        <w:t>s</w:t>
      </w:r>
      <w:r w:rsidR="00C03139">
        <w:rPr>
          <w:lang w:val="en-US"/>
        </w:rPr>
        <w:t xml:space="preserve"> and different survival</w:t>
      </w:r>
      <w:r w:rsidR="00461EC1">
        <w:rPr>
          <w:lang w:val="en-US"/>
        </w:rPr>
        <w:t xml:space="preserve">. </w:t>
      </w:r>
      <w:r w:rsidR="00B32E9D">
        <w:rPr>
          <w:lang w:val="en-US"/>
        </w:rPr>
        <w:t xml:space="preserve">The goal is then to predict the survival within </w:t>
      </w:r>
      <w:r w:rsidR="00974859">
        <w:rPr>
          <w:lang w:val="en-US"/>
        </w:rPr>
        <w:t>the individual</w:t>
      </w:r>
      <w:r w:rsidR="00B32E9D">
        <w:rPr>
          <w:lang w:val="en-US"/>
        </w:rPr>
        <w:t xml:space="preserve"> </w:t>
      </w:r>
      <w:r w:rsidR="00974859">
        <w:rPr>
          <w:lang w:val="en-US"/>
        </w:rPr>
        <w:t>quadrats</w:t>
      </w:r>
      <w:r w:rsidR="003405A0">
        <w:rPr>
          <w:lang w:val="en-US"/>
        </w:rPr>
        <w:t xml:space="preserve"> and</w:t>
      </w:r>
      <w:r w:rsidR="008B6B3F">
        <w:rPr>
          <w:lang w:val="en-US"/>
        </w:rPr>
        <w:t xml:space="preserve"> make a model suitable for all </w:t>
      </w:r>
      <w:r w:rsidR="00600E90">
        <w:rPr>
          <w:lang w:val="en-US"/>
        </w:rPr>
        <w:t xml:space="preserve">methods of </w:t>
      </w:r>
      <w:r w:rsidR="00666A8B">
        <w:rPr>
          <w:lang w:val="en-US"/>
        </w:rPr>
        <w:t>ir</w:t>
      </w:r>
      <w:r w:rsidR="00600E90">
        <w:rPr>
          <w:lang w:val="en-US"/>
        </w:rPr>
        <w:t>radiation</w:t>
      </w:r>
      <w:r w:rsidR="003405A0">
        <w:rPr>
          <w:lang w:val="en-US"/>
        </w:rPr>
        <w:t xml:space="preserve">. However, this demands new </w:t>
      </w:r>
      <w:r w:rsidR="00D6512C">
        <w:rPr>
          <w:lang w:val="en-US"/>
        </w:rPr>
        <w:t>explanatory variables other than D and D</w:t>
      </w:r>
      <w:r w:rsidR="00D6512C">
        <w:rPr>
          <w:vertAlign w:val="superscript"/>
          <w:lang w:val="en-US"/>
        </w:rPr>
        <w:t>2</w:t>
      </w:r>
      <w:r w:rsidR="00671DBB">
        <w:rPr>
          <w:lang w:val="en-US"/>
        </w:rPr>
        <w:t xml:space="preserve"> to explain the </w:t>
      </w:r>
      <w:r w:rsidR="00651A17">
        <w:rPr>
          <w:lang w:val="en-US"/>
        </w:rPr>
        <w:t xml:space="preserve">SFRT effects. </w:t>
      </w:r>
      <w:r w:rsidR="00D91FEC">
        <w:rPr>
          <w:lang w:val="en-US"/>
        </w:rPr>
        <w:t xml:space="preserve">Thus, </w:t>
      </w:r>
      <w:r w:rsidR="004A0B5A">
        <w:rPr>
          <w:lang w:val="en-US"/>
        </w:rPr>
        <w:t>an area fractionation a</w:t>
      </w:r>
      <w:r w:rsidR="003F3706">
        <w:rPr>
          <w:lang w:val="en-US"/>
        </w:rPr>
        <w:t>nd a</w:t>
      </w:r>
      <w:r w:rsidR="004A0B5A">
        <w:rPr>
          <w:lang w:val="en-US"/>
        </w:rPr>
        <w:t xml:space="preserve"> peak distance </w:t>
      </w:r>
      <w:r w:rsidR="003F3706">
        <w:rPr>
          <w:lang w:val="en-US"/>
        </w:rPr>
        <w:t xml:space="preserve">parameter </w:t>
      </w:r>
      <w:r w:rsidR="00806EBB">
        <w:rPr>
          <w:lang w:val="en-US"/>
        </w:rPr>
        <w:t xml:space="preserve">will be introduced. </w:t>
      </w:r>
      <w:r w:rsidR="000A58B7">
        <w:rPr>
          <w:lang w:val="en-US"/>
        </w:rPr>
        <w:t>Gafchromic</w:t>
      </w:r>
      <w:r w:rsidR="00AD598C">
        <w:rPr>
          <w:vertAlign w:val="superscript"/>
          <w:lang w:val="en-US"/>
        </w:rPr>
        <w:t>TM</w:t>
      </w:r>
      <w:r w:rsidR="00AD598C">
        <w:rPr>
          <w:lang w:val="en-US"/>
        </w:rPr>
        <w:t xml:space="preserve"> film dosimetry will be performed to generate 2D dose maps for accurate depiction of dose received by the </w:t>
      </w:r>
      <w:r w:rsidR="00D24C4A">
        <w:rPr>
          <w:lang w:val="en-US"/>
        </w:rPr>
        <w:t xml:space="preserve">cells. </w:t>
      </w:r>
      <w:r w:rsidR="007A147F">
        <w:rPr>
          <w:lang w:val="en-US"/>
        </w:rPr>
        <w:t xml:space="preserve"> </w:t>
      </w:r>
      <w:r w:rsidR="00806EBB">
        <w:rPr>
          <w:lang w:val="en-US"/>
        </w:rPr>
        <w:t xml:space="preserve"> </w:t>
      </w:r>
    </w:p>
    <w:p w14:paraId="39121171" w14:textId="7B1DD76F" w:rsidR="00883AC7" w:rsidRPr="00EF46B4" w:rsidRDefault="007C3A94" w:rsidP="004D7B5D">
      <w:pPr>
        <w:pStyle w:val="Heading1"/>
        <w:numPr>
          <w:ilvl w:val="0"/>
          <w:numId w:val="2"/>
        </w:numPr>
        <w:spacing w:line="360" w:lineRule="auto"/>
        <w:rPr>
          <w:szCs w:val="36"/>
        </w:rPr>
      </w:pPr>
      <w:bookmarkStart w:id="5" w:name="_Toc106449087"/>
      <w:r w:rsidRPr="00E42938">
        <w:rPr>
          <w:szCs w:val="36"/>
        </w:rPr>
        <w:t>Theory</w:t>
      </w:r>
      <w:bookmarkEnd w:id="5"/>
    </w:p>
    <w:p w14:paraId="0E30F3CB" w14:textId="2D835428" w:rsidR="00D803DC" w:rsidRDefault="00D803DC" w:rsidP="004D7B5D">
      <w:pPr>
        <w:pStyle w:val="Heading2"/>
        <w:spacing w:line="360" w:lineRule="auto"/>
      </w:pPr>
      <w:bookmarkStart w:id="6" w:name="_Toc106449088"/>
      <w:r w:rsidRPr="00D803DC">
        <w:t>Ionizing Radiation</w:t>
      </w:r>
      <w:bookmarkEnd w:id="6"/>
      <w:r w:rsidRPr="00D803DC">
        <w:t xml:space="preserve"> </w:t>
      </w:r>
    </w:p>
    <w:p w14:paraId="314E9482" w14:textId="3675E307" w:rsidR="00D803DC" w:rsidRPr="005545F2" w:rsidRDefault="00D803DC" w:rsidP="004D7B5D">
      <w:pPr>
        <w:spacing w:line="360" w:lineRule="auto"/>
        <w:rPr>
          <w:rFonts w:cs="Times New Roman"/>
          <w:lang w:val="en-US"/>
        </w:rPr>
      </w:pPr>
      <w:r w:rsidRPr="005545F2">
        <w:rPr>
          <w:rFonts w:cs="Times New Roman"/>
          <w:lang w:val="en-US"/>
        </w:rPr>
        <w:t>Radiation is transfer of energy</w:t>
      </w:r>
      <w:r w:rsidR="00E94CB1">
        <w:rPr>
          <w:rFonts w:cs="Times New Roman"/>
          <w:lang w:val="en-US"/>
        </w:rPr>
        <w:t xml:space="preserve"> to matter through electromagnetic waves</w:t>
      </w:r>
      <w:r w:rsidRPr="005545F2">
        <w:rPr>
          <w:rFonts w:cs="Times New Roman"/>
          <w:lang w:val="en-US"/>
        </w:rPr>
        <w:t xml:space="preserve">. The main categories are ionizing and </w:t>
      </w:r>
      <w:r w:rsidR="009F6133">
        <w:rPr>
          <w:rFonts w:cs="Times New Roman"/>
          <w:lang w:val="en-US"/>
        </w:rPr>
        <w:t>non-</w:t>
      </w:r>
      <w:r w:rsidRPr="005545F2">
        <w:rPr>
          <w:rFonts w:cs="Times New Roman"/>
          <w:lang w:val="en-US"/>
        </w:rPr>
        <w:t>ionizing radiation</w:t>
      </w:r>
      <w:r w:rsidR="00753BE7">
        <w:rPr>
          <w:rFonts w:cs="Times New Roman"/>
          <w:lang w:val="en-US"/>
        </w:rPr>
        <w:t>, where</w:t>
      </w:r>
      <w:r w:rsidRPr="005545F2">
        <w:rPr>
          <w:rFonts w:cs="Times New Roman"/>
          <w:lang w:val="en-US"/>
        </w:rPr>
        <w:t xml:space="preserve"> </w:t>
      </w:r>
      <w:r w:rsidR="00753BE7">
        <w:rPr>
          <w:rFonts w:cs="Times New Roman"/>
          <w:lang w:val="en-US"/>
        </w:rPr>
        <w:t>the former has</w:t>
      </w:r>
      <w:r w:rsidRPr="005545F2">
        <w:rPr>
          <w:rFonts w:cs="Times New Roman"/>
          <w:lang w:val="en-US"/>
        </w:rPr>
        <w:t xml:space="preserve"> enough energy to liberate an electron from the atom, or it doesn</w:t>
      </w:r>
      <w:r>
        <w:rPr>
          <w:rFonts w:cs="Times New Roman"/>
          <w:lang w:val="en-US"/>
        </w:rPr>
        <w:t>’</w:t>
      </w:r>
      <w:r w:rsidRPr="005545F2">
        <w:rPr>
          <w:rFonts w:cs="Times New Roman"/>
          <w:lang w:val="en-US"/>
        </w:rPr>
        <w:t>t. Non-ionizing radiation consists of low-</w:t>
      </w:r>
      <w:r w:rsidR="00091710">
        <w:rPr>
          <w:rFonts w:cs="Times New Roman"/>
          <w:lang w:val="en-US"/>
        </w:rPr>
        <w:t>frequency</w:t>
      </w:r>
      <w:r w:rsidRPr="005545F2">
        <w:rPr>
          <w:rFonts w:cs="Times New Roman"/>
          <w:lang w:val="en-US"/>
        </w:rPr>
        <w:t xml:space="preserve"> electromagnetic (EM) waves such as UV-light and microwaves. </w:t>
      </w:r>
      <w:r w:rsidR="00F8487F">
        <w:rPr>
          <w:rFonts w:cs="Times New Roman"/>
          <w:lang w:val="en-US"/>
        </w:rPr>
        <w:t xml:space="preserve">Because energy is </w:t>
      </w:r>
      <m:oMath>
        <m:r>
          <w:rPr>
            <w:rFonts w:ascii="Cambria Math" w:hAnsi="Cambria Math" w:cs="Times New Roman"/>
            <w:lang w:val="en-US"/>
          </w:rPr>
          <m:t>E=hν</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w:t>
      </w:r>
      <m:oMath>
        <m:r>
          <w:rPr>
            <w:rFonts w:ascii="Cambria Math" w:eastAsiaTheme="minorEastAsia" w:hAnsi="Cambria Math" w:cs="Times New Roman"/>
            <w:lang w:val="en-US"/>
          </w:rPr>
          <m:t>ν</m:t>
        </m:r>
      </m:oMath>
      <w:r w:rsidR="00F8487F">
        <w:rPr>
          <w:rFonts w:eastAsiaTheme="minorEastAsia" w:cs="Times New Roman"/>
          <w:lang w:val="en-US"/>
        </w:rPr>
        <w:t xml:space="preserve"> being the frequency</w:t>
      </w:r>
      <w:r w:rsidR="001A3FCE">
        <w:rPr>
          <w:rFonts w:eastAsiaTheme="minorEastAsia" w:cs="Times New Roman"/>
          <w:lang w:val="en-US"/>
        </w:rPr>
        <w:t xml:space="preserve">, the energy </w:t>
      </w:r>
      <w:r w:rsidR="004B0687">
        <w:rPr>
          <w:rFonts w:eastAsiaTheme="minorEastAsia" w:cs="Times New Roman"/>
          <w:lang w:val="en-US"/>
        </w:rPr>
        <w:t>increases</w:t>
      </w:r>
      <w:r w:rsidR="00F00BD1">
        <w:rPr>
          <w:rFonts w:eastAsiaTheme="minorEastAsia" w:cs="Times New Roman"/>
          <w:lang w:val="en-US"/>
        </w:rPr>
        <w:t xml:space="preserve"> with </w:t>
      </w:r>
      <w:r w:rsidR="00023230">
        <w:rPr>
          <w:rFonts w:eastAsiaTheme="minorEastAsia" w:cs="Times New Roman"/>
          <w:lang w:val="en-US"/>
        </w:rPr>
        <w:t>frequency</w:t>
      </w:r>
      <w:r w:rsidR="00F00BD1">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w:t>
      </w:r>
      <w:r w:rsidR="00023230">
        <w:rPr>
          <w:rFonts w:cs="Times New Roman"/>
          <w:lang w:val="en-US"/>
        </w:rPr>
        <w:t xml:space="preserve">for </w:t>
      </w:r>
      <w:r w:rsidRPr="005545F2">
        <w:rPr>
          <w:rFonts w:cs="Times New Roman"/>
          <w:lang w:val="en-US"/>
        </w:rPr>
        <w:t xml:space="preserve">X-ray and </w:t>
      </w:r>
      <m:oMath>
        <m:r>
          <w:rPr>
            <w:rFonts w:ascii="Cambria Math" w:hAnsi="Cambria Math" w:cs="Times New Roman"/>
            <w:lang w:val="en-US"/>
          </w:rPr>
          <m:t>γ</m:t>
        </m:r>
      </m:oMath>
      <w:r w:rsidR="006503C2">
        <w:rPr>
          <w:rFonts w:eastAsiaTheme="minorEastAsia" w:cs="Times New Roman"/>
          <w:lang w:val="en-US"/>
        </w:rPr>
        <w:t>-rays</w:t>
      </w:r>
      <w:r w:rsidRPr="005545F2">
        <w:rPr>
          <w:rFonts w:cs="Times New Roman"/>
          <w:lang w:val="en-US"/>
        </w:rPr>
        <w:t xml:space="preserve">. Together with neutrons, they make up a group called uncharged </w:t>
      </w:r>
      <w:r w:rsidR="0067349F">
        <w:rPr>
          <w:rFonts w:cs="Times New Roman"/>
          <w:lang w:val="en-US"/>
        </w:rPr>
        <w:t>radiation</w:t>
      </w:r>
      <w:r w:rsidRPr="005545F2">
        <w:rPr>
          <w:rFonts w:cs="Times New Roman"/>
          <w:lang w:val="en-US"/>
        </w:rPr>
        <w:t>.</w:t>
      </w:r>
      <w:r w:rsidR="006659ED">
        <w:rPr>
          <w:rFonts w:cs="Times New Roman"/>
          <w:lang w:val="en-US"/>
        </w:rPr>
        <w:t xml:space="preserve"> These types of radiation are often</w:t>
      </w:r>
      <w:r w:rsidRPr="005545F2">
        <w:rPr>
          <w:rFonts w:cs="Times New Roman"/>
          <w:lang w:val="en-US"/>
        </w:rPr>
        <w:t xml:space="preserve"> highly penetrating</w:t>
      </w:r>
      <w:r>
        <w:rPr>
          <w:rFonts w:cs="Times New Roman"/>
          <w:lang w:val="en-US"/>
        </w:rPr>
        <w:t xml:space="preserve"> because they need to interact directly with a target.</w:t>
      </w:r>
    </w:p>
    <w:p w14:paraId="2EA412C6" w14:textId="4B9398D4" w:rsidR="00D803DC" w:rsidRPr="00704FA2" w:rsidRDefault="00D803DC" w:rsidP="004D7B5D">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-particles (+2). Their interaction probability is greater compared to uncharged</w:t>
      </w:r>
      <w:r w:rsidR="000042AE">
        <w:rPr>
          <w:rFonts w:eastAsiaTheme="minorEastAsia" w:cs="Times New Roman"/>
          <w:lang w:val="en-US"/>
        </w:rPr>
        <w:t xml:space="preserve">. </w:t>
      </w:r>
      <w:r>
        <w:rPr>
          <w:rFonts w:eastAsiaTheme="minorEastAsia" w:cs="Times New Roman"/>
          <w:lang w:val="en-US"/>
        </w:rPr>
        <w:t>A</w:t>
      </w:r>
      <w:r w:rsidRPr="00704FA2">
        <w:rPr>
          <w:rFonts w:eastAsiaTheme="minorEastAsia" w:cs="Times New Roman"/>
          <w:lang w:val="en-US"/>
        </w:rPr>
        <w:t xml:space="preserve"> charged particle may interact at a distance</w:t>
      </w:r>
      <w:r w:rsidR="000042AE">
        <w:rPr>
          <w:rFonts w:eastAsiaTheme="minorEastAsia" w:cs="Times New Roman"/>
          <w:lang w:val="en-US"/>
        </w:rPr>
        <w:t>, where</w:t>
      </w:r>
      <w:r w:rsidRPr="00704FA2">
        <w:rPr>
          <w:rFonts w:eastAsiaTheme="minorEastAsia" w:cs="Times New Roman"/>
          <w:lang w:val="en-US"/>
        </w:rPr>
        <w:t xml:space="preserve"> </w:t>
      </w:r>
      <w:r w:rsidR="000042AE">
        <w:rPr>
          <w:rFonts w:eastAsiaTheme="minorEastAsia" w:cs="Times New Roman"/>
          <w:lang w:val="en-US"/>
        </w:rPr>
        <w:t>its</w:t>
      </w:r>
      <w:r w:rsidRPr="00704FA2">
        <w:rPr>
          <w:rFonts w:eastAsiaTheme="minorEastAsia" w:cs="Times New Roman"/>
          <w:lang w:val="en-US"/>
        </w:rPr>
        <w:t xml:space="preserve">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(Attix,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A719040" w14:textId="2449131C" w:rsidR="00F7351E" w:rsidRDefault="001A04AA" w:rsidP="004D7B5D">
      <w:pPr>
        <w:pStyle w:val="Heading3"/>
        <w:spacing w:line="360" w:lineRule="auto"/>
        <w:rPr>
          <w:lang w:val="en-US"/>
        </w:rPr>
      </w:pPr>
      <w:bookmarkStart w:id="7" w:name="_Ref94693766"/>
      <w:bookmarkStart w:id="8" w:name="_Toc106449089"/>
      <w:r>
        <w:rPr>
          <w:lang w:val="en-US"/>
        </w:rPr>
        <w:lastRenderedPageBreak/>
        <w:t xml:space="preserve">Photon </w:t>
      </w:r>
      <w:r w:rsidR="00EF3A24">
        <w:rPr>
          <w:lang w:val="en-US"/>
        </w:rPr>
        <w:t>i</w:t>
      </w:r>
      <w:r>
        <w:rPr>
          <w:lang w:val="en-US"/>
        </w:rPr>
        <w:t xml:space="preserve">nteraction </w:t>
      </w:r>
      <w:r w:rsidR="00EF3A24">
        <w:rPr>
          <w:lang w:val="en-US"/>
        </w:rPr>
        <w:t>in matter</w:t>
      </w:r>
      <w:bookmarkEnd w:id="7"/>
      <w:bookmarkEnd w:id="8"/>
    </w:p>
    <w:p w14:paraId="38601F67" w14:textId="29172654" w:rsidR="00364EDD" w:rsidRPr="00E935A6" w:rsidRDefault="00EA3C8F" w:rsidP="004D7B5D">
      <w:pPr>
        <w:spacing w:line="360" w:lineRule="auto"/>
        <w:rPr>
          <w:rFonts w:cs="Times New Roman"/>
          <w:lang w:val="en-US"/>
        </w:rPr>
      </w:pPr>
      <w:r w:rsidRPr="005545F2">
        <w:rPr>
          <w:rFonts w:cs="Times New Roman"/>
          <w:lang w:val="en-US"/>
        </w:rPr>
        <w:t>Photons are energy-carrying</w:t>
      </w:r>
      <w:r w:rsidR="00625DCB">
        <w:rPr>
          <w:rFonts w:cs="Times New Roman"/>
          <w:lang w:val="en-US"/>
        </w:rPr>
        <w:t xml:space="preserve"> waves or massless</w:t>
      </w:r>
      <w:r w:rsidR="009D304E">
        <w:rPr>
          <w:rFonts w:cs="Times New Roman"/>
          <w:lang w:val="en-US"/>
        </w:rPr>
        <w:t xml:space="preserve"> particles</w:t>
      </w:r>
      <w:r w:rsidRPr="005545F2">
        <w:rPr>
          <w:rFonts w:cs="Times New Roman"/>
          <w:lang w:val="en-US"/>
        </w:rPr>
        <w:t xml:space="preserve"> traveling at the speed of light</w:t>
      </w:r>
      <w:r w:rsidR="000463C9">
        <w:rPr>
          <w:rFonts w:cs="Times New Roman"/>
          <w:lang w:val="en-US"/>
        </w:rPr>
        <w:t xml:space="preserve">. </w:t>
      </w:r>
      <w:r w:rsidRPr="005545F2">
        <w:rPr>
          <w:rFonts w:cs="Times New Roman"/>
          <w:lang w:val="en-US"/>
        </w:rPr>
        <w:t>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(Attix,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xml:space="preserve">. Which interaction </w:t>
      </w:r>
      <w:r w:rsidR="00E935A6">
        <w:rPr>
          <w:rFonts w:cs="Times New Roman"/>
          <w:lang w:val="en-US"/>
        </w:rPr>
        <w:t>the photon experiences</w:t>
      </w:r>
      <w:r w:rsidRPr="005545F2">
        <w:rPr>
          <w:rFonts w:cs="Times New Roman"/>
          <w:lang w:val="en-US"/>
        </w:rPr>
        <w:t xml:space="preser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absorber and the energy of the incoming photon. The probability of interaction is </w:t>
      </w:r>
      <w:r w:rsidR="006964ED">
        <w:rPr>
          <w:rFonts w:eastAsiaTheme="minorEastAsia" w:cs="Times New Roman"/>
          <w:lang w:val="en-US"/>
        </w:rPr>
        <w:t>derived</w:t>
      </w:r>
      <w:r w:rsidRPr="005545F2">
        <w:rPr>
          <w:rFonts w:eastAsiaTheme="minorEastAsia" w:cs="Times New Roman"/>
          <w:lang w:val="en-US"/>
        </w:rPr>
        <w:t xml:space="preserve"> </w:t>
      </w:r>
      <w:r w:rsidR="006964ED">
        <w:rPr>
          <w:rFonts w:eastAsiaTheme="minorEastAsia" w:cs="Times New Roman"/>
          <w:lang w:val="en-US"/>
        </w:rPr>
        <w:t>from the</w:t>
      </w:r>
      <w:r w:rsidRPr="005545F2">
        <w:rPr>
          <w:rFonts w:eastAsiaTheme="minorEastAsia" w:cs="Times New Roman"/>
          <w:lang w:val="en-US"/>
        </w:rPr>
        <w:t xml:space="preserve">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we see which interaction type dominates for specific</w:t>
      </w:r>
      <w:r w:rsidR="00F04772">
        <w:rPr>
          <w:rFonts w:eastAsiaTheme="minorEastAsia" w:cs="Times New Roman"/>
          <w:lang w:val="en-US"/>
        </w:rPr>
        <w:t xml:space="preserve"> photon</w:t>
      </w:r>
      <w:r w:rsidR="005A0A4D">
        <w:rPr>
          <w:rFonts w:eastAsiaTheme="minorEastAsia" w:cs="Times New Roman"/>
          <w:lang w:val="en-US"/>
        </w:rPr>
        <w:t xml:space="preserve"> energies</w:t>
      </w:r>
      <w:r w:rsidR="00F04772">
        <w:rPr>
          <w:rFonts w:eastAsiaTheme="minorEastAsia" w:cs="Times New Roman"/>
          <w:lang w:val="en-US"/>
        </w:rPr>
        <w:t xml:space="preserve"> (</w:t>
      </w:r>
      <m:oMath>
        <m:r>
          <w:rPr>
            <w:rFonts w:ascii="Cambria Math" w:eastAsiaTheme="minorEastAsia" w:hAnsi="Cambria Math" w:cs="Times New Roman"/>
            <w:lang w:val="en-US"/>
          </w:rPr>
          <m:t>hν</m:t>
        </m:r>
      </m:oMath>
      <w:r w:rsidR="00F04772">
        <w:rPr>
          <w:rFonts w:eastAsiaTheme="minorEastAsia" w:cs="Times New Roman"/>
          <w:lang w:val="en-US"/>
        </w:rPr>
        <w:t>)</w:t>
      </w:r>
      <w:r w:rsidR="005A0A4D">
        <w:rPr>
          <w:rFonts w:eastAsiaTheme="minorEastAsia" w:cs="Times New Roman"/>
          <w:lang w:val="en-US"/>
        </w:rPr>
        <w:t xml:space="preserve">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(Attix,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t>
      </w:r>
      <w:r w:rsidR="009B443F">
        <w:rPr>
          <w:rFonts w:eastAsiaTheme="minorEastAsia" w:cs="Times New Roman"/>
          <w:lang w:val="en-US"/>
        </w:rPr>
        <w:t>In this work w</w:t>
      </w:r>
      <w:r w:rsidR="00DF5166">
        <w:rPr>
          <w:rFonts w:eastAsiaTheme="minorEastAsia" w:cs="Times New Roman"/>
          <w:lang w:val="en-US"/>
        </w:rPr>
        <w:t xml:space="preserve">e will use photons </w:t>
      </w:r>
      <w:r w:rsidR="00D07877">
        <w:rPr>
          <w:rFonts w:eastAsiaTheme="minorEastAsia" w:cs="Times New Roman"/>
          <w:lang w:val="en-US"/>
        </w:rPr>
        <w:t xml:space="preserve">with </w:t>
      </w:r>
      <w:r w:rsidR="00DF5166">
        <w:rPr>
          <w:rFonts w:eastAsiaTheme="minorEastAsia" w:cs="Times New Roman"/>
          <w:lang w:val="en-US"/>
        </w:rPr>
        <w:t xml:space="preserve">energies </w:t>
      </w:r>
      <w:r w:rsidR="00A11A4E">
        <w:rPr>
          <w:rFonts w:eastAsiaTheme="minorEastAsia" w:cs="Times New Roman"/>
          <w:lang w:val="en-US"/>
        </w:rPr>
        <w:t>in the k</w:t>
      </w:r>
      <w:r w:rsidR="00D07877">
        <w:rPr>
          <w:rFonts w:eastAsiaTheme="minorEastAsia" w:cs="Times New Roman"/>
          <w:lang w:val="en-US"/>
        </w:rPr>
        <w:t>e</w:t>
      </w:r>
      <w:r w:rsidR="00A11A4E">
        <w:rPr>
          <w:rFonts w:eastAsiaTheme="minorEastAsia" w:cs="Times New Roman"/>
          <w:lang w:val="en-US"/>
        </w:rPr>
        <w:t xml:space="preserve">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0E8952AF" w:rsidR="00222D67" w:rsidRPr="004B48EB" w:rsidRDefault="00EA3C8F" w:rsidP="004D7B5D">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59148D">
        <w:rPr>
          <w:rFonts w:eastAsiaTheme="minorEastAsia" w:cs="Times New Roman"/>
          <w:lang w:val="en-US"/>
        </w:rPr>
        <w:t>.</w:t>
      </w:r>
      <w:r w:rsidR="00B318C3">
        <w:rPr>
          <w:rFonts w:eastAsiaTheme="minorEastAsia" w:cs="Times New Roman"/>
          <w:lang w:val="en-US"/>
        </w:rPr>
        <w:t xml:space="preserve"> </w:t>
      </w:r>
      <w:r w:rsidR="0059148D">
        <w:rPr>
          <w:rFonts w:eastAsiaTheme="minorEastAsia" w:cs="Times New Roman"/>
          <w:lang w:val="en-US"/>
        </w:rPr>
        <w:t>H</w:t>
      </w:r>
      <w:r w:rsidR="00A7391B">
        <w:rPr>
          <w:rFonts w:eastAsiaTheme="minorEastAsia" w:cs="Times New Roman"/>
          <w:lang w:val="en-US"/>
        </w:rPr>
        <w:t>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FF4E5A">
        <w:rPr>
          <w:rFonts w:eastAsiaTheme="minorEastAsia" w:cs="Times New Roman"/>
          <w:lang w:val="en-US"/>
        </w:rPr>
        <w:t>Nevertheless</w:t>
      </w:r>
      <w:r w:rsidR="002A0632">
        <w:rPr>
          <w:rFonts w:eastAsiaTheme="minorEastAsia" w:cs="Times New Roman"/>
          <w:lang w:val="en-US"/>
        </w:rPr>
        <w:t>,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w:t>
      </w:r>
      <w:r w:rsidR="008E76A0">
        <w:rPr>
          <w:rFonts w:eastAsiaTheme="minorEastAsia" w:cs="Times New Roman"/>
          <w:lang w:val="en-US"/>
        </w:rPr>
        <w:t xml:space="preserve">, and the scattered photon may deposit its energy elsewhere in the medium. </w:t>
      </w:r>
      <w:r w:rsidR="0031022C">
        <w:rPr>
          <w:rFonts w:eastAsiaTheme="minorEastAsia" w:cs="Times New Roman"/>
          <w:lang w:val="en-US"/>
        </w:rPr>
        <w:t xml:space="preserve">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r w:rsidR="00F35ADB" w:rsidRPr="00F35ADB">
        <w:rPr>
          <w:rFonts w:eastAsiaTheme="minorEastAsia" w:cs="Times New Roman"/>
          <w:noProof/>
          <w:lang w:val="en-US"/>
        </w:rPr>
        <w:drawing>
          <wp:inline distT="0" distB="0" distL="0" distR="0" wp14:anchorId="6238BBFF" wp14:editId="71D3E1FD">
            <wp:extent cx="4183739" cy="2713382"/>
            <wp:effectExtent l="0" t="0" r="762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rotWithShape="1">
                    <a:blip r:embed="rId11"/>
                    <a:srcRect l="9709" t="7312" r="5136" b="1932"/>
                    <a:stretch/>
                  </pic:blipFill>
                  <pic:spPr bwMode="auto">
                    <a:xfrm>
                      <a:off x="0" y="0"/>
                      <a:ext cx="4185907" cy="2714788"/>
                    </a:xfrm>
                    <a:prstGeom prst="rect">
                      <a:avLst/>
                    </a:prstGeom>
                    <a:ln>
                      <a:noFill/>
                    </a:ln>
                    <a:extLst>
                      <a:ext uri="{53640926-AAD7-44D8-BBD7-CCE9431645EC}">
                        <a14:shadowObscured xmlns:a14="http://schemas.microsoft.com/office/drawing/2010/main"/>
                      </a:ext>
                    </a:extLst>
                  </pic:spPr>
                </pic:pic>
              </a:graphicData>
            </a:graphic>
          </wp:inline>
        </w:drawing>
      </w:r>
    </w:p>
    <w:p w14:paraId="69448EDA" w14:textId="53607729" w:rsidR="00F8004F" w:rsidRDefault="00222D67" w:rsidP="004D7B5D">
      <w:pPr>
        <w:pStyle w:val="Caption"/>
        <w:spacing w:line="360" w:lineRule="auto"/>
        <w:rPr>
          <w:rFonts w:eastAsiaTheme="minorEastAsia" w:cs="Times New Roman"/>
          <w:lang w:val="en-US"/>
        </w:rPr>
      </w:pPr>
      <w:bookmarkStart w:id="9" w:name="_Ref94625773"/>
      <w:r w:rsidRPr="00F8004F">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bookmarkEnd w:id="9"/>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(Attix,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4D7B5D">
      <w:pPr>
        <w:pStyle w:val="Heading4"/>
        <w:spacing w:line="360" w:lineRule="auto"/>
        <w:rPr>
          <w:rFonts w:eastAsiaTheme="minorEastAsia"/>
          <w:lang w:val="en-US"/>
        </w:rPr>
      </w:pPr>
      <w:bookmarkStart w:id="10" w:name="_Ref99116296"/>
      <w:r w:rsidRPr="005545F2">
        <w:rPr>
          <w:rFonts w:eastAsiaTheme="minorEastAsia"/>
          <w:lang w:val="en-US"/>
        </w:rPr>
        <w:lastRenderedPageBreak/>
        <w:t>Photoelectric effect</w:t>
      </w:r>
      <w:bookmarkEnd w:id="10"/>
      <w:r w:rsidRPr="005545F2">
        <w:rPr>
          <w:rFonts w:eastAsiaTheme="minorEastAsia"/>
          <w:lang w:val="en-US"/>
        </w:rPr>
        <w:t xml:space="preserve"> </w:t>
      </w:r>
    </w:p>
    <w:p w14:paraId="7A8EDFF5" w14:textId="4E445B84" w:rsidR="00AF04FB" w:rsidRPr="000B1A2B" w:rsidRDefault="00FE5CFA" w:rsidP="004D7B5D">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s energy</w:t>
      </w:r>
      <w:r w:rsidR="00E12B52">
        <w:rPr>
          <w:rFonts w:eastAsiaTheme="minorEastAsia" w:cs="Times New Roman"/>
          <w:lang w:val="en-US"/>
        </w:rPr>
        <w:t xml:space="preserve"> is equal to or larger than the binding energy</w:t>
      </w:r>
      <w:r w:rsidR="00064D66">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E12B52">
        <w:rPr>
          <w:rFonts w:eastAsiaTheme="minorEastAsia" w:cs="Times New Roman"/>
          <w:lang w:val="en-US"/>
        </w:rPr>
        <w:t xml:space="preserve"> of </w:t>
      </w:r>
      <w:r w:rsidR="0000022A">
        <w:rPr>
          <w:rFonts w:eastAsiaTheme="minorEastAsia" w:cs="Times New Roman"/>
          <w:lang w:val="en-US"/>
        </w:rPr>
        <w:t>a</w:t>
      </w:r>
      <w:r w:rsidR="00E513B8">
        <w:rPr>
          <w:rFonts w:eastAsiaTheme="minorEastAsia" w:cs="Times New Roman"/>
          <w:lang w:val="en-US"/>
        </w:rPr>
        <w:t>n</w:t>
      </w:r>
      <w:r w:rsidR="00C72CBD">
        <w:rPr>
          <w:rFonts w:eastAsiaTheme="minorEastAsia" w:cs="Times New Roman"/>
          <w:lang w:val="en-US"/>
        </w:rPr>
        <w:t xml:space="preserve"> electron</w:t>
      </w:r>
      <w:r w:rsidR="002800CC">
        <w:rPr>
          <w:rFonts w:eastAsiaTheme="minorEastAsia" w:cs="Times New Roman"/>
          <w:lang w:val="en-US"/>
        </w:rPr>
        <w:t xml:space="preserve">, </w:t>
      </w:r>
      <w:r w:rsidR="0000022A">
        <w:rPr>
          <w:rFonts w:eastAsiaTheme="minorEastAsia" w:cs="Times New Roman"/>
          <w:lang w:val="en-US"/>
        </w:rPr>
        <w:t>a</w:t>
      </w:r>
      <w:r w:rsidR="00C72CBD">
        <w:rPr>
          <w:rFonts w:eastAsiaTheme="minorEastAsia" w:cs="Times New Roman"/>
          <w:lang w:val="en-US"/>
        </w:rPr>
        <w:t xml:space="preserve">nd this energy is completely absorbed by </w:t>
      </w:r>
      <w:r w:rsidR="00E513B8">
        <w:rPr>
          <w:rFonts w:eastAsiaTheme="minorEastAsia" w:cs="Times New Roman"/>
          <w:lang w:val="en-US"/>
        </w:rPr>
        <w:t>the</w:t>
      </w:r>
      <w:r w:rsidR="00C72CBD">
        <w:rPr>
          <w:rFonts w:eastAsiaTheme="minorEastAsia" w:cs="Times New Roman"/>
          <w:lang w:val="en-US"/>
        </w:rPr>
        <w:t xml:space="preserve"> atom</w:t>
      </w:r>
      <w:r w:rsidR="001E6ECE">
        <w:rPr>
          <w:rFonts w:eastAsiaTheme="minorEastAsia" w:cs="Times New Roman"/>
          <w:lang w:val="en-US"/>
        </w:rPr>
        <w:t xml:space="preserve"> of which</w:t>
      </w:r>
      <w:r w:rsidR="001A0A8F">
        <w:rPr>
          <w:rFonts w:eastAsiaTheme="minorEastAsia" w:cs="Times New Roman"/>
          <w:lang w:val="en-US"/>
        </w:rPr>
        <w:t xml:space="preserve"> the </w:t>
      </w:r>
      <w:r w:rsidR="00E513B8">
        <w:rPr>
          <w:rFonts w:eastAsiaTheme="minorEastAsia" w:cs="Times New Roman"/>
          <w:lang w:val="en-US"/>
        </w:rPr>
        <w:t>electron is bound to</w:t>
      </w:r>
      <w:r w:rsidR="00C72CBD">
        <w:rPr>
          <w:rFonts w:eastAsiaTheme="minorEastAsia" w:cs="Times New Roman"/>
          <w:lang w:val="en-US"/>
        </w:rPr>
        <w:t xml:space="preserve">, resulting in </w:t>
      </w:r>
      <w:r w:rsidR="00EC4109">
        <w:rPr>
          <w:rFonts w:eastAsiaTheme="minorEastAsia" w:cs="Times New Roman"/>
          <w:lang w:val="en-US"/>
        </w:rPr>
        <w:t xml:space="preserve">liberation of </w:t>
      </w:r>
      <w:r w:rsidR="00064D66">
        <w:rPr>
          <w:rFonts w:eastAsiaTheme="minorEastAsia" w:cs="Times New Roman"/>
          <w:lang w:val="en-US"/>
        </w:rPr>
        <w:t xml:space="preserve">the </w:t>
      </w:r>
      <w:r w:rsidR="00EC4109">
        <w:rPr>
          <w:rFonts w:eastAsiaTheme="minorEastAsia" w:cs="Times New Roman"/>
          <w:lang w:val="en-US"/>
        </w:rPr>
        <w:t xml:space="preserve">electron. </w:t>
      </w:r>
      <w:r w:rsidR="00C77017">
        <w:rPr>
          <w:rFonts w:eastAsiaTheme="minorEastAsia" w:cs="Times New Roman"/>
          <w:lang w:val="en-US"/>
        </w:rPr>
        <w:t xml:space="preserve">The kinetics </w:t>
      </w:r>
      <w:r w:rsidR="00136582">
        <w:rPr>
          <w:rFonts w:eastAsiaTheme="minorEastAsia" w:cs="Times New Roman"/>
          <w:lang w:val="en-US"/>
        </w:rPr>
        <w:t>are</w:t>
      </w:r>
      <w:r w:rsidR="00C77017">
        <w:rPr>
          <w:rFonts w:eastAsiaTheme="minorEastAsia" w:cs="Times New Roman"/>
          <w:lang w:val="en-US"/>
        </w:rPr>
        <w:t xml:space="preserve">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380EB7" w:rsidRPr="00506072">
        <w:rPr>
          <w:lang w:val="en-US"/>
        </w:rPr>
        <w:t xml:space="preserve">Figure </w:t>
      </w:r>
      <w:r w:rsidR="00380EB7">
        <w:rPr>
          <w:noProof/>
          <w:lang w:val="en-US"/>
        </w:rPr>
        <w:t>1</w:t>
      </w:r>
      <w:r w:rsidR="00380EB7">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sidRPr="005545F2">
        <w:rPr>
          <w:rFonts w:eastAsiaTheme="minorEastAsia" w:cs="Times New Roman"/>
          <w:lang w:val="en-US"/>
        </w:rPr>
        <w:t>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(Attix,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4D7B5D">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bookmarkStart w:id="11" w:name="_Ref106468213"/>
        <w:tc>
          <w:tcPr>
            <w:tcW w:w="536" w:type="dxa"/>
          </w:tcPr>
          <w:p w14:paraId="68229304" w14:textId="22FE54F9" w:rsidR="000B1A2B" w:rsidRDefault="000B1A2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1"/>
          </w:p>
        </w:tc>
      </w:tr>
    </w:tbl>
    <w:p w14:paraId="200453B4" w14:textId="6F9CFA4D" w:rsidR="00D52ACA" w:rsidRDefault="00D52ACA" w:rsidP="004D7B5D">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2E6D08">
        <w:rPr>
          <w:rFonts w:eastAsiaTheme="minorEastAsia" w:cs="Times New Roman"/>
          <w:lang w:val="en-US"/>
        </w:rPr>
        <w:t xml:space="preserve"> then</w:t>
      </w:r>
      <w:r w:rsidR="00B833B1">
        <w:rPr>
          <w:rFonts w:eastAsiaTheme="minorEastAsia" w:cs="Times New Roman"/>
          <w:lang w:val="en-US"/>
        </w:rPr>
        <w:t xml:space="preserve"> </w:t>
      </w:r>
      <w:r>
        <w:rPr>
          <w:rFonts w:eastAsiaTheme="minorEastAsia" w:cs="Times New Roman"/>
          <w:lang w:val="en-US"/>
        </w:rPr>
        <w:t>fill</w:t>
      </w:r>
      <w:r w:rsidR="002E6D08">
        <w:rPr>
          <w:rFonts w:eastAsiaTheme="minorEastAsia" w:cs="Times New Roman"/>
          <w:lang w:val="en-US"/>
        </w:rPr>
        <w:t xml:space="preserve"> </w:t>
      </w:r>
      <w:r>
        <w:rPr>
          <w:rFonts w:eastAsiaTheme="minorEastAsia" w:cs="Times New Roman"/>
          <w:lang w:val="en-US"/>
        </w:rPr>
        <w:t>the vacancy</w:t>
      </w:r>
      <w:r w:rsidR="00585B76">
        <w:rPr>
          <w:rFonts w:eastAsiaTheme="minorEastAsia" w:cs="Times New Roman"/>
          <w:lang w:val="en-US"/>
        </w:rPr>
        <w:t xml:space="preserve">. </w:t>
      </w:r>
      <w:r w:rsidR="00E27A82">
        <w:rPr>
          <w:rFonts w:eastAsiaTheme="minorEastAsia" w:cs="Times New Roman"/>
          <w:lang w:val="en-US"/>
        </w:rPr>
        <w:t>The difference</w:t>
      </w:r>
      <w:r w:rsidR="006A3C5F">
        <w:rPr>
          <w:rFonts w:eastAsiaTheme="minorEastAsia" w:cs="Times New Roman"/>
          <w:lang w:val="en-US"/>
        </w:rPr>
        <w:t xml:space="preserve"> i</w:t>
      </w:r>
      <w:r w:rsidR="00C31973">
        <w:rPr>
          <w:rFonts w:eastAsiaTheme="minorEastAsia" w:cs="Times New Roman"/>
          <w:lang w:val="en-US"/>
        </w:rPr>
        <w:t xml:space="preserve">n binding energy </w:t>
      </w:r>
      <w:r w:rsidR="00B619F6">
        <w:rPr>
          <w:rFonts w:eastAsiaTheme="minorEastAsia" w:cs="Times New Roman"/>
          <w:lang w:val="en-US"/>
        </w:rPr>
        <w:t>is either</w:t>
      </w:r>
      <w:r w:rsidR="006A3C5F">
        <w:rPr>
          <w:rFonts w:eastAsiaTheme="minorEastAsia" w:cs="Times New Roman"/>
          <w:lang w:val="en-US"/>
        </w:rPr>
        <w:t xml:space="preserve">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xml:space="preserve">. The latter is called the </w:t>
      </w:r>
      <w:r w:rsidR="008A7571">
        <w:rPr>
          <w:rFonts w:eastAsiaTheme="minorEastAsia" w:cs="Times New Roman"/>
          <w:lang w:val="en-US"/>
        </w:rPr>
        <w:t>A</w:t>
      </w:r>
      <w:r w:rsidR="00F25028">
        <w:rPr>
          <w:rFonts w:eastAsiaTheme="minorEastAsia" w:cs="Times New Roman"/>
          <w:lang w:val="en-US"/>
        </w:rPr>
        <w:t>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8A7571">
        <w:rPr>
          <w:rFonts w:eastAsiaTheme="minorEastAsia" w:cs="Times New Roman"/>
          <w:lang w:val="en-US"/>
        </w:rPr>
        <w:t>called</w:t>
      </w:r>
      <w:r w:rsidR="000D384A">
        <w:rPr>
          <w:rFonts w:eastAsiaTheme="minorEastAsia" w:cs="Times New Roman"/>
          <w:lang w:val="en-US"/>
        </w:rPr>
        <w:t xml:space="preserve"> </w:t>
      </w:r>
      <w:r w:rsidR="008A7571">
        <w:rPr>
          <w:rFonts w:eastAsiaTheme="minorEastAsia" w:cs="Times New Roman"/>
          <w:lang w:val="en-US"/>
        </w:rPr>
        <w:t>A</w:t>
      </w:r>
      <w:r w:rsidR="000D384A">
        <w:rPr>
          <w:rFonts w:eastAsiaTheme="minorEastAsia" w:cs="Times New Roman"/>
          <w:lang w:val="en-US"/>
        </w:rPr>
        <w:t>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(Attix,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4D7B5D">
      <w:pPr>
        <w:spacing w:line="360" w:lineRule="auto"/>
        <w:rPr>
          <w:rFonts w:eastAsiaTheme="minorEastAsia"/>
          <w:lang w:val="en-US"/>
        </w:rPr>
      </w:pPr>
      <m:oMathPara>
        <m:oMath>
          <m:r>
            <w:rPr>
              <w:rFonts w:ascii="Cambria Math" w:hAnsi="Cambria Math" w:cs="Times New Roman"/>
              <w:lang w:val="en-US"/>
            </w:rPr>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38E25569" w:rsidR="00907576" w:rsidRDefault="007804AA" w:rsidP="004D7B5D">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C624D2">
        <w:rPr>
          <w:rFonts w:eastAsiaTheme="minorEastAsia"/>
          <w:lang w:val="en-US"/>
        </w:rPr>
        <w:fldChar w:fldCharType="end"/>
      </w:r>
      <w:r w:rsidR="00C624D2">
        <w:rPr>
          <w:rFonts w:eastAsiaTheme="minorEastAsia"/>
          <w:lang w:val="en-US"/>
        </w:rPr>
        <w:t xml:space="preserve">, as </w:t>
      </w:r>
      <w:r w:rsidR="00BB42AB">
        <w:rPr>
          <w:rFonts w:eastAsiaTheme="minorEastAsia"/>
          <w:lang w:val="en-US"/>
        </w:rPr>
        <w:t xml:space="preserve">the probability of </w:t>
      </w:r>
      <w:r w:rsidR="00C624D2">
        <w:rPr>
          <w:rFonts w:eastAsiaTheme="minorEastAsia"/>
          <w:lang w:val="en-US"/>
        </w:rPr>
        <w:t xml:space="preserve">photoelectric effect increases with atomic </w:t>
      </w:r>
      <w:r w:rsidR="00B619F6">
        <w:rPr>
          <w:rFonts w:eastAsiaTheme="minorEastAsia"/>
          <w:lang w:val="en-US"/>
        </w:rPr>
        <w:t>number and</w:t>
      </w:r>
      <w:r w:rsidR="00D53CDD">
        <w:rPr>
          <w:rFonts w:eastAsiaTheme="minorEastAsia"/>
          <w:lang w:val="en-US"/>
        </w:rPr>
        <w:t xml:space="preserve"> decreases with energy.</w:t>
      </w:r>
    </w:p>
    <w:p w14:paraId="2204FAF8" w14:textId="77777777" w:rsidR="00691D06" w:rsidRDefault="00691D06" w:rsidP="004D7B5D">
      <w:pPr>
        <w:spacing w:after="160" w:line="360" w:lineRule="auto"/>
        <w:rPr>
          <w:rFonts w:eastAsiaTheme="minorEastAsia"/>
          <w:lang w:val="en-US"/>
        </w:rPr>
      </w:pPr>
    </w:p>
    <w:p w14:paraId="55EE05F8" w14:textId="7A4E3D94" w:rsidR="005C2D29" w:rsidRDefault="005C2D29" w:rsidP="004D7B5D">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08E6210F" w:rsidR="00506072" w:rsidRPr="006A7A94" w:rsidRDefault="00907576" w:rsidP="00506072">
                            <w:pPr>
                              <w:pStyle w:val="Caption"/>
                              <w:rPr>
                                <w:rFonts w:asciiTheme="minorHAnsi" w:eastAsiaTheme="minorEastAsia" w:hAnsiTheme="minorHAnsi" w:cstheme="minorHAnsi"/>
                                <w:lang w:val="en-US"/>
                              </w:rPr>
                            </w:pPr>
                            <w:bookmarkStart w:id="12" w:name="_Ref94626050"/>
                            <w:r w:rsidRPr="00506072">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w:t>
                            </w:r>
                            <w:r w:rsidR="00D862CB">
                              <w:rPr>
                                <w:lang w:val="en-US"/>
                              </w:rPr>
                              <w:fldChar w:fldCharType="end"/>
                            </w:r>
                            <w:bookmarkEnd w:id="12"/>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w:t>
                            </w:r>
                            <w:r w:rsidR="00BB42AB">
                              <w:rPr>
                                <w:rFonts w:asciiTheme="minorHAnsi" w:hAnsiTheme="minorHAnsi" w:cstheme="minorHAnsi"/>
                                <w:lang w:val="en-US"/>
                              </w:rPr>
                              <w:t xml:space="preserve"> Negligible</w:t>
                            </w:r>
                            <w:r w:rsidR="00506072" w:rsidRPr="006A7A94">
                              <w:rPr>
                                <w:rFonts w:asciiTheme="minorHAnsi" w:hAnsiTheme="minorHAnsi" w:cstheme="minorHAnsi"/>
                                <w:lang w:val="en-US"/>
                              </w:rPr>
                              <w:t xml:space="preserve"> </w:t>
                            </w:r>
                            <w:r w:rsidR="00BB42AB">
                              <w:rPr>
                                <w:rFonts w:asciiTheme="minorHAnsi" w:hAnsiTheme="minorHAnsi" w:cstheme="minorHAnsi"/>
                                <w:lang w:val="en-US"/>
                              </w:rPr>
                              <w:t>r</w:t>
                            </w:r>
                            <w:r w:rsidR="00506072" w:rsidRPr="006A7A94">
                              <w:rPr>
                                <w:rFonts w:asciiTheme="minorHAnsi" w:hAnsiTheme="minorHAnsi" w:cstheme="minorHAnsi"/>
                                <w:lang w:val="en-US"/>
                              </w:rPr>
                              <w:t>ecoil energy is given to the atom</w:t>
                            </w:r>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08E6210F" w:rsidR="00506072" w:rsidRPr="006A7A94" w:rsidRDefault="00907576" w:rsidP="00506072">
                      <w:pPr>
                        <w:pStyle w:val="Caption"/>
                        <w:rPr>
                          <w:rFonts w:asciiTheme="minorHAnsi" w:eastAsiaTheme="minorEastAsia" w:hAnsiTheme="minorHAnsi" w:cstheme="minorHAnsi"/>
                          <w:lang w:val="en-US"/>
                        </w:rPr>
                      </w:pPr>
                      <w:bookmarkStart w:id="13" w:name="_Ref94626050"/>
                      <w:r w:rsidRPr="00506072">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w:t>
                      </w:r>
                      <w:r w:rsidR="00D862CB">
                        <w:rPr>
                          <w:lang w:val="en-US"/>
                        </w:rPr>
                        <w:fldChar w:fldCharType="end"/>
                      </w:r>
                      <w:bookmarkEnd w:id="13"/>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w:t>
                      </w:r>
                      <w:r w:rsidR="00BB42AB">
                        <w:rPr>
                          <w:rFonts w:asciiTheme="minorHAnsi" w:hAnsiTheme="minorHAnsi" w:cstheme="minorHAnsi"/>
                          <w:lang w:val="en-US"/>
                        </w:rPr>
                        <w:t xml:space="preserve"> Negligible</w:t>
                      </w:r>
                      <w:r w:rsidR="00506072" w:rsidRPr="006A7A94">
                        <w:rPr>
                          <w:rFonts w:asciiTheme="minorHAnsi" w:hAnsiTheme="minorHAnsi" w:cstheme="minorHAnsi"/>
                          <w:lang w:val="en-US"/>
                        </w:rPr>
                        <w:t xml:space="preserve"> </w:t>
                      </w:r>
                      <w:r w:rsidR="00BB42AB">
                        <w:rPr>
                          <w:rFonts w:asciiTheme="minorHAnsi" w:hAnsiTheme="minorHAnsi" w:cstheme="minorHAnsi"/>
                          <w:lang w:val="en-US"/>
                        </w:rPr>
                        <w:t>r</w:t>
                      </w:r>
                      <w:r w:rsidR="00506072" w:rsidRPr="006A7A94">
                        <w:rPr>
                          <w:rFonts w:asciiTheme="minorHAnsi" w:hAnsiTheme="minorHAnsi" w:cstheme="minorHAnsi"/>
                          <w:lang w:val="en-US"/>
                        </w:rPr>
                        <w:t>ecoil energy is given to the atom</w:t>
                      </w:r>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4D7B5D">
      <w:pPr>
        <w:spacing w:after="160" w:line="360" w:lineRule="auto"/>
        <w:rPr>
          <w:rFonts w:eastAsiaTheme="minorEastAsia"/>
          <w:lang w:val="en-US"/>
        </w:rPr>
      </w:pPr>
    </w:p>
    <w:p w14:paraId="7278A460" w14:textId="4CDB08E2" w:rsidR="005C2D29" w:rsidRDefault="005C2D29" w:rsidP="004D7B5D">
      <w:pPr>
        <w:spacing w:after="160" w:line="360" w:lineRule="auto"/>
        <w:rPr>
          <w:rFonts w:eastAsiaTheme="minorEastAsia"/>
          <w:lang w:val="en-US"/>
        </w:rPr>
      </w:pPr>
    </w:p>
    <w:p w14:paraId="7A80780C" w14:textId="406CA605" w:rsidR="005C2D29" w:rsidRDefault="0045037E" w:rsidP="004D7B5D">
      <w:pPr>
        <w:pStyle w:val="Heading4"/>
        <w:spacing w:line="360" w:lineRule="auto"/>
        <w:rPr>
          <w:rFonts w:eastAsiaTheme="minorEastAsia"/>
          <w:lang w:val="en-US"/>
        </w:rPr>
      </w:pPr>
      <w:r>
        <w:rPr>
          <w:rFonts w:eastAsiaTheme="minorEastAsia"/>
          <w:lang w:val="en-US"/>
        </w:rPr>
        <w:lastRenderedPageBreak/>
        <w:t>Compton Scattering</w:t>
      </w:r>
    </w:p>
    <w:p w14:paraId="2C78EDC7" w14:textId="53194E42" w:rsidR="00DF1BD6" w:rsidRPr="008C04C4" w:rsidRDefault="00B619F6" w:rsidP="004D7B5D">
      <w:pPr>
        <w:spacing w:after="160" w:line="360" w:lineRule="auto"/>
        <w:rPr>
          <w:rFonts w:eastAsiaTheme="minorEastAsia" w:cs="Times New Roman"/>
          <w:lang w:val="en-US"/>
        </w:rPr>
      </w:pPr>
      <w:r>
        <w:rPr>
          <w:rFonts w:eastAsiaTheme="minorEastAsia" w:cs="Times New Roman"/>
          <w:lang w:val="en-US"/>
        </w:rPr>
        <w:t>In t</w:t>
      </w:r>
      <w:r w:rsidR="00B554B5" w:rsidRPr="005545F2">
        <w:rPr>
          <w:rFonts w:eastAsiaTheme="minorEastAsia" w:cs="Times New Roman"/>
          <w:lang w:val="en-US"/>
        </w:rPr>
        <w:t>he</w:t>
      </w:r>
      <w:r>
        <w:rPr>
          <w:rFonts w:eastAsiaTheme="minorEastAsia" w:cs="Times New Roman"/>
          <w:lang w:val="en-US"/>
        </w:rPr>
        <w:t xml:space="preserve"> Compton</w:t>
      </w:r>
      <w:r w:rsidR="00B554B5" w:rsidRPr="005545F2">
        <w:rPr>
          <w:rFonts w:eastAsiaTheme="minorEastAsia" w:cs="Times New Roman"/>
          <w:lang w:val="en-US"/>
        </w:rPr>
        <w:t xml:space="preserve"> scattering process</w:t>
      </w:r>
      <w:r>
        <w:rPr>
          <w:rFonts w:eastAsiaTheme="minorEastAsia" w:cs="Times New Roman"/>
          <w:lang w:val="en-US"/>
        </w:rPr>
        <w:t>, the photon is scattered against an electron</w:t>
      </w:r>
      <w:r w:rsidR="00B554B5" w:rsidRPr="005545F2">
        <w:rPr>
          <w:rFonts w:eastAsiaTheme="minorEastAsia" w:cs="Times New Roman"/>
          <w:lang w:val="en-US"/>
        </w:rPr>
        <w:t xml:space="preserve"> orbiting the nucleus</w:t>
      </w:r>
      <w:r w:rsidR="00A207B4">
        <w:rPr>
          <w:rFonts w:eastAsiaTheme="minorEastAsia" w:cs="Times New Roman"/>
          <w:lang w:val="en-US"/>
        </w:rPr>
        <w:t>, where the electron</w:t>
      </w:r>
      <w:r w:rsidR="00B554B5" w:rsidRPr="005545F2">
        <w:rPr>
          <w:rFonts w:eastAsiaTheme="minorEastAsia" w:cs="Times New Roman"/>
          <w:lang w:val="en-US"/>
        </w:rPr>
        <w:t xml:space="preserve"> is assumed free</w:t>
      </w:r>
      <w:r w:rsidR="00C36FEC">
        <w:rPr>
          <w:rFonts w:eastAsiaTheme="minorEastAsia" w:cs="Times New Roman"/>
          <w:lang w:val="en-US"/>
        </w:rPr>
        <w:t xml:space="preserve"> </w:t>
      </w:r>
      <w:r w:rsidR="007337C7">
        <w:rPr>
          <w:rFonts w:eastAsiaTheme="minorEastAsia" w:cs="Times New Roman"/>
          <w:lang w:val="en-US"/>
        </w:rPr>
        <w:t>(</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380EB7" w:rsidRPr="00CE1C9B">
        <w:rPr>
          <w:lang w:val="en-US"/>
        </w:rPr>
        <w:t xml:space="preserve">Figure </w:t>
      </w:r>
      <w:r w:rsidR="00380EB7">
        <w:rPr>
          <w:noProof/>
          <w:lang w:val="en-US"/>
        </w:rPr>
        <w:t>1</w:t>
      </w:r>
      <w:r w:rsidR="00380EB7">
        <w:rPr>
          <w:noProof/>
          <w:lang w:val="en-US"/>
        </w:rPr>
        <w:noBreakHyphen/>
        <w:t>3</w:t>
      </w:r>
      <w:r w:rsidR="002A0BFC">
        <w:rPr>
          <w:rFonts w:eastAsiaTheme="minorEastAsia" w:cs="Times New Roman"/>
          <w:lang w:val="en-US"/>
        </w:rPr>
        <w:fldChar w:fldCharType="end"/>
      </w:r>
      <w:r w:rsidR="007337C7">
        <w:rPr>
          <w:rFonts w:eastAsiaTheme="minorEastAsia" w:cs="Times New Roman"/>
          <w:lang w:val="en-US"/>
        </w:rPr>
        <w:t>)</w:t>
      </w:r>
      <w:r w:rsidR="00B554B5" w:rsidRPr="005545F2">
        <w:rPr>
          <w:rFonts w:eastAsiaTheme="minorEastAsia" w:cs="Times New Roman"/>
          <w:lang w:val="en-US"/>
        </w:rPr>
        <w:t>. The errors from this assumption have proved negligible, as the</w:t>
      </w:r>
      <w:r w:rsidR="00FE7DA2">
        <w:rPr>
          <w:rFonts w:eastAsiaTheme="minorEastAsia" w:cs="Times New Roman"/>
          <w:lang w:val="en-US"/>
        </w:rPr>
        <w:t>y</w:t>
      </w:r>
      <w:r w:rsidR="00B554B5" w:rsidRPr="005545F2">
        <w:rPr>
          <w:rFonts w:eastAsiaTheme="minorEastAsia" w:cs="Times New Roman"/>
          <w:lang w:val="en-US"/>
        </w:rPr>
        <w:t xml:space="preserve"> don</w:t>
      </w:r>
      <w:r w:rsidR="00B554B5">
        <w:rPr>
          <w:rFonts w:eastAsiaTheme="minorEastAsia" w:cs="Times New Roman"/>
          <w:lang w:val="en-US"/>
        </w:rPr>
        <w:t>’</w:t>
      </w:r>
      <w:r w:rsidR="00B554B5" w:rsidRPr="005545F2">
        <w:rPr>
          <w:rFonts w:eastAsiaTheme="minorEastAsia" w:cs="Times New Roman"/>
          <w:lang w:val="en-US"/>
        </w:rPr>
        <w:t>t become substantial until we have a high atomic number Z and</w:t>
      </w:r>
      <w:r w:rsidR="00FE7DA2">
        <w:rPr>
          <w:rFonts w:eastAsiaTheme="minorEastAsia" w:cs="Times New Roman"/>
          <w:lang w:val="en-US"/>
        </w:rPr>
        <w:t>/or</w:t>
      </w:r>
      <w:r w:rsidR="00B554B5" w:rsidRPr="005545F2">
        <w:rPr>
          <w:rFonts w:eastAsiaTheme="minorEastAsia" w:cs="Times New Roman"/>
          <w:lang w:val="en-US"/>
        </w:rPr>
        <w:t xml:space="preserve"> low initial energy </w:t>
      </w:r>
      <m:oMath>
        <m:r>
          <w:rPr>
            <w:rFonts w:ascii="Cambria Math" w:eastAsiaTheme="minorEastAsia" w:hAnsi="Cambria Math" w:cs="Times New Roman"/>
            <w:lang w:val="en-US"/>
          </w:rPr>
          <m:t>hν</m:t>
        </m:r>
      </m:oMath>
      <w:r w:rsidR="00B554B5" w:rsidRPr="005545F2">
        <w:rPr>
          <w:rFonts w:eastAsiaTheme="minorEastAsia" w:cs="Times New Roman"/>
          <w:lang w:val="en-US"/>
        </w:rPr>
        <w:t xml:space="preserve">. When these conditions are </w:t>
      </w:r>
      <w:r w:rsidR="00FE7DA2">
        <w:rPr>
          <w:rFonts w:eastAsiaTheme="minorEastAsia" w:cs="Times New Roman"/>
          <w:lang w:val="en-US"/>
        </w:rPr>
        <w:t>met</w:t>
      </w:r>
      <w:r w:rsidR="00B554B5" w:rsidRPr="005545F2">
        <w:rPr>
          <w:rFonts w:eastAsiaTheme="minorEastAsia" w:cs="Times New Roman"/>
          <w:lang w:val="en-US"/>
        </w:rPr>
        <w:t>, the photoelectric become</w:t>
      </w:r>
      <w:r w:rsidR="00FE7DA2">
        <w:rPr>
          <w:rFonts w:eastAsiaTheme="minorEastAsia" w:cs="Times New Roman"/>
          <w:lang w:val="en-US"/>
        </w:rPr>
        <w:t>s</w:t>
      </w:r>
      <w:r w:rsidR="00B554B5" w:rsidRPr="005545F2">
        <w:rPr>
          <w:rFonts w:eastAsiaTheme="minorEastAsia" w:cs="Times New Roman"/>
          <w:lang w:val="en-US"/>
        </w:rPr>
        <w:t xml:space="preserv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(Attix,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44DB14BE" w14:textId="77777777" w:rsidR="002D6837" w:rsidRDefault="002D6837" w:rsidP="002D6837">
      <w:pPr>
        <w:keepNext/>
        <w:spacing w:after="160" w:line="360" w:lineRule="auto"/>
      </w:pPr>
      <w:r w:rsidRPr="002D6837">
        <w:rPr>
          <w:rFonts w:eastAsiaTheme="minorEastAsia"/>
          <w:noProof/>
          <w:lang w:val="en-US"/>
        </w:rPr>
        <w:drawing>
          <wp:inline distT="0" distB="0" distL="0" distR="0" wp14:anchorId="14EAA259" wp14:editId="3809F647">
            <wp:extent cx="3354980" cy="1551397"/>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rotWithShape="1">
                    <a:blip r:embed="rId13"/>
                    <a:srcRect b="5590"/>
                    <a:stretch/>
                  </pic:blipFill>
                  <pic:spPr bwMode="auto">
                    <a:xfrm>
                      <a:off x="0" y="0"/>
                      <a:ext cx="3364290" cy="1555702"/>
                    </a:xfrm>
                    <a:prstGeom prst="rect">
                      <a:avLst/>
                    </a:prstGeom>
                    <a:ln>
                      <a:noFill/>
                    </a:ln>
                    <a:extLst>
                      <a:ext uri="{53640926-AAD7-44D8-BBD7-CCE9431645EC}">
                        <a14:shadowObscured xmlns:a14="http://schemas.microsoft.com/office/drawing/2010/main"/>
                      </a:ext>
                    </a:extLst>
                  </pic:spPr>
                </pic:pic>
              </a:graphicData>
            </a:graphic>
          </wp:inline>
        </w:drawing>
      </w:r>
    </w:p>
    <w:p w14:paraId="75CC8DDF" w14:textId="79B6CE0F" w:rsidR="00B15115" w:rsidRDefault="002D6837" w:rsidP="002D6837">
      <w:pPr>
        <w:pStyle w:val="Caption"/>
        <w:rPr>
          <w:rFonts w:eastAsiaTheme="minorEastAsia"/>
          <w:lang w:val="en-US"/>
        </w:rPr>
      </w:pPr>
      <w:r w:rsidRPr="002D683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3</w:t>
      </w:r>
      <w:r w:rsidR="00D862CB">
        <w:rPr>
          <w:lang w:val="en-US"/>
        </w:rPr>
        <w:fldChar w:fldCharType="end"/>
      </w:r>
      <w:r w:rsidRPr="002D6837">
        <w:rPr>
          <w:lang w:val="en-US"/>
        </w:rPr>
        <w:t xml:space="preserve">. </w:t>
      </w:r>
      <w:r w:rsidRPr="00704FA2">
        <w:rPr>
          <w:rFonts w:cs="Times New Roman"/>
          <w:lang w:val="en-US"/>
        </w:rPr>
        <w:t>Illustration of Compton scattering, where the electron is assumed free.</w:t>
      </w:r>
    </w:p>
    <w:p w14:paraId="03D70C9C" w14:textId="2BBE4D23" w:rsidR="00B15115" w:rsidRDefault="000C1195" w:rsidP="004D7B5D">
      <w:pPr>
        <w:spacing w:line="360" w:lineRule="auto"/>
        <w:rPr>
          <w:rFonts w:eastAsiaTheme="minorEastAsia"/>
          <w:szCs w:val="24"/>
          <w:lang w:val="en-US"/>
        </w:rPr>
      </w:pPr>
      <w:r>
        <w:rPr>
          <w:rFonts w:eastAsiaTheme="minorEastAsia" w:cs="Times New Roman"/>
          <w:lang w:val="en-US"/>
        </w:rPr>
        <w:t xml:space="preserve">In the Compton process, the photon only transfers part of its energy to the electron. </w:t>
      </w:r>
      <w:r w:rsidR="00C7445D" w:rsidRPr="005545F2">
        <w:rPr>
          <w:rFonts w:eastAsiaTheme="minorEastAsia" w:cs="Times New Roman"/>
          <w:lang w:val="en-US"/>
        </w:rPr>
        <w:t>The energy of the scattered photon follows this expression</w:t>
      </w:r>
      <w:r w:rsidR="00BF5CB4" w:rsidRPr="000219C5">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4D7B5D">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72212DA7" w:rsidR="008C677A" w:rsidRDefault="008C677A"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w:t>
            </w:r>
            <w:r>
              <w:fldChar w:fldCharType="end"/>
            </w:r>
          </w:p>
        </w:tc>
      </w:tr>
    </w:tbl>
    <w:p w14:paraId="72915B76" w14:textId="4ECBF93A" w:rsidR="00586DFA" w:rsidRPr="00586DFA" w:rsidRDefault="0086050E" w:rsidP="004D7B5D">
      <w:pPr>
        <w:spacing w:after="160" w:line="360" w:lineRule="auto"/>
        <w:rPr>
          <w:rFonts w:eastAsiaTheme="minorEastAsia" w:cs="Times New Roman"/>
          <w:lang w:val="en-US"/>
        </w:rPr>
      </w:pPr>
      <w:r>
        <w:rPr>
          <w:rFonts w:eastAsiaTheme="minorEastAsia" w:cs="Times New Roman"/>
          <w:lang w:val="en-US"/>
        </w:rPr>
        <w:t xml:space="preserve">The expression is derived in </w:t>
      </w:r>
      <w:r>
        <w:rPr>
          <w:rFonts w:eastAsiaTheme="minorEastAsia" w:cs="Times New Roman"/>
          <w:lang w:val="en-US"/>
        </w:rPr>
        <w:fldChar w:fldCharType="begin"/>
      </w:r>
      <w:r>
        <w:rPr>
          <w:rFonts w:eastAsiaTheme="minorEastAsia" w:cs="Times New Roman"/>
          <w:lang w:val="en-US"/>
        </w:rPr>
        <w:instrText xml:space="preserve"> REF _Ref106651848 \r \h </w:instrText>
      </w:r>
      <w:r>
        <w:rPr>
          <w:rFonts w:eastAsiaTheme="minorEastAsia" w:cs="Times New Roman"/>
          <w:lang w:val="en-US"/>
        </w:rPr>
      </w:r>
      <w:r>
        <w:rPr>
          <w:rFonts w:eastAsiaTheme="minorEastAsia" w:cs="Times New Roman"/>
          <w:lang w:val="en-US"/>
        </w:rPr>
        <w:fldChar w:fldCharType="separate"/>
      </w:r>
      <w:r>
        <w:rPr>
          <w:rFonts w:eastAsiaTheme="minorEastAsia" w:cs="Times New Roman"/>
          <w:lang w:val="en-US"/>
        </w:rPr>
        <w:t>6.1</w:t>
      </w:r>
      <w:r>
        <w:rPr>
          <w:rFonts w:eastAsiaTheme="minorEastAsia" w:cs="Times New Roman"/>
          <w:lang w:val="en-US"/>
        </w:rPr>
        <w:fldChar w:fldCharType="end"/>
      </w:r>
      <w:r w:rsidR="00805110">
        <w:rPr>
          <w:rFonts w:eastAsiaTheme="minorEastAsia" w:cs="Times New Roman"/>
          <w:lang w:val="en-US"/>
        </w:rPr>
        <w:t xml:space="preserve"> </w:t>
      </w:r>
      <w:r w:rsidR="007F3D8A">
        <w:rPr>
          <w:rFonts w:eastAsiaTheme="minorEastAsia" w:cs="Times New Roman"/>
          <w:lang w:val="en-US"/>
        </w:rPr>
        <w:t>and shows</w:t>
      </w:r>
      <w:r w:rsidR="002244A6" w:rsidRPr="005545F2">
        <w:rPr>
          <w:rFonts w:eastAsiaTheme="minorEastAsia" w:cs="Times New Roman"/>
          <w:lang w:val="en-US"/>
        </w:rPr>
        <w:t xml:space="preserve"> strong correlation </w:t>
      </w:r>
      <w:r w:rsidR="00CC1A41">
        <w:rPr>
          <w:rFonts w:eastAsiaTheme="minorEastAsia" w:cs="Times New Roman"/>
          <w:lang w:val="en-US"/>
        </w:rPr>
        <w:t>between</w:t>
      </w:r>
      <w:r w:rsidR="002244A6" w:rsidRPr="005545F2">
        <w:rPr>
          <w:rFonts w:eastAsiaTheme="minorEastAsia" w:cs="Times New Roman"/>
          <w:lang w:val="en-US"/>
        </w:rPr>
        <w:t xml:space="preserve"> the energy of the </w:t>
      </w:r>
      <w:r w:rsidR="00A357AC">
        <w:rPr>
          <w:rFonts w:eastAsiaTheme="minorEastAsia" w:cs="Times New Roman"/>
          <w:lang w:val="en-US"/>
        </w:rPr>
        <w:t>scattered</w:t>
      </w:r>
      <w:r w:rsidR="002244A6" w:rsidRPr="005545F2">
        <w:rPr>
          <w:rFonts w:eastAsiaTheme="minorEastAsia" w:cs="Times New Roman"/>
          <w:lang w:val="en-US"/>
        </w:rPr>
        <w:t xml:space="preserve"> photon and the angle</w:t>
      </w:r>
      <w:r w:rsidR="00B01C93">
        <w:rPr>
          <w:rFonts w:eastAsiaTheme="minorEastAsia" w:cs="Times New Roman"/>
          <w:lang w:val="en-US"/>
        </w:rPr>
        <w:t xml:space="preserve"> </w:t>
      </w:r>
      <w:r w:rsidR="009B0C89">
        <w:rPr>
          <w:rFonts w:eastAsiaTheme="minorEastAsia" w:cs="Times New Roman"/>
          <w:lang w:val="en-US"/>
        </w:rPr>
        <w:t>of the</w:t>
      </w:r>
      <w:r w:rsidR="00FE2502">
        <w:rPr>
          <w:rFonts w:eastAsiaTheme="minorEastAsia" w:cs="Times New Roman"/>
          <w:lang w:val="en-US"/>
        </w:rPr>
        <w:t xml:space="preserve"> </w:t>
      </w:r>
      <w:r w:rsidR="009B0C89">
        <w:rPr>
          <w:rFonts w:eastAsiaTheme="minorEastAsia" w:cs="Times New Roman"/>
          <w:lang w:val="en-US"/>
        </w:rPr>
        <w:t>scattered photon</w:t>
      </w:r>
      <w:r w:rsidR="002244A6" w:rsidRPr="005545F2">
        <w:rPr>
          <w:rFonts w:eastAsiaTheme="minorEastAsia" w:cs="Times New Roman"/>
          <w:lang w:val="en-US"/>
        </w:rPr>
        <w:t xml:space="preserve">. </w:t>
      </w:r>
      <w:r w:rsidR="00A357AC">
        <w:rPr>
          <w:rFonts w:eastAsiaTheme="minorEastAsia" w:cs="Times New Roman"/>
          <w:lang w:val="en-US"/>
        </w:rPr>
        <w:t>The</w:t>
      </w:r>
      <w:r w:rsidR="002244A6" w:rsidRPr="005545F2">
        <w:rPr>
          <w:rFonts w:eastAsiaTheme="minorEastAsia" w:cs="Times New Roman"/>
          <w:lang w:val="en-US"/>
        </w:rPr>
        <w:t xml:space="preserve"> maximum energy transfer to the electron</w:t>
      </w:r>
      <w:r w:rsidR="00054892">
        <w:rPr>
          <w:rFonts w:eastAsiaTheme="minorEastAsia" w:cs="Times New Roman"/>
          <w:lang w:val="en-US"/>
        </w:rPr>
        <w:t xml:space="preserve"> is found when the photon is scattered</w:t>
      </w:r>
      <w:r w:rsidR="002244A6" w:rsidRPr="005545F2">
        <w:rPr>
          <w:rFonts w:eastAsiaTheme="minorEastAsia" w:cs="Times New Roman"/>
          <w:lang w:val="en-US"/>
        </w:rPr>
        <w:t xml:space="preserve">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2244A6" w:rsidRPr="005545F2">
        <w:rPr>
          <w:rFonts w:eastAsiaTheme="minorEastAsia" w:cs="Times New Roman"/>
          <w:lang w:val="en-US"/>
        </w:rPr>
        <w:t>.</w:t>
      </w:r>
      <w:r w:rsidR="002244A6">
        <w:rPr>
          <w:rFonts w:eastAsiaTheme="minorEastAsia" w:cs="Times New Roman"/>
          <w:lang w:val="en-US"/>
        </w:rPr>
        <w:tab/>
      </w:r>
      <w:r w:rsidR="002244A6">
        <w:rPr>
          <w:rFonts w:eastAsiaTheme="minorEastAsia" w:cs="Times New Roman"/>
          <w:lang w:val="en-US"/>
        </w:rPr>
        <w:br/>
      </w:r>
      <w:r w:rsidR="002244A6" w:rsidRPr="005545F2">
        <w:rPr>
          <w:rFonts w:eastAsiaTheme="minorEastAsia" w:cs="Times New Roman"/>
          <w:lang w:val="en-US"/>
        </w:rPr>
        <w:t>The Compton cross section</w:t>
      </w:r>
      <w:r w:rsidR="00742E9D">
        <w:rPr>
          <w:rFonts w:eastAsiaTheme="minorEastAsia" w:cs="Times New Roman"/>
          <w:lang w:val="en-US"/>
        </w:rPr>
        <w:t xml:space="preserve"> </w:t>
      </w:r>
      <m:oMath>
        <m:r>
          <w:rPr>
            <w:rFonts w:ascii="Cambria Math" w:eastAsiaTheme="minorEastAsia" w:hAnsi="Cambria Math" w:cs="Times New Roman"/>
            <w:lang w:val="en-US"/>
          </w:rPr>
          <m:t>σ</m:t>
        </m:r>
      </m:oMath>
      <w:r w:rsidR="002244A6" w:rsidRPr="005545F2">
        <w:rPr>
          <w:rFonts w:eastAsiaTheme="minorEastAsia" w:cs="Times New Roman"/>
          <w:lang w:val="en-US"/>
        </w:rPr>
        <w:t xml:space="preserve"> per electron was derived by Klein and Nishina. They improved on the existing theory of Thomson scattering. Thomson</w:t>
      </w:r>
      <w:r w:rsidR="002244A6">
        <w:rPr>
          <w:rFonts w:eastAsiaTheme="minorEastAsia" w:cs="Times New Roman"/>
          <w:lang w:val="en-US"/>
        </w:rPr>
        <w:t>’</w:t>
      </w:r>
      <w:r w:rsidR="002244A6"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002244A6" w:rsidRPr="005545F2">
        <w:rPr>
          <w:rFonts w:eastAsiaTheme="minorEastAsia" w:cs="Times New Roman"/>
          <w:lang w:val="en-US"/>
        </w:rPr>
        <w:t xml:space="preserve"> </w:t>
      </w:r>
      <w:r w:rsidR="002244A6"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2244A6" w:rsidRPr="005545F2">
        <w:rPr>
          <w:rFonts w:eastAsiaTheme="minorEastAsia" w:cs="Times New Roman"/>
          <w:lang w:val="en-US"/>
        </w:rPr>
        <w:fldChar w:fldCharType="separate"/>
      </w:r>
      <w:r w:rsidR="002244A6" w:rsidRPr="005545F2">
        <w:rPr>
          <w:rFonts w:cs="Times New Roman"/>
          <w:lang w:val="en-US"/>
        </w:rPr>
        <w:t>(Attix, 1986, p.130)</w:t>
      </w:r>
      <w:r w:rsidR="002244A6" w:rsidRPr="005545F2">
        <w:rPr>
          <w:rFonts w:eastAsiaTheme="minorEastAsia" w:cs="Times New Roman"/>
          <w:lang w:val="en-US"/>
        </w:rPr>
        <w:fldChar w:fldCharType="end"/>
      </w:r>
      <w:r w:rsidR="002244A6"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380EB7" w:rsidRPr="009807A4">
        <w:rPr>
          <w:lang w:val="en-US"/>
        </w:rPr>
        <w:t xml:space="preserve">Figure </w:t>
      </w:r>
      <w:r w:rsidR="00380EB7">
        <w:rPr>
          <w:noProof/>
          <w:lang w:val="en-US"/>
        </w:rPr>
        <w:t>1</w:t>
      </w:r>
      <w:r w:rsidR="00380EB7">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002244A6"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60A1121D" w14:textId="007C277F" w:rsidR="00292D46" w:rsidRDefault="00292D46" w:rsidP="004D7B5D">
      <w:pPr>
        <w:spacing w:after="160" w:line="360" w:lineRule="auto"/>
        <w:rPr>
          <w:rFonts w:eastAsiaTheme="minorEastAsia"/>
          <w:lang w:val="en-US"/>
        </w:rPr>
      </w:pPr>
    </w:p>
    <w:p w14:paraId="78385527" w14:textId="77777777" w:rsidR="00492490" w:rsidRDefault="00492490" w:rsidP="004D7B5D">
      <w:pPr>
        <w:spacing w:line="360" w:lineRule="auto"/>
        <w:rPr>
          <w:rFonts w:eastAsiaTheme="minorEastAsia" w:cs="Times New Roman"/>
          <w:lang w:val="en-US"/>
        </w:rPr>
      </w:pPr>
    </w:p>
    <w:p w14:paraId="2D0B1213" w14:textId="77777777" w:rsidR="00492490" w:rsidRDefault="00492490" w:rsidP="00492490">
      <w:pPr>
        <w:keepNext/>
        <w:spacing w:line="360" w:lineRule="auto"/>
      </w:pPr>
      <w:r>
        <w:rPr>
          <w:rFonts w:eastAsiaTheme="minorEastAsia" w:cs="Times New Roman"/>
          <w:noProof/>
          <w:lang w:val="en-US"/>
        </w:rPr>
        <w:lastRenderedPageBreak/>
        <w:drawing>
          <wp:inline distT="0" distB="0" distL="0" distR="0" wp14:anchorId="47AF4FC8" wp14:editId="5641F24D">
            <wp:extent cx="3876261" cy="2739473"/>
            <wp:effectExtent l="0" t="0" r="0" b="3810"/>
            <wp:docPr id="197" name="Picture 1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0695" cy="2742607"/>
                    </a:xfrm>
                    <a:prstGeom prst="rect">
                      <a:avLst/>
                    </a:prstGeom>
                  </pic:spPr>
                </pic:pic>
              </a:graphicData>
            </a:graphic>
          </wp:inline>
        </w:drawing>
      </w:r>
    </w:p>
    <w:p w14:paraId="71C71957" w14:textId="73080348" w:rsidR="00492490" w:rsidRDefault="00492490" w:rsidP="00492490">
      <w:pPr>
        <w:pStyle w:val="Caption"/>
        <w:rPr>
          <w:rFonts w:eastAsiaTheme="minorEastAsia" w:cs="Times New Roman"/>
          <w:lang w:val="en-US"/>
        </w:rPr>
      </w:pPr>
      <w:r w:rsidRPr="00492490">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4</w:t>
      </w:r>
      <w:r w:rsidR="00D862CB">
        <w:rPr>
          <w:lang w:val="en-US"/>
        </w:rPr>
        <w:fldChar w:fldCharType="end"/>
      </w:r>
      <w:r w:rsidRPr="00492490">
        <w:rPr>
          <w:lang w:val="en-US"/>
        </w:rPr>
        <w:t xml:space="preserve">. </w:t>
      </w:r>
      <w:r>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126DFA">
        <w:rPr>
          <w:rFonts w:eastAsiaTheme="minorEastAsia"/>
          <w:lang w:val="en-US"/>
        </w:rPr>
        <w:t xml:space="preserve"> at different scattering angles </w:t>
      </w:r>
      <m:oMath>
        <m:r>
          <w:rPr>
            <w:rFonts w:ascii="Cambria Math" w:eastAsiaTheme="minorEastAsia" w:hAnsi="Cambria Math"/>
            <w:lang w:val="en-US"/>
          </w:rPr>
          <m:t>ϕ</m:t>
        </m:r>
      </m:oMath>
      <w:r w:rsidR="0097025B">
        <w:rPr>
          <w:rFonts w:eastAsiaTheme="minorEastAsia"/>
          <w:lang w:val="en-US"/>
        </w:rPr>
        <w:t>.</w:t>
      </w:r>
      <w:r>
        <w:rPr>
          <w:lang w:val="en-US"/>
        </w:rPr>
        <w:t xml:space="preserve"> </w:t>
      </w:r>
      <m:oMath>
        <m:r>
          <w:rPr>
            <w:rFonts w:ascii="Cambria Math" w:hAnsi="Cambria Math"/>
            <w:lang w:val="en-US"/>
          </w:rPr>
          <m:t>hν</m:t>
        </m:r>
      </m:oMath>
      <w:r>
        <w:rPr>
          <w:rFonts w:eastAsiaTheme="minorEastAsia"/>
          <w:lang w:val="en-US"/>
        </w:rPr>
        <w:t xml:space="preserve"> is energy of incident photon, </w:t>
      </w:r>
      <m:oMath>
        <m:r>
          <w:rPr>
            <w:rFonts w:ascii="Cambria Math" w:eastAsiaTheme="minorEastAsia" w:hAnsi="Cambria Math"/>
            <w:lang w:val="en-US"/>
          </w:rPr>
          <m:t>hν'</m:t>
        </m:r>
      </m:oMath>
      <w:r>
        <w:rPr>
          <w:rFonts w:eastAsiaTheme="minorEastAsia"/>
          <w:lang w:val="en-US"/>
        </w:rPr>
        <w:t xml:space="preserve"> is energy of scattered photon.</w:t>
      </w:r>
    </w:p>
    <w:p w14:paraId="01C2F9FC" w14:textId="1D333E4F" w:rsidR="00AE29BC" w:rsidRDefault="00AE29BC" w:rsidP="00AE29BC">
      <w:pPr>
        <w:pStyle w:val="Heading4"/>
        <w:rPr>
          <w:rFonts w:eastAsiaTheme="minorEastAsia"/>
          <w:lang w:val="en-US"/>
        </w:rPr>
      </w:pPr>
      <w:r>
        <w:rPr>
          <w:rFonts w:eastAsiaTheme="minorEastAsia"/>
          <w:lang w:val="en-US"/>
        </w:rPr>
        <w:t>Attenuation coefficient and derived quantities</w:t>
      </w:r>
    </w:p>
    <w:p w14:paraId="26DF0A0F" w14:textId="7B5EB3F8" w:rsidR="005D1041" w:rsidRPr="005545F2" w:rsidRDefault="005D1041" w:rsidP="004D7B5D">
      <w:pPr>
        <w:spacing w:line="360" w:lineRule="auto"/>
        <w:rPr>
          <w:rFonts w:eastAsiaTheme="minorEastAsia" w:cs="Times New Roman"/>
          <w:lang w:val="en-US"/>
        </w:rPr>
      </w:pPr>
      <w:r w:rsidRPr="005545F2">
        <w:rPr>
          <w:rFonts w:eastAsiaTheme="minorEastAsia" w:cs="Times New Roman"/>
          <w:lang w:val="en-US"/>
        </w:rPr>
        <w:t xml:space="preserve">Each </w:t>
      </w:r>
      <w:r w:rsidR="00417D61">
        <w:rPr>
          <w:rFonts w:eastAsiaTheme="minorEastAsia" w:cs="Times New Roman"/>
          <w:lang w:val="en-US"/>
        </w:rPr>
        <w:t>photon interaction</w:t>
      </w:r>
      <w:r w:rsidRPr="005545F2">
        <w:rPr>
          <w:rFonts w:eastAsiaTheme="minorEastAsia" w:cs="Times New Roman"/>
          <w:lang w:val="en-US"/>
        </w:rPr>
        <w:t xml:space="preserve"> has </w:t>
      </w:r>
      <w:r w:rsidR="00417D61">
        <w:rPr>
          <w:rFonts w:eastAsiaTheme="minorEastAsia" w:cs="Times New Roman"/>
          <w:lang w:val="en-US"/>
        </w:rPr>
        <w:t xml:space="preserve">a </w:t>
      </w:r>
      <w:r w:rsidR="006524B0">
        <w:rPr>
          <w:rFonts w:eastAsiaTheme="minorEastAsia" w:cs="Times New Roman"/>
          <w:lang w:val="en-US"/>
        </w:rPr>
        <w:t xml:space="preserve">probability of occurring known as a </w:t>
      </w:r>
      <w:r w:rsidRPr="005545F2">
        <w:rPr>
          <w:rFonts w:eastAsiaTheme="minorEastAsia" w:cs="Times New Roman"/>
          <w:lang w:val="en-US"/>
        </w:rPr>
        <w:t>cross section. The</w:t>
      </w:r>
      <w:r w:rsidR="00417D61">
        <w:rPr>
          <w:rFonts w:eastAsiaTheme="minorEastAsia" w:cs="Times New Roman"/>
          <w:lang w:val="en-US"/>
        </w:rPr>
        <w:t xml:space="preserve"> cross section for the</w:t>
      </w:r>
      <w:r w:rsidRPr="005545F2">
        <w:rPr>
          <w:rFonts w:eastAsiaTheme="minorEastAsia" w:cs="Times New Roman"/>
          <w:lang w:val="en-US"/>
        </w:rPr>
        <w:t xml:space="preserve"> photo-electric effect</w:t>
      </w:r>
      <w:r w:rsidR="006613FE">
        <w:rPr>
          <w:rFonts w:eastAsiaTheme="minorEastAsia" w:cs="Times New Roman"/>
          <w:lang w:val="en-US"/>
        </w:rPr>
        <w:t xml:space="preserve"> is denoted</w:t>
      </w:r>
      <w:r w:rsidRPr="005545F2">
        <w:rPr>
          <w:rFonts w:eastAsiaTheme="minorEastAsia" w:cs="Times New Roman"/>
          <w:lang w:val="en-US"/>
        </w:rPr>
        <w:t xml:space="preserve">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006613FE">
        <w:rPr>
          <w:rFonts w:eastAsiaTheme="minorEastAsia" w:cs="Times New Roman"/>
          <w:lang w:val="en-US"/>
        </w:rPr>
        <w:t>,</w:t>
      </w:r>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w:t>
      </w:r>
      <w:r w:rsidR="006613FE">
        <w:rPr>
          <w:rFonts w:eastAsiaTheme="minorEastAsia" w:cs="Times New Roman"/>
          <w:lang w:val="en-US"/>
        </w:rPr>
        <w:t>parameter</w:t>
      </w:r>
      <w:r w:rsidRPr="005545F2">
        <w:rPr>
          <w:rFonts w:eastAsiaTheme="minorEastAsia" w:cs="Times New Roman"/>
          <w:lang w:val="en-US"/>
        </w:rPr>
        <w:t>. It is defined as the attenuation coefficient</w:t>
      </w:r>
      <w:r w:rsidR="00EC702A">
        <w:rPr>
          <w:rFonts w:eastAsiaTheme="minorEastAsia" w:cs="Times New Roman"/>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4D7B5D">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74F67EB4" w:rsidR="000002E3" w:rsidRDefault="000002E3"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3</w:t>
            </w:r>
            <w:r>
              <w:fldChar w:fldCharType="end"/>
            </w:r>
          </w:p>
        </w:tc>
      </w:tr>
    </w:tbl>
    <w:p w14:paraId="53567A71" w14:textId="4123B3BD" w:rsidR="00C4415C" w:rsidRDefault="009846B4" w:rsidP="004D7B5D">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w:t>
      </w:r>
      <w:r w:rsidR="00EC702A">
        <w:rPr>
          <w:rFonts w:eastAsiaTheme="minorEastAsia" w:cs="Times New Roman"/>
          <w:lang w:val="en-US"/>
        </w:rPr>
        <w:t>In t</w:t>
      </w:r>
      <w:r w:rsidRPr="005545F2">
        <w:rPr>
          <w:rFonts w:eastAsiaTheme="minorEastAsia" w:cs="Times New Roman"/>
          <w:lang w:val="en-US"/>
        </w:rPr>
        <w:t xml:space="preserve">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g</m:t>
                </m:r>
              </m:den>
            </m:f>
          </m:e>
        </m:d>
      </m:oMath>
      <w:r w:rsidRPr="005545F2">
        <w:rPr>
          <w:rFonts w:eastAsiaTheme="minorEastAsia" w:cs="Times New Roman"/>
          <w:lang w:val="en-US"/>
        </w:rPr>
        <w:t>,</w:t>
      </w:r>
      <w:r w:rsidR="00B40642">
        <w:rPr>
          <w:rFonts w:eastAsiaTheme="minorEastAsia" w:cs="Times New Roman"/>
          <w:lang w:val="en-US"/>
        </w:rPr>
        <w:t xml:space="preserve"> </w:t>
      </w:r>
      <w:r w:rsidRPr="005545F2">
        <w:rPr>
          <w:rFonts w:eastAsiaTheme="minorEastAsia" w:cs="Times New Roman"/>
          <w:lang w:val="en-US"/>
        </w:rPr>
        <w:t xml:space="preserve">which represents </w:t>
      </w:r>
      <w:r w:rsidR="00CF6192">
        <w:rPr>
          <w:rFonts w:eastAsiaTheme="minorEastAsia" w:cs="Times New Roman"/>
          <w:lang w:val="en-US"/>
        </w:rPr>
        <w:t xml:space="preserve">the attenuation of photons per unit </w:t>
      </w:r>
      <w:r w:rsidR="001433C0">
        <w:rPr>
          <w:rFonts w:eastAsiaTheme="minorEastAsia" w:cs="Times New Roman"/>
          <w:lang w:val="en-US"/>
        </w:rPr>
        <w:t>density</w:t>
      </w:r>
      <w:r w:rsidRPr="005545F2">
        <w:rPr>
          <w:rFonts w:eastAsiaTheme="minorEastAsia" w:cs="Times New Roman"/>
          <w:lang w:val="en-US"/>
        </w:rPr>
        <w:t xml:space="preserve">.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3D0CEEFB" w:rsidR="00292D46" w:rsidRDefault="00995CBA" w:rsidP="004D7B5D">
      <w:pPr>
        <w:spacing w:after="160" w:line="360" w:lineRule="auto"/>
        <w:rPr>
          <w:rFonts w:eastAsiaTheme="minorEastAsia" w:cs="Times New Roman"/>
          <w:b/>
          <w:bCs/>
          <w:lang w:val="en-US"/>
        </w:rPr>
      </w:pPr>
      <w:r>
        <w:rPr>
          <w:rFonts w:eastAsiaTheme="minorEastAsia" w:cs="Times New Roman"/>
          <w:lang w:val="en-US"/>
        </w:rPr>
        <w:t>For polyenerget</w:t>
      </w:r>
      <w:r w:rsidR="006F1618">
        <w:rPr>
          <w:rFonts w:eastAsiaTheme="minorEastAsia" w:cs="Times New Roman"/>
          <w:lang w:val="en-US"/>
        </w:rPr>
        <w:t>ic photons, the coefficient</w:t>
      </w:r>
      <w:r w:rsidR="003D1E99">
        <w:rPr>
          <w:rFonts w:eastAsiaTheme="minorEastAsia" w:cs="Times New Roman"/>
          <w:lang w:val="en-US"/>
        </w:rPr>
        <w:t xml:space="preserve"> must be averaged over </w:t>
      </w:r>
      <w:r w:rsidR="006F1618">
        <w:rPr>
          <w:rFonts w:eastAsiaTheme="minorEastAsia" w:cs="Times New Roman"/>
          <w:lang w:val="en-US"/>
        </w:rPr>
        <w:t xml:space="preserve">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but for simplicity we</w:t>
      </w:r>
      <w:r w:rsidR="001433C0">
        <w:rPr>
          <w:rFonts w:eastAsiaTheme="minorEastAsia" w:cs="Times New Roman"/>
          <w:lang w:val="en-US"/>
        </w:rPr>
        <w:t xml:space="preserve"> wi</w:t>
      </w:r>
      <w:r w:rsidR="000366F1">
        <w:rPr>
          <w:rFonts w:eastAsiaTheme="minorEastAsia" w:cs="Times New Roman"/>
          <w:lang w:val="en-US"/>
        </w:rPr>
        <w:t xml:space="preserve">ll assume monoenergetic photons. </w:t>
      </w:r>
      <w:r w:rsidR="006F1618">
        <w:rPr>
          <w:rFonts w:eastAsiaTheme="minorEastAsia" w:cs="Times New Roman"/>
          <w:lang w:val="en-US"/>
        </w:rPr>
        <w:t xml:space="preserve"> </w:t>
      </w:r>
      <w:r w:rsidR="009846B4">
        <w:rPr>
          <w:rFonts w:eastAsiaTheme="minorEastAsia" w:cs="Times New Roman"/>
          <w:lang w:val="en-US"/>
        </w:rPr>
        <w:br/>
      </w:r>
      <w:r w:rsidR="00F7156F">
        <w:rPr>
          <w:rFonts w:eastAsiaTheme="minorEastAsia" w:cs="Times New Roman"/>
          <w:lang w:val="en-US"/>
        </w:rPr>
        <w:t>We can now define a new quantity, which is the attenuation coefficient weighted with the fraction of kinetic energy transferred from the incident photon to the secondary electron</w:t>
      </w:r>
      <w:r w:rsidR="008C7DA9">
        <w:rPr>
          <w:rFonts w:eastAsiaTheme="minorEastAsia" w:cs="Times New Roman"/>
          <w:lang w:val="en-US"/>
        </w:rPr>
        <w:t xml:space="preserve">. </w:t>
      </w:r>
      <w:r w:rsidR="009846B4">
        <w:rPr>
          <w:rFonts w:eastAsiaTheme="minorEastAsia" w:cs="Times New Roman"/>
          <w:lang w:val="en-US"/>
        </w:rPr>
        <w:t xml:space="preserve">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2EEBF953" w:rsidR="009D3938" w:rsidRDefault="004E62E1"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T</m:t>
                        </m:r>
                      </m:e>
                    </m:acc>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7C689775" w:rsidR="009D3938" w:rsidRDefault="009D393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4</w:t>
            </w:r>
            <w:r>
              <w:fldChar w:fldCharType="end"/>
            </w:r>
          </w:p>
        </w:tc>
      </w:tr>
    </w:tbl>
    <w:p w14:paraId="186AE8FE" w14:textId="17F958A0" w:rsidR="00FB6C6B" w:rsidRDefault="00FB6C6B" w:rsidP="004D7B5D">
      <w:pPr>
        <w:spacing w:line="360" w:lineRule="auto"/>
        <w:rPr>
          <w:rFonts w:eastAsiaTheme="minorEastAsia" w:cs="Times New Roman"/>
          <w:lang w:val="en-US"/>
        </w:rPr>
      </w:pPr>
      <w:r>
        <w:rPr>
          <w:rFonts w:eastAsiaTheme="minorEastAsia" w:cs="Times New Roman"/>
          <w:lang w:val="en-US"/>
        </w:rPr>
        <w:lastRenderedPageBreak/>
        <w:t xml:space="preserve">Where </w:t>
      </w: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T</m:t>
            </m:r>
          </m:e>
        </m:acc>
      </m:oMath>
      <w:r>
        <w:rPr>
          <w:rFonts w:eastAsiaTheme="minorEastAsia" w:cs="Times New Roman"/>
          <w:lang w:val="en-US"/>
        </w:rPr>
        <w:t xml:space="preserve"> is the</w:t>
      </w:r>
      <w:r w:rsidR="004072B9">
        <w:rPr>
          <w:rFonts w:eastAsiaTheme="minorEastAsia" w:cs="Times New Roman"/>
          <w:lang w:val="en-US"/>
        </w:rPr>
        <w:t xml:space="preserve"> mean</w:t>
      </w:r>
      <w:r>
        <w:rPr>
          <w:rFonts w:eastAsiaTheme="minorEastAsia" w:cs="Times New Roman"/>
          <w:lang w:val="en-US"/>
        </w:rPr>
        <w:t xml:space="preserve"> energy of the liberated electron after</w:t>
      </w:r>
      <w:r w:rsidR="002704E6">
        <w:rPr>
          <w:rFonts w:eastAsiaTheme="minorEastAsia" w:cs="Times New Roman"/>
          <w:lang w:val="en-US"/>
        </w:rPr>
        <w:t xml:space="preserve"> any of the </w:t>
      </w:r>
      <w:r w:rsidR="00CA6EE6">
        <w:rPr>
          <w:rFonts w:eastAsiaTheme="minorEastAsia" w:cs="Times New Roman"/>
          <w:lang w:val="en-US"/>
        </w:rPr>
        <w:t xml:space="preserve">photon interaction </w:t>
      </w:r>
      <w:proofErr w:type="gramStart"/>
      <w:r w:rsidR="00CA6EE6">
        <w:rPr>
          <w:rFonts w:eastAsiaTheme="minorEastAsia" w:cs="Times New Roman"/>
          <w:lang w:val="en-US"/>
        </w:rPr>
        <w:t>processes.</w:t>
      </w:r>
      <w:proofErr w:type="gramEnd"/>
      <w:r w:rsidR="00CA6EE6">
        <w:rPr>
          <w:rFonts w:eastAsiaTheme="minorEastAsia" w:cs="Times New Roman"/>
          <w:lang w:val="en-US"/>
        </w:rPr>
        <w:t xml:space="preserve"> </w:t>
      </w: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T</m:t>
            </m:r>
          </m:e>
        </m:acc>
      </m:oMath>
      <w:r w:rsidR="00CA6EE6">
        <w:rPr>
          <w:rFonts w:eastAsiaTheme="minorEastAsia" w:cs="Times New Roman"/>
          <w:lang w:val="en-US"/>
        </w:rPr>
        <w:t xml:space="preserve"> depends on the given interaction, and will </w:t>
      </w:r>
      <w:r w:rsidR="00ED4F3E">
        <w:rPr>
          <w:rFonts w:eastAsiaTheme="minorEastAsia" w:cs="Times New Roman"/>
          <w:lang w:val="en-US"/>
        </w:rPr>
        <w:t>e.g.,</w:t>
      </w:r>
      <w:r w:rsidR="00CA6EE6">
        <w:rPr>
          <w:rFonts w:eastAsiaTheme="minorEastAsia" w:cs="Times New Roman"/>
          <w:lang w:val="en-US"/>
        </w:rPr>
        <w:t xml:space="preserve"> be close to </w:t>
      </w:r>
      <m:oMath>
        <m:r>
          <w:rPr>
            <w:rFonts w:ascii="Cambria Math" w:eastAsiaTheme="minorEastAsia" w:hAnsi="Cambria Math" w:cs="Times New Roman"/>
            <w:lang w:val="en-US"/>
          </w:rPr>
          <m:t>hν</m:t>
        </m:r>
      </m:oMath>
      <w:r w:rsidR="00CA6EE6">
        <w:rPr>
          <w:rFonts w:eastAsiaTheme="minorEastAsia" w:cs="Times New Roman"/>
          <w:lang w:val="en-US"/>
        </w:rPr>
        <w:t xml:space="preserve"> </w:t>
      </w:r>
      <w:r w:rsidR="00ED4F3E">
        <w:rPr>
          <w:rFonts w:eastAsiaTheme="minorEastAsia" w:cs="Times New Roman"/>
          <w:lang w:val="en-US"/>
        </w:rPr>
        <w:t>for the photoelectric effect.</w:t>
      </w:r>
      <w:r w:rsidR="00C553E3">
        <w:rPr>
          <w:rFonts w:eastAsiaTheme="minorEastAsia" w:cs="Times New Roman"/>
          <w:lang w:val="en-US"/>
        </w:rPr>
        <w:t xml:space="preserve"> </w:t>
      </w:r>
      <w:r>
        <w:rPr>
          <w:rFonts w:eastAsiaTheme="minorEastAsia" w:cs="Times New Roman"/>
          <w:lang w:val="en-US"/>
        </w:rPr>
        <w:t xml:space="preserve">The last </w:t>
      </w:r>
      <w:r w:rsidR="005D5FD7">
        <w:rPr>
          <w:rFonts w:eastAsiaTheme="minorEastAsia" w:cs="Times New Roman"/>
          <w:lang w:val="en-US"/>
        </w:rPr>
        <w:t>quantity</w:t>
      </w:r>
      <w:r>
        <w:rPr>
          <w:rFonts w:eastAsiaTheme="minorEastAsia" w:cs="Times New Roman"/>
          <w:lang w:val="en-US"/>
        </w:rPr>
        <w:t xml:space="preserve">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w:t>
      </w:r>
      <w:r w:rsidR="00C553E3">
        <w:rPr>
          <w:rFonts w:eastAsiaTheme="minorEastAsia" w:cs="Times New Roman"/>
          <w:lang w:val="en-US"/>
        </w:rPr>
        <w:t>eflects</w:t>
      </w:r>
      <w:r>
        <w:rPr>
          <w:rFonts w:eastAsiaTheme="minorEastAsia" w:cs="Times New Roman"/>
          <w:lang w:val="en-US"/>
        </w:rPr>
        <w:t xml:space="preserve"> the energy absorbed by the volume</w:t>
      </w:r>
      <w:r w:rsidR="00C553E3">
        <w:rPr>
          <w:rFonts w:eastAsiaTheme="minorEastAsia" w:cs="Times New Roman"/>
          <w:lang w:val="en-US"/>
        </w:rPr>
        <w:t xml:space="preserve"> in terms of collision losses by the secondary electrons (see below)</w:t>
      </w:r>
      <w:r>
        <w:rPr>
          <w:rFonts w:eastAsiaTheme="minorEastAsia" w:cs="Times New Roman"/>
          <w:lang w:val="en-US"/>
        </w:rPr>
        <w:t>.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4E62E1" w:rsidP="004D7B5D">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17F44AC" w:rsidR="007A4F7B" w:rsidRDefault="007A4F7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5</w:t>
            </w:r>
            <w:r>
              <w:fldChar w:fldCharType="end"/>
            </w:r>
          </w:p>
        </w:tc>
      </w:tr>
    </w:tbl>
    <w:p w14:paraId="6B61C909" w14:textId="5FF3C954" w:rsidR="00B13BF9" w:rsidRDefault="00B13BF9" w:rsidP="004D7B5D">
      <w:pPr>
        <w:spacing w:line="360" w:lineRule="auto"/>
        <w:rPr>
          <w:rFonts w:eastAsiaTheme="minorEastAsia" w:cs="Times New Roman"/>
          <w:lang w:val="en-US"/>
        </w:rPr>
      </w:pPr>
      <w:r>
        <w:rPr>
          <w:rFonts w:eastAsiaTheme="minorEastAsia" w:cs="Times New Roman"/>
          <w:lang w:val="en-US"/>
        </w:rPr>
        <w:t>Where g is the fraction of energy lost</w:t>
      </w:r>
      <w:r w:rsidR="00052118">
        <w:rPr>
          <w:rFonts w:eastAsiaTheme="minorEastAsia" w:cs="Times New Roman"/>
          <w:lang w:val="en-US"/>
        </w:rPr>
        <w:t xml:space="preserve"> by secondary electrons to so-called</w:t>
      </w:r>
      <w:r>
        <w:rPr>
          <w:rFonts w:eastAsiaTheme="minorEastAsia" w:cs="Times New Roman"/>
          <w:lang w:val="en-US"/>
        </w:rPr>
        <w:t xml:space="preserve">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(Attix,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4D7B5D">
      <w:pPr>
        <w:pStyle w:val="Heading4"/>
        <w:spacing w:line="360" w:lineRule="auto"/>
        <w:rPr>
          <w:rFonts w:eastAsiaTheme="minorEastAsia"/>
          <w:lang w:val="en-US"/>
        </w:rPr>
      </w:pPr>
      <w:r>
        <w:rPr>
          <w:rFonts w:eastAsiaTheme="minorEastAsia"/>
          <w:lang w:val="en-US"/>
        </w:rPr>
        <w:t>Photon range</w:t>
      </w:r>
    </w:p>
    <w:p w14:paraId="28A52BAD" w14:textId="252F1A3F" w:rsidR="007A4F7B" w:rsidRDefault="00B13BF9" w:rsidP="004D7B5D">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0094376F">
        <w:rPr>
          <w:rFonts w:eastAsiaTheme="minorEastAsia" w:cs="Times New Roman"/>
          <w:lang w:val="en-US"/>
        </w:rPr>
        <w:t>the</w:t>
      </w:r>
      <w:r w:rsidRPr="00B13BF9">
        <w:rPr>
          <w:rFonts w:eastAsiaTheme="minorEastAsia" w:cs="Times New Roman"/>
          <w:szCs w:val="24"/>
          <w:lang w:val="en-US"/>
        </w:rPr>
        <w:t xml:space="preserve"> </w:t>
      </w:r>
      <w:r w:rsidR="000219C5" w:rsidRPr="000219C5">
        <w:rPr>
          <w:rFonts w:eastAsiaTheme="minorEastAsia" w:cs="Times New Roman"/>
          <w:szCs w:val="24"/>
          <w:lang w:val="en-US"/>
        </w:rPr>
        <w:fldChar w:fldCharType="begin"/>
      </w:r>
      <w:r w:rsidR="000219C5" w:rsidRPr="000219C5">
        <w:rPr>
          <w:rFonts w:eastAsiaTheme="minorEastAsia" w:cs="Times New Roman"/>
          <w:szCs w:val="24"/>
          <w:lang w:val="en-US"/>
        </w:rPr>
        <w:instrText xml:space="preserve"> REF _Ref102311849 \h </w:instrText>
      </w:r>
      <w:r w:rsidR="000219C5">
        <w:rPr>
          <w:rFonts w:eastAsiaTheme="minorEastAsia" w:cs="Times New Roman"/>
          <w:szCs w:val="24"/>
          <w:lang w:val="en-US"/>
        </w:rPr>
        <w:instrText xml:space="preserve"> \* MERGEFORMAT </w:instrText>
      </w:r>
      <w:r w:rsidR="000219C5" w:rsidRPr="000219C5">
        <w:rPr>
          <w:rFonts w:eastAsiaTheme="minorEastAsia" w:cs="Times New Roman"/>
          <w:szCs w:val="24"/>
          <w:lang w:val="en-US"/>
        </w:rPr>
      </w:r>
      <w:r w:rsidR="000219C5" w:rsidRPr="000219C5">
        <w:rPr>
          <w:rFonts w:eastAsiaTheme="minorEastAsia" w:cs="Times New Roman"/>
          <w:szCs w:val="24"/>
          <w:lang w:val="en-US"/>
        </w:rPr>
        <w:fldChar w:fldCharType="separate"/>
      </w:r>
      <w:r w:rsidR="000219C5" w:rsidRPr="000219C5">
        <w:rPr>
          <w:szCs w:val="24"/>
          <w:lang w:val="en-US"/>
        </w:rPr>
        <w:t>Appendix</w:t>
      </w:r>
      <w:r w:rsidR="000219C5" w:rsidRPr="000219C5">
        <w:rPr>
          <w:rFonts w:eastAsiaTheme="minorEastAsia" w:cs="Times New Roman"/>
          <w:szCs w:val="24"/>
          <w:lang w:val="en-US"/>
        </w:rPr>
        <w:fldChar w:fldCharType="end"/>
      </w:r>
      <w:r>
        <w:rPr>
          <w:rFonts w:eastAsiaTheme="minorEastAsia" w:cs="Times New Roman"/>
          <w:lang w:val="en-US"/>
        </w:rPr>
        <w:t xml:space="preserve"> we derive an expression for mean free path for a photon traversing a slab of material</w:t>
      </w:r>
      <w:r w:rsidR="00D57E29">
        <w:rPr>
          <w:rFonts w:eastAsiaTheme="minorEastAsia" w:cs="Times New Roman"/>
          <w:lang w:val="en-US"/>
        </w:rPr>
        <w:t>:</w:t>
      </w:r>
      <w:r>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4D7B5D">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76CA52B" w:rsidR="00E63EF8" w:rsidRDefault="00E63EF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6</w:t>
            </w:r>
            <w:r>
              <w:fldChar w:fldCharType="end"/>
            </w:r>
          </w:p>
        </w:tc>
      </w:tr>
    </w:tbl>
    <w:p w14:paraId="31DCEE72" w14:textId="2A85FC9C" w:rsidR="008337F3" w:rsidRDefault="008337F3" w:rsidP="004D7B5D">
      <w:pPr>
        <w:spacing w:after="160" w:line="360" w:lineRule="auto"/>
        <w:rPr>
          <w:rFonts w:eastAsiaTheme="minorEastAsia" w:cs="Times New Roman"/>
          <w:lang w:val="en-US"/>
        </w:rPr>
      </w:pPr>
      <w:r>
        <w:rPr>
          <w:rFonts w:eastAsiaTheme="minorEastAsia" w:cs="Times New Roman"/>
          <w:lang w:val="en-US"/>
        </w:rPr>
        <w:t>The pathlength of the photon decreases with increasing attenuation</w:t>
      </w:r>
      <w:r w:rsidR="00D57E29">
        <w:rPr>
          <w:rFonts w:eastAsiaTheme="minorEastAsia" w:cs="Times New Roman"/>
          <w:lang w:val="en-US"/>
        </w:rPr>
        <w:t xml:space="preserve"> coefficient</w:t>
      </w:r>
      <w:r>
        <w:rPr>
          <w:rFonts w:eastAsiaTheme="minorEastAsia" w:cs="Times New Roman"/>
          <w:lang w:val="en-US"/>
        </w:rPr>
        <w:t xml:space="preserve">. This is an important </w:t>
      </w:r>
      <w:r w:rsidR="00273A72">
        <w:rPr>
          <w:rFonts w:eastAsiaTheme="minorEastAsia" w:cs="Times New Roman"/>
          <w:lang w:val="en-US"/>
        </w:rPr>
        <w:t>result because</w:t>
      </w:r>
      <w:r>
        <w:rPr>
          <w:rFonts w:eastAsiaTheme="minorEastAsia" w:cs="Times New Roman"/>
          <w:lang w:val="en-US"/>
        </w:rPr>
        <w:t xml:space="preserve"> it allows us to predict the path of the photon. It is especially useful when performing Monte Carlo</w:t>
      </w:r>
      <w:r w:rsidR="002E2CF1">
        <w:rPr>
          <w:rFonts w:eastAsiaTheme="minorEastAsia" w:cs="Times New Roman"/>
          <w:lang w:val="en-US"/>
        </w:rPr>
        <w:t xml:space="preserve"> (MC)</w:t>
      </w:r>
      <w:r>
        <w:rPr>
          <w:rFonts w:eastAsiaTheme="minorEastAsia" w:cs="Times New Roman"/>
          <w:lang w:val="en-US"/>
        </w:rPr>
        <w:t xml:space="preserve"> simulations, which we</w:t>
      </w:r>
      <w:r w:rsidR="00724C48">
        <w:rPr>
          <w:rFonts w:eastAsiaTheme="minorEastAsia" w:cs="Times New Roman"/>
          <w:lang w:val="en-US"/>
        </w:rPr>
        <w:t xml:space="preserve"> wi</w:t>
      </w:r>
      <w:r>
        <w:rPr>
          <w:rFonts w:eastAsiaTheme="minorEastAsia" w:cs="Times New Roman"/>
          <w:lang w:val="en-US"/>
        </w:rPr>
        <w:t xml:space="preserve">ll </w:t>
      </w:r>
      <w:r w:rsidR="00D57E29">
        <w:rPr>
          <w:rFonts w:eastAsiaTheme="minorEastAsia" w:cs="Times New Roman"/>
          <w:lang w:val="en-US"/>
        </w:rPr>
        <w:t>return</w:t>
      </w:r>
      <w:r>
        <w:rPr>
          <w:rFonts w:eastAsiaTheme="minorEastAsia" w:cs="Times New Roman"/>
          <w:lang w:val="en-US"/>
        </w:rPr>
        <w:t xml:space="preserve"> to in </w:t>
      </w:r>
      <w:r w:rsidR="00724C48">
        <w:rPr>
          <w:rFonts w:eastAsiaTheme="minorEastAsia" w:cs="Times New Roman"/>
          <w:lang w:val="en-US"/>
        </w:rPr>
        <w:fldChar w:fldCharType="begin"/>
      </w:r>
      <w:r w:rsidR="00724C48">
        <w:rPr>
          <w:rFonts w:eastAsiaTheme="minorEastAsia" w:cs="Times New Roman"/>
          <w:lang w:val="en-US"/>
        </w:rPr>
        <w:instrText xml:space="preserve"> REF _Ref103788813 \r \h </w:instrText>
      </w:r>
      <w:r w:rsidR="004D7B5D">
        <w:rPr>
          <w:rFonts w:eastAsiaTheme="minorEastAsia" w:cs="Times New Roman"/>
          <w:lang w:val="en-US"/>
        </w:rPr>
        <w:instrText xml:space="preserve"> \* MERGEFORMAT </w:instrText>
      </w:r>
      <w:r w:rsidR="00724C48">
        <w:rPr>
          <w:rFonts w:eastAsiaTheme="minorEastAsia" w:cs="Times New Roman"/>
          <w:lang w:val="en-US"/>
        </w:rPr>
      </w:r>
      <w:r w:rsidR="00724C48">
        <w:rPr>
          <w:rFonts w:eastAsiaTheme="minorEastAsia" w:cs="Times New Roman"/>
          <w:lang w:val="en-US"/>
        </w:rPr>
        <w:fldChar w:fldCharType="separate"/>
      </w:r>
      <w:r w:rsidR="00380EB7">
        <w:rPr>
          <w:rFonts w:eastAsiaTheme="minorEastAsia" w:cs="Times New Roman"/>
          <w:lang w:val="en-US"/>
        </w:rPr>
        <w:t>2.1.2.4</w:t>
      </w:r>
      <w:r w:rsidR="00724C48">
        <w:rPr>
          <w:rFonts w:eastAsiaTheme="minorEastAsia" w:cs="Times New Roman"/>
          <w:lang w:val="en-US"/>
        </w:rPr>
        <w:fldChar w:fldCharType="end"/>
      </w:r>
      <w:r w:rsidR="00724C48">
        <w:rPr>
          <w:rFonts w:eastAsiaTheme="minorEastAsia" w:cs="Times New Roman"/>
          <w:lang w:val="en-US"/>
        </w:rPr>
        <w:t>.</w:t>
      </w:r>
      <w:r w:rsidR="001217DD">
        <w:rPr>
          <w:rFonts w:eastAsiaTheme="minorEastAsia" w:cs="Times New Roman"/>
          <w:lang w:val="en-US"/>
        </w:rPr>
        <w:t xml:space="preserve"> </w:t>
      </w:r>
    </w:p>
    <w:p w14:paraId="7A8041D4" w14:textId="29CFEC8E" w:rsidR="000063BC" w:rsidRPr="00492490" w:rsidRDefault="000063BC" w:rsidP="004D7B5D">
      <w:pPr>
        <w:spacing w:after="160" w:line="360" w:lineRule="auto"/>
        <w:rPr>
          <w:rFonts w:eastAsiaTheme="minorEastAsia" w:cs="Times New Roman"/>
          <w:lang w:val="en-US"/>
        </w:rPr>
      </w:pPr>
    </w:p>
    <w:p w14:paraId="3D253FDC" w14:textId="54B9CD05" w:rsidR="00BA4D51" w:rsidRPr="000C1195" w:rsidRDefault="00BA4D51" w:rsidP="004D7B5D">
      <w:pPr>
        <w:pStyle w:val="Heading3"/>
        <w:spacing w:line="360" w:lineRule="auto"/>
        <w:rPr>
          <w:lang w:val="en-US"/>
        </w:rPr>
      </w:pPr>
      <w:bookmarkStart w:id="14" w:name="_Ref94701047"/>
      <w:bookmarkStart w:id="15" w:name="_Toc106449090"/>
      <w:r w:rsidRPr="000C1195">
        <w:rPr>
          <w:lang w:val="en-US"/>
        </w:rPr>
        <w:t>Charged Particle interaction in matter</w:t>
      </w:r>
      <w:bookmarkEnd w:id="14"/>
      <w:bookmarkEnd w:id="15"/>
      <w:r w:rsidRPr="000C1195">
        <w:rPr>
          <w:lang w:val="en-US"/>
        </w:rPr>
        <w:t xml:space="preserve"> </w:t>
      </w:r>
    </w:p>
    <w:p w14:paraId="6CCF8B93" w14:textId="4251057F" w:rsidR="00462365" w:rsidRPr="00B660A3" w:rsidRDefault="00462365" w:rsidP="004D7B5D">
      <w:pPr>
        <w:spacing w:line="360" w:lineRule="auto"/>
        <w:rPr>
          <w:lang w:val="en-US"/>
        </w:rPr>
      </w:pPr>
      <w:r>
        <w:rPr>
          <w:lang w:val="en-US"/>
        </w:rPr>
        <w:br/>
      </w:r>
      <w:r w:rsidR="000F5B46">
        <w:rPr>
          <w:lang w:val="en-US"/>
        </w:rPr>
        <w:t>A charged particle has either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000F5B46">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000F5B46">
        <w:rPr>
          <w:lang w:val="en-US"/>
        </w:rPr>
        <w:t xml:space="preserve">) and ions (an atom with a surplus of electrons or protons).  Because of their charge, the particles will interact with other charged particles through their Coulomb fields. Two equal charges will repel, and two opposite charges will attract. A charged particle traversing a medium is surrounded by a Coulomb electric field, enabling the charged particles to interact at a distance. This distance is known as the impact parameter and is defined as the closest distance from the </w:t>
      </w:r>
      <w:r w:rsidR="000F5B46">
        <w:rPr>
          <w:lang w:val="en-US"/>
        </w:rPr>
        <w:lastRenderedPageBreak/>
        <w:t xml:space="preserve">charged particle trajectory to the target atom. </w:t>
      </w:r>
      <w:r w:rsidR="005D5392">
        <w:rPr>
          <w:rFonts w:eastAsiaTheme="minorEastAsia"/>
          <w:lang w:val="en-US"/>
        </w:rPr>
        <w:t>There are</w:t>
      </w:r>
      <w:r w:rsidR="000F5B46">
        <w:rPr>
          <w:rFonts w:eastAsiaTheme="minorEastAsia"/>
          <w:lang w:val="en-US"/>
        </w:rPr>
        <w:t xml:space="preserve"> three main categories of interactions:</w:t>
      </w:r>
      <w:r w:rsidR="000F5B46">
        <w:rPr>
          <w:rFonts w:eastAsiaTheme="minorEastAsia"/>
          <w:lang w:val="en-US"/>
        </w:rPr>
        <w:br/>
        <w:t>Soft collisions, hard collisions, and interactions with the nucleus.</w:t>
      </w:r>
    </w:p>
    <w:p w14:paraId="712A8A0C" w14:textId="77777777" w:rsidR="00462365" w:rsidRDefault="00462365" w:rsidP="004D7B5D">
      <w:pPr>
        <w:pStyle w:val="Heading4"/>
        <w:spacing w:line="360" w:lineRule="auto"/>
        <w:rPr>
          <w:rFonts w:eastAsiaTheme="minorEastAsia"/>
          <w:lang w:val="en-US"/>
        </w:rPr>
      </w:pPr>
      <w:r>
        <w:rPr>
          <w:rFonts w:eastAsiaTheme="minorEastAsia"/>
          <w:lang w:val="en-US"/>
        </w:rPr>
        <w:t xml:space="preserve">Soft collisions </w:t>
      </w:r>
    </w:p>
    <w:p w14:paraId="07FEF41C" w14:textId="7348F1DA" w:rsidR="00462365" w:rsidRPr="005545F2" w:rsidRDefault="00462365" w:rsidP="004D7B5D">
      <w:pPr>
        <w:spacing w:line="360" w:lineRule="auto"/>
        <w:rPr>
          <w:rFonts w:eastAsiaTheme="minorEastAsia"/>
          <w:lang w:val="en-US"/>
        </w:rPr>
      </w:pPr>
      <w:r>
        <w:rPr>
          <w:rFonts w:eastAsiaTheme="minorEastAsia"/>
          <w:lang w:val="en-US"/>
        </w:rPr>
        <w:t xml:space="preserve">Soft collisions are </w:t>
      </w:r>
      <w:r w:rsidR="005D5392">
        <w:rPr>
          <w:rFonts w:eastAsiaTheme="minorEastAsia"/>
          <w:lang w:val="en-US"/>
        </w:rPr>
        <w:t>weak</w:t>
      </w:r>
      <w:r>
        <w:rPr>
          <w:rFonts w:eastAsiaTheme="minorEastAsia"/>
          <w:lang w:val="en-US"/>
        </w:rPr>
        <w:t xml:space="preserve">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orbiting electrons,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(Attix,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4D7B5D">
      <w:pPr>
        <w:pStyle w:val="Heading4"/>
        <w:spacing w:line="360" w:lineRule="auto"/>
        <w:rPr>
          <w:lang w:val="en-US"/>
        </w:rPr>
      </w:pPr>
      <w:r>
        <w:rPr>
          <w:lang w:val="en-US"/>
        </w:rPr>
        <w:t>Hard collision</w:t>
      </w:r>
    </w:p>
    <w:p w14:paraId="00EBA7B8" w14:textId="7E801DA1" w:rsidR="00462365" w:rsidRDefault="00462365" w:rsidP="004D7B5D">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380EB7">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(Attix,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4D7B5D">
      <w:pPr>
        <w:pStyle w:val="Heading4"/>
        <w:spacing w:line="360" w:lineRule="auto"/>
        <w:rPr>
          <w:lang w:val="en-US"/>
        </w:rPr>
      </w:pPr>
      <w:r>
        <w:rPr>
          <w:lang w:val="en-US"/>
        </w:rPr>
        <w:t>Radiative transfer</w:t>
      </w:r>
    </w:p>
    <w:p w14:paraId="243FBF2E" w14:textId="6EC8904A" w:rsidR="002060A7" w:rsidRDefault="007D3A4D" w:rsidP="004D7B5D">
      <w:pPr>
        <w:spacing w:line="360" w:lineRule="auto"/>
        <w:rPr>
          <w:rFonts w:eastAsiaTheme="minorEastAsia"/>
          <w:lang w:val="en-US"/>
        </w:rPr>
      </w:pPr>
      <w:r>
        <w:rPr>
          <w:lang w:val="en-US"/>
        </w:rPr>
        <w:t>Radiative transfer, also known as bremsstrahlung, is a process where a charged particle interacts with the nucleus’s Coulomb field</w:t>
      </w:r>
      <w:r w:rsidR="0077335F">
        <w:rPr>
          <w:lang w:val="en-US"/>
        </w:rPr>
        <w:t xml:space="preserve"> (</w:t>
      </w:r>
      <w:r w:rsidR="0077335F">
        <w:rPr>
          <w:lang w:val="en-US"/>
        </w:rPr>
        <w:fldChar w:fldCharType="begin"/>
      </w:r>
      <w:r w:rsidR="0077335F">
        <w:rPr>
          <w:lang w:val="en-US"/>
        </w:rPr>
        <w:instrText xml:space="preserve"> REF _Ref94695146 \h </w:instrText>
      </w:r>
      <w:r w:rsidR="0077335F">
        <w:rPr>
          <w:lang w:val="en-US"/>
        </w:rPr>
      </w:r>
      <w:r w:rsidR="0077335F">
        <w:rPr>
          <w:lang w:val="en-US"/>
        </w:rPr>
        <w:fldChar w:fldCharType="separate"/>
      </w:r>
      <w:r w:rsidR="0077335F" w:rsidRPr="00B30E30">
        <w:rPr>
          <w:lang w:val="en-US"/>
        </w:rPr>
        <w:t xml:space="preserve">Figure </w:t>
      </w:r>
      <w:r w:rsidR="0077335F">
        <w:rPr>
          <w:noProof/>
          <w:lang w:val="en-US"/>
        </w:rPr>
        <w:t>1</w:t>
      </w:r>
      <w:r w:rsidR="0077335F">
        <w:rPr>
          <w:lang w:val="en-US"/>
        </w:rPr>
        <w:noBreakHyphen/>
      </w:r>
      <w:r w:rsidR="0077335F">
        <w:rPr>
          <w:noProof/>
          <w:lang w:val="en-US"/>
        </w:rPr>
        <w:t>5</w:t>
      </w:r>
      <w:r w:rsidR="0077335F">
        <w:rPr>
          <w:lang w:val="en-US"/>
        </w:rPr>
        <w:fldChar w:fldCharType="end"/>
      </w:r>
      <w:r w:rsidR="0077335F">
        <w:rPr>
          <w:lang w:val="en-US"/>
        </w:rPr>
        <w:t>)</w:t>
      </w:r>
      <w:r>
        <w:rPr>
          <w:lang w:val="en-US"/>
        </w:rPr>
        <w:t xml:space="preserve">. The impact parameter must be much lower than the atomic radius for this to happen. The interaction mainly occurs </w:t>
      </w:r>
      <w:r w:rsidR="00C0313B">
        <w:rPr>
          <w:lang w:val="en-US"/>
        </w:rPr>
        <w:t xml:space="preserve">for </w:t>
      </w:r>
      <w:r>
        <w:rPr>
          <w:lang w:val="en-US"/>
        </w:rPr>
        <w:t xml:space="preserve">electrons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(Attix, 1986</w:t>
      </w:r>
      <w:r>
        <w:rPr>
          <w:rFonts w:cs="Times New Roman"/>
          <w:lang w:val="en-US"/>
        </w:rPr>
        <w:t>, p.163</w:t>
      </w:r>
      <w:r w:rsidRPr="005545F2">
        <w:rPr>
          <w:rFonts w:cs="Times New Roman"/>
          <w:lang w:val="en-US"/>
        </w:rPr>
        <w:t>)</w:t>
      </w:r>
      <w:r>
        <w:rPr>
          <w:lang w:val="en-US"/>
        </w:rPr>
        <w:fldChar w:fldCharType="end"/>
      </w:r>
      <w:r>
        <w:rPr>
          <w:lang w:val="en-US"/>
        </w:rPr>
        <w:t xml:space="preserve">. </w:t>
      </w:r>
      <w:r w:rsidR="002060A7">
        <w:rPr>
          <w:lang w:val="en-US"/>
        </w:rPr>
        <w:t xml:space="preserve">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A91D2C">
        <w:rPr>
          <w:rFonts w:eastAsiaTheme="minorEastAsia"/>
          <w:lang w:val="en-US"/>
        </w:rPr>
        <w:t>i</w:t>
      </w:r>
      <w:r w:rsidR="002060A7">
        <w:rPr>
          <w:rFonts w:eastAsiaTheme="minorEastAsia"/>
          <w:lang w:val="en-US"/>
        </w:rPr>
        <w:t xml:space="preserve">s much lower </w:t>
      </w:r>
      <w:r w:rsidR="00A91D2C">
        <w:rPr>
          <w:rFonts w:eastAsiaTheme="minorEastAsia"/>
          <w:lang w:val="en-US"/>
        </w:rPr>
        <w:t>to that of</w:t>
      </w:r>
      <w:r w:rsidR="002060A7">
        <w:rPr>
          <w:rFonts w:eastAsiaTheme="minorEastAsia"/>
          <w:lang w:val="en-US"/>
        </w:rPr>
        <w:t xml:space="preserve">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(Grieken &amp; Markowicz,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the atomic number of the atom, T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 xml:space="preserve">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r>
      <w:r w:rsidR="00C12FD8">
        <w:rPr>
          <w:rFonts w:eastAsiaTheme="minorEastAsia"/>
          <w:lang w:val="en-US"/>
        </w:rPr>
        <w:lastRenderedPageBreak/>
        <w:t xml:space="preserve">Radiative transfer is used when </w:t>
      </w:r>
      <w:r w:rsidR="00CF288A">
        <w:rPr>
          <w:rFonts w:eastAsiaTheme="minorEastAsia"/>
          <w:lang w:val="en-US"/>
        </w:rPr>
        <w:t>generating</w:t>
      </w:r>
      <w:r w:rsidR="00C12FD8">
        <w:rPr>
          <w:rFonts w:eastAsiaTheme="minorEastAsia"/>
          <w:lang w:val="en-US"/>
        </w:rPr>
        <w:t xml:space="preserve"> X-rays inside an X-ray tube, but we will come back to </w:t>
      </w:r>
      <w:ins w:id="16" w:author="Jacob Lie" w:date="2021-12-03T10:20:00Z">
        <w:r w:rsidR="00EE6135">
          <w:rPr>
            <w:b/>
            <w:bCs/>
            <w:noProof/>
            <w:lang w:val="en-US"/>
          </w:rPr>
          <w:drawing>
            <wp:anchor distT="0" distB="0" distL="114300" distR="114300" simplePos="0" relativeHeight="251682816" behindDoc="0" locked="0" layoutInCell="1" allowOverlap="1" wp14:anchorId="3801933C" wp14:editId="4E935B80">
              <wp:simplePos x="0" y="0"/>
              <wp:positionH relativeFrom="margin">
                <wp:align>left</wp:align>
              </wp:positionH>
              <wp:positionV relativeFrom="paragraph">
                <wp:posOffset>646772</wp:posOffset>
              </wp:positionV>
              <wp:extent cx="3937635" cy="2712085"/>
              <wp:effectExtent l="0" t="0" r="5715"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5" cstate="print">
                        <a:extLst>
                          <a:ext uri="{28A0092B-C50C-407E-A947-70E740481C1C}">
                            <a14:useLocalDpi xmlns:a14="http://schemas.microsoft.com/office/drawing/2010/main" val="0"/>
                          </a:ext>
                        </a:extLst>
                      </a:blip>
                      <a:srcRect l="6089" t="17628" r="2084" b="19070"/>
                      <a:stretch/>
                    </pic:blipFill>
                    <pic:spPr bwMode="auto">
                      <a:xfrm>
                        <a:off x="0" y="0"/>
                        <a:ext cx="3940305" cy="2714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C12FD8">
        <w:rPr>
          <w:rFonts w:eastAsiaTheme="minorEastAsia"/>
          <w:lang w:val="en-US"/>
        </w:rPr>
        <w:t>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380EB7">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0A70BC33" w:rsidR="00EE091D" w:rsidRDefault="00EE091D" w:rsidP="004D7B5D">
      <w:pPr>
        <w:spacing w:line="360" w:lineRule="auto"/>
        <w:rPr>
          <w:lang w:val="en-US"/>
        </w:rPr>
      </w:pPr>
    </w:p>
    <w:p w14:paraId="2279D1C0" w14:textId="4FB9AF53" w:rsidR="00B15115" w:rsidRDefault="00492490" w:rsidP="00492490">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73EB114E">
                <wp:simplePos x="0" y="0"/>
                <wp:positionH relativeFrom="column">
                  <wp:posOffset>4365183</wp:posOffset>
                </wp:positionH>
                <wp:positionV relativeFrom="paragraph">
                  <wp:posOffset>314021</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50F92DF1" w:rsidR="00131317" w:rsidRPr="0063488C" w:rsidRDefault="00131317" w:rsidP="00131317">
                            <w:pPr>
                              <w:pStyle w:val="Caption"/>
                              <w:rPr>
                                <w:b/>
                                <w:bCs/>
                                <w:noProof/>
                                <w:sz w:val="24"/>
                                <w:lang w:val="en-US"/>
                              </w:rPr>
                            </w:pPr>
                            <w:bookmarkStart w:id="17" w:name="_Ref94695146"/>
                            <w:r w:rsidRPr="00B30E30">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17"/>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7" type="#_x0000_t202" style="position:absolute;margin-left:343.7pt;margin-top:24.75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" stroked="f">
                <v:textbox inset="0,0,0,0">
                  <w:txbxContent>
                    <w:p w14:paraId="7FE73FD0" w14:textId="50F92DF1" w:rsidR="00131317" w:rsidRPr="0063488C" w:rsidRDefault="00131317" w:rsidP="00131317">
                      <w:pPr>
                        <w:pStyle w:val="Caption"/>
                        <w:rPr>
                          <w:b/>
                          <w:bCs/>
                          <w:noProof/>
                          <w:sz w:val="24"/>
                          <w:lang w:val="en-US"/>
                        </w:rPr>
                      </w:pPr>
                      <w:bookmarkStart w:id="18" w:name="_Ref94695146"/>
                      <w:r w:rsidRPr="00B30E30">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18"/>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v:textbox>
                <w10:wrap type="square"/>
              </v:shape>
            </w:pict>
          </mc:Fallback>
        </mc:AlternateContent>
      </w:r>
    </w:p>
    <w:p w14:paraId="324066A0" w14:textId="77777777" w:rsidR="00956745" w:rsidRPr="00492490" w:rsidRDefault="00956745" w:rsidP="00492490">
      <w:pPr>
        <w:spacing w:line="360" w:lineRule="auto"/>
        <w:rPr>
          <w:lang w:val="en-US"/>
        </w:rPr>
      </w:pPr>
    </w:p>
    <w:p w14:paraId="33C1B94C" w14:textId="77777777" w:rsidR="001A7F1F" w:rsidRPr="005545F2" w:rsidRDefault="001A7F1F" w:rsidP="004D7B5D">
      <w:pPr>
        <w:pStyle w:val="Heading4"/>
        <w:spacing w:line="360" w:lineRule="auto"/>
        <w:rPr>
          <w:lang w:val="en-US"/>
        </w:rPr>
      </w:pPr>
      <w:bookmarkStart w:id="19" w:name="_Ref99377984"/>
      <w:r>
        <w:rPr>
          <w:lang w:val="en-US"/>
        </w:rPr>
        <w:t>Stopping Power</w:t>
      </w:r>
      <w:bookmarkEnd w:id="19"/>
    </w:p>
    <w:p w14:paraId="29EE7572" w14:textId="2BA508B4" w:rsidR="001A7F1F" w:rsidRDefault="001A7F1F" w:rsidP="004D7B5D">
      <w:pPr>
        <w:spacing w:line="360" w:lineRule="auto"/>
        <w:rPr>
          <w:rFonts w:eastAsiaTheme="minorEastAsia"/>
          <w:lang w:val="en-US"/>
        </w:rPr>
      </w:pPr>
      <w:r>
        <w:rPr>
          <w:lang w:val="en-US"/>
        </w:rPr>
        <w:t>Stopping power is how much energy the charged particle</w:t>
      </w:r>
      <w:r w:rsidR="00A8589D">
        <w:rPr>
          <w:lang w:val="en-US"/>
        </w:rPr>
        <w:t xml:space="preserve"> is expected</w:t>
      </w:r>
      <w:r>
        <w:rPr>
          <w:lang w:val="en-US"/>
        </w:rPr>
        <w:t xml:space="preserve"> to lose per unit length. It can be found by integrating</w:t>
      </w:r>
      <w:r w:rsidR="003C3A3B">
        <w:rPr>
          <w:lang w:val="en-US"/>
        </w:rPr>
        <w:t xml:space="preserve"> the</w:t>
      </w:r>
      <w:r>
        <w:rPr>
          <w:lang w:val="en-US"/>
        </w:rPr>
        <w:t xml:space="preserve"> differential energy loss</w:t>
      </w:r>
      <w:r w:rsidR="00F60A48">
        <w:rPr>
          <w:lang w:val="en-US"/>
        </w:rPr>
        <w:t xml:space="preserve"> </w:t>
      </w:r>
      <w:r>
        <w:rPr>
          <w:rFonts w:eastAsiaTheme="minorEastAsia"/>
          <w:lang w:val="en-US"/>
        </w:rPr>
        <w:t>over</w:t>
      </w:r>
      <w:r w:rsidR="00F60A48">
        <w:rPr>
          <w:rFonts w:eastAsiaTheme="minorEastAsia"/>
          <w:lang w:val="en-US"/>
        </w:rPr>
        <w:t xml:space="preserve"> all</w:t>
      </w:r>
      <w:r>
        <w:rPr>
          <w:rFonts w:eastAsiaTheme="minorEastAsia"/>
          <w:lang w:val="en-US"/>
        </w:rPr>
        <w:t xml:space="preserve"> possible energy transfers</w:t>
      </w:r>
      <w:r w:rsidR="0031459E">
        <w:rPr>
          <w:rFonts w:eastAsiaTheme="minorEastAsia"/>
          <w:lang w:val="en-US"/>
        </w:rPr>
        <w:t xml:space="preserve"> for a given particle and absorber combination</w:t>
      </w:r>
      <w:r>
        <w:rPr>
          <w:rFonts w:eastAsiaTheme="minorEastAsia"/>
          <w:lang w:val="en-US"/>
        </w:rPr>
        <w:t xml:space="preserve">. </w:t>
      </w:r>
      <w:r>
        <w:rPr>
          <w:rFonts w:eastAsiaTheme="minorEastAsia"/>
          <w:lang w:val="en-US"/>
        </w:rPr>
        <w:br/>
        <w:t>As discussed, the charged particle might lose its energy by colliding or by radiative transfer</w:t>
      </w:r>
      <w:r w:rsidR="00EE1547">
        <w:rPr>
          <w:rFonts w:eastAsiaTheme="minorEastAsia"/>
          <w:lang w:val="en-US"/>
        </w:rPr>
        <w:t>;</w:t>
      </w:r>
      <w:r>
        <w:rPr>
          <w:rFonts w:eastAsiaTheme="minorEastAsia"/>
          <w:lang w:val="en-US"/>
        </w:rPr>
        <w:t xml:space="preserve">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(Attix,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4D7B5D">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09344A7E" w:rsidR="00707C09" w:rsidRPr="005545F2" w:rsidRDefault="00707C09" w:rsidP="004D7B5D">
      <w:pPr>
        <w:spacing w:line="360" w:lineRule="auto"/>
        <w:rPr>
          <w:rFonts w:eastAsiaTheme="minorEastAsia"/>
          <w:lang w:val="en-US"/>
        </w:rPr>
      </w:pPr>
      <w:r>
        <w:rPr>
          <w:rFonts w:eastAsiaTheme="minorEastAsia"/>
          <w:lang w:val="en-US"/>
        </w:rPr>
        <w:t>Energy lost to radiative transfer does not contribute to</w:t>
      </w:r>
      <w:r w:rsidR="00EE1547">
        <w:rPr>
          <w:rFonts w:eastAsiaTheme="minorEastAsia"/>
          <w:lang w:val="en-US"/>
        </w:rPr>
        <w:t xml:space="preserve"> local</w:t>
      </w:r>
      <w:r>
        <w:rPr>
          <w:rFonts w:eastAsiaTheme="minorEastAsia"/>
          <w:lang w:val="en-US"/>
        </w:rPr>
        <w:t xml:space="preserve"> dose, because of the</w:t>
      </w:r>
      <w:r w:rsidR="00EE1547">
        <w:rPr>
          <w:rFonts w:eastAsiaTheme="minorEastAsia"/>
          <w:lang w:val="en-US"/>
        </w:rPr>
        <w:t xml:space="preserve"> longer</w:t>
      </w:r>
      <w:r>
        <w:rPr>
          <w:rFonts w:eastAsiaTheme="minorEastAsia"/>
          <w:lang w:val="en-US"/>
        </w:rPr>
        <w:t xml:space="preserve">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w:t>
      </w:r>
      <w:r w:rsidR="001407CC">
        <w:rPr>
          <w:lang w:val="en-US"/>
        </w:rPr>
        <w:t>may be</w:t>
      </w:r>
      <w:r>
        <w:rPr>
          <w:lang w:val="en-US"/>
        </w:rPr>
        <w:t xml:space="preserve"> split into two parts: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Energy loss is dependent on the material it penetrates,</w:t>
      </w:r>
      <w:r w:rsidR="001407CC">
        <w:rPr>
          <w:rFonts w:eastAsiaTheme="minorEastAsia"/>
          <w:lang w:val="en-US"/>
        </w:rPr>
        <w:t xml:space="preserve"> and</w:t>
      </w:r>
      <w:r>
        <w:rPr>
          <w:rFonts w:eastAsiaTheme="minorEastAsia"/>
          <w:lang w:val="en-US"/>
        </w:rPr>
        <w:t xml:space="preserve">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The total collision mass stopping power</w:t>
      </w:r>
      <w:r w:rsidR="00764E7F">
        <w:rPr>
          <w:rFonts w:eastAsiaTheme="minorEastAsia"/>
          <w:lang w:val="en-US"/>
        </w:rPr>
        <w:t>, including soft and hard collisions,</w:t>
      </w:r>
      <w:r>
        <w:rPr>
          <w:rFonts w:eastAsiaTheme="minorEastAsia"/>
          <w:lang w:val="en-US"/>
        </w:rPr>
        <w:t xml:space="preserve">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4E62E1" w:rsidP="004D7B5D">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20" w:name="_Ref94703179"/>
        <w:tc>
          <w:tcPr>
            <w:tcW w:w="535" w:type="dxa"/>
          </w:tcPr>
          <w:p w14:paraId="72A5A33C" w14:textId="637F9B31" w:rsidR="000418F1" w:rsidRDefault="000418F1"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20"/>
          </w:p>
        </w:tc>
      </w:tr>
    </w:tbl>
    <w:p w14:paraId="4B338D95" w14:textId="0F66EDE0" w:rsidR="00B66B98" w:rsidRDefault="00B66B98"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w:t>
      </w:r>
      <w:r w:rsidR="00764E7F">
        <w:rPr>
          <w:rFonts w:eastAsiaTheme="minorEastAsia" w:cs="Times New Roman"/>
          <w:lang w:val="en-US"/>
        </w:rPr>
        <w:t xml:space="preserve"> the number of</w:t>
      </w:r>
      <w:r>
        <w:rPr>
          <w:rFonts w:eastAsiaTheme="minorEastAsia" w:cs="Times New Roman"/>
          <w:lang w:val="en-US"/>
        </w:rPr>
        <w:t xml:space="preserve">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w:t>
      </w:r>
      <w:r w:rsidR="00764E7F">
        <w:rPr>
          <w:rFonts w:eastAsiaTheme="minorEastAsia" w:cs="Times New Roman"/>
          <w:lang w:val="en-US"/>
        </w:rPr>
        <w:t>the</w:t>
      </w:r>
      <w:r>
        <w:rPr>
          <w:rFonts w:eastAsiaTheme="minorEastAsia" w:cs="Times New Roman"/>
          <w:lang w:val="en-US"/>
        </w:rPr>
        <w:t xml:space="preserve">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w:t>
      </w:r>
      <w:r w:rsidRPr="00B00FAC">
        <w:rPr>
          <w:rFonts w:eastAsiaTheme="minorEastAsia" w:cs="Times New Roman"/>
          <w:i/>
          <w:iCs/>
          <w:lang w:val="en-US"/>
        </w:rPr>
        <w:t>I</w:t>
      </w:r>
      <w:r>
        <w:rPr>
          <w:rFonts w:eastAsiaTheme="minorEastAsia" w:cs="Times New Roman"/>
          <w:lang w:val="en-US"/>
        </w:rPr>
        <w:t xml:space="preserve"> </w:t>
      </w:r>
      <w:r w:rsidR="00F0022B">
        <w:rPr>
          <w:rFonts w:eastAsiaTheme="minorEastAsia" w:cs="Times New Roman"/>
          <w:lang w:val="en-US"/>
        </w:rPr>
        <w:t>the</w:t>
      </w:r>
      <w:r>
        <w:rPr>
          <w:rFonts w:eastAsiaTheme="minorEastAsia" w:cs="Times New Roman"/>
          <w:lang w:val="en-US"/>
        </w:rPr>
        <w:t xml:space="preserve"> mean excitation potential in the medium</w:t>
      </w:r>
      <w:r w:rsidR="00BC0066">
        <w:rPr>
          <w:rFonts w:eastAsiaTheme="minorEastAsia" w:cs="Times New Roman"/>
          <w:lang w:val="en-US"/>
        </w:rPr>
        <w:t xml:space="preserve">, z </w:t>
      </w:r>
      <w:r w:rsidR="00F0022B">
        <w:rPr>
          <w:rFonts w:eastAsiaTheme="minorEastAsia" w:cs="Times New Roman"/>
          <w:lang w:val="en-US"/>
        </w:rPr>
        <w:t>the</w:t>
      </w:r>
      <w:r w:rsidR="00BC0066">
        <w:rPr>
          <w:rFonts w:eastAsiaTheme="minorEastAsia" w:cs="Times New Roman"/>
          <w:lang w:val="en-US"/>
        </w:rPr>
        <w:t xml:space="preserve">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w:t>
      </w:r>
      <w:r w:rsidR="00F0022B">
        <w:rPr>
          <w:rFonts w:eastAsiaTheme="minorEastAsia" w:cs="Times New Roman"/>
          <w:lang w:val="en-US"/>
        </w:rPr>
        <w:t>the</w:t>
      </w:r>
      <w:r>
        <w:rPr>
          <w:rFonts w:eastAsiaTheme="minorEastAsia" w:cs="Times New Roman"/>
          <w:lang w:val="en-US"/>
        </w:rPr>
        <w:t xml:space="preserve">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 xml:space="preserve">orbiting electrons in atoms. As the </w:t>
      </w:r>
      <w:r w:rsidR="00635D69">
        <w:rPr>
          <w:rFonts w:eastAsiaTheme="minorEastAsia" w:cs="Times New Roman"/>
          <w:lang w:val="en-US"/>
        </w:rPr>
        <w:t>particle</w:t>
      </w:r>
      <w:r>
        <w:rPr>
          <w:rFonts w:eastAsiaTheme="minorEastAsia" w:cs="Times New Roman"/>
          <w:lang w:val="en-US"/>
        </w:rPr>
        <w:t xml:space="preserve"> slow</w:t>
      </w:r>
      <w:r w:rsidR="00635D69">
        <w:rPr>
          <w:rFonts w:eastAsiaTheme="minorEastAsia" w:cs="Times New Roman"/>
          <w:lang w:val="en-US"/>
        </w:rPr>
        <w:t>s</w:t>
      </w:r>
      <w:r>
        <w:rPr>
          <w:rFonts w:eastAsiaTheme="minorEastAsia" w:cs="Times New Roman"/>
          <w:lang w:val="en-US"/>
        </w:rPr>
        <w:t xml:space="preserve"> down the assumption becomes </w:t>
      </w:r>
      <w:r w:rsidR="00635D69">
        <w:rPr>
          <w:rFonts w:eastAsiaTheme="minorEastAsia" w:cs="Times New Roman"/>
          <w:lang w:val="en-US"/>
        </w:rPr>
        <w:t>less true</w:t>
      </w:r>
      <w:r>
        <w:rPr>
          <w:rFonts w:eastAsiaTheme="minorEastAsia" w:cs="Times New Roman"/>
          <w:lang w:val="en-US"/>
        </w:rPr>
        <w:t>,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w:t>
      </w:r>
      <w:r w:rsidR="00B504A4">
        <w:rPr>
          <w:rFonts w:eastAsiaTheme="minorEastAsia" w:cs="Times New Roman"/>
          <w:lang w:val="en-US"/>
        </w:rPr>
        <w:t xml:space="preserve"> thus have relatively low stopping power</w:t>
      </w:r>
      <w:r w:rsidR="00FD4F94">
        <w:rPr>
          <w:rFonts w:eastAsiaTheme="minorEastAsia" w:cs="Times New Roman"/>
          <w:lang w:val="en-US"/>
        </w:rPr>
        <w:t xml:space="preserve">. </w:t>
      </w:r>
      <w:r w:rsidR="00FC24FC">
        <w:rPr>
          <w:rFonts w:eastAsiaTheme="minorEastAsia" w:cs="Times New Roman"/>
          <w:lang w:val="en-US"/>
        </w:rPr>
        <w:t xml:space="preserve"> </w:t>
      </w:r>
    </w:p>
    <w:p w14:paraId="555B0476" w14:textId="1693C340" w:rsidR="00B9230E" w:rsidRPr="00930277" w:rsidRDefault="00B9230E" w:rsidP="004D7B5D">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t>
      </w:r>
      <w:r w:rsidR="00704374">
        <w:rPr>
          <w:rFonts w:cs="Times New Roman"/>
          <w:lang w:val="en-US"/>
        </w:rPr>
        <w:t xml:space="preserve">If the energy deposition is solely due to charged particles, the </w:t>
      </w:r>
      <w:r w:rsidRPr="00930277">
        <w:rPr>
          <w:rFonts w:cs="Times New Roman"/>
          <w:lang w:val="en-US"/>
        </w:rPr>
        <w:t>absorbed dose</w:t>
      </w:r>
      <w:r w:rsidR="00704374">
        <w:rPr>
          <w:rFonts w:cs="Times New Roman"/>
          <w:lang w:val="en-US"/>
        </w:rPr>
        <w:t xml:space="preserve"> (</w:t>
      </w:r>
      <w:r w:rsidR="00704374">
        <w:rPr>
          <w:rFonts w:cs="Times New Roman"/>
          <w:lang w:val="en-US"/>
        </w:rPr>
        <w:fldChar w:fldCharType="begin"/>
      </w:r>
      <w:r w:rsidR="00704374">
        <w:rPr>
          <w:rFonts w:cs="Times New Roman"/>
          <w:lang w:val="en-US"/>
        </w:rPr>
        <w:instrText xml:space="preserve"> REF _Ref94700940 \r \h </w:instrText>
      </w:r>
      <w:r w:rsidR="00704374">
        <w:rPr>
          <w:rFonts w:cs="Times New Roman"/>
          <w:lang w:val="en-US"/>
        </w:rPr>
      </w:r>
      <w:r w:rsidR="00704374">
        <w:rPr>
          <w:rFonts w:cs="Times New Roman"/>
          <w:lang w:val="en-US"/>
        </w:rPr>
        <w:fldChar w:fldCharType="separate"/>
      </w:r>
      <w:r w:rsidR="00704374">
        <w:rPr>
          <w:rFonts w:cs="Times New Roman"/>
          <w:lang w:val="en-US"/>
        </w:rPr>
        <w:t>1.3.1</w:t>
      </w:r>
      <w:r w:rsidR="00704374">
        <w:rPr>
          <w:rFonts w:cs="Times New Roman"/>
          <w:lang w:val="en-US"/>
        </w:rPr>
        <w:fldChar w:fldCharType="end"/>
      </w:r>
      <w:r w:rsidR="00704374">
        <w:rPr>
          <w:rFonts w:cs="Times New Roman"/>
          <w:lang w:val="en-US"/>
        </w:rPr>
        <w:t>)</w:t>
      </w:r>
      <w:r w:rsidRPr="00930277">
        <w:rPr>
          <w:rFonts w:cs="Times New Roman"/>
          <w:lang w:val="en-US"/>
        </w:rPr>
        <w:t xml:space="preserve"> is expressed as </w:t>
      </w:r>
    </w:p>
    <w:p w14:paraId="7F7F6283" w14:textId="16F5B605" w:rsidR="00B66B98" w:rsidRPr="00930277" w:rsidRDefault="00B9230E" w:rsidP="004D7B5D">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Gy</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w:t>
      </w:r>
      <w:r w:rsidR="00EE0426">
        <w:rPr>
          <w:rFonts w:eastAsiaTheme="minorEastAsia" w:cs="Times New Roman"/>
          <w:lang w:val="en-US"/>
        </w:rPr>
        <w:t>for</w:t>
      </w:r>
      <w:r w:rsidR="00ED3C22" w:rsidRPr="00930277">
        <w:rPr>
          <w:rFonts w:eastAsiaTheme="minorEastAsia" w:cs="Times New Roman"/>
          <w:lang w:val="en-US"/>
        </w:rPr>
        <w:t xml:space="preserve">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380EB7">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(Seuntjens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6DE39316" w:rsidR="00D57F53" w:rsidRPr="00930277" w:rsidRDefault="00D57F53" w:rsidP="004D7B5D">
      <w:pPr>
        <w:spacing w:line="360" w:lineRule="auto"/>
        <w:rPr>
          <w:rFonts w:cs="Times New Roman"/>
          <w:lang w:val="en-US"/>
        </w:rPr>
      </w:pPr>
      <w:r w:rsidRPr="00930277">
        <w:rPr>
          <w:rFonts w:cs="Times New Roman"/>
          <w:lang w:val="en-US"/>
        </w:rPr>
        <w:t xml:space="preserve">Stopping power is useful because we can estimate the range of the charged </w:t>
      </w:r>
      <w:r w:rsidR="00625AAD" w:rsidRPr="00930277">
        <w:rPr>
          <w:rFonts w:cs="Times New Roman"/>
          <w:lang w:val="en-US"/>
        </w:rPr>
        <w:t>particle but</w:t>
      </w:r>
      <w:r w:rsidR="00A12A24">
        <w:rPr>
          <w:rFonts w:cs="Times New Roman"/>
          <w:lang w:val="en-US"/>
        </w:rPr>
        <w:t xml:space="preserve"> is</w:t>
      </w:r>
      <w:r w:rsidRPr="00930277">
        <w:rPr>
          <w:rFonts w:cs="Times New Roman"/>
          <w:lang w:val="en-US"/>
        </w:rPr>
        <w:t xml:space="preserve"> also</w:t>
      </w:r>
      <w:r w:rsidR="00A12A24">
        <w:rPr>
          <w:rFonts w:cs="Times New Roman"/>
          <w:lang w:val="en-US"/>
        </w:rPr>
        <w:t xml:space="preserve"> needed to calculate</w:t>
      </w:r>
      <w:r w:rsidRPr="00930277">
        <w:rPr>
          <w:rFonts w:cs="Times New Roman"/>
          <w:lang w:val="en-US"/>
        </w:rPr>
        <w:t xml:space="preserve"> how </w:t>
      </w:r>
      <w:r w:rsidRPr="00625AAD">
        <w:rPr>
          <w:rFonts w:cs="Times New Roman"/>
          <w:lang w:val="en-US"/>
        </w:rPr>
        <w:t>much</w:t>
      </w:r>
      <w:r w:rsidRPr="00625AAD">
        <w:rPr>
          <w:rFonts w:cs="Times New Roman"/>
          <w:i/>
          <w:iCs/>
          <w:lang w:val="en-US"/>
        </w:rPr>
        <w:t xml:space="preserve"> </w:t>
      </w:r>
      <w:r w:rsidRPr="00930277">
        <w:rPr>
          <w:rFonts w:cs="Times New Roman"/>
          <w:lang w:val="en-US"/>
        </w:rPr>
        <w:t>energy is absorbed</w:t>
      </w:r>
      <w:r w:rsidR="000C05E4">
        <w:rPr>
          <w:rFonts w:cs="Times New Roman"/>
          <w:lang w:val="en-US"/>
        </w:rPr>
        <w:t xml:space="preserve"> locally</w:t>
      </w:r>
      <w:r w:rsidRPr="00930277">
        <w:rPr>
          <w:rFonts w:cs="Times New Roman"/>
          <w:lang w:val="en-US"/>
        </w:rPr>
        <w:t xml:space="preserve"> by the medium. Linear Energy Transfer (LET) represents this quantity</w:t>
      </w:r>
      <w:r w:rsidR="000C05E4">
        <w:rPr>
          <w:rFonts w:cs="Times New Roman"/>
          <w:lang w:val="en-US"/>
        </w:rPr>
        <w:t xml:space="preserve"> in</w:t>
      </w:r>
      <w:r w:rsidRPr="00930277">
        <w:rPr>
          <w:rFonts w:cs="Times New Roman"/>
          <w:lang w:val="en-US"/>
        </w:rPr>
        <w:t xml:space="preserve"> unit</w:t>
      </w:r>
      <w:r w:rsidR="000C05E4">
        <w:rPr>
          <w:rFonts w:cs="Times New Roman"/>
          <w:lang w:val="en-US"/>
        </w:rPr>
        <w:t>s of</w:t>
      </w:r>
      <w:r w:rsidRPr="00930277">
        <w:rPr>
          <w:rFonts w:cs="Times New Roman"/>
          <w:lang w:val="en-US"/>
        </w:rPr>
        <w:t xml:space="preserve">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(Attix,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w:t>
      </w:r>
      <w:r w:rsidR="00146F3C">
        <w:rPr>
          <w:rFonts w:cs="Times New Roman"/>
          <w:lang w:val="en-US"/>
        </w:rPr>
        <w:t xml:space="preserve"> sufficient</w:t>
      </w:r>
      <w:r w:rsidRPr="00930277">
        <w:rPr>
          <w:rFonts w:cs="Times New Roman"/>
          <w:lang w:val="en-US"/>
        </w:rPr>
        <w:t xml:space="preserve"> energy to escape the</w:t>
      </w:r>
      <w:r w:rsidR="00146F3C">
        <w:rPr>
          <w:rFonts w:cs="Times New Roman"/>
          <w:lang w:val="en-US"/>
        </w:rPr>
        <w:t xml:space="preserve"> “local”</w:t>
      </w:r>
      <w:r w:rsidRPr="00930277">
        <w:rPr>
          <w:rFonts w:cs="Times New Roman"/>
          <w:lang w:val="en-US"/>
        </w:rPr>
        <w:t xml:space="preserve"> volume of interest. If none of the secondary </w:t>
      </w:r>
      <w:proofErr w:type="gramStart"/>
      <w:r w:rsidRPr="00930277">
        <w:rPr>
          <w:rFonts w:cs="Times New Roman"/>
          <w:lang w:val="en-US"/>
        </w:rPr>
        <w:t>electrons</w:t>
      </w:r>
      <w:proofErr w:type="gramEnd"/>
      <w:r w:rsidRPr="00930277">
        <w:rPr>
          <w:rFonts w:cs="Times New Roman"/>
          <w:lang w:val="en-US"/>
        </w:rPr>
        <w:t xml:space="preserve"> escape, we have</w:t>
      </w:r>
      <w:r w:rsidR="002B6DD8">
        <w:rPr>
          <w:rFonts w:cs="Times New Roman"/>
          <w:lang w:val="en-US"/>
        </w:rPr>
        <w:t>:</w:t>
      </w:r>
      <w:r w:rsidRPr="00930277">
        <w:rPr>
          <w:rFonts w:cs="Times New Roman"/>
          <w:lang w:val="en-US"/>
        </w:rPr>
        <w:t xml:space="preserve"> </w:t>
      </w:r>
    </w:p>
    <w:p w14:paraId="2E821DCA" w14:textId="77777777" w:rsidR="00D57F53" w:rsidRPr="00930277" w:rsidRDefault="00D57F53" w:rsidP="004D7B5D">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333DC960" w14:textId="37ED0B09" w:rsidR="00170CA8" w:rsidRDefault="00576766" w:rsidP="004D7B5D">
      <w:pPr>
        <w:keepNext/>
        <w:spacing w:line="360" w:lineRule="auto"/>
        <w:rPr>
          <w:lang w:val="en-US"/>
        </w:rPr>
      </w:pPr>
      <w:r>
        <w:rPr>
          <w:lang w:val="en-US"/>
        </w:rPr>
        <w:t xml:space="preserve">LET is especially important in </w:t>
      </w:r>
      <w:r w:rsidR="00B00FAC">
        <w:rPr>
          <w:lang w:val="en-US"/>
        </w:rPr>
        <w:t>radiobiology because</w:t>
      </w:r>
      <w:r>
        <w:rPr>
          <w:lang w:val="en-US"/>
        </w:rPr>
        <w:t xml:space="preserve"> it</w:t>
      </w:r>
      <w:r w:rsidR="002B6DD8">
        <w:rPr>
          <w:lang w:val="en-US"/>
        </w:rPr>
        <w:t xml:space="preserve"> estimates the rate of energy depositions, i.e.</w:t>
      </w:r>
      <w:r w:rsidR="003E5646">
        <w:rPr>
          <w:lang w:val="en-US"/>
        </w:rPr>
        <w:t>,</w:t>
      </w:r>
      <w:r w:rsidR="002B6DD8">
        <w:rPr>
          <w:lang w:val="en-US"/>
        </w:rPr>
        <w:t xml:space="preserve"> the ionization density. A high ionization density may result in </w:t>
      </w:r>
      <w:r w:rsidR="003E5646">
        <w:rPr>
          <w:lang w:val="en-US"/>
        </w:rPr>
        <w:t>more damage per absorbed dose.</w:t>
      </w:r>
      <w:r>
        <w:rPr>
          <w:lang w:val="en-US"/>
        </w:rPr>
        <w:t xml:space="preserve"> </w:t>
      </w:r>
    </w:p>
    <w:p w14:paraId="14EE9B46" w14:textId="11A0B0E6" w:rsidR="00D57F53" w:rsidRDefault="00EE6135" w:rsidP="004D7B5D">
      <w:pPr>
        <w:pStyle w:val="Heading4"/>
        <w:spacing w:line="360" w:lineRule="auto"/>
        <w:rPr>
          <w:lang w:val="en-US"/>
        </w:rPr>
      </w:pPr>
      <w:r>
        <w:rPr>
          <w:lang w:val="en-US"/>
        </w:rPr>
        <w:t xml:space="preserve">Continous slowing down approximation - </w:t>
      </w:r>
      <w:r w:rsidR="00D57F53">
        <w:rPr>
          <w:lang w:val="en-US"/>
        </w:rPr>
        <w:t>CSDA</w:t>
      </w:r>
    </w:p>
    <w:p w14:paraId="20C77FFC" w14:textId="1C620F1F" w:rsidR="00D57F53" w:rsidRDefault="00D57F53" w:rsidP="004D7B5D">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4E62E1" w:rsidP="004D7B5D">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12EED5B9" w:rsidR="00A470F7" w:rsidRDefault="00D57F53" w:rsidP="004D7B5D">
      <w:pPr>
        <w:keepNext/>
        <w:spacing w:line="360" w:lineRule="auto"/>
        <w:rPr>
          <w:lang w:val="en-US"/>
        </w:rPr>
      </w:pPr>
      <w:r>
        <w:rPr>
          <w:lang w:val="en-US"/>
        </w:rPr>
        <w:t>This lets us describe the</w:t>
      </w:r>
      <w:r w:rsidR="00794134">
        <w:rPr>
          <w:lang w:val="en-US"/>
        </w:rPr>
        <w:t xml:space="preserve"> expected</w:t>
      </w:r>
      <w:r>
        <w:rPr>
          <w:lang w:val="en-US"/>
        </w:rPr>
        <w:t xml:space="preserve"> path of secondary charged particles following an ionization event. </w:t>
      </w:r>
      <w:r w:rsidR="00794134">
        <w:rPr>
          <w:lang w:val="en-US"/>
        </w:rPr>
        <w:t>As it describes the total range of the particle including all twists and turns, i</w:t>
      </w:r>
      <w:r>
        <w:rPr>
          <w:lang w:val="en-US"/>
        </w:rPr>
        <w:t xml:space="preserve">t is different to </w:t>
      </w:r>
      <w:r>
        <w:rPr>
          <w:b/>
          <w:bCs/>
          <w:lang w:val="en-US"/>
        </w:rPr>
        <w:t xml:space="preserve">projected </w:t>
      </w:r>
      <w:r w:rsidRPr="00766A2E">
        <w:rPr>
          <w:b/>
          <w:bCs/>
          <w:lang w:val="en-US"/>
        </w:rPr>
        <w:t>range</w:t>
      </w:r>
      <w:r>
        <w:rPr>
          <w:lang w:val="en-US"/>
        </w:rPr>
        <w:t xml:space="preserve">, </w:t>
      </w:r>
      <w:r w:rsidR="008A71E5">
        <w:rPr>
          <w:lang w:val="en-US"/>
        </w:rPr>
        <w:t>which measure</w:t>
      </w:r>
      <w:r w:rsidR="002F610F">
        <w:rPr>
          <w:lang w:val="en-US"/>
        </w:rPr>
        <w:t>s</w:t>
      </w:r>
      <w:r>
        <w:rPr>
          <w:lang w:val="en-US"/>
        </w:rPr>
        <w:t xml:space="preserve">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(Attix,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4D7B5D">
      <w:pPr>
        <w:pStyle w:val="Heading2"/>
        <w:spacing w:line="360" w:lineRule="auto"/>
        <w:rPr>
          <w:rFonts w:eastAsiaTheme="minorEastAsia"/>
          <w:lang w:val="en-US"/>
        </w:rPr>
      </w:pPr>
      <w:bookmarkStart w:id="21" w:name="_Toc106449091"/>
      <w:r>
        <w:rPr>
          <w:rFonts w:eastAsiaTheme="minorEastAsia"/>
          <w:lang w:val="en-US"/>
        </w:rPr>
        <w:t>Creating the radiation beam</w:t>
      </w:r>
      <w:bookmarkEnd w:id="21"/>
    </w:p>
    <w:p w14:paraId="6FB06542" w14:textId="326D835B" w:rsidR="00042A34" w:rsidRPr="000D16A7" w:rsidRDefault="00042A34" w:rsidP="004D7B5D">
      <w:pPr>
        <w:spacing w:line="360" w:lineRule="auto"/>
        <w:rPr>
          <w:lang w:val="en-US"/>
        </w:rPr>
      </w:pPr>
      <w:r>
        <w:rPr>
          <w:lang w:val="en-US"/>
        </w:rPr>
        <w:t xml:space="preserve">When treating or diagnosing patients using radiation, you need a stable and reliable beam. Various techniques are used for this purpose, but </w:t>
      </w:r>
      <w:r w:rsidR="002F610F">
        <w:rPr>
          <w:lang w:val="en-US"/>
        </w:rPr>
        <w:t>in our</w:t>
      </w:r>
      <w:r>
        <w:rPr>
          <w:lang w:val="en-US"/>
        </w:rPr>
        <w:t xml:space="preserve"> </w:t>
      </w:r>
      <w:proofErr w:type="gramStart"/>
      <w:r>
        <w:rPr>
          <w:lang w:val="en-US"/>
        </w:rPr>
        <w:t>case</w:t>
      </w:r>
      <w:proofErr w:type="gramEnd"/>
      <w:r>
        <w:rPr>
          <w:lang w:val="en-US"/>
        </w:rPr>
        <w:t xml:space="preserve"> we will focus on the X-ray tube. </w:t>
      </w:r>
    </w:p>
    <w:p w14:paraId="5D2999C9" w14:textId="77777777" w:rsidR="00042A34" w:rsidRDefault="00042A34" w:rsidP="004D7B5D">
      <w:pPr>
        <w:pStyle w:val="Heading3"/>
        <w:spacing w:line="360" w:lineRule="auto"/>
        <w:rPr>
          <w:lang w:val="en-US"/>
        </w:rPr>
      </w:pPr>
      <w:bookmarkStart w:id="22" w:name="_Ref98516531"/>
      <w:bookmarkStart w:id="23" w:name="_Toc106449092"/>
      <w:r>
        <w:rPr>
          <w:lang w:val="en-US"/>
        </w:rPr>
        <w:t>X-ray tube</w:t>
      </w:r>
      <w:bookmarkEnd w:id="22"/>
      <w:bookmarkEnd w:id="23"/>
    </w:p>
    <w:p w14:paraId="1FFD9F8B" w14:textId="2D34FF0E" w:rsidR="00042A34" w:rsidRDefault="00042A34" w:rsidP="004D7B5D">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380EB7" w:rsidRPr="00B94AD1">
        <w:rPr>
          <w:lang w:val="en-US"/>
        </w:rPr>
        <w:t xml:space="preserve">Figure </w:t>
      </w:r>
      <w:r w:rsidR="00380EB7">
        <w:rPr>
          <w:noProof/>
          <w:lang w:val="en-US"/>
        </w:rPr>
        <w:t>1</w:t>
      </w:r>
      <w:r w:rsidR="00380EB7">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(Nadrljanski,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When the cathode reaches the right temperature, it will emit electrons through thermionic emission.</w:t>
      </w:r>
      <w:r w:rsidR="008037E1">
        <w:rPr>
          <w:lang w:val="en-US"/>
        </w:rPr>
        <w:t xml:space="preserve"> This is a </w:t>
      </w:r>
      <w:r>
        <w:rPr>
          <w:lang w:val="en-US"/>
        </w:rPr>
        <w:t xml:space="preserve">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(Nadrljanski, 2021a)</w:t>
      </w:r>
      <w:r>
        <w:rPr>
          <w:lang w:val="en-US"/>
        </w:rPr>
        <w:fldChar w:fldCharType="end"/>
      </w:r>
      <w:r>
        <w:rPr>
          <w:lang w:val="en-US"/>
        </w:rPr>
        <w:t xml:space="preserve">. </w:t>
      </w:r>
      <w:r>
        <w:rPr>
          <w:lang w:val="en-US"/>
        </w:rPr>
        <w:br/>
      </w:r>
    </w:p>
    <w:p w14:paraId="5FDE6412" w14:textId="77777777" w:rsidR="00042A34" w:rsidRPr="008D106F" w:rsidRDefault="00042A34" w:rsidP="004D7B5D">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4D7B5D">
      <w:pPr>
        <w:spacing w:line="360" w:lineRule="auto"/>
        <w:rPr>
          <w:lang w:val="en-US"/>
        </w:rPr>
      </w:pPr>
    </w:p>
    <w:p w14:paraId="53A2D0C0" w14:textId="22F7F5EC" w:rsidR="00042A34" w:rsidRPr="00B94AD1" w:rsidRDefault="00042A34" w:rsidP="004D7B5D">
      <w:pPr>
        <w:pStyle w:val="Caption"/>
        <w:spacing w:line="360" w:lineRule="auto"/>
        <w:rPr>
          <w:lang w:val="en-US"/>
        </w:rPr>
      </w:pPr>
      <w:bookmarkStart w:id="24" w:name="_Ref95299889"/>
      <w:r w:rsidRPr="00B94AD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6</w:t>
      </w:r>
      <w:r w:rsidR="00D862CB">
        <w:rPr>
          <w:lang w:val="en-US"/>
        </w:rPr>
        <w:fldChar w:fldCharType="end"/>
      </w:r>
      <w:bookmarkEnd w:id="24"/>
      <w:r w:rsidRPr="00B94AD1">
        <w:rPr>
          <w:lang w:val="en-US"/>
        </w:rPr>
        <w:t xml:space="preserve">. </w:t>
      </w:r>
      <w:r>
        <w:rPr>
          <w:lang w:val="en-US"/>
        </w:rPr>
        <w:t>X-ray</w:t>
      </w:r>
      <w:r w:rsidRPr="00B94AD1">
        <w:rPr>
          <w:lang w:val="en-US"/>
        </w:rPr>
        <w:t xml:space="preserve"> tube </w:t>
      </w:r>
      <w:r>
        <w:rPr>
          <w:lang w:val="en-US"/>
        </w:rPr>
        <w:t xml:space="preserve">with heated cathode, that releases electrons into </w:t>
      </w:r>
      <w:r w:rsidR="002C418F">
        <w:rPr>
          <w:lang w:val="en-US"/>
        </w:rPr>
        <w:t xml:space="preserve">the </w:t>
      </w:r>
      <w:r>
        <w:rPr>
          <w:lang w:val="en-US"/>
        </w:rPr>
        <w:t xml:space="preserve">vacuum sealed tube with potential difference </w:t>
      </w:r>
      <m:oMath>
        <m:r>
          <w:rPr>
            <w:rFonts w:ascii="Cambria Math" w:hAnsi="Cambria Math"/>
            <w:lang w:val="en-US"/>
          </w:rPr>
          <m:t>kV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r w:rsidRPr="00042C02">
        <w:rPr>
          <w:rFonts w:cs="Times New Roman"/>
          <w:lang w:val="en-US"/>
        </w:rPr>
        <w:t>Aksnes, 2020)</w:t>
      </w:r>
      <w:r>
        <w:rPr>
          <w:lang w:val="en-US"/>
        </w:rPr>
        <w:fldChar w:fldCharType="end"/>
      </w:r>
      <w:r>
        <w:rPr>
          <w:lang w:val="en-US"/>
        </w:rPr>
        <w:t>.</w:t>
      </w:r>
    </w:p>
    <w:p w14:paraId="3D49417E" w14:textId="2145EC45" w:rsidR="00E14398" w:rsidRDefault="00042A34" w:rsidP="004D7B5D">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t>
      </w:r>
      <w:r w:rsidR="00BE64E8">
        <w:rPr>
          <w:lang w:val="en-US"/>
        </w:rPr>
        <w:t>generating a spectrum</w:t>
      </w:r>
      <w:r>
        <w:rPr>
          <w:lang w:val="en-US"/>
        </w:rPr>
        <w:t xml:space="preserve"> of possible X-ray energies, which is decided by Kramer’s rule. The essence of this rule is that when electrons hit a thick target the probability of direct impact with the nucleus, i.e.,</w:t>
      </w:r>
      <w:r w:rsidR="00FF2596">
        <w:rPr>
          <w:lang w:val="en-US"/>
        </w:rPr>
        <w:t xml:space="preserve"> when</w:t>
      </w:r>
      <w:r>
        <w:rPr>
          <w:lang w:val="en-US"/>
        </w:rPr>
        <w:t xml:space="preserv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is 0, is </w:t>
      </w:r>
      <w:r w:rsidR="00FF2596">
        <w:rPr>
          <w:lang w:val="en-US"/>
        </w:rPr>
        <w:t>minute</w:t>
      </w:r>
      <w:r>
        <w:rPr>
          <w:lang w:val="en-US"/>
        </w:rPr>
        <w:t>.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(Attix,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w:t>
      </w:r>
      <w:r w:rsidR="00FF2596">
        <w:rPr>
          <w:lang w:val="en-US"/>
        </w:rPr>
        <w:t xml:space="preserve"> Still the maximum X-ray energy equates the </w:t>
      </w:r>
      <w:r w:rsidR="001033A7">
        <w:rPr>
          <w:lang w:val="en-US"/>
        </w:rPr>
        <w:t>kinetic</w:t>
      </w:r>
      <w:r w:rsidR="00FF2596">
        <w:rPr>
          <w:lang w:val="en-US"/>
        </w:rPr>
        <w:t xml:space="preserve"> energy of the electrons hitting </w:t>
      </w:r>
      <w:r w:rsidR="000B758C">
        <w:rPr>
          <w:lang w:val="en-US"/>
        </w:rPr>
        <w:t xml:space="preserve">the target. </w:t>
      </w:r>
      <w:r>
        <w:rPr>
          <w:lang w:val="en-US"/>
        </w:rPr>
        <w:t xml:space="preserve"> </w:t>
      </w:r>
      <w:r w:rsidR="00F0450F">
        <w:rPr>
          <w:lang w:val="en-US"/>
        </w:rPr>
        <w:t xml:space="preserve">X-ray tubes </w:t>
      </w:r>
      <w:r w:rsidR="000B758C">
        <w:rPr>
          <w:lang w:val="en-US"/>
        </w:rPr>
        <w:t xml:space="preserve">typically </w:t>
      </w:r>
      <w:r w:rsidR="007D795B">
        <w:rPr>
          <w:lang w:val="en-US"/>
        </w:rPr>
        <w:t xml:space="preserve">have voltages up to </w:t>
      </w:r>
      <w:r w:rsidR="007F2953">
        <w:rPr>
          <w:lang w:val="en-US"/>
        </w:rPr>
        <w:t>200 kV</w:t>
      </w:r>
      <w:r w:rsidR="00816D7D">
        <w:rPr>
          <w:lang w:val="en-US"/>
        </w:rPr>
        <w:t>,</w:t>
      </w:r>
      <w:r w:rsidR="00D66501">
        <w:rPr>
          <w:lang w:val="en-US"/>
        </w:rPr>
        <w:t xml:space="preserve"> </w:t>
      </w:r>
      <w:r w:rsidR="00816D7D">
        <w:rPr>
          <w:lang w:val="en-US"/>
        </w:rPr>
        <w:t xml:space="preserve">corresponding maximum photon energy </w:t>
      </w:r>
      <w:r w:rsidR="00DC7C58">
        <w:rPr>
          <w:lang w:val="en-US"/>
        </w:rPr>
        <w:t>of</w:t>
      </w:r>
      <w:r w:rsidR="00816D7D">
        <w:rPr>
          <w:lang w:val="en-US"/>
        </w:rPr>
        <w:t xml:space="preserve"> 200 keV.</w:t>
      </w:r>
      <w:r w:rsidR="002B6D94">
        <w:rPr>
          <w:lang w:val="en-US"/>
        </w:rPr>
        <w:t xml:space="preserve">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(Attix,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4D7B5D">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4D7B5D">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proofErr w:type="gramStart"/>
      <w:r w:rsidR="00E4002E">
        <w:rPr>
          <w:rFonts w:eastAsiaTheme="minorEastAsia"/>
          <w:lang w:val="en-US"/>
        </w:rPr>
        <w:t>constant.</w:t>
      </w:r>
      <w:proofErr w:type="gramEnd"/>
      <w:r w:rsidR="00E4002E">
        <w:rPr>
          <w:rFonts w:eastAsiaTheme="minorEastAsia"/>
          <w:lang w:val="en-US"/>
        </w:rPr>
        <w:t xml:space="preserve"> </w:t>
      </w:r>
      <w:r>
        <w:rPr>
          <w:rFonts w:eastAsiaTheme="minorEastAsia"/>
          <w:lang w:val="en-US"/>
        </w:rPr>
        <w:t xml:space="preserve"> </w:t>
      </w:r>
    </w:p>
    <w:p w14:paraId="35138799" w14:textId="77777777" w:rsidR="00042A34" w:rsidRPr="005A0E2D" w:rsidRDefault="00042A34" w:rsidP="004D7B5D">
      <w:pPr>
        <w:pStyle w:val="Heading3"/>
        <w:spacing w:line="360" w:lineRule="auto"/>
        <w:rPr>
          <w:rFonts w:eastAsiaTheme="minorEastAsia"/>
          <w:lang w:val="en-US"/>
        </w:rPr>
      </w:pPr>
      <w:bookmarkStart w:id="25" w:name="_Toc106449093"/>
      <w:r w:rsidRPr="005A0E2D">
        <w:rPr>
          <w:rFonts w:eastAsiaTheme="minorEastAsia"/>
          <w:lang w:val="en-US"/>
        </w:rPr>
        <w:t>X-ray filtering</w:t>
      </w:r>
      <w:bookmarkEnd w:id="25"/>
    </w:p>
    <w:p w14:paraId="14F71E4F" w14:textId="44353421" w:rsidR="00042A34" w:rsidRPr="00665386" w:rsidRDefault="00042A34" w:rsidP="004D7B5D">
      <w:pPr>
        <w:spacing w:line="360" w:lineRule="auto"/>
        <w:rPr>
          <w:rFonts w:eastAsiaTheme="minorEastAsia"/>
          <w:lang w:val="en-US"/>
        </w:rPr>
      </w:pPr>
      <w:r>
        <w:rPr>
          <w:rFonts w:eastAsiaTheme="minorEastAsia"/>
          <w:lang w:val="en-US"/>
        </w:rPr>
        <w:t xml:space="preserve">It is often desirable to remove the </w:t>
      </w:r>
      <w:r w:rsidR="00BD7F52">
        <w:rPr>
          <w:rFonts w:eastAsiaTheme="minorEastAsia"/>
          <w:lang w:val="en-US"/>
        </w:rPr>
        <w:t>lower energy</w:t>
      </w:r>
      <w:r>
        <w:rPr>
          <w:rFonts w:eastAsiaTheme="minorEastAsia"/>
          <w:lang w:val="en-US"/>
        </w:rPr>
        <w:t xml:space="preserve"> X-ray</w:t>
      </w:r>
      <w:r w:rsidR="00BD7F52">
        <w:rPr>
          <w:rFonts w:eastAsiaTheme="minorEastAsia"/>
          <w:lang w:val="en-US"/>
        </w:rPr>
        <w:t>s</w:t>
      </w:r>
      <w:r>
        <w:rPr>
          <w:rFonts w:eastAsiaTheme="minorEastAsia"/>
          <w:lang w:val="en-US"/>
        </w:rPr>
        <w:t xml:space="preserve"> from the </w:t>
      </w:r>
      <w:r w:rsidR="004E0B14">
        <w:rPr>
          <w:rFonts w:eastAsiaTheme="minorEastAsia"/>
          <w:lang w:val="en-US"/>
        </w:rPr>
        <w:t>X-ray beam</w:t>
      </w:r>
      <w:r>
        <w:rPr>
          <w:rFonts w:eastAsiaTheme="minorEastAsia"/>
          <w:lang w:val="en-US"/>
        </w:rPr>
        <w:t>.</w:t>
      </w:r>
      <w:r w:rsidR="00CB159E">
        <w:rPr>
          <w:rFonts w:eastAsiaTheme="minorEastAsia"/>
          <w:lang w:val="en-US"/>
        </w:rPr>
        <w:t xml:space="preserve"> </w:t>
      </w:r>
      <w:r w:rsidR="00E2350E">
        <w:rPr>
          <w:rFonts w:eastAsiaTheme="minorEastAsia"/>
          <w:lang w:val="en-US"/>
        </w:rPr>
        <w:t xml:space="preserve">As seen in </w:t>
      </w:r>
      <w:r w:rsidR="00BC6727">
        <w:rPr>
          <w:rFonts w:eastAsiaTheme="minorEastAsia"/>
          <w:lang w:val="en-US"/>
        </w:rPr>
        <w:fldChar w:fldCharType="begin"/>
      </w:r>
      <w:r w:rsidR="00BC6727">
        <w:rPr>
          <w:rFonts w:eastAsiaTheme="minorEastAsia"/>
          <w:lang w:val="en-US"/>
        </w:rPr>
        <w:instrText xml:space="preserve"> REF _Ref94625773 \h </w:instrText>
      </w:r>
      <w:r w:rsidR="00BC6727">
        <w:rPr>
          <w:rFonts w:eastAsiaTheme="minorEastAsia"/>
          <w:lang w:val="en-US"/>
        </w:rPr>
      </w:r>
      <w:r w:rsidR="00BC6727">
        <w:rPr>
          <w:rFonts w:eastAsiaTheme="minorEastAsia"/>
          <w:lang w:val="en-US"/>
        </w:rPr>
        <w:fldChar w:fldCharType="separate"/>
      </w:r>
      <w:r w:rsidR="00BC6727" w:rsidRPr="00F8004F">
        <w:rPr>
          <w:lang w:val="en-US"/>
        </w:rPr>
        <w:t xml:space="preserve">Figure </w:t>
      </w:r>
      <w:r w:rsidR="00BC6727">
        <w:rPr>
          <w:noProof/>
          <w:lang w:val="en-US"/>
        </w:rPr>
        <w:t>1</w:t>
      </w:r>
      <w:r w:rsidR="00BC6727">
        <w:rPr>
          <w:lang w:val="en-US"/>
        </w:rPr>
        <w:noBreakHyphen/>
      </w:r>
      <w:r w:rsidR="00BC6727">
        <w:rPr>
          <w:noProof/>
          <w:lang w:val="en-US"/>
        </w:rPr>
        <w:t>1</w:t>
      </w:r>
      <w:r w:rsidR="00BC6727">
        <w:rPr>
          <w:rFonts w:eastAsiaTheme="minorEastAsia"/>
          <w:lang w:val="en-US"/>
        </w:rPr>
        <w:fldChar w:fldCharType="end"/>
      </w:r>
      <w:r w:rsidR="00C9489D">
        <w:rPr>
          <w:rFonts w:eastAsiaTheme="minorEastAsia"/>
          <w:lang w:val="en-US"/>
        </w:rPr>
        <w:t xml:space="preserve"> </w:t>
      </w:r>
      <w:r w:rsidR="00D57635">
        <w:rPr>
          <w:rFonts w:eastAsiaTheme="minorEastAsia"/>
          <w:lang w:val="en-US"/>
        </w:rPr>
        <w:t xml:space="preserve">photons within a lower </w:t>
      </w:r>
      <w:r w:rsidR="00BC49A1">
        <w:rPr>
          <w:rFonts w:eastAsiaTheme="minorEastAsia"/>
          <w:lang w:val="en-US"/>
        </w:rPr>
        <w:t xml:space="preserve">energy range have an increased probability of experiencing </w:t>
      </w:r>
      <w:r w:rsidR="00BD0F48">
        <w:rPr>
          <w:rFonts w:eastAsiaTheme="minorEastAsia"/>
          <w:lang w:val="en-US"/>
        </w:rPr>
        <w:t xml:space="preserve">the </w:t>
      </w:r>
      <w:r w:rsidR="00BC49A1">
        <w:rPr>
          <w:rFonts w:eastAsiaTheme="minorEastAsia"/>
          <w:lang w:val="en-US"/>
        </w:rPr>
        <w:lastRenderedPageBreak/>
        <w:t xml:space="preserve">photoelectric effect, where </w:t>
      </w:r>
      <w:r w:rsidR="009A03D2">
        <w:rPr>
          <w:rFonts w:eastAsiaTheme="minorEastAsia"/>
          <w:lang w:val="en-US"/>
        </w:rPr>
        <w:t xml:space="preserve">all energy is lost to an atom. </w:t>
      </w:r>
      <w:r w:rsidR="002B0B77">
        <w:rPr>
          <w:rFonts w:eastAsiaTheme="minorEastAsia"/>
          <w:lang w:val="en-US"/>
        </w:rPr>
        <w:t xml:space="preserve">If a person were to be treated with X-rays, and the tumor was </w:t>
      </w:r>
      <w:r w:rsidR="00F85CF8">
        <w:rPr>
          <w:rFonts w:eastAsiaTheme="minorEastAsia"/>
          <w:lang w:val="en-US"/>
        </w:rPr>
        <w:t xml:space="preserve">positioned deep inside the body, the low energy photons would only contribute to a higher </w:t>
      </w:r>
      <w:r w:rsidR="00BD0F48">
        <w:rPr>
          <w:rFonts w:eastAsiaTheme="minorEastAsia"/>
          <w:lang w:val="en-US"/>
        </w:rPr>
        <w:t>skin dose. X-ray filtering is done by</w:t>
      </w:r>
      <w:r>
        <w:rPr>
          <w:rFonts w:eastAsiaTheme="minorEastAsia"/>
          <w:lang w:val="en-US"/>
        </w:rPr>
        <w:t xml:space="preserve"> inserting a filter </w:t>
      </w:r>
      <w:r w:rsidR="00201470">
        <w:rPr>
          <w:rFonts w:eastAsiaTheme="minorEastAsia"/>
          <w:lang w:val="en-US"/>
        </w:rPr>
        <w:t>in front of</w:t>
      </w:r>
      <w:r>
        <w:rPr>
          <w:rFonts w:eastAsiaTheme="minorEastAsia"/>
          <w:lang w:val="en-US"/>
        </w:rPr>
        <w:t xml:space="preserv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7A7E97">
        <w:rPr>
          <w:lang w:val="en-US"/>
        </w:rPr>
        <w:t xml:space="preserve">Figure </w:t>
      </w:r>
      <w:r w:rsidR="00380EB7">
        <w:rPr>
          <w:noProof/>
          <w:lang w:val="en-US"/>
        </w:rPr>
        <w:t>1</w:t>
      </w:r>
      <w:r w:rsidR="00380EB7">
        <w:rPr>
          <w:noProof/>
          <w:lang w:val="en-US"/>
        </w:rPr>
        <w:noBreakHyphen/>
        <w:t>8</w:t>
      </w:r>
      <w:r>
        <w:rPr>
          <w:rFonts w:eastAsiaTheme="minorEastAsia"/>
          <w:lang w:val="en-US"/>
        </w:rPr>
        <w:fldChar w:fldCharType="end"/>
      </w:r>
      <w:r>
        <w:rPr>
          <w:rFonts w:eastAsiaTheme="minorEastAsia"/>
          <w:lang w:val="en-US"/>
        </w:rPr>
        <w:t xml:space="preserve"> illustrates the difference between an unfiltered and filtered X-ray beam </w:t>
      </w:r>
      <w:r w:rsidR="00217D0A">
        <w:rPr>
          <w:rFonts w:eastAsiaTheme="minorEastAsia"/>
          <w:lang w:val="en-US"/>
        </w:rPr>
        <w:t>generated</w:t>
      </w:r>
      <w:r>
        <w:rPr>
          <w:rFonts w:eastAsiaTheme="minorEastAsia"/>
          <w:lang w:val="en-US"/>
        </w:rPr>
        <w:t xml:space="preserve"> in an X-ray tube with tungsten as target. The first peak </w:t>
      </w:r>
      <w:r w:rsidR="00285F1E">
        <w:rPr>
          <w:rFonts w:eastAsiaTheme="minorEastAsia"/>
          <w:lang w:val="en-US"/>
        </w:rPr>
        <w:t>are</w:t>
      </w:r>
      <w:r>
        <w:rPr>
          <w:rFonts w:eastAsiaTheme="minorEastAsia"/>
          <w:lang w:val="en-US"/>
        </w:rPr>
        <w:t xml:space="preserve"> </w:t>
      </w:r>
      <w:r w:rsidR="00540609">
        <w:rPr>
          <w:rFonts w:eastAsiaTheme="minorEastAsia"/>
          <w:lang w:val="en-US"/>
        </w:rPr>
        <w:t xml:space="preserve">photons emitted </w:t>
      </w:r>
      <w:r w:rsidR="00285F1E">
        <w:rPr>
          <w:rFonts w:eastAsiaTheme="minorEastAsia"/>
          <w:lang w:val="en-US"/>
        </w:rPr>
        <w:t>following</w:t>
      </w:r>
      <w:r w:rsidR="00540609">
        <w:rPr>
          <w:rFonts w:eastAsiaTheme="minorEastAsia"/>
          <w:lang w:val="en-US"/>
        </w:rPr>
        <w:t xml:space="preserve"> </w:t>
      </w:r>
      <w:r w:rsidR="00285F1E">
        <w:rPr>
          <w:rFonts w:eastAsiaTheme="minorEastAsia"/>
          <w:lang w:val="en-US"/>
        </w:rPr>
        <w:t>ionization</w:t>
      </w:r>
      <w:r w:rsidR="00540609">
        <w:rPr>
          <w:rFonts w:eastAsiaTheme="minorEastAsia"/>
          <w:lang w:val="en-US"/>
        </w:rPr>
        <w:t xml:space="preserve"> of L-shell electrons</w:t>
      </w:r>
      <w:r w:rsidR="00AF657E">
        <w:rPr>
          <w:rFonts w:eastAsiaTheme="minorEastAsia"/>
          <w:lang w:val="en-US"/>
        </w:rPr>
        <w:t>.</w:t>
      </w:r>
      <w:r w:rsidR="008173A2">
        <w:rPr>
          <w:rFonts w:eastAsiaTheme="minorEastAsia"/>
          <w:lang w:val="en-US"/>
        </w:rPr>
        <w:t xml:space="preserve"> </w:t>
      </w:r>
      <w:r w:rsidR="00285F1E">
        <w:rPr>
          <w:rFonts w:eastAsiaTheme="minorEastAsia"/>
          <w:lang w:val="en-US"/>
        </w:rPr>
        <w:t xml:space="preserve">While </w:t>
      </w:r>
      <w:r>
        <w:rPr>
          <w:rFonts w:eastAsiaTheme="minorEastAsia"/>
          <w:lang w:val="en-US"/>
        </w:rPr>
        <w:t xml:space="preserve">the second and third peak </w:t>
      </w:r>
      <w:r w:rsidR="00285F1E">
        <w:rPr>
          <w:rFonts w:eastAsiaTheme="minorEastAsia"/>
          <w:lang w:val="en-US"/>
        </w:rPr>
        <w:t>are</w:t>
      </w:r>
      <w:r>
        <w:rPr>
          <w:rFonts w:eastAsiaTheme="minorEastAsia"/>
          <w:lang w:val="en-US"/>
        </w:rPr>
        <w:t xml:space="preserve"> X-rays emitted after ionization of </w:t>
      </w:r>
      <w:r w:rsidR="00045486">
        <w:rPr>
          <w:rFonts w:eastAsiaTheme="minorEastAsia"/>
          <w:lang w:val="en-US"/>
        </w:rPr>
        <w:t>K</w:t>
      </w:r>
      <w:r>
        <w:rPr>
          <w:rFonts w:eastAsiaTheme="minorEastAsia"/>
          <w:lang w:val="en-US"/>
        </w:rPr>
        <w:t>-shell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285F1E">
        <w:rPr>
          <w:rFonts w:cs="Times New Roman"/>
          <w:lang w:val="en-US"/>
        </w:rPr>
        <w:t>(Amiri et al., 2021)</w:t>
      </w:r>
      <w:r w:rsidR="008643BC">
        <w:rPr>
          <w:rFonts w:eastAsiaTheme="minorEastAsia"/>
          <w:lang w:val="en-US"/>
        </w:rPr>
        <w:fldChar w:fldCharType="end"/>
      </w:r>
      <w:r>
        <w:rPr>
          <w:rFonts w:eastAsiaTheme="minorEastAsia"/>
          <w:lang w:val="en-US"/>
        </w:rPr>
        <w:t xml:space="preserve">. </w:t>
      </w:r>
    </w:p>
    <w:p w14:paraId="67527412" w14:textId="77777777" w:rsidR="00042A34" w:rsidRDefault="00042A34" w:rsidP="004D7B5D">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3052E171" w:rsidR="00042A34" w:rsidRPr="007A7E97" w:rsidRDefault="00042A34" w:rsidP="004D7B5D">
      <w:pPr>
        <w:pStyle w:val="Caption"/>
        <w:spacing w:line="360" w:lineRule="auto"/>
        <w:rPr>
          <w:rFonts w:eastAsiaTheme="minorEastAsia"/>
          <w:b/>
          <w:bCs/>
          <w:lang w:val="en-US"/>
        </w:rPr>
      </w:pPr>
      <w:bookmarkStart w:id="26" w:name="_Ref95318165"/>
      <w:r w:rsidRPr="007A7E9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7</w:t>
      </w:r>
      <w:r w:rsidR="00D862CB">
        <w:rPr>
          <w:lang w:val="en-US"/>
        </w:rPr>
        <w:fldChar w:fldCharType="end"/>
      </w:r>
      <w:bookmarkEnd w:id="26"/>
      <w:r w:rsidRPr="007A7E97">
        <w:rPr>
          <w:lang w:val="en-US"/>
        </w:rPr>
        <w:t>. Unfiltered vs filtered X-ra</w:t>
      </w:r>
      <w:r>
        <w:rPr>
          <w:lang w:val="en-US"/>
        </w:rPr>
        <w:t xml:space="preserve">y energy spectrum </w:t>
      </w:r>
      <w:r w:rsidR="007F722C">
        <w:rPr>
          <w:lang w:val="en-US"/>
        </w:rPr>
        <w:t>generated</w:t>
      </w:r>
      <w:r>
        <w:rPr>
          <w:lang w:val="en-US"/>
        </w:rPr>
        <w:t xml:space="preserve"> from a Tungsten anode</w:t>
      </w:r>
      <w:r w:rsidR="007F722C">
        <w:rPr>
          <w:lang w:val="en-US"/>
        </w:rPr>
        <w:t xml:space="preserve"> where filtering is obtained with</w:t>
      </w:r>
      <w:r>
        <w:rPr>
          <w:lang w:val="en-US"/>
        </w:rPr>
        <w:t xml:space="preserve"> 2.5 mm aluminum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F302C2">
        <w:rPr>
          <w:rFonts w:cs="Times New Roman"/>
          <w:lang w:val="en-US"/>
        </w:rPr>
        <w:t>021)</w:t>
      </w:r>
      <w:r>
        <w:rPr>
          <w:lang w:val="en-US"/>
        </w:rPr>
        <w:fldChar w:fldCharType="end"/>
      </w:r>
      <w:r>
        <w:rPr>
          <w:lang w:val="en-US"/>
        </w:rPr>
        <w:t>.</w:t>
      </w:r>
    </w:p>
    <w:p w14:paraId="0E583FBC" w14:textId="49C62884" w:rsidR="0095704D" w:rsidRPr="0049425B" w:rsidRDefault="005B75E4" w:rsidP="004D7B5D">
      <w:pPr>
        <w:pStyle w:val="Heading2"/>
        <w:spacing w:line="360" w:lineRule="auto"/>
        <w:rPr>
          <w:szCs w:val="30"/>
          <w:lang w:val="en-US"/>
        </w:rPr>
      </w:pPr>
      <w:bookmarkStart w:id="27" w:name="_Ref95382713"/>
      <w:bookmarkStart w:id="28" w:name="_Toc106449094"/>
      <w:r w:rsidRPr="00E42938">
        <w:rPr>
          <w:szCs w:val="30"/>
          <w:lang w:val="en-US"/>
        </w:rPr>
        <w:t>Dosimetry</w:t>
      </w:r>
      <w:bookmarkEnd w:id="27"/>
      <w:bookmarkEnd w:id="28"/>
    </w:p>
    <w:p w14:paraId="41B928BC" w14:textId="0ECBC6F7" w:rsidR="00595545" w:rsidRPr="009335A6" w:rsidRDefault="0095704D" w:rsidP="004D7B5D">
      <w:pPr>
        <w:spacing w:line="360" w:lineRule="auto"/>
        <w:rPr>
          <w:lang w:val="en-US"/>
        </w:rPr>
      </w:pPr>
      <w:r>
        <w:rPr>
          <w:lang w:val="en-US"/>
        </w:rPr>
        <w:t xml:space="preserve">Radiation dose is dependent on the energy, exposure time, distance from source, material of the absorber and quality (e.g., photons, </w:t>
      </w:r>
      <w:proofErr w:type="gramStart"/>
      <w:r>
        <w:rPr>
          <w:lang w:val="en-US"/>
        </w:rPr>
        <w:t>protons</w:t>
      </w:r>
      <w:proofErr w:type="gramEnd"/>
      <w:r>
        <w:rPr>
          <w:lang w:val="en-US"/>
        </w:rPr>
        <w:t xml:space="preserve"> or neutrons) of the radiation. </w:t>
      </w:r>
      <w:r w:rsidR="00B822FC">
        <w:rPr>
          <w:lang w:val="en-US"/>
        </w:rPr>
        <w:t xml:space="preserve">To measure the dose, the </w:t>
      </w:r>
      <w:r w:rsidR="0049425B">
        <w:rPr>
          <w:lang w:val="en-US"/>
        </w:rPr>
        <w:t>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 xml:space="preserve">o understand </w:t>
      </w:r>
      <w:r w:rsidR="00CC3E50">
        <w:rPr>
          <w:lang w:val="en-US"/>
        </w:rPr>
        <w:t>dosimetry,</w:t>
      </w:r>
      <w:r w:rsidR="002B22E8">
        <w:rPr>
          <w:lang w:val="en-US"/>
        </w:rPr>
        <w:t xml:space="preserve"> it is necessary to define some</w:t>
      </w:r>
      <w:r w:rsidR="00E9063B">
        <w:rPr>
          <w:lang w:val="en-US"/>
        </w:rPr>
        <w:t xml:space="preserve"> important</w:t>
      </w:r>
      <w:r>
        <w:rPr>
          <w:lang w:val="en-US"/>
        </w:rPr>
        <w:t xml:space="preserve"> quantities.</w:t>
      </w:r>
    </w:p>
    <w:p w14:paraId="6E18460F" w14:textId="77777777" w:rsidR="00163904" w:rsidRDefault="00E42938" w:rsidP="004D7B5D">
      <w:pPr>
        <w:pStyle w:val="Heading3"/>
        <w:spacing w:line="360" w:lineRule="auto"/>
        <w:rPr>
          <w:rFonts w:eastAsiaTheme="minorEastAsia"/>
          <w:lang w:val="en-US"/>
        </w:rPr>
      </w:pPr>
      <w:bookmarkStart w:id="29" w:name="_Ref94700940"/>
      <w:bookmarkStart w:id="30" w:name="_Toc106449095"/>
      <w:r>
        <w:rPr>
          <w:rFonts w:eastAsiaTheme="minorEastAsia"/>
          <w:lang w:val="en-US"/>
        </w:rPr>
        <w:lastRenderedPageBreak/>
        <w:t>Quantities</w:t>
      </w:r>
      <w:bookmarkEnd w:id="29"/>
      <w:bookmarkEnd w:id="30"/>
    </w:p>
    <w:p w14:paraId="0310AEAA" w14:textId="001E2968" w:rsidR="001A7F1F" w:rsidRDefault="00163904" w:rsidP="004D7B5D">
      <w:pPr>
        <w:pStyle w:val="Heading4"/>
        <w:spacing w:line="360" w:lineRule="auto"/>
        <w:rPr>
          <w:rFonts w:eastAsiaTheme="minorEastAsia"/>
          <w:lang w:val="en-US"/>
        </w:rPr>
      </w:pPr>
      <w:r>
        <w:rPr>
          <w:rFonts w:eastAsiaTheme="minorEastAsia"/>
          <w:lang w:val="en-US"/>
        </w:rPr>
        <w:t xml:space="preserve">Ionizing radiation field </w:t>
      </w:r>
    </w:p>
    <w:p w14:paraId="4B3B9546" w14:textId="6CFE778C" w:rsidR="00FA5C1B" w:rsidRPr="00163904" w:rsidRDefault="00CA43DF" w:rsidP="004D7B5D">
      <w:pPr>
        <w:spacing w:line="360" w:lineRule="auto"/>
        <w:rPr>
          <w:b/>
          <w:bCs/>
          <w:lang w:val="en-US"/>
        </w:rPr>
      </w:pPr>
      <w:r>
        <w:rPr>
          <w:lang w:val="en-US"/>
        </w:rPr>
        <w:t>We wish to find the number of rays or particles traversing a point P, defined by a sphere</w:t>
      </w:r>
      <w:r w:rsidRPr="003D7690">
        <w:rPr>
          <w:lang w:val="en-US"/>
        </w:rPr>
        <w:t xml:space="preserve"> </w:t>
      </w:r>
      <w:r>
        <w:rPr>
          <w:lang w:val="en-US"/>
        </w:rPr>
        <w:t xml:space="preserve">with infinitesimal volume dV, mass dm and cross-sectional area da, inside a field of ionizing radiation </w:t>
      </w:r>
      <w:r>
        <w:rPr>
          <w:lang w:val="en-US"/>
        </w:rPr>
        <w:fldChar w:fldCharType="begin"/>
      </w:r>
      <w:r>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02611E">
        <w:rPr>
          <w:rFonts w:cs="Times New Roman"/>
          <w:lang w:val="en-US"/>
        </w:rPr>
        <w:t>(Attix, 1986</w:t>
      </w:r>
      <w:r>
        <w:rPr>
          <w:rFonts w:cs="Times New Roman"/>
          <w:lang w:val="en-US"/>
        </w:rPr>
        <w:t>, p.5-6</w:t>
      </w:r>
      <w:r w:rsidRPr="0002611E">
        <w:rPr>
          <w:rFonts w:cs="Times New Roman"/>
          <w:lang w:val="en-US"/>
        </w:rPr>
        <w:t>)</w:t>
      </w:r>
      <w:r>
        <w:rPr>
          <w:lang w:val="en-US"/>
        </w:rPr>
        <w:fldChar w:fldCharType="end"/>
      </w:r>
      <w:r>
        <w:rPr>
          <w:lang w:val="en-US"/>
        </w:rPr>
        <w:t xml:space="preserve"> </w:t>
      </w:r>
      <w:r w:rsidRPr="0099143C">
        <w:rPr>
          <w:highlight w:val="yellow"/>
          <w:lang w:val="en-US"/>
        </w:rPr>
        <w:t>(Figure 1-9)</w:t>
      </w:r>
      <w:r>
        <w:rPr>
          <w:lang w:val="en-US"/>
        </w:rPr>
        <w:t>.</w:t>
      </w:r>
      <w:r w:rsidR="00FA5C1B">
        <w:rPr>
          <w:lang w:val="en-US"/>
        </w:rPr>
        <w:t xml:space="preserve"> The number of traversing rays per cross sectional area da is defined as </w:t>
      </w:r>
      <w:r w:rsidR="00FA5C1B" w:rsidRPr="00E213F9">
        <w:rPr>
          <w:b/>
          <w:bCs/>
          <w:lang w:val="en-US"/>
        </w:rPr>
        <w:t xml:space="preserve">fluence </w:t>
      </w:r>
      <m:oMath>
        <m:r>
          <m:rPr>
            <m:sty m:val="b"/>
          </m:rPr>
          <w:rPr>
            <w:rFonts w:ascii="Cambria Math" w:hAnsi="Cambria Math"/>
            <w:lang w:val="en-US"/>
          </w:rPr>
          <m:t>Φ</m:t>
        </m:r>
      </m:oMath>
      <w:r w:rsidR="00FA5C1B">
        <w:rPr>
          <w:rFonts w:eastAsiaTheme="minorEastAsia"/>
          <w:lang w:val="en-US"/>
        </w:rPr>
        <w:t>.</w:t>
      </w:r>
    </w:p>
    <w:p w14:paraId="4C9A00B0" w14:textId="5C0A9F7B" w:rsidR="00D626C4" w:rsidRPr="00D626C4" w:rsidRDefault="0001292B" w:rsidP="004D7B5D">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7CB6D0FA" w:rsidR="001A7F1F" w:rsidRDefault="00027BD8" w:rsidP="004D7B5D">
      <w:pPr>
        <w:spacing w:after="160" w:line="360" w:lineRule="auto"/>
        <w:rPr>
          <w:rFonts w:eastAsiaTheme="minorEastAsia"/>
          <w:b/>
          <w:bCs/>
          <w:lang w:val="en-US"/>
        </w:rPr>
      </w:pPr>
      <w:r>
        <w:rPr>
          <w:rFonts w:eastAsiaTheme="minorEastAsia"/>
          <w:lang w:val="en-US"/>
        </w:rPr>
        <w:t xml:space="preserve">If the number of rays differs over time, </w:t>
      </w:r>
      <w:r w:rsidR="00814F62">
        <w:rPr>
          <w:rFonts w:eastAsiaTheme="minorEastAsia"/>
          <w:lang w:val="en-US"/>
        </w:rPr>
        <w:t xml:space="preserve">a quantity called </w:t>
      </w:r>
      <w:r>
        <w:rPr>
          <w:rFonts w:eastAsiaTheme="minorEastAsia"/>
          <w:lang w:val="en-US"/>
        </w:rPr>
        <w:t>the fluence</w:t>
      </w:r>
      <w:r w:rsidR="00814F62">
        <w:rPr>
          <w:rFonts w:eastAsiaTheme="minorEastAsia"/>
          <w:lang w:val="en-US"/>
        </w:rPr>
        <w:t xml:space="preserve"> rate (rays per area per time),</w:t>
      </w:r>
      <w:r>
        <w:rPr>
          <w:rFonts w:eastAsiaTheme="minorEastAsia"/>
          <w:lang w:val="en-US"/>
        </w:rPr>
        <w:t xml:space="preserve"> needs to be integrated over time </w:t>
      </w:r>
      <w:r w:rsidR="006E0507">
        <w:rPr>
          <w:rFonts w:eastAsiaTheme="minorEastAsia"/>
          <w:lang w:val="en-US"/>
        </w:rPr>
        <w:t>to</w:t>
      </w:r>
      <w:r w:rsidR="00FD4492">
        <w:rPr>
          <w:rFonts w:eastAsiaTheme="minorEastAsia"/>
          <w:lang w:val="en-US"/>
        </w:rPr>
        <w:t xml:space="preserve"> get</w:t>
      </w:r>
      <w:r>
        <w:rPr>
          <w:rFonts w:eastAsiaTheme="minorEastAsia"/>
          <w:lang w:val="en-US"/>
        </w:rPr>
        <w:t xml:space="preserve"> fluence. The</w:t>
      </w:r>
      <w:r w:rsidR="00667C0C">
        <w:rPr>
          <w:rFonts w:eastAsiaTheme="minorEastAsia"/>
          <w:lang w:val="en-US"/>
        </w:rPr>
        <w:t xml:space="preserve"> radiant</w:t>
      </w:r>
      <w:r>
        <w:rPr>
          <w:rFonts w:eastAsiaTheme="minorEastAsia"/>
          <w:lang w:val="en-US"/>
        </w:rPr>
        <w:t xml:space="preserve"> energy of the rays is equally important as the </w:t>
      </w:r>
      <w:r w:rsidR="00DE5B83">
        <w:rPr>
          <w:rFonts w:eastAsiaTheme="minorEastAsia"/>
          <w:lang w:val="en-US"/>
        </w:rPr>
        <w:t>number</w:t>
      </w:r>
      <w:r w:rsidR="00182AA7">
        <w:rPr>
          <w:rFonts w:eastAsiaTheme="minorEastAsia"/>
          <w:lang w:val="en-US"/>
        </w:rPr>
        <w:t xml:space="preserve"> of rays</w:t>
      </w:r>
      <w:r w:rsidR="0014233C">
        <w:rPr>
          <w:rFonts w:eastAsiaTheme="minorEastAsia"/>
          <w:lang w:val="en-US"/>
        </w:rPr>
        <w:t>.</w:t>
      </w:r>
      <w:r w:rsidR="00561584">
        <w:rPr>
          <w:rFonts w:eastAsiaTheme="minorEastAsia"/>
          <w:lang w:val="en-US"/>
        </w:rPr>
        <w:t xml:space="preserve"> </w:t>
      </w:r>
      <w:r w:rsidR="0014233C">
        <w:rPr>
          <w:rFonts w:eastAsiaTheme="minorEastAsia"/>
          <w:lang w:val="en-US"/>
        </w:rPr>
        <w:t>F</w:t>
      </w:r>
      <w:r w:rsidR="00421E0F">
        <w:rPr>
          <w:rFonts w:eastAsiaTheme="minorEastAsia"/>
          <w:lang w:val="en-US"/>
        </w:rPr>
        <w:t xml:space="preserve">or a polyenergetic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w:t>
      </w:r>
      <w:r w:rsidR="0014233C">
        <w:rPr>
          <w:rFonts w:eastAsiaTheme="minorEastAsia"/>
          <w:lang w:val="en-US"/>
        </w:rPr>
        <w:t>define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p>
    <w:p w14:paraId="6A8B35E0" w14:textId="3D554259" w:rsidR="00027BD8" w:rsidRPr="00282EE2" w:rsidRDefault="00282EE2" w:rsidP="004D7B5D">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4D7B5D">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4D7B5D">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09BC46C8" w:rsidR="009714C9" w:rsidRPr="006C7CAC" w:rsidRDefault="009714C9" w:rsidP="009714C9">
                            <w:pPr>
                              <w:pStyle w:val="Caption"/>
                              <w:rPr>
                                <w:b/>
                                <w:bCs/>
                                <w:noProof/>
                                <w:sz w:val="24"/>
                                <w:lang w:val="en-US"/>
                              </w:rPr>
                            </w:pPr>
                            <w:bookmarkStart w:id="31" w:name="_Ref99369557"/>
                            <w:r w:rsidRPr="006C7CA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8</w:t>
                            </w:r>
                            <w:r w:rsidR="00D862CB">
                              <w:rPr>
                                <w:lang w:val="en-US"/>
                              </w:rPr>
                              <w:fldChar w:fldCharType="end"/>
                            </w:r>
                            <w:bookmarkEnd w:id="31"/>
                            <w:r w:rsidRPr="006C7CAC">
                              <w:rPr>
                                <w:lang w:val="en-US"/>
                              </w:rPr>
                              <w:t xml:space="preserve">. </w:t>
                            </w:r>
                            <w:r w:rsidR="006C7CAC" w:rsidRPr="00DB7223">
                              <w:rPr>
                                <w:lang w:val="en-US"/>
                              </w:rPr>
                              <w:t>Ionizing radiation field d</w:t>
                            </w:r>
                            <w:r w:rsidR="006C7CAC">
                              <w:rPr>
                                <w:lang w:val="en-US"/>
                              </w:rPr>
                              <w:t>efined a</w:t>
                            </w:r>
                            <w:r w:rsidR="00287450">
                              <w:rPr>
                                <w:lang w:val="en-US"/>
                              </w:rPr>
                              <w:t>t</w:t>
                            </w:r>
                            <w:r w:rsidR="006C7CAC">
                              <w:rPr>
                                <w:lang w:val="en-US"/>
                              </w:rPr>
                              <w:t xml:space="preserve"> a</w:t>
                            </w:r>
                            <w:r w:rsidR="00287450">
                              <w:rPr>
                                <w:lang w:val="en-US"/>
                              </w:rPr>
                              <w:t xml:space="preserve"> point</w:t>
                            </w:r>
                            <w:r w:rsidR="00F8737D">
                              <w:rPr>
                                <w:lang w:val="en-US"/>
                              </w:rPr>
                              <w:t xml:space="preserve"> P</w:t>
                            </w:r>
                            <w:r w:rsidR="006C7CAC">
                              <w:rPr>
                                <w:lang w:val="en-US"/>
                              </w:rPr>
                              <w:t xml:space="preserve"> </w:t>
                            </w:r>
                            <w:r w:rsidR="00F8737D">
                              <w:rPr>
                                <w:lang w:val="en-US"/>
                              </w:rPr>
                              <w:t xml:space="preserve">defined by </w:t>
                            </w:r>
                            <w:r w:rsidR="00B112B0">
                              <w:rPr>
                                <w:lang w:val="en-US"/>
                              </w:rPr>
                              <w:t xml:space="preserve">an </w:t>
                            </w:r>
                            <w:r w:rsidR="006C7CAC">
                              <w:rPr>
                                <w:lang w:val="en-US"/>
                              </w:rPr>
                              <w:t>infinitesimal volume dV, mass dm</w:t>
                            </w:r>
                            <w:r w:rsidR="00B112B0">
                              <w:rPr>
                                <w:lang w:val="en-US"/>
                              </w:rPr>
                              <w:t xml:space="preserve"> and</w:t>
                            </w:r>
                            <w:r w:rsidR="006C7CAC">
                              <w:rPr>
                                <w:lang w:val="en-US"/>
                              </w:rPr>
                              <w:t xml:space="preserve">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28"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82Gg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xvv82GgIAAD8EAAAOAAAAAAAAAAAAAAAAAC4CAABkcnMvZTJvRG9jLnhtbFBLAQIt&#10;ABQABgAIAAAAIQAd0tWF4AAAAAkBAAAPAAAAAAAAAAAAAAAAAHQEAABkcnMvZG93bnJldi54bWxQ&#10;SwUGAAAAAAQABADzAAAAgQUAAAAA&#10;" stroked="f">
                <v:textbox style="mso-fit-shape-to-text:t" inset="0,0,0,0">
                  <w:txbxContent>
                    <w:p w14:paraId="1ABDCB28" w14:textId="09BC46C8" w:rsidR="009714C9" w:rsidRPr="006C7CAC" w:rsidRDefault="009714C9" w:rsidP="009714C9">
                      <w:pPr>
                        <w:pStyle w:val="Caption"/>
                        <w:rPr>
                          <w:b/>
                          <w:bCs/>
                          <w:noProof/>
                          <w:sz w:val="24"/>
                          <w:lang w:val="en-US"/>
                        </w:rPr>
                      </w:pPr>
                      <w:bookmarkStart w:id="32" w:name="_Ref99369557"/>
                      <w:r w:rsidRPr="006C7CA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8</w:t>
                      </w:r>
                      <w:r w:rsidR="00D862CB">
                        <w:rPr>
                          <w:lang w:val="en-US"/>
                        </w:rPr>
                        <w:fldChar w:fldCharType="end"/>
                      </w:r>
                      <w:bookmarkEnd w:id="32"/>
                      <w:r w:rsidRPr="006C7CAC">
                        <w:rPr>
                          <w:lang w:val="en-US"/>
                        </w:rPr>
                        <w:t xml:space="preserve">. </w:t>
                      </w:r>
                      <w:r w:rsidR="006C7CAC" w:rsidRPr="00DB7223">
                        <w:rPr>
                          <w:lang w:val="en-US"/>
                        </w:rPr>
                        <w:t>Ionizing radiation field d</w:t>
                      </w:r>
                      <w:r w:rsidR="006C7CAC">
                        <w:rPr>
                          <w:lang w:val="en-US"/>
                        </w:rPr>
                        <w:t>efined a</w:t>
                      </w:r>
                      <w:r w:rsidR="00287450">
                        <w:rPr>
                          <w:lang w:val="en-US"/>
                        </w:rPr>
                        <w:t>t</w:t>
                      </w:r>
                      <w:r w:rsidR="006C7CAC">
                        <w:rPr>
                          <w:lang w:val="en-US"/>
                        </w:rPr>
                        <w:t xml:space="preserve"> a</w:t>
                      </w:r>
                      <w:r w:rsidR="00287450">
                        <w:rPr>
                          <w:lang w:val="en-US"/>
                        </w:rPr>
                        <w:t xml:space="preserve"> point</w:t>
                      </w:r>
                      <w:r w:rsidR="00F8737D">
                        <w:rPr>
                          <w:lang w:val="en-US"/>
                        </w:rPr>
                        <w:t xml:space="preserve"> P</w:t>
                      </w:r>
                      <w:r w:rsidR="006C7CAC">
                        <w:rPr>
                          <w:lang w:val="en-US"/>
                        </w:rPr>
                        <w:t xml:space="preserve"> </w:t>
                      </w:r>
                      <w:r w:rsidR="00F8737D">
                        <w:rPr>
                          <w:lang w:val="en-US"/>
                        </w:rPr>
                        <w:t xml:space="preserve">defined by </w:t>
                      </w:r>
                      <w:r w:rsidR="00B112B0">
                        <w:rPr>
                          <w:lang w:val="en-US"/>
                        </w:rPr>
                        <w:t xml:space="preserve">an </w:t>
                      </w:r>
                      <w:r w:rsidR="006C7CAC">
                        <w:rPr>
                          <w:lang w:val="en-US"/>
                        </w:rPr>
                        <w:t>infinitesimal volume dV, mass dm</w:t>
                      </w:r>
                      <w:r w:rsidR="00B112B0">
                        <w:rPr>
                          <w:lang w:val="en-US"/>
                        </w:rPr>
                        <w:t xml:space="preserve"> and</w:t>
                      </w:r>
                      <w:r w:rsidR="006C7CAC">
                        <w:rPr>
                          <w:lang w:val="en-US"/>
                        </w:rPr>
                        <w:t xml:space="preserve">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4D7B5D">
      <w:pPr>
        <w:spacing w:after="160" w:line="360" w:lineRule="auto"/>
        <w:rPr>
          <w:rFonts w:eastAsiaTheme="minorEastAsia"/>
          <w:lang w:val="en-US"/>
        </w:rPr>
      </w:pPr>
    </w:p>
    <w:p w14:paraId="5D9CE11A" w14:textId="01832C85" w:rsidR="00B16EBB" w:rsidRDefault="00B16EBB" w:rsidP="004D7B5D">
      <w:pPr>
        <w:spacing w:after="160" w:line="360" w:lineRule="auto"/>
        <w:rPr>
          <w:rFonts w:eastAsiaTheme="minorEastAsia"/>
          <w:lang w:val="en-US"/>
        </w:rPr>
      </w:pPr>
    </w:p>
    <w:p w14:paraId="661FD747" w14:textId="3663590A" w:rsidR="00B16EBB" w:rsidRDefault="00B16EBB" w:rsidP="004D7B5D">
      <w:pPr>
        <w:spacing w:after="160" w:line="360" w:lineRule="auto"/>
        <w:rPr>
          <w:rFonts w:eastAsiaTheme="minorEastAsia"/>
          <w:lang w:val="en-US"/>
        </w:rPr>
      </w:pPr>
    </w:p>
    <w:p w14:paraId="3B471316" w14:textId="77777777" w:rsidR="00222E3A" w:rsidRDefault="00222E3A" w:rsidP="004D7B5D">
      <w:pPr>
        <w:spacing w:after="160" w:line="360" w:lineRule="auto"/>
        <w:rPr>
          <w:rFonts w:eastAsiaTheme="minorEastAsia"/>
          <w:lang w:val="en-US"/>
        </w:rPr>
      </w:pPr>
    </w:p>
    <w:p w14:paraId="76154822" w14:textId="77777777" w:rsidR="00835AE0" w:rsidRPr="00E747DC" w:rsidRDefault="00835AE0" w:rsidP="004D7B5D">
      <w:pPr>
        <w:pStyle w:val="Heading4"/>
        <w:spacing w:line="360" w:lineRule="auto"/>
        <w:rPr>
          <w:lang w:val="en-US"/>
        </w:rPr>
      </w:pPr>
      <w:r>
        <w:rPr>
          <w:lang w:val="en-US"/>
        </w:rPr>
        <w:t>KERMA</w:t>
      </w:r>
    </w:p>
    <w:p w14:paraId="297D24E8" w14:textId="696695DB" w:rsidR="00835AE0" w:rsidRDefault="00835AE0" w:rsidP="004D7B5D">
      <w:pPr>
        <w:spacing w:line="360" w:lineRule="auto"/>
        <w:rPr>
          <w:lang w:val="en-US"/>
        </w:rPr>
      </w:pPr>
      <w:r>
        <w:rPr>
          <w:lang w:val="en-US"/>
        </w:rPr>
        <w:t>With the energy fluence we have the</w:t>
      </w:r>
      <w:r w:rsidR="00AC2610">
        <w:rPr>
          <w:lang w:val="en-US"/>
        </w:rPr>
        <w:t xml:space="preserve"> energy spectrum of the rays </w:t>
      </w:r>
      <w:r>
        <w:rPr>
          <w:lang w:val="en-US"/>
        </w:rPr>
        <w:t>traversing the sphere, but to get a dose we need the rays to interact and release energy. This is where KERMA</w:t>
      </w:r>
      <w:r w:rsidR="00926B14">
        <w:rPr>
          <w:lang w:val="en-US"/>
        </w:rPr>
        <w:t>,</w:t>
      </w:r>
      <w:r>
        <w:rPr>
          <w:lang w:val="en-US"/>
        </w:rPr>
        <w:t xml:space="preserve"> Kinetic Energy Release per Mass</w:t>
      </w:r>
      <w:r w:rsidR="00926B14">
        <w:rPr>
          <w:lang w:val="en-US"/>
        </w:rPr>
        <w:t>, comes in</w:t>
      </w:r>
      <w:r>
        <w:rPr>
          <w:lang w:val="en-US"/>
        </w:rPr>
        <w:t xml:space="preserve">. It describes the process where uncharged particles (photons </w:t>
      </w:r>
      <w:r w:rsidR="00926B14">
        <w:rPr>
          <w:lang w:val="en-US"/>
        </w:rPr>
        <w:t>or</w:t>
      </w:r>
      <w:r>
        <w:rPr>
          <w:lang w:val="en-US"/>
        </w:rPr>
        <w:t xml:space="preserve"> neutrons) </w:t>
      </w:r>
      <w:r w:rsidR="0079031C">
        <w:rPr>
          <w:lang w:val="en-US"/>
        </w:rPr>
        <w:t>enter</w:t>
      </w:r>
      <w:r w:rsidR="00D1385D">
        <w:rPr>
          <w:lang w:val="en-US"/>
        </w:rPr>
        <w:t xml:space="preserve"> a defined volume</w:t>
      </w:r>
      <w:r w:rsidR="00073FC9">
        <w:rPr>
          <w:lang w:val="en-US"/>
        </w:rPr>
        <w:t xml:space="preserve"> </w:t>
      </w:r>
      <w:r w:rsidR="00D1385D">
        <w:rPr>
          <w:lang w:val="en-US"/>
        </w:rPr>
        <w:t xml:space="preserve">and transfers some or </w:t>
      </w:r>
      <w:proofErr w:type="gramStart"/>
      <w:r w:rsidR="00D1385D">
        <w:rPr>
          <w:lang w:val="en-US"/>
        </w:rPr>
        <w:t>all of</w:t>
      </w:r>
      <w:proofErr w:type="gramEnd"/>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5240EDAA" w:rsidR="00BF7806" w:rsidRDefault="004E62E1"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6C396DC1" w:rsidR="00BF7806" w:rsidRDefault="00BF7806"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8</w:t>
            </w:r>
            <w:r>
              <w:fldChar w:fldCharType="end"/>
            </w:r>
          </w:p>
        </w:tc>
      </w:tr>
    </w:tbl>
    <w:p w14:paraId="26C8A08C" w14:textId="09F3787D" w:rsidR="00DB4079" w:rsidRDefault="00DB4079"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The final term is conversion of rest mass to energy or energy to rest mass</w:t>
      </w:r>
      <w:r w:rsidR="00B70445">
        <w:rPr>
          <w:rFonts w:eastAsiaTheme="minorEastAsia" w:cs="Times New Roman"/>
          <w:lang w:val="en-US"/>
        </w:rPr>
        <w:t xml:space="preserve">. For </w:t>
      </w:r>
      <w:r w:rsidR="00A94401">
        <w:rPr>
          <w:rFonts w:eastAsiaTheme="minorEastAsia" w:cs="Times New Roman"/>
          <w:lang w:val="en-US"/>
        </w:rPr>
        <w:t>instance,</w:t>
      </w:r>
      <w:r w:rsidR="002250E9">
        <w:rPr>
          <w:rFonts w:eastAsiaTheme="minorEastAsia" w:cs="Times New Roman"/>
          <w:lang w:val="en-US"/>
        </w:rPr>
        <w:t xml:space="preserve"> </w:t>
      </w:r>
      <w:r>
        <w:rPr>
          <w:rFonts w:eastAsiaTheme="minorEastAsia" w:cs="Times New Roman"/>
          <w:lang w:val="en-US"/>
        </w:rPr>
        <w:t xml:space="preserve">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w:t>
      </w:r>
      <w:r w:rsidR="00A94401">
        <w:rPr>
          <w:rFonts w:eastAsiaTheme="minorEastAsia" w:cs="Times New Roman"/>
          <w:lang w:val="en-US"/>
        </w:rPr>
        <w:t>generating</w:t>
      </w:r>
      <w:r>
        <w:rPr>
          <w:rFonts w:eastAsiaTheme="minorEastAsia" w:cs="Times New Roman"/>
          <w:lang w:val="en-US"/>
        </w:rPr>
        <w:t xml:space="preserve"> an electron positron pair</w:t>
      </w:r>
      <w:r w:rsidR="00300601">
        <w:rPr>
          <w:rFonts w:eastAsiaTheme="minorEastAsia" w:cs="Times New Roman"/>
          <w:lang w:val="en-US"/>
        </w:rPr>
        <w:t xml:space="preserve">, </w:t>
      </w:r>
      <w:r w:rsidR="006D62FF">
        <w:rPr>
          <w:rFonts w:eastAsiaTheme="minorEastAsia" w:cs="Times New Roman"/>
          <w:lang w:val="en-US"/>
        </w:rPr>
        <w:t>which equates two</w:t>
      </w:r>
      <w:r w:rsidR="00CE134B">
        <w:rPr>
          <w:rFonts w:eastAsiaTheme="minorEastAsia" w:cs="Times New Roman"/>
          <w:lang w:val="en-US"/>
        </w:rPr>
        <w:t xml:space="preserve"> times </w:t>
      </w:r>
      <w:r w:rsidR="00972EFA">
        <w:rPr>
          <w:rFonts w:eastAsiaTheme="minorEastAsia" w:cs="Times New Roman"/>
          <w:lang w:val="en-US"/>
        </w:rPr>
        <w:t xml:space="preserve">the rest </w:t>
      </w:r>
      <w:r w:rsidR="00967526">
        <w:rPr>
          <w:rFonts w:eastAsiaTheme="minorEastAsia" w:cs="Times New Roman"/>
          <w:lang w:val="en-US"/>
        </w:rPr>
        <w:t>mass</w:t>
      </w:r>
      <w:r w:rsidR="00972EFA">
        <w:rPr>
          <w:rFonts w:eastAsiaTheme="minorEastAsia" w:cs="Times New Roman"/>
          <w:lang w:val="en-US"/>
        </w:rPr>
        <w:t xml:space="preserve"> of</w:t>
      </w:r>
      <w:r w:rsidR="00967526">
        <w:rPr>
          <w:rFonts w:eastAsiaTheme="minorEastAsia" w:cs="Times New Roman"/>
          <w:lang w:val="en-US"/>
        </w:rPr>
        <w:t xml:space="preserve"> an</w:t>
      </w:r>
      <w:r w:rsidR="00972EFA">
        <w:rPr>
          <w:rFonts w:eastAsiaTheme="minorEastAsia" w:cs="Times New Roman"/>
          <w:lang w:val="en-US"/>
        </w:rPr>
        <w:t xml:space="preserve"> electron</w:t>
      </w:r>
      <w:r w:rsidR="00967526">
        <w:rPr>
          <w:rFonts w:eastAsiaTheme="minorEastAsia" w:cs="Times New Roman"/>
          <w:lang w:val="en-US"/>
        </w:rPr>
        <w:t xml:space="preserve"> (1.</w:t>
      </w:r>
      <w:r w:rsidR="00451867">
        <w:rPr>
          <w:rFonts w:eastAsiaTheme="minorEastAsia" w:cs="Times New Roman"/>
          <w:lang w:val="en-US"/>
        </w:rPr>
        <w:t>022 MeV</w:t>
      </w:r>
      <w:r w:rsidR="00967526">
        <w:rPr>
          <w:rFonts w:eastAsiaTheme="minorEastAsia" w:cs="Times New Roman"/>
          <w:lang w:val="en-US"/>
        </w:rPr>
        <w:t>)</w:t>
      </w:r>
      <w:r>
        <w:rPr>
          <w:rFonts w:eastAsiaTheme="minorEastAsia" w:cs="Times New Roman"/>
          <w:lang w:val="en-US"/>
        </w:rPr>
        <w:t xml:space="preserve">.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4D7B5D">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33" w:name="_Ref97207278"/>
        <w:tc>
          <w:tcPr>
            <w:tcW w:w="535" w:type="dxa"/>
          </w:tcPr>
          <w:p w14:paraId="3E866F60" w14:textId="13DB03A6" w:rsidR="00A669D0" w:rsidRDefault="00A669D0"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33"/>
          </w:p>
        </w:tc>
      </w:tr>
    </w:tbl>
    <w:p w14:paraId="285A5FE4" w14:textId="6BA41EA4" w:rsidR="0051769C" w:rsidRDefault="0051769C" w:rsidP="004D7B5D">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4D7B5D">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48C40F48" w:rsidR="00B20CAD" w:rsidRDefault="00B20CAD" w:rsidP="004D7B5D">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sidR="004244E6">
        <w:rPr>
          <w:rFonts w:eastAsiaTheme="minorEastAsia" w:cs="Times New Roman"/>
          <w:lang w:val="en-US"/>
        </w:rPr>
        <w:t xml:space="preserve"> a fractional</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(Attix,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4D7B5D">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0BDF3D47" w:rsidR="0086571F" w:rsidRDefault="004E62E1" w:rsidP="004D7B5D">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4E62E1" w:rsidP="004D7B5D">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4E62E1" w:rsidP="004D7B5D">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0E3E7110" w:rsidR="003161DD" w:rsidRDefault="003161DD" w:rsidP="004D7B5D">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380EB7">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(Attix,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4E62E1" w:rsidP="004D7B5D">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4D7B5D">
      <w:pPr>
        <w:pStyle w:val="Heading4"/>
        <w:spacing w:line="360" w:lineRule="auto"/>
        <w:rPr>
          <w:lang w:val="en-US"/>
        </w:rPr>
      </w:pPr>
      <w:r>
        <w:rPr>
          <w:lang w:val="en-US"/>
        </w:rPr>
        <w:t>Absorbed dose</w:t>
      </w:r>
    </w:p>
    <w:p w14:paraId="3A0AED69" w14:textId="064ABCCC" w:rsidR="00C50B1D" w:rsidRPr="000A229A" w:rsidRDefault="00DB4EA7" w:rsidP="004D7B5D">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w:t>
      </w:r>
      <w:r w:rsidR="00E436CE">
        <w:rPr>
          <w:lang w:val="en-US"/>
        </w:rPr>
        <w:t xml:space="preserve"> no</w:t>
      </w:r>
      <w:r w:rsidR="005241AF">
        <w:rPr>
          <w:lang w:val="en-US"/>
        </w:rPr>
        <w:t>t the only contributors to dose</w:t>
      </w:r>
      <w:r w:rsidR="007A4D68">
        <w:rPr>
          <w:lang w:val="en-US"/>
        </w:rPr>
        <w:t>. If we</w:t>
      </w:r>
      <w:r w:rsidR="00317B68">
        <w:rPr>
          <w:lang w:val="en-US"/>
        </w:rPr>
        <w:t xml:space="preserve"> </w:t>
      </w:r>
      <w:r w:rsidR="007A4D68">
        <w:rPr>
          <w:lang w:val="en-US"/>
        </w:rPr>
        <w:t>have a beam of charged particles, they will</w:t>
      </w:r>
      <w:r w:rsidR="005241AF">
        <w:rPr>
          <w:lang w:val="en-US"/>
        </w:rPr>
        <w:t xml:space="preserve"> </w:t>
      </w:r>
      <w:r w:rsidR="00F854B7">
        <w:rPr>
          <w:lang w:val="en-US"/>
        </w:rPr>
        <w:t xml:space="preserve">transfer </w:t>
      </w:r>
      <w:r w:rsidR="00317B68">
        <w:rPr>
          <w:lang w:val="en-US"/>
        </w:rPr>
        <w:t xml:space="preserve">additional </w:t>
      </w:r>
      <w:r w:rsidR="00F854B7">
        <w:rPr>
          <w:lang w:val="en-US"/>
        </w:rPr>
        <w:t xml:space="preserve">energy to the volume. We therefore define </w:t>
      </w:r>
      <w:r w:rsidR="005516AB">
        <w:rPr>
          <w:lang w:val="en-US"/>
        </w:rPr>
        <w:t xml:space="preserve">total energy transfer as </w:t>
      </w:r>
      <w:r w:rsidR="00EA0C77">
        <w:rPr>
          <w:lang w:val="en-US"/>
        </w:rPr>
        <w:t xml:space="preserve"> </w:t>
      </w:r>
    </w:p>
    <w:p w14:paraId="081D84E1" w14:textId="1EC9A3FF" w:rsidR="00222E3A" w:rsidRDefault="00E93AF9" w:rsidP="004D7B5D">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R</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25EC661D" w:rsidR="00B16EBB" w:rsidRDefault="00BF008F" w:rsidP="004D7B5D">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oMath>
      <w:r w:rsidR="005516AB">
        <w:rPr>
          <w:rFonts w:eastAsiaTheme="minorEastAsia"/>
          <w:lang w:val="en-US"/>
        </w:rPr>
        <w:t xml:space="preserve"> entering</w:t>
      </w:r>
      <w:r w:rsidR="00317B68">
        <w:rPr>
          <w:rFonts w:eastAsiaTheme="minorEastAsia"/>
          <w:lang w:val="en-US"/>
        </w:rPr>
        <w:t xml:space="preserve"> and exiting</w:t>
      </w:r>
      <w:r w:rsidR="005516AB">
        <w:rPr>
          <w:rFonts w:eastAsiaTheme="minorEastAsia"/>
          <w:lang w:val="en-US"/>
        </w:rPr>
        <w:t xml:space="preserve"> the volume</w:t>
      </w:r>
      <w:r w:rsidR="00A41EB9">
        <w:rPr>
          <w:rFonts w:eastAsiaTheme="minorEastAsia"/>
          <w:lang w:val="en-US"/>
        </w:rPr>
        <w:t>.</w:t>
      </w:r>
      <w:r w:rsidR="00325C81">
        <w:rPr>
          <w:rFonts w:eastAsiaTheme="minorEastAsia"/>
          <w:lang w:val="en-US"/>
        </w:rPr>
        <w:t xml:space="preserve"> </w:t>
      </w:r>
      <w:r w:rsidR="00317B68">
        <w:rPr>
          <w:rFonts w:eastAsiaTheme="minorEastAsia"/>
          <w:lang w:val="en-US"/>
        </w:rPr>
        <w:t>It is now possible</w:t>
      </w:r>
      <w:r w:rsidR="00DF5B72">
        <w:rPr>
          <w:rFonts w:eastAsiaTheme="minorEastAsia"/>
          <w:lang w:val="en-US"/>
        </w:rPr>
        <w:t xml:space="preserve"> to d</w:t>
      </w:r>
      <w:r w:rsidR="00325C81">
        <w:rPr>
          <w:rFonts w:eastAsiaTheme="minorEastAsia"/>
          <w:lang w:val="en-US"/>
        </w:rPr>
        <w:t>efine</w:t>
      </w:r>
      <w:r w:rsidR="00095532">
        <w:rPr>
          <w:rFonts w:eastAsiaTheme="minorEastAsia"/>
          <w:lang w:val="en-US"/>
        </w:rPr>
        <w:t xml:space="preserve"> </w:t>
      </w:r>
      <w:r w:rsidR="00DF5B72">
        <w:rPr>
          <w:rFonts w:eastAsiaTheme="minorEastAsia"/>
          <w:lang w:val="en-US"/>
        </w:rPr>
        <w:t>absorbed</w:t>
      </w:r>
      <w:r w:rsidR="00317B68">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317B68">
        <w:rPr>
          <w:rFonts w:cs="Times New Roman"/>
          <w:lang w:val="en-US"/>
        </w:rPr>
        <w:t>(Attix, 1986, p.26-27)</w:t>
      </w:r>
      <w:r w:rsidR="001D244D">
        <w:rPr>
          <w:rFonts w:eastAsiaTheme="minorEastAsia"/>
          <w:lang w:val="en-US"/>
        </w:rPr>
        <w:fldChar w:fldCharType="end"/>
      </w:r>
    </w:p>
    <w:p w14:paraId="2A399B83" w14:textId="1C409256" w:rsidR="004156D2" w:rsidRDefault="0021320A" w:rsidP="004D7B5D">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0460AFDE" w14:textId="721DF32C" w:rsidR="004A212E" w:rsidRDefault="00736FE4" w:rsidP="00B365E8">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Gy</w:t>
      </w:r>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w:t>
      </w:r>
      <w:r w:rsidR="00196DFC">
        <w:rPr>
          <w:rFonts w:eastAsiaTheme="minorEastAsia"/>
          <w:lang w:val="en-US"/>
        </w:rPr>
        <w:t>radiobiology because</w:t>
      </w:r>
      <w:r w:rsidR="00D07107">
        <w:rPr>
          <w:rFonts w:eastAsiaTheme="minorEastAsia"/>
          <w:lang w:val="en-US"/>
        </w:rPr>
        <w:t xml:space="preserv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380EB7">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56FCEE3" w14:textId="2B99DDDF" w:rsidR="006E5F9E" w:rsidRPr="007D0F54" w:rsidRDefault="00F44158" w:rsidP="007D0F54">
      <w:pPr>
        <w:pStyle w:val="Heading4"/>
        <w:rPr>
          <w:lang w:val="en-US"/>
        </w:rPr>
      </w:pPr>
      <w:r>
        <w:rPr>
          <w:lang w:val="en-US"/>
        </w:rPr>
        <w:t>Photon dose deposition</w:t>
      </w:r>
    </w:p>
    <w:p w14:paraId="16128AD6" w14:textId="59054F21" w:rsidR="00A2438C" w:rsidRDefault="00905E4C" w:rsidP="00A2438C">
      <w:pPr>
        <w:keepNext/>
        <w:spacing w:line="360" w:lineRule="auto"/>
        <w:rPr>
          <w:lang w:val="en-US"/>
        </w:rPr>
      </w:pPr>
      <w:r>
        <w:rPr>
          <w:lang w:val="en-US"/>
        </w:rPr>
        <w:t xml:space="preserve">Dose distribution from a photon beam is dependent on </w:t>
      </w:r>
      <w:r w:rsidR="00815C1B">
        <w:rPr>
          <w:lang w:val="en-US"/>
        </w:rPr>
        <w:t xml:space="preserve">the energy of the photons and the atomic </w:t>
      </w:r>
      <w:r w:rsidR="00B26409">
        <w:rPr>
          <w:lang w:val="en-US"/>
        </w:rPr>
        <w:t xml:space="preserve">composition of the absorber. </w:t>
      </w:r>
      <w:r w:rsidR="00A2438C">
        <w:rPr>
          <w:lang w:val="en-US"/>
        </w:rPr>
        <w:t>A typical percentage depth dose</w:t>
      </w:r>
      <w:r w:rsidR="00B26409">
        <w:rPr>
          <w:lang w:val="en-US"/>
        </w:rPr>
        <w:t xml:space="preserve"> (PDD)</w:t>
      </w:r>
      <w:r w:rsidR="00A2438C">
        <w:rPr>
          <w:lang w:val="en-US"/>
        </w:rPr>
        <w:t xml:space="preserve"> curve from photon beams of various energies is shown in </w:t>
      </w:r>
      <w:r w:rsidR="00A2438C">
        <w:rPr>
          <w:lang w:val="en-US"/>
        </w:rPr>
        <w:fldChar w:fldCharType="begin"/>
      </w:r>
      <w:r w:rsidR="00A2438C">
        <w:rPr>
          <w:lang w:val="en-US"/>
        </w:rPr>
        <w:instrText xml:space="preserve"> REF _Ref100569426 \h  \* MERGEFORMAT </w:instrText>
      </w:r>
      <w:r w:rsidR="00A2438C">
        <w:rPr>
          <w:lang w:val="en-US"/>
        </w:rPr>
      </w:r>
      <w:r w:rsidR="00A2438C">
        <w:rPr>
          <w:lang w:val="en-US"/>
        </w:rPr>
        <w:fldChar w:fldCharType="separate"/>
      </w:r>
      <w:r w:rsidR="00A2438C" w:rsidRPr="00576766">
        <w:rPr>
          <w:lang w:val="en-US"/>
        </w:rPr>
        <w:t xml:space="preserve">Figure </w:t>
      </w:r>
      <w:r w:rsidR="00A2438C">
        <w:rPr>
          <w:noProof/>
          <w:lang w:val="en-US"/>
        </w:rPr>
        <w:t>1</w:t>
      </w:r>
      <w:r w:rsidR="00A2438C">
        <w:rPr>
          <w:noProof/>
          <w:lang w:val="en-US"/>
        </w:rPr>
        <w:noBreakHyphen/>
        <w:t>6</w:t>
      </w:r>
      <w:r w:rsidR="00A2438C">
        <w:rPr>
          <w:lang w:val="en-US"/>
        </w:rPr>
        <w:fldChar w:fldCharType="end"/>
      </w:r>
      <w:r w:rsidR="00A2438C">
        <w:rPr>
          <w:lang w:val="en-US"/>
        </w:rPr>
        <w:t>.</w:t>
      </w:r>
      <w:r w:rsidR="00D82C3C">
        <w:rPr>
          <w:lang w:val="en-US"/>
        </w:rPr>
        <w:t xml:space="preserve"> A PDD represent </w:t>
      </w:r>
      <w:r w:rsidR="00D63553">
        <w:rPr>
          <w:lang w:val="en-US"/>
        </w:rPr>
        <w:t>the relative dose at a depth in a medium (often water).</w:t>
      </w:r>
      <w:r w:rsidR="00A2438C">
        <w:rPr>
          <w:lang w:val="en-US"/>
        </w:rPr>
        <w:t xml:space="preserve"> As photons attenuate through the medium, they dissipate their energy by interactions mentioned in </w:t>
      </w:r>
      <w:r w:rsidR="00A2438C">
        <w:rPr>
          <w:lang w:val="en-US"/>
        </w:rPr>
        <w:fldChar w:fldCharType="begin"/>
      </w:r>
      <w:r w:rsidR="00A2438C">
        <w:rPr>
          <w:lang w:val="en-US"/>
        </w:rPr>
        <w:instrText xml:space="preserve"> REF _Ref94693766 \r \h  \* MERGEFORMAT </w:instrText>
      </w:r>
      <w:r w:rsidR="00A2438C">
        <w:rPr>
          <w:lang w:val="en-US"/>
        </w:rPr>
      </w:r>
      <w:r w:rsidR="00A2438C">
        <w:rPr>
          <w:lang w:val="en-US"/>
        </w:rPr>
        <w:fldChar w:fldCharType="separate"/>
      </w:r>
      <w:r w:rsidR="00A2438C">
        <w:rPr>
          <w:lang w:val="en-US"/>
        </w:rPr>
        <w:t>1.1.1</w:t>
      </w:r>
      <w:r w:rsidR="00A2438C">
        <w:rPr>
          <w:lang w:val="en-US"/>
        </w:rPr>
        <w:fldChar w:fldCharType="end"/>
      </w:r>
      <w:r w:rsidR="00A2438C">
        <w:rPr>
          <w:lang w:val="en-US"/>
        </w:rPr>
        <w:t>. For high-energy photons we see a buildup of dose</w:t>
      </w:r>
      <w:r w:rsidR="00E27859">
        <w:rPr>
          <w:lang w:val="en-US"/>
        </w:rPr>
        <w:t xml:space="preserve">. High energy photons generate charged particles with high kinetic energies and low stopping power (equation </w:t>
      </w:r>
      <w:r w:rsidR="00C45946">
        <w:rPr>
          <w:lang w:val="en-US"/>
        </w:rPr>
        <w:fldChar w:fldCharType="begin"/>
      </w:r>
      <w:r w:rsidR="00C45946">
        <w:rPr>
          <w:lang w:val="en-US"/>
        </w:rPr>
        <w:instrText xml:space="preserve"> REF _Ref94703179 \h </w:instrText>
      </w:r>
      <w:r w:rsidR="00C45946">
        <w:rPr>
          <w:lang w:val="en-US"/>
        </w:rPr>
      </w:r>
      <w:r w:rsidR="00C45946">
        <w:rPr>
          <w:lang w:val="en-US"/>
        </w:rPr>
        <w:fldChar w:fldCharType="separate"/>
      </w:r>
      <w:r w:rsidR="00C45946" w:rsidRPr="00C45946">
        <w:rPr>
          <w:noProof/>
          <w:lang w:val="en-US"/>
        </w:rPr>
        <w:t>1</w:t>
      </w:r>
      <w:r w:rsidR="00C45946" w:rsidRPr="00C45946">
        <w:rPr>
          <w:lang w:val="en-US"/>
        </w:rPr>
        <w:noBreakHyphen/>
      </w:r>
      <w:r w:rsidR="00C45946" w:rsidRPr="00C45946">
        <w:rPr>
          <w:noProof/>
          <w:lang w:val="en-US"/>
        </w:rPr>
        <w:t>7</w:t>
      </w:r>
      <w:r w:rsidR="00C45946">
        <w:rPr>
          <w:lang w:val="en-US"/>
        </w:rPr>
        <w:fldChar w:fldCharType="end"/>
      </w:r>
      <w:r w:rsidR="00E27859">
        <w:rPr>
          <w:lang w:val="en-US"/>
        </w:rPr>
        <w:t>)</w:t>
      </w:r>
      <w:r w:rsidR="00A2438C">
        <w:rPr>
          <w:lang w:val="en-US"/>
        </w:rPr>
        <w:t>.</w:t>
      </w:r>
      <w:r w:rsidR="00C45946">
        <w:rPr>
          <w:lang w:val="en-US"/>
        </w:rPr>
        <w:t xml:space="preserve"> The charged particles will therefore travel some distance into the medium </w:t>
      </w:r>
      <w:r w:rsidR="004A1DBC">
        <w:rPr>
          <w:lang w:val="en-US"/>
        </w:rPr>
        <w:t xml:space="preserve">before </w:t>
      </w:r>
      <w:r w:rsidR="004A1DBC">
        <w:rPr>
          <w:lang w:val="en-US"/>
        </w:rPr>
        <w:lastRenderedPageBreak/>
        <w:t>transferring</w:t>
      </w:r>
      <w:r w:rsidR="00C45946">
        <w:rPr>
          <w:lang w:val="en-US"/>
        </w:rPr>
        <w:t xml:space="preserve"> their </w:t>
      </w:r>
      <w:r w:rsidR="007363D4">
        <w:rPr>
          <w:lang w:val="en-US"/>
        </w:rPr>
        <w:t xml:space="preserve">energy </w:t>
      </w:r>
      <w:r w:rsidR="002209D7">
        <w:rPr>
          <w:lang w:val="en-US"/>
        </w:rPr>
        <w:t>as absorbed dose</w:t>
      </w:r>
      <w:r w:rsidR="00FD146F">
        <w:rPr>
          <w:lang w:val="en-US"/>
        </w:rPr>
        <w:t>.</w:t>
      </w:r>
      <w:r w:rsidR="00A2438C">
        <w:rPr>
          <w:lang w:val="en-US"/>
        </w:rPr>
        <w:t xml:space="preserve"> For k</w:t>
      </w:r>
      <w:r w:rsidR="00EB37D3">
        <w:rPr>
          <w:lang w:val="en-US"/>
        </w:rPr>
        <w:t>e</w:t>
      </w:r>
      <w:r w:rsidR="00A2438C">
        <w:rPr>
          <w:lang w:val="en-US"/>
        </w:rPr>
        <w:t xml:space="preserve">V photons the buildup is small but not negligible. </w:t>
      </w:r>
    </w:p>
    <w:p w14:paraId="6064E186" w14:textId="1F6E2811" w:rsidR="00A2438C" w:rsidRPr="001C3324" w:rsidRDefault="00F44158" w:rsidP="00A2438C">
      <w:pPr>
        <w:keepNext/>
        <w:spacing w:line="360" w:lineRule="auto"/>
        <w:rPr>
          <w:lang w:val="en-US"/>
        </w:rPr>
      </w:pPr>
      <w:r>
        <w:rPr>
          <w:noProof/>
          <w:lang w:val="en-US"/>
        </w:rPr>
        <w:drawing>
          <wp:anchor distT="0" distB="0" distL="114300" distR="114300" simplePos="0" relativeHeight="251960320" behindDoc="1" locked="0" layoutInCell="1" allowOverlap="1" wp14:anchorId="30EA16D8" wp14:editId="6003CE2B">
            <wp:simplePos x="0" y="0"/>
            <wp:positionH relativeFrom="margin">
              <wp:align>left</wp:align>
            </wp:positionH>
            <wp:positionV relativeFrom="paragraph">
              <wp:posOffset>199432</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r w:rsidR="00A2438C">
        <w:rPr>
          <w:lang w:val="en-US"/>
        </w:rPr>
        <w:br/>
      </w:r>
    </w:p>
    <w:p w14:paraId="192CAAD9" w14:textId="77777777" w:rsidR="00A2438C" w:rsidRDefault="00A2438C" w:rsidP="00A2438C">
      <w:pPr>
        <w:spacing w:line="360" w:lineRule="auto"/>
        <w:rPr>
          <w:lang w:val="en-US"/>
        </w:rPr>
      </w:pPr>
    </w:p>
    <w:p w14:paraId="61A30027" w14:textId="77777777" w:rsidR="00A2438C" w:rsidRDefault="00A2438C" w:rsidP="00A2438C">
      <w:pPr>
        <w:spacing w:line="360" w:lineRule="auto"/>
        <w:rPr>
          <w:lang w:val="en-US"/>
        </w:rPr>
      </w:pPr>
    </w:p>
    <w:p w14:paraId="4549B049" w14:textId="77777777" w:rsidR="00A2438C" w:rsidRDefault="00A2438C" w:rsidP="00A2438C">
      <w:pPr>
        <w:spacing w:line="360" w:lineRule="auto"/>
        <w:rPr>
          <w:lang w:val="en-US"/>
        </w:rPr>
      </w:pPr>
    </w:p>
    <w:p w14:paraId="36FCAB60" w14:textId="77777777" w:rsidR="00A2438C" w:rsidRDefault="00A2438C" w:rsidP="00A2438C">
      <w:pPr>
        <w:spacing w:line="360" w:lineRule="auto"/>
        <w:rPr>
          <w:lang w:val="en-US"/>
        </w:rPr>
      </w:pPr>
    </w:p>
    <w:p w14:paraId="164746F6" w14:textId="77777777" w:rsidR="00A2438C" w:rsidRPr="00027443" w:rsidRDefault="00A2438C" w:rsidP="00A2438C">
      <w:pPr>
        <w:keepNext/>
        <w:spacing w:line="360" w:lineRule="auto"/>
        <w:rPr>
          <w:lang w:val="en-US"/>
        </w:rPr>
      </w:pPr>
    </w:p>
    <w:p w14:paraId="06FAA4EC" w14:textId="77777777" w:rsidR="00F44158" w:rsidRDefault="00F44158" w:rsidP="00A2438C">
      <w:pPr>
        <w:pStyle w:val="Caption"/>
        <w:spacing w:line="360" w:lineRule="auto"/>
        <w:rPr>
          <w:lang w:val="en-US"/>
        </w:rPr>
      </w:pPr>
      <w:bookmarkStart w:id="34" w:name="_Ref100569426"/>
    </w:p>
    <w:p w14:paraId="48058C49" w14:textId="7163F720" w:rsidR="00A2438C" w:rsidRPr="007D0F54" w:rsidRDefault="00A2438C" w:rsidP="007D0F54">
      <w:pPr>
        <w:pStyle w:val="Caption"/>
        <w:spacing w:line="360" w:lineRule="auto"/>
        <w:rPr>
          <w:b/>
          <w:bCs/>
          <w:lang w:val="en-US"/>
        </w:rPr>
      </w:pPr>
      <w:r w:rsidRPr="00576766">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9</w:t>
      </w:r>
      <w:r w:rsidR="00D862CB">
        <w:rPr>
          <w:lang w:val="en-US"/>
        </w:rPr>
        <w:fldChar w:fldCharType="end"/>
      </w:r>
      <w:bookmarkEnd w:id="34"/>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38820ED0" w14:textId="77777777" w:rsidR="00732A64" w:rsidRDefault="004A212E" w:rsidP="004D7B5D">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4D7B5D">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(Attix,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4D7B5D">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35" w:name="_Ref98952580"/>
        <w:tc>
          <w:tcPr>
            <w:tcW w:w="535" w:type="dxa"/>
          </w:tcPr>
          <w:p w14:paraId="57A513F3" w14:textId="55D70116" w:rsidR="002A3A12" w:rsidRDefault="002A3A1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10</w:t>
            </w:r>
            <w:r>
              <w:fldChar w:fldCharType="end"/>
            </w:r>
            <w:bookmarkEnd w:id="35"/>
          </w:p>
        </w:tc>
      </w:tr>
    </w:tbl>
    <w:p w14:paraId="38844AA3" w14:textId="5D239ACB" w:rsidR="00E16839" w:rsidRDefault="00B106C1" w:rsidP="004D7B5D">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(Podgorsak,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4D7B5D">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36" w:name="_Ref97207347"/>
        <w:tc>
          <w:tcPr>
            <w:tcW w:w="535" w:type="dxa"/>
          </w:tcPr>
          <w:p w14:paraId="78B5389F" w14:textId="6B3CA9DF" w:rsidR="00EE3EE9" w:rsidRDefault="00EE3EE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11</w:t>
            </w:r>
            <w:r>
              <w:fldChar w:fldCharType="end"/>
            </w:r>
            <w:bookmarkEnd w:id="36"/>
          </w:p>
        </w:tc>
      </w:tr>
    </w:tbl>
    <w:p w14:paraId="115F43B2" w14:textId="7336387C" w:rsidR="00356C84" w:rsidRDefault="00356C84" w:rsidP="004D7B5D">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4D7B5D">
      <w:pPr>
        <w:pStyle w:val="Heading4"/>
        <w:spacing w:line="360" w:lineRule="auto"/>
        <w:rPr>
          <w:rFonts w:eastAsiaTheme="minorEastAsia"/>
          <w:lang w:val="en-US"/>
        </w:rPr>
      </w:pPr>
      <w:r>
        <w:rPr>
          <w:rFonts w:eastAsiaTheme="minorEastAsia"/>
          <w:lang w:val="en-US"/>
        </w:rPr>
        <w:lastRenderedPageBreak/>
        <w:t>Charged Particle Equilibrium (CPE)</w:t>
      </w:r>
    </w:p>
    <w:p w14:paraId="0F981607" w14:textId="5F643C0F" w:rsidR="001921C4" w:rsidRPr="001921C4" w:rsidRDefault="001921C4" w:rsidP="004D7B5D">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(Attix,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(Attix,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4D7B5D">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37" w:name="_Ref97207315"/>
        <w:tc>
          <w:tcPr>
            <w:tcW w:w="535" w:type="dxa"/>
          </w:tcPr>
          <w:p w14:paraId="5B5F3893" w14:textId="1F444063" w:rsidR="00CB3758" w:rsidRDefault="00CB375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12</w:t>
            </w:r>
            <w:r>
              <w:fldChar w:fldCharType="end"/>
            </w:r>
            <w:bookmarkEnd w:id="37"/>
          </w:p>
        </w:tc>
      </w:tr>
    </w:tbl>
    <w:p w14:paraId="6CA3712D" w14:textId="7E47A7B1" w:rsidR="00D27A64" w:rsidRDefault="00C3663D" w:rsidP="004D7B5D">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(Attix,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r w:rsidR="00D27A64">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 xml:space="preserve">to mediums of different </w:t>
      </w:r>
      <w:r w:rsidR="004E388D">
        <w:rPr>
          <w:rFonts w:eastAsiaTheme="minorEastAsia"/>
          <w:lang w:val="en-US"/>
        </w:rPr>
        <w:t>atomic compositions</w:t>
      </w:r>
      <w:r w:rsidR="00D27A64">
        <w:rPr>
          <w:rFonts w:eastAsiaTheme="minorEastAsia"/>
          <w:lang w:val="en-US"/>
        </w:rPr>
        <w:t xml:space="preserve">. </w:t>
      </w:r>
      <w:r w:rsidR="00D27A64">
        <w:rPr>
          <w:lang w:val="en-US"/>
        </w:rPr>
        <w:t xml:space="preserve">CPE is not necessarily easy to achieve. If the volumes </w:t>
      </w:r>
      <w:r w:rsidR="00D27A64">
        <w:rPr>
          <w:rFonts w:eastAsiaTheme="minorEastAsia"/>
          <w:lang w:val="en-US"/>
        </w:rPr>
        <w:t xml:space="preserve">are near the source, we’ll have much higher fluence on the side closest to the source </w:t>
      </w:r>
      <w:r w:rsidR="00D27A64">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27A64">
        <w:rPr>
          <w:rFonts w:eastAsiaTheme="minorEastAsia"/>
          <w:lang w:val="en-US"/>
        </w:rPr>
        <w:fldChar w:fldCharType="separate"/>
      </w:r>
      <w:r w:rsidR="00D27A64" w:rsidRPr="006260FD">
        <w:rPr>
          <w:rFonts w:cs="Times New Roman"/>
          <w:lang w:val="en-US"/>
        </w:rPr>
        <w:t>(Attix, 1986</w:t>
      </w:r>
      <w:r w:rsidR="00D27A64">
        <w:rPr>
          <w:rFonts w:cs="Times New Roman"/>
          <w:lang w:val="en-US"/>
        </w:rPr>
        <w:t>, p.72</w:t>
      </w:r>
      <w:r w:rsidR="00D27A64" w:rsidRPr="006260FD">
        <w:rPr>
          <w:rFonts w:cs="Times New Roman"/>
          <w:lang w:val="en-US"/>
        </w:rPr>
        <w:t>)</w:t>
      </w:r>
      <w:r w:rsidR="00D27A64">
        <w:rPr>
          <w:rFonts w:eastAsiaTheme="minorEastAsia"/>
          <w:lang w:val="en-US"/>
        </w:rPr>
        <w:fldChar w:fldCharType="end"/>
      </w:r>
      <w:r w:rsidR="00D27A64">
        <w:rPr>
          <w:rFonts w:eastAsiaTheme="minorEastAsia"/>
          <w:lang w:val="en-US"/>
        </w:rPr>
        <w:t>. This causes more ionizations closer to the surface of V, compared to the surface of v, and CPE fails. For larger photon energies, the range of the liberated charged particles will increase compared to the range of the photons</w:t>
      </w:r>
      <w:r w:rsidR="004564A9">
        <w:rPr>
          <w:rFonts w:eastAsiaTheme="minorEastAsia"/>
          <w:lang w:val="en-US"/>
        </w:rPr>
        <w:t xml:space="preserve">, because </w:t>
      </w:r>
      <w:r w:rsidR="00925BEC">
        <w:rPr>
          <w:rFonts w:eastAsiaTheme="minorEastAsia"/>
          <w:lang w:val="en-US"/>
        </w:rPr>
        <w:t>of decreased stopping power (</w:t>
      </w:r>
      <w:r w:rsidR="001F20DF">
        <w:rPr>
          <w:rFonts w:eastAsiaTheme="minorEastAsia"/>
          <w:lang w:val="en-US"/>
        </w:rPr>
        <w:t xml:space="preserve">equation </w:t>
      </w:r>
      <w:r w:rsidR="001F20DF">
        <w:rPr>
          <w:rFonts w:eastAsiaTheme="minorEastAsia"/>
          <w:lang w:val="en-US"/>
        </w:rPr>
        <w:fldChar w:fldCharType="begin"/>
      </w:r>
      <w:r w:rsidR="001F20DF">
        <w:rPr>
          <w:rFonts w:eastAsiaTheme="minorEastAsia"/>
          <w:lang w:val="en-US"/>
        </w:rPr>
        <w:instrText xml:space="preserve"> REF _Ref94703179 \h </w:instrText>
      </w:r>
      <w:r w:rsidR="001F20DF">
        <w:rPr>
          <w:rFonts w:eastAsiaTheme="minorEastAsia"/>
          <w:lang w:val="en-US"/>
        </w:rPr>
      </w:r>
      <w:r w:rsidR="001F20DF">
        <w:rPr>
          <w:rFonts w:eastAsiaTheme="minorEastAsia"/>
          <w:lang w:val="en-US"/>
        </w:rPr>
        <w:fldChar w:fldCharType="separate"/>
      </w:r>
      <w:r w:rsidR="001F20DF" w:rsidRPr="001F20DF">
        <w:rPr>
          <w:noProof/>
          <w:lang w:val="en-US"/>
        </w:rPr>
        <w:t>1</w:t>
      </w:r>
      <w:r w:rsidR="001F20DF" w:rsidRPr="001F20DF">
        <w:rPr>
          <w:lang w:val="en-US"/>
        </w:rPr>
        <w:noBreakHyphen/>
      </w:r>
      <w:r w:rsidR="001F20DF" w:rsidRPr="001F20DF">
        <w:rPr>
          <w:noProof/>
          <w:lang w:val="en-US"/>
        </w:rPr>
        <w:t>7</w:t>
      </w:r>
      <w:r w:rsidR="001F20DF">
        <w:rPr>
          <w:rFonts w:eastAsiaTheme="minorEastAsia"/>
          <w:lang w:val="en-US"/>
        </w:rPr>
        <w:fldChar w:fldCharType="end"/>
      </w:r>
      <w:r w:rsidR="00925BEC">
        <w:rPr>
          <w:rFonts w:eastAsiaTheme="minorEastAsia"/>
          <w:lang w:val="en-US"/>
        </w:rPr>
        <w:t>)</w:t>
      </w:r>
      <w:r w:rsidR="00D27A64">
        <w:rPr>
          <w:rFonts w:eastAsiaTheme="minorEastAsia"/>
          <w:lang w:val="en-US"/>
        </w:rPr>
        <w:t xml:space="preserve">. Therefore, </w:t>
      </w:r>
      <w:r w:rsidR="002234F0">
        <w:rPr>
          <w:rFonts w:eastAsiaTheme="minorEastAsia"/>
          <w:lang w:val="en-US"/>
        </w:rPr>
        <w:t xml:space="preserve">there will be more charged particles generated </w:t>
      </w:r>
      <w:r w:rsidR="00A96755">
        <w:rPr>
          <w:rFonts w:eastAsiaTheme="minorEastAsia"/>
          <w:lang w:val="en-US"/>
        </w:rPr>
        <w:t xml:space="preserve">near the surface of </w:t>
      </w:r>
      <w:r w:rsidR="002234F0">
        <w:rPr>
          <w:rFonts w:eastAsiaTheme="minorEastAsia"/>
          <w:lang w:val="en-US"/>
        </w:rPr>
        <w:t>V that reaches v, compared to charged particles generated</w:t>
      </w:r>
      <w:r w:rsidR="00A96755">
        <w:rPr>
          <w:rFonts w:eastAsiaTheme="minorEastAsia"/>
          <w:lang w:val="en-US"/>
        </w:rPr>
        <w:t xml:space="preserve"> at the entrance of </w:t>
      </w:r>
      <w:r w:rsidR="002234F0">
        <w:rPr>
          <w:rFonts w:eastAsiaTheme="minorEastAsia"/>
          <w:lang w:val="en-US"/>
        </w:rPr>
        <w:t xml:space="preserve">v </w:t>
      </w:r>
      <w:r w:rsidR="000C5296">
        <w:rPr>
          <w:rFonts w:eastAsiaTheme="minorEastAsia"/>
          <w:lang w:val="en-US"/>
        </w:rPr>
        <w:t xml:space="preserve">and CPE fails. </w:t>
      </w:r>
      <w:r w:rsidR="002234F0">
        <w:rPr>
          <w:rFonts w:eastAsiaTheme="minorEastAsia"/>
          <w:lang w:val="en-US"/>
        </w:rPr>
        <w:t xml:space="preserve"> </w:t>
      </w:r>
      <w:r w:rsidR="00D27A64">
        <w:rPr>
          <w:rFonts w:eastAsiaTheme="minorEastAsia"/>
          <w:lang w:val="en-US"/>
        </w:rPr>
        <w:t xml:space="preserve"> </w:t>
      </w:r>
    </w:p>
    <w:p w14:paraId="21AD1947" w14:textId="0C6DD57A" w:rsidR="00400AB2" w:rsidRDefault="00400AB2" w:rsidP="004D7B5D">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13BAA9F1">
            <wp:simplePos x="0" y="0"/>
            <wp:positionH relativeFrom="margin">
              <wp:posOffset>-635</wp:posOffset>
            </wp:positionH>
            <wp:positionV relativeFrom="paragraph">
              <wp:posOffset>294005</wp:posOffset>
            </wp:positionV>
            <wp:extent cx="4658360" cy="2578735"/>
            <wp:effectExtent l="0" t="0" r="8890" b="0"/>
            <wp:wrapTight wrapText="bothSides">
              <wp:wrapPolygon edited="0">
                <wp:start x="0" y="0"/>
                <wp:lineTo x="0" y="21382"/>
                <wp:lineTo x="21553" y="21382"/>
                <wp:lineTo x="215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a:extLst>
                        <a:ext uri="{28A0092B-C50C-407E-A947-70E740481C1C}">
                          <a14:useLocalDpi xmlns:a14="http://schemas.microsoft.com/office/drawing/2010/main" val="0"/>
                        </a:ext>
                      </a:extLst>
                    </a:blip>
                    <a:srcRect t="257" r="45360" b="45972"/>
                    <a:stretch/>
                  </pic:blipFill>
                  <pic:spPr bwMode="auto">
                    <a:xfrm>
                      <a:off x="0" y="0"/>
                      <a:ext cx="4658360" cy="2578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461B1" w14:textId="2ACA26DD" w:rsidR="00400AB2" w:rsidRDefault="00400AB2" w:rsidP="004D7B5D">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1DDB12AF" w:rsidR="00400AB2" w:rsidRPr="00B72C5F" w:rsidRDefault="00400AB2" w:rsidP="00400AB2">
                            <w:pPr>
                              <w:pStyle w:val="Caption"/>
                              <w:rPr>
                                <w:noProof/>
                                <w:sz w:val="24"/>
                                <w:lang w:val="en-US"/>
                              </w:rPr>
                            </w:pPr>
                            <w:bookmarkStart w:id="38" w:name="_Ref94698801"/>
                            <w:r w:rsidRPr="00B72C5F">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10</w:t>
                            </w:r>
                            <w:r w:rsidR="00D862CB">
                              <w:rPr>
                                <w:lang w:val="en-US"/>
                              </w:rPr>
                              <w:fldChar w:fldCharType="end"/>
                            </w:r>
                            <w:bookmarkEnd w:id="38"/>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29"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" stroked="f">
                <v:textbox style="mso-fit-shape-to-text:t" inset="0,0,0,0">
                  <w:txbxContent>
                    <w:p w14:paraId="1C41AE7E" w14:textId="1DDB12AF" w:rsidR="00400AB2" w:rsidRPr="00B72C5F" w:rsidRDefault="00400AB2" w:rsidP="00400AB2">
                      <w:pPr>
                        <w:pStyle w:val="Caption"/>
                        <w:rPr>
                          <w:noProof/>
                          <w:sz w:val="24"/>
                          <w:lang w:val="en-US"/>
                        </w:rPr>
                      </w:pPr>
                      <w:bookmarkStart w:id="39" w:name="_Ref94698801"/>
                      <w:r w:rsidRPr="00B72C5F">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10</w:t>
                      </w:r>
                      <w:r w:rsidR="00D862CB">
                        <w:rPr>
                          <w:lang w:val="en-US"/>
                        </w:rPr>
                        <w:fldChar w:fldCharType="end"/>
                      </w:r>
                      <w:bookmarkEnd w:id="39"/>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4D7B5D">
      <w:pPr>
        <w:spacing w:after="160" w:line="360" w:lineRule="auto"/>
        <w:rPr>
          <w:rFonts w:eastAsiaTheme="minorEastAsia"/>
          <w:lang w:val="en-US"/>
        </w:rPr>
      </w:pPr>
    </w:p>
    <w:p w14:paraId="7B6CB087" w14:textId="77777777" w:rsidR="00400AB2" w:rsidRDefault="00400AB2" w:rsidP="004D7B5D">
      <w:pPr>
        <w:spacing w:after="160" w:line="360" w:lineRule="auto"/>
        <w:rPr>
          <w:rFonts w:eastAsiaTheme="minorEastAsia"/>
          <w:lang w:val="en-US"/>
        </w:rPr>
      </w:pPr>
    </w:p>
    <w:p w14:paraId="0E9D4F9E" w14:textId="77777777" w:rsidR="00B365E8" w:rsidRDefault="00B365E8" w:rsidP="004D7B5D">
      <w:pPr>
        <w:spacing w:after="160" w:line="360" w:lineRule="auto"/>
        <w:rPr>
          <w:rFonts w:eastAsiaTheme="minorEastAsia"/>
          <w:lang w:val="en-US"/>
        </w:rPr>
      </w:pPr>
    </w:p>
    <w:p w14:paraId="75FF97A7" w14:textId="6BA1E1EA" w:rsidR="00B16EBB" w:rsidRPr="00B365E8" w:rsidRDefault="0032369F" w:rsidP="00B365E8">
      <w:pPr>
        <w:pStyle w:val="Heading2"/>
        <w:spacing w:line="360" w:lineRule="auto"/>
        <w:rPr>
          <w:rFonts w:eastAsiaTheme="minorEastAsia"/>
          <w:lang w:val="en-US"/>
        </w:rPr>
      </w:pPr>
      <w:bookmarkStart w:id="40" w:name="_Ref95321523"/>
      <w:bookmarkStart w:id="41" w:name="_Ref95480055"/>
      <w:bookmarkStart w:id="42" w:name="_Toc106449096"/>
      <w:r>
        <w:rPr>
          <w:rFonts w:eastAsiaTheme="minorEastAsia"/>
          <w:lang w:val="en-US"/>
        </w:rPr>
        <w:t>Cavity Theo</w:t>
      </w:r>
      <w:r w:rsidR="005316EE">
        <w:rPr>
          <w:rFonts w:eastAsiaTheme="minorEastAsia"/>
          <w:lang w:val="en-US"/>
        </w:rPr>
        <w:t>ry</w:t>
      </w:r>
      <w:bookmarkEnd w:id="40"/>
      <w:bookmarkEnd w:id="41"/>
      <w:bookmarkEnd w:id="42"/>
    </w:p>
    <w:p w14:paraId="516B9EFB" w14:textId="674864F3" w:rsidR="00F42AEA" w:rsidRDefault="00A52680" w:rsidP="004D7B5D">
      <w:pPr>
        <w:spacing w:after="160" w:line="360" w:lineRule="auto"/>
        <w:rPr>
          <w:lang w:val="en-US"/>
        </w:rPr>
      </w:pPr>
      <w:r>
        <w:rPr>
          <w:lang w:val="en-US"/>
        </w:rPr>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380EB7">
        <w:rPr>
          <w:lang w:val="en-US"/>
        </w:rPr>
        <w:t>1.5</w:t>
      </w:r>
      <w:r w:rsidR="00762E30">
        <w:rPr>
          <w:lang w:val="en-US"/>
        </w:rPr>
        <w:fldChar w:fldCharType="end"/>
      </w:r>
      <w:r>
        <w:rPr>
          <w:lang w:val="en-US"/>
        </w:rPr>
        <w:t xml:space="preserve">). A </w:t>
      </w:r>
      <w:r w:rsidR="002D3942">
        <w:rPr>
          <w:lang w:val="en-US"/>
        </w:rPr>
        <w:t>simple</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However, dose (a.k.a., energy absorbed in the medium) is not equal between mediums of different </w:t>
      </w:r>
      <w:r w:rsidR="00941291">
        <w:rPr>
          <w:lang w:val="en-US"/>
        </w:rPr>
        <w:t>atomic composition</w:t>
      </w:r>
      <w:r>
        <w:rPr>
          <w:lang w:val="en-US"/>
        </w:rPr>
        <w:t xml:space="preserve">. We therefore need to relate the dose absorbed </w:t>
      </w:r>
      <w:r w:rsidR="00941291">
        <w:rPr>
          <w:lang w:val="en-US"/>
        </w:rPr>
        <w:t>measured in</w:t>
      </w:r>
      <w:r>
        <w:rPr>
          <w:lang w:val="en-US"/>
        </w:rPr>
        <w:t xml:space="preserve">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380EB7" w:rsidRPr="008A198C">
        <w:rPr>
          <w:lang w:val="en-US"/>
        </w:rPr>
        <w:t xml:space="preserve">Figure </w:t>
      </w:r>
      <w:r w:rsidR="00380EB7">
        <w:rPr>
          <w:noProof/>
          <w:lang w:val="en-US"/>
        </w:rPr>
        <w:t>1</w:t>
      </w:r>
      <w:r w:rsidR="00380EB7">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4D7B5D">
      <w:pPr>
        <w:pStyle w:val="Heading3"/>
        <w:spacing w:line="360" w:lineRule="auto"/>
        <w:rPr>
          <w:lang w:val="en-US"/>
        </w:rPr>
      </w:pPr>
      <w:bookmarkStart w:id="43" w:name="_Toc106449097"/>
      <w:r>
        <w:rPr>
          <w:lang w:val="en-US"/>
        </w:rPr>
        <w:t>Bragg-Gray cavity</w:t>
      </w:r>
      <w:bookmarkEnd w:id="43"/>
    </w:p>
    <w:p w14:paraId="48C9ABE4" w14:textId="65FA6603" w:rsidR="00BD66D4" w:rsidRDefault="00DE3EF1" w:rsidP="004D7B5D">
      <w:pPr>
        <w:spacing w:line="360" w:lineRule="auto"/>
        <w:rPr>
          <w:lang w:val="en-US"/>
        </w:rPr>
      </w:pPr>
      <w:r>
        <w:rPr>
          <w:lang w:val="en-US"/>
        </w:rPr>
        <w:t>In Bragg-Gray cavity theory, dose to water is related to dose to air by</w:t>
      </w:r>
    </w:p>
    <w:p w14:paraId="7BD42D8E" w14:textId="2EFEE723" w:rsidR="00BD66D4" w:rsidRPr="003020DB" w:rsidRDefault="004E62E1"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6A82881C" w:rsidR="00BD66D4" w:rsidRPr="004634FB" w:rsidRDefault="00C06630" w:rsidP="004D7B5D">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 xml:space="preserve">is the mass stopping power ratio between water and </w:t>
      </w:r>
      <w:proofErr w:type="gramStart"/>
      <w:r w:rsidR="00BD66D4">
        <w:rPr>
          <w:rFonts w:eastAsiaTheme="minorEastAsia"/>
          <w:lang w:val="en-US"/>
        </w:rPr>
        <w:t>air.</w:t>
      </w:r>
      <w:proofErr w:type="gramEnd"/>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radiation beams in the clinic are calibrated with the assumption that all tissue</w:t>
      </w:r>
      <w:r w:rsidR="00941291">
        <w:rPr>
          <w:rFonts w:eastAsiaTheme="minorEastAsia"/>
          <w:lang w:val="en-US"/>
        </w:rPr>
        <w:t xml:space="preserve">s in the human body are </w:t>
      </w:r>
      <w:r w:rsidR="00CE283D">
        <w:rPr>
          <w:rFonts w:eastAsiaTheme="minorEastAsia"/>
          <w:lang w:val="en-US"/>
        </w:rPr>
        <w:t xml:space="preserve">“water-like”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(Andreo,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(Attix,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4D7B5D">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4D7B5D">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D271681" w:rsidR="000852EC" w:rsidRPr="000852EC" w:rsidRDefault="00CD7BB0" w:rsidP="004D7B5D">
      <w:pPr>
        <w:spacing w:line="360" w:lineRule="auto"/>
        <w:rPr>
          <w:lang w:val="en-US"/>
        </w:rPr>
      </w:pPr>
      <w:r>
        <w:rPr>
          <w:lang w:val="en-US"/>
        </w:rPr>
        <w:t xml:space="preserve">The second </w:t>
      </w:r>
      <w:r w:rsidR="00527D9D">
        <w:rPr>
          <w:lang w:val="en-US"/>
        </w:rPr>
        <w:t>condition requires no significant attenuation of photons inside the cavity</w:t>
      </w:r>
      <w:r w:rsidR="00254BCC">
        <w:rPr>
          <w:lang w:val="en-US"/>
        </w:rPr>
        <w:t>,</w:t>
      </w:r>
      <w:r w:rsidR="00527D9D">
        <w:rPr>
          <w:lang w:val="en-US"/>
        </w:rPr>
        <w:t xml:space="preserve"> </w:t>
      </w:r>
      <w:r w:rsidR="00254BCC">
        <w:rPr>
          <w:lang w:val="en-US"/>
        </w:rPr>
        <w:t>w</w:t>
      </w:r>
      <w:r w:rsidR="00AF680E">
        <w:rPr>
          <w:lang w:val="en-US"/>
        </w:rPr>
        <w:t xml:space="preserve">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(Alm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4D7B5D">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4D7B5D">
      <w:pPr>
        <w:spacing w:after="160" w:line="360" w:lineRule="auto"/>
        <w:rPr>
          <w:rFonts w:eastAsiaTheme="minorEastAsia"/>
          <w:lang w:val="en-US"/>
        </w:rPr>
      </w:pPr>
    </w:p>
    <w:p w14:paraId="5EA451D6" w14:textId="13D0B225" w:rsidR="00DF65C1" w:rsidRDefault="000B2978" w:rsidP="004D7B5D">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086A8608" w:rsidR="008A198C" w:rsidRPr="002C3C7F" w:rsidRDefault="00D3644F" w:rsidP="008A198C">
                            <w:pPr>
                              <w:pStyle w:val="Caption"/>
                              <w:rPr>
                                <w:lang w:val="en-US"/>
                              </w:rPr>
                            </w:pPr>
                            <w:bookmarkStart w:id="44" w:name="_Ref98956460"/>
                            <w:r w:rsidRPr="008A198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11</w:t>
                            </w:r>
                            <w:r w:rsidR="00D862CB">
                              <w:rPr>
                                <w:lang w:val="en-US"/>
                              </w:rPr>
                              <w:fldChar w:fldCharType="end"/>
                            </w:r>
                            <w:bookmarkEnd w:id="44"/>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 xml:space="preserve">releasing </w:t>
                            </w:r>
                            <w:r w:rsidR="00254BCC">
                              <w:rPr>
                                <w:rFonts w:eastAsiaTheme="minorEastAsia"/>
                                <w:lang w:val="en-US"/>
                              </w:rPr>
                              <w:t>electrons</w:t>
                            </w:r>
                            <w:r w:rsidR="00DE056A">
                              <w:rPr>
                                <w:rFonts w:eastAsiaTheme="minorEastAsia"/>
                                <w:lang w:val="en-US"/>
                              </w:rPr>
                              <w:t xml:space="preserve">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0"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q0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f8083N9JpCkmJX7z/G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caerQaAgAAPwQAAA4AAAAAAAAAAAAAAAAALgIAAGRycy9lMm9Eb2MueG1sUEsBAi0A&#10;FAAGAAgAAAAhAJZhsk3fAAAACQEAAA8AAAAAAAAAAAAAAAAAdAQAAGRycy9kb3ducmV2LnhtbFBL&#10;BQYAAAAABAAEAPMAAACABQAAAAA=&#10;" stroked="f">
                <v:textbox style="mso-fit-shape-to-text:t" inset="0,0,0,0">
                  <w:txbxContent>
                    <w:p w14:paraId="4B08C2F8" w14:textId="086A8608" w:rsidR="008A198C" w:rsidRPr="002C3C7F" w:rsidRDefault="00D3644F" w:rsidP="008A198C">
                      <w:pPr>
                        <w:pStyle w:val="Caption"/>
                        <w:rPr>
                          <w:lang w:val="en-US"/>
                        </w:rPr>
                      </w:pPr>
                      <w:bookmarkStart w:id="45" w:name="_Ref98956460"/>
                      <w:r w:rsidRPr="008A198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11</w:t>
                      </w:r>
                      <w:r w:rsidR="00D862CB">
                        <w:rPr>
                          <w:lang w:val="en-US"/>
                        </w:rPr>
                        <w:fldChar w:fldCharType="end"/>
                      </w:r>
                      <w:bookmarkEnd w:id="45"/>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 xml:space="preserve">releasing </w:t>
                      </w:r>
                      <w:r w:rsidR="00254BCC">
                        <w:rPr>
                          <w:rFonts w:eastAsiaTheme="minorEastAsia"/>
                          <w:lang w:val="en-US"/>
                        </w:rPr>
                        <w:t>electrons</w:t>
                      </w:r>
                      <w:r w:rsidR="00DE056A">
                        <w:rPr>
                          <w:rFonts w:eastAsiaTheme="minorEastAsia"/>
                          <w:lang w:val="en-US"/>
                        </w:rPr>
                        <w:t xml:space="preserve">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4D7B5D">
      <w:pPr>
        <w:spacing w:line="360" w:lineRule="auto"/>
        <w:rPr>
          <w:rFonts w:eastAsiaTheme="minorEastAsia"/>
          <w:lang w:val="en-US"/>
        </w:rPr>
      </w:pPr>
    </w:p>
    <w:p w14:paraId="6B264C94" w14:textId="77777777" w:rsidR="00BC133C" w:rsidRDefault="00BC133C" w:rsidP="004D7B5D">
      <w:pPr>
        <w:spacing w:line="360" w:lineRule="auto"/>
        <w:rPr>
          <w:rFonts w:eastAsiaTheme="minorEastAsia"/>
          <w:lang w:val="en-US"/>
        </w:rPr>
      </w:pPr>
    </w:p>
    <w:p w14:paraId="4F3DEDF3" w14:textId="0EE487C5" w:rsidR="00CB4BE5" w:rsidRPr="00503705" w:rsidRDefault="00CB4BE5" w:rsidP="004D7B5D">
      <w:pPr>
        <w:pStyle w:val="Heading3"/>
        <w:spacing w:line="360" w:lineRule="auto"/>
        <w:rPr>
          <w:lang w:val="en-US"/>
        </w:rPr>
      </w:pPr>
      <w:bookmarkStart w:id="46" w:name="_Toc106449098"/>
      <w:r>
        <w:rPr>
          <w:lang w:val="en-US"/>
        </w:rPr>
        <w:t>Bragg-Gray-Laurence</w:t>
      </w:r>
      <w:bookmarkEnd w:id="46"/>
    </w:p>
    <w:p w14:paraId="241380E5" w14:textId="76ACC00E" w:rsidR="00CE5238" w:rsidRDefault="00CB4BE5" w:rsidP="004D7B5D">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w:t>
      </w:r>
      <w:r w:rsidR="00254BCC">
        <w:rPr>
          <w:rFonts w:eastAsiaTheme="minorEastAsia"/>
          <w:lang w:val="en-US"/>
        </w:rPr>
        <w:t>f</w:t>
      </w:r>
      <w:r>
        <w:rPr>
          <w:rFonts w:eastAsiaTheme="minorEastAsia"/>
          <w:lang w:val="en-US"/>
        </w:rPr>
        <w:t xml:space="preserve">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(Alm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4E62E1" w:rsidP="004D7B5D">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4D7B5D">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(Alm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041B7D4C" w14:textId="498005AC" w:rsidR="00A810A3" w:rsidRPr="00B365E8" w:rsidRDefault="00850130" w:rsidP="004D7B5D">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 xml:space="preserve">Spencer-Attix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2F6CBC0E" w14:textId="6456B616" w:rsidR="00900B6D" w:rsidRDefault="00E46A3A" w:rsidP="004D7B5D">
      <w:pPr>
        <w:pStyle w:val="Heading2"/>
        <w:spacing w:line="360" w:lineRule="auto"/>
        <w:rPr>
          <w:rFonts w:eastAsiaTheme="minorEastAsia"/>
          <w:lang w:val="en-US"/>
        </w:rPr>
      </w:pPr>
      <w:bookmarkStart w:id="47" w:name="_Ref98923974"/>
      <w:bookmarkStart w:id="48" w:name="_Toc106449100"/>
      <w:r>
        <w:rPr>
          <w:rFonts w:eastAsiaTheme="minorEastAsia"/>
          <w:lang w:val="en-US"/>
        </w:rPr>
        <w:t xml:space="preserve">Dosimetry </w:t>
      </w:r>
      <w:r w:rsidR="00521603">
        <w:rPr>
          <w:rFonts w:eastAsiaTheme="minorEastAsia"/>
          <w:lang w:val="en-US"/>
        </w:rPr>
        <w:t>methods</w:t>
      </w:r>
      <w:bookmarkEnd w:id="47"/>
      <w:bookmarkEnd w:id="48"/>
    </w:p>
    <w:p w14:paraId="0217D32F" w14:textId="07AAEAE7" w:rsidR="00812CA7" w:rsidRPr="002555C8" w:rsidRDefault="00153FAF" w:rsidP="004D7B5D">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380EB7">
        <w:rPr>
          <w:lang w:val="en-US"/>
        </w:rPr>
        <w:t>1.3</w:t>
      </w:r>
      <w:r>
        <w:rPr>
          <w:lang w:val="en-US"/>
        </w:rPr>
        <w:fldChar w:fldCharType="end"/>
      </w:r>
      <w:r>
        <w:rPr>
          <w:lang w:val="en-US"/>
        </w:rPr>
        <w:t xml:space="preserve"> different techniques are used for </w:t>
      </w:r>
      <w:r w:rsidR="003F55F7">
        <w:rPr>
          <w:lang w:val="en-US"/>
        </w:rPr>
        <w:t>dose measur</w:t>
      </w:r>
      <w:r w:rsidR="00757143">
        <w:rPr>
          <w:lang w:val="en-US"/>
        </w:rPr>
        <w:t>ements</w:t>
      </w:r>
      <w:r w:rsidR="003F55F7">
        <w:rPr>
          <w:lang w:val="en-US"/>
        </w:rPr>
        <w:t>.</w:t>
      </w:r>
      <w:r w:rsidR="00983641">
        <w:rPr>
          <w:lang w:val="en-US"/>
        </w:rPr>
        <w:t xml:space="preserve"> However, this thesis will focus on</w:t>
      </w:r>
      <w:r w:rsidR="00757143">
        <w:rPr>
          <w:lang w:val="en-US"/>
        </w:rPr>
        <w:t xml:space="preserve"> two</w:t>
      </w:r>
      <w:r w:rsidR="00983641">
        <w:rPr>
          <w:lang w:val="en-US"/>
        </w:rPr>
        <w:t xml:space="preserve"> different </w:t>
      </w:r>
      <w:r w:rsidR="00290653">
        <w:rPr>
          <w:lang w:val="en-US"/>
        </w:rPr>
        <w:t>dosimeters</w:t>
      </w:r>
      <w:r w:rsidR="00DE27BF">
        <w:rPr>
          <w:lang w:val="en-US"/>
        </w:rPr>
        <w:t>:</w:t>
      </w:r>
      <w:r w:rsidR="00290653">
        <w:rPr>
          <w:lang w:val="en-US"/>
        </w:rPr>
        <w:t xml:space="preserve"> Ionization chamber</w:t>
      </w:r>
      <w:r w:rsidR="00757143">
        <w:rPr>
          <w:lang w:val="en-US"/>
        </w:rPr>
        <w:t xml:space="preserve"> and</w:t>
      </w:r>
      <w:r w:rsidR="00DE27BF">
        <w:rPr>
          <w:lang w:val="en-US"/>
        </w:rPr>
        <w:t xml:space="preserve"> </w:t>
      </w:r>
      <w:r w:rsidR="00757143">
        <w:rPr>
          <w:lang w:val="en-US"/>
        </w:rPr>
        <w:t>Radiochromic</w:t>
      </w:r>
      <w:r w:rsidR="005C6710">
        <w:rPr>
          <w:lang w:val="en-US"/>
        </w:rPr>
        <w:t xml:space="preserve"> film </w:t>
      </w:r>
      <w:r w:rsidR="007601A3">
        <w:rPr>
          <w:lang w:val="en-US"/>
        </w:rPr>
        <w:t>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w:t>
      </w:r>
      <w:r w:rsidR="00757143">
        <w:rPr>
          <w:lang w:val="en-US"/>
        </w:rPr>
        <w:t xml:space="preserve"> A</w:t>
      </w:r>
      <w:r w:rsidR="00A64C9A">
        <w:rPr>
          <w:lang w:val="en-US"/>
        </w:rPr>
        <w:t>n</w:t>
      </w:r>
      <w:r w:rsidR="000A67DB">
        <w:rPr>
          <w:lang w:val="en-US"/>
        </w:rPr>
        <w:t xml:space="preserve"> </w:t>
      </w:r>
      <w:r w:rsidR="00E91F67">
        <w:rPr>
          <w:lang w:val="en-US"/>
        </w:rPr>
        <w:t>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(Attix,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w:t>
      </w:r>
      <w:r w:rsidR="001D2C50">
        <w:rPr>
          <w:lang w:val="en-US"/>
        </w:rPr>
        <w:t xml:space="preserve">For </w:t>
      </w:r>
      <w:r w:rsidR="00B11473">
        <w:rPr>
          <w:lang w:val="en-US"/>
        </w:rPr>
        <w:t>instance,</w:t>
      </w:r>
      <w:r w:rsidR="00056CE5">
        <w:rPr>
          <w:lang w:val="en-US"/>
        </w:rPr>
        <w:t xml:space="preserve">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380EB7">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(Podgorsak,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4D7B5D">
      <w:pPr>
        <w:pStyle w:val="Heading3"/>
        <w:spacing w:line="360" w:lineRule="auto"/>
        <w:rPr>
          <w:lang w:val="en-US"/>
        </w:rPr>
      </w:pPr>
      <w:bookmarkStart w:id="49" w:name="_Toc106449101"/>
      <w:r>
        <w:rPr>
          <w:lang w:val="en-US"/>
        </w:rPr>
        <w:t xml:space="preserve">Parallel- Plate </w:t>
      </w:r>
      <w:r w:rsidR="00812CA7">
        <w:rPr>
          <w:lang w:val="en-US"/>
        </w:rPr>
        <w:t>Ionization Chamber</w:t>
      </w:r>
      <w:bookmarkEnd w:id="49"/>
    </w:p>
    <w:p w14:paraId="75498C6C" w14:textId="411C60DA" w:rsidR="00081436" w:rsidRDefault="00251C93" w:rsidP="004D7B5D">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380EB7" w:rsidRPr="000E085E">
        <w:rPr>
          <w:lang w:val="en-US"/>
        </w:rPr>
        <w:t xml:space="preserve">Figure </w:t>
      </w:r>
      <w:r w:rsidR="00380EB7">
        <w:rPr>
          <w:noProof/>
          <w:lang w:val="en-US"/>
        </w:rPr>
        <w:t>1</w:t>
      </w:r>
      <w:r w:rsidR="00380EB7">
        <w:rPr>
          <w:noProof/>
          <w:lang w:val="en-US"/>
        </w:rPr>
        <w:noBreakHyphen/>
        <w:t>13</w:t>
      </w:r>
      <w:r w:rsidR="00F776F5">
        <w:rPr>
          <w:lang w:val="en-US"/>
        </w:rPr>
        <w:fldChar w:fldCharType="end"/>
      </w:r>
      <w:r w:rsidR="00A85115">
        <w:rPr>
          <w:lang w:val="en-US"/>
        </w:rPr>
        <w:br/>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(Podgorsak,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380EB7" w:rsidRPr="000E085E">
        <w:rPr>
          <w:lang w:val="en-US"/>
        </w:rPr>
        <w:t xml:space="preserve">Figure </w:t>
      </w:r>
      <w:r w:rsidR="00380EB7">
        <w:rPr>
          <w:noProof/>
          <w:lang w:val="en-US"/>
        </w:rPr>
        <w:t>1</w:t>
      </w:r>
      <w:r w:rsidR="00380EB7">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w:t>
      </w:r>
      <w:r w:rsidR="007E5A13">
        <w:rPr>
          <w:lang w:val="en-US"/>
        </w:rPr>
        <w:t xml:space="preserve"> sufficiently</w:t>
      </w:r>
      <w:r w:rsidR="00DE0D33">
        <w:rPr>
          <w:lang w:val="en-US"/>
        </w:rPr>
        <w:t xml:space="preserve"> </w:t>
      </w:r>
      <w:r w:rsidR="0039597E">
        <w:rPr>
          <w:lang w:val="en-US"/>
        </w:rPr>
        <w:t xml:space="preserve">high </w:t>
      </w:r>
      <w:r w:rsidR="00060AA8">
        <w:rPr>
          <w:lang w:val="en-US"/>
        </w:rPr>
        <w:t xml:space="preserve">(typically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380EB7">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(Podgorsak,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4D7B5D">
      <w:pPr>
        <w:spacing w:line="360" w:lineRule="auto"/>
        <w:rPr>
          <w:lang w:val="en-US"/>
        </w:rPr>
      </w:pPr>
    </w:p>
    <w:p w14:paraId="6B8FC14D" w14:textId="77777777" w:rsidR="002B1C80" w:rsidRDefault="006141AA" w:rsidP="004D7B5D">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64156161" w:rsidR="000E085E" w:rsidRPr="00731006" w:rsidRDefault="000E085E" w:rsidP="000E085E">
                            <w:pPr>
                              <w:pStyle w:val="Caption"/>
                              <w:rPr>
                                <w:noProof/>
                                <w:sz w:val="24"/>
                                <w:lang w:val="en-US"/>
                              </w:rPr>
                            </w:pPr>
                            <w:bookmarkStart w:id="50" w:name="_Ref97216960"/>
                            <w:r w:rsidRPr="000E085E">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12</w:t>
                            </w:r>
                            <w:r w:rsidR="00D862CB">
                              <w:rPr>
                                <w:lang w:val="en-US"/>
                              </w:rPr>
                              <w:fldChar w:fldCharType="end"/>
                            </w:r>
                            <w:bookmarkEnd w:id="50"/>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1"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dRGgIAAD8EAAAOAAAAZHJzL2Uyb0RvYy54bWysU02P2jAQvVfqf7B8L4FtQd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SZfT20+T2e2UM0m+2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" stroked="f">
                <v:textbox style="mso-fit-shape-to-text:t" inset="0,0,0,0">
                  <w:txbxContent>
                    <w:p w14:paraId="75B4E53B" w14:textId="64156161" w:rsidR="000E085E" w:rsidRPr="00731006" w:rsidRDefault="000E085E" w:rsidP="000E085E">
                      <w:pPr>
                        <w:pStyle w:val="Caption"/>
                        <w:rPr>
                          <w:noProof/>
                          <w:sz w:val="24"/>
                          <w:lang w:val="en-US"/>
                        </w:rPr>
                      </w:pPr>
                      <w:bookmarkStart w:id="51" w:name="_Ref97216960"/>
                      <w:r w:rsidRPr="000E085E">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12</w:t>
                      </w:r>
                      <w:r w:rsidR="00D862CB">
                        <w:rPr>
                          <w:lang w:val="en-US"/>
                        </w:rPr>
                        <w:fldChar w:fldCharType="end"/>
                      </w:r>
                      <w:bookmarkEnd w:id="51"/>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2">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p>
    <w:p w14:paraId="44777EAC" w14:textId="43E781BC" w:rsidR="00A12C2F" w:rsidRDefault="002B1C80" w:rsidP="004D7B5D">
      <w:pPr>
        <w:spacing w:line="360" w:lineRule="auto"/>
        <w:rPr>
          <w:lang w:val="en-US"/>
        </w:rPr>
      </w:pPr>
      <w:r>
        <w:rPr>
          <w:lang w:val="en-US"/>
        </w:rPr>
        <w:t xml:space="preserve">When the electrons are ionized </w:t>
      </w:r>
      <w:r w:rsidR="00A80713">
        <w:rPr>
          <w:lang w:val="en-US"/>
        </w:rPr>
        <w:t>the</w:t>
      </w:r>
      <w:r w:rsidR="004E118D">
        <w:rPr>
          <w:lang w:val="en-US"/>
        </w:rPr>
        <w:t xml:space="preserve"> charge is “collected” </w:t>
      </w:r>
      <w:r w:rsidR="00E24F69">
        <w:rPr>
          <w:lang w:val="en-US"/>
        </w:rPr>
        <w:t xml:space="preserve">by </w:t>
      </w:r>
      <w:r w:rsidR="003F2638">
        <w:rPr>
          <w:lang w:val="en-US"/>
        </w:rPr>
        <w:t xml:space="preserve">a </w:t>
      </w:r>
      <w:r w:rsidR="00E24F69">
        <w:rPr>
          <w:lang w:val="en-US"/>
        </w:rPr>
        <w:t>measuring electrode</w:t>
      </w:r>
      <w:r w:rsidR="006C5A75">
        <w:rPr>
          <w:lang w:val="en-US"/>
        </w:rPr>
        <w:t xml:space="preserve"> </w:t>
      </w:r>
      <w:r w:rsidR="00E24F69">
        <w:rPr>
          <w:lang w:val="en-US"/>
        </w:rPr>
        <w:t>connected to the electrometer</w:t>
      </w:r>
      <w:r w:rsidR="00FF5072">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(Podgorsak,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dose</w:t>
      </w:r>
      <w:r w:rsidR="00C36896">
        <w:rPr>
          <w:lang w:val="en-US"/>
        </w:rPr>
        <w:t xml:space="preserve"> using a calibration factor</w:t>
      </w:r>
      <w:r w:rsidR="00F567F7">
        <w:rPr>
          <w:lang w:val="en-US"/>
        </w:rPr>
        <w:t xml:space="preserve">. </w:t>
      </w:r>
      <w:r w:rsidR="00FD28EA">
        <w:rPr>
          <w:lang w:val="en-US"/>
        </w:rPr>
        <w:t>If the applied voltage is too low</w:t>
      </w:r>
      <w:r w:rsidR="00216DC6">
        <w:rPr>
          <w:lang w:val="en-US"/>
        </w:rPr>
        <w:t xml:space="preserve"> </w:t>
      </w:r>
      <w:r w:rsidR="002C60CA">
        <w:rPr>
          <w:lang w:val="en-US"/>
        </w:rPr>
        <w:t>negative ion</w:t>
      </w:r>
      <w:r w:rsidR="00EF244B">
        <w:rPr>
          <w:lang w:val="en-US"/>
        </w:rPr>
        <w:t>s</w:t>
      </w:r>
      <w:r w:rsidR="002C60CA">
        <w:rPr>
          <w:lang w:val="en-US"/>
        </w:rPr>
        <w:t xml:space="preserve"> will tend to recombine with positive ion</w:t>
      </w:r>
      <w:r w:rsidR="00EF244B">
        <w:rPr>
          <w:lang w:val="en-US"/>
        </w:rPr>
        <w:t>s</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xml:space="preserve">, </w:t>
      </w:r>
      <w:r w:rsidR="00EF244B">
        <w:rPr>
          <w:lang w:val="en-US"/>
        </w:rPr>
        <w:t>which</w:t>
      </w:r>
      <w:r w:rsidR="0058507C">
        <w:rPr>
          <w:lang w:val="en-US"/>
        </w:rPr>
        <w:t xml:space="preserve">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(Attix,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4D7B5D">
      <w:pPr>
        <w:pStyle w:val="Heading3"/>
        <w:spacing w:line="360" w:lineRule="auto"/>
        <w:rPr>
          <w:lang w:val="en-US"/>
        </w:rPr>
      </w:pPr>
      <w:bookmarkStart w:id="52" w:name="_Ref99012278"/>
      <w:bookmarkStart w:id="53" w:name="_Ref99376583"/>
      <w:bookmarkStart w:id="54" w:name="_Toc106449102"/>
      <w:r>
        <w:rPr>
          <w:lang w:val="en-US"/>
        </w:rPr>
        <w:t>Thimble</w:t>
      </w:r>
      <w:r w:rsidR="00C66EA0">
        <w:rPr>
          <w:lang w:val="en-US"/>
        </w:rPr>
        <w:t xml:space="preserve"> </w:t>
      </w:r>
      <w:r w:rsidR="00595D36">
        <w:rPr>
          <w:lang w:val="en-US"/>
        </w:rPr>
        <w:t>Ionization Chamber</w:t>
      </w:r>
      <w:bookmarkEnd w:id="52"/>
      <w:bookmarkEnd w:id="53"/>
      <w:bookmarkEnd w:id="54"/>
    </w:p>
    <w:p w14:paraId="672C12EA" w14:textId="2118BDA5" w:rsidR="002442CE" w:rsidRDefault="009E19EF" w:rsidP="004D7B5D">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380EB7" w:rsidRPr="005A225D">
        <w:rPr>
          <w:lang w:val="en-US"/>
        </w:rPr>
        <w:t xml:space="preserve">Figure </w:t>
      </w:r>
      <w:r w:rsidR="00380EB7">
        <w:rPr>
          <w:noProof/>
          <w:lang w:val="en-US"/>
        </w:rPr>
        <w:t>1</w:t>
      </w:r>
      <w:r w:rsidR="00380EB7">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w:t>
      </w:r>
      <w:r w:rsidR="00EF244B">
        <w:rPr>
          <w:lang w:val="en-US"/>
        </w:rPr>
        <w:t xml:space="preserve"> </w:t>
      </w:r>
      <w:r w:rsidR="00504ABF">
        <w:rPr>
          <w:lang w:val="en-US"/>
        </w:rPr>
        <w:t>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(Shortt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380EB7" w:rsidRPr="005A225D">
        <w:rPr>
          <w:lang w:val="en-US"/>
        </w:rPr>
        <w:t xml:space="preserve">Figure </w:t>
      </w:r>
      <w:r w:rsidR="00380EB7">
        <w:rPr>
          <w:noProof/>
          <w:lang w:val="en-US"/>
        </w:rPr>
        <w:t>1</w:t>
      </w:r>
      <w:r w:rsidR="00380EB7">
        <w:rPr>
          <w:noProof/>
          <w:lang w:val="en-US"/>
        </w:rPr>
        <w:noBreakHyphen/>
        <w:t>14</w:t>
      </w:r>
      <w:r w:rsidR="00B4201B">
        <w:rPr>
          <w:lang w:val="en-US"/>
        </w:rPr>
        <w:fldChar w:fldCharType="end"/>
      </w:r>
      <w:r w:rsidR="00B4201B">
        <w:rPr>
          <w:lang w:val="en-US"/>
        </w:rPr>
        <w:t xml:space="preserve"> but</w:t>
      </w:r>
      <w:r w:rsidR="00065EA4">
        <w:rPr>
          <w:lang w:val="en-US"/>
        </w:rPr>
        <w:t xml:space="preserve"> it</w:t>
      </w:r>
      <w:r w:rsidR="00E152C7">
        <w:rPr>
          <w:lang w:val="en-US"/>
        </w:rPr>
        <w:t xml:space="preserve"> surrounds the wall </w:t>
      </w:r>
      <w:r w:rsidR="00DB670A">
        <w:rPr>
          <w:lang w:val="en-US"/>
        </w:rPr>
        <w:t xml:space="preserve">and </w:t>
      </w:r>
      <w:r w:rsidR="00725E6A">
        <w:rPr>
          <w:lang w:val="en-US"/>
        </w:rPr>
        <w:t xml:space="preserve"> acts as a buildup material that ensures CPE within the sensitive volume of the ionization chamber</w:t>
      </w:r>
      <w:r w:rsidR="00486745">
        <w:rPr>
          <w:lang w:val="en-US"/>
        </w:rPr>
        <w:t xml:space="preserv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380EB7">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p>
    <w:p w14:paraId="386B3935" w14:textId="25550CA6" w:rsidR="003C08F1" w:rsidRDefault="00BA3795" w:rsidP="004D7B5D">
      <w:pPr>
        <w:spacing w:line="360" w:lineRule="auto"/>
        <w:rPr>
          <w:lang w:val="en-US"/>
        </w:rPr>
      </w:pPr>
      <w:r>
        <w:rPr>
          <w:lang w:val="en-US"/>
        </w:rPr>
        <w:lastRenderedPageBreak/>
        <w:t xml:space="preserve">In a thimble ionization </w:t>
      </w:r>
      <w:proofErr w:type="gramStart"/>
      <w:r w:rsidR="00E461B5">
        <w:rPr>
          <w:lang w:val="en-US"/>
        </w:rPr>
        <w:t>chamber</w:t>
      </w:r>
      <w:proofErr w:type="gramEnd"/>
      <w:r>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380EB7">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380EB7" w:rsidRPr="00380EB7">
        <w:rPr>
          <w:noProof/>
          <w:lang w:val="en-US"/>
        </w:rPr>
        <w:t>1</w:t>
      </w:r>
      <w:r w:rsidR="00380EB7" w:rsidRPr="00380EB7">
        <w:rPr>
          <w:noProof/>
          <w:lang w:val="en-US"/>
        </w:rPr>
        <w:noBreakHyphen/>
        <w:t>11</w:t>
      </w:r>
      <w:r w:rsidR="00E461B5">
        <w:rPr>
          <w:lang w:val="en-US"/>
        </w:rPr>
        <w:fldChar w:fldCharType="end"/>
      </w:r>
      <w:r w:rsidR="00E461B5">
        <w:rPr>
          <w:lang w:val="en-US"/>
        </w:rPr>
        <w:t xml:space="preserve"> we see that </w:t>
      </w:r>
      <w:r w:rsidR="00B773F5">
        <w:rPr>
          <w:lang w:val="en-US"/>
        </w:rPr>
        <w:t xml:space="preserve">collision KERMA </w:t>
      </w:r>
      <w:r w:rsidR="00D55F38">
        <w:rPr>
          <w:lang w:val="en-US"/>
        </w:rPr>
        <w:t>can</w:t>
      </w:r>
      <w:r w:rsidR="00B773F5">
        <w:rPr>
          <w:lang w:val="en-US"/>
        </w:rPr>
        <w:t xml:space="preserve"> be written as</w:t>
      </w:r>
    </w:p>
    <w:p w14:paraId="6A4D5EE9" w14:textId="71D7E69E" w:rsidR="00E1055B" w:rsidRDefault="004E62E1"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66CCCAE7" w:rsidR="003C08F1" w:rsidRDefault="00D712BE" w:rsidP="004D7B5D">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4E62E1"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66B79848" w14:textId="22A16A2A" w:rsidR="003571C6" w:rsidRPr="009F17E6" w:rsidRDefault="006367A4" w:rsidP="004D7B5D">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380EB7" w:rsidRPr="00380EB7">
        <w:rPr>
          <w:noProof/>
          <w:lang w:val="en-US"/>
        </w:rPr>
        <w:t>1</w:t>
      </w:r>
      <w:r w:rsidR="00380EB7" w:rsidRPr="00380EB7">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(Podgorsak,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electrons can be collected. </w:t>
      </w:r>
      <w:r w:rsidR="00954E67">
        <w:rPr>
          <w:rFonts w:eastAsiaTheme="minorEastAsia"/>
          <w:lang w:val="en-US"/>
        </w:rPr>
        <w:t>To ensure most accurate dose meas</w:t>
      </w:r>
      <w:r w:rsidR="00C54ABE">
        <w:rPr>
          <w:rFonts w:eastAsiaTheme="minorEastAsia"/>
          <w:lang w:val="en-US"/>
        </w:rPr>
        <w:t>urement</w:t>
      </w:r>
      <w:r w:rsidR="00954E67">
        <w:rPr>
          <w:rFonts w:eastAsiaTheme="minorEastAsia"/>
          <w:lang w:val="en-US"/>
        </w:rPr>
        <w:t>,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r w:rsidR="00C54ABE">
        <w:rPr>
          <w:rFonts w:eastAsiaTheme="minorEastAsia"/>
          <w:lang w:val="en-US"/>
        </w:rPr>
        <w:t xml:space="preserve"> </w:t>
      </w:r>
      <w:r w:rsidR="00A52AA8">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output in nC to dose Gy</w:t>
      </w:r>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(Podgorsak,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w:t>
      </w:r>
      <w:r w:rsidR="00C97263">
        <w:rPr>
          <w:rFonts w:eastAsiaTheme="minorEastAsia"/>
          <w:lang w:val="en-US"/>
        </w:rPr>
        <w:t>perturbed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(P.Andreo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44217BCE" w14:textId="5A8238A6" w:rsidR="00B5429E" w:rsidRPr="00E42BDC" w:rsidRDefault="00B5429E" w:rsidP="00E42BDC">
      <w:pPr>
        <w:keepNext/>
        <w:spacing w:line="360" w:lineRule="auto"/>
      </w:pPr>
      <w:r>
        <w:rPr>
          <w:noProof/>
          <w:lang w:val="en-US"/>
        </w:rPr>
        <w:drawing>
          <wp:anchor distT="0" distB="0" distL="114300" distR="114300" simplePos="0" relativeHeight="251971584" behindDoc="1" locked="0" layoutInCell="1" allowOverlap="1" wp14:anchorId="63E1C5D5" wp14:editId="467A82C0">
            <wp:simplePos x="0" y="0"/>
            <wp:positionH relativeFrom="column">
              <wp:posOffset>-692430</wp:posOffset>
            </wp:positionH>
            <wp:positionV relativeFrom="paragraph">
              <wp:posOffset>380010</wp:posOffset>
            </wp:positionV>
            <wp:extent cx="7170928" cy="1413164"/>
            <wp:effectExtent l="0" t="0" r="0" b="0"/>
            <wp:wrapTight wrapText="bothSides">
              <wp:wrapPolygon edited="0">
                <wp:start x="0" y="0"/>
                <wp:lineTo x="0" y="21260"/>
                <wp:lineTo x="21520" y="21260"/>
                <wp:lineTo x="21520" y="0"/>
                <wp:lineTo x="0" y="0"/>
              </wp:wrapPolygon>
            </wp:wrapTight>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70928" cy="1413164"/>
                    </a:xfrm>
                    <a:prstGeom prst="rect">
                      <a:avLst/>
                    </a:prstGeom>
                  </pic:spPr>
                </pic:pic>
              </a:graphicData>
            </a:graphic>
          </wp:anchor>
        </w:drawing>
      </w:r>
      <w:r>
        <w:rPr>
          <w:noProof/>
        </w:rPr>
        <mc:AlternateContent>
          <mc:Choice Requires="wps">
            <w:drawing>
              <wp:anchor distT="0" distB="0" distL="114300" distR="114300" simplePos="0" relativeHeight="251966464" behindDoc="1" locked="0" layoutInCell="1" allowOverlap="1" wp14:anchorId="2710EC4B" wp14:editId="41E0E5F5">
                <wp:simplePos x="0" y="0"/>
                <wp:positionH relativeFrom="margin">
                  <wp:posOffset>-95003</wp:posOffset>
                </wp:positionH>
                <wp:positionV relativeFrom="paragraph">
                  <wp:posOffset>1811012</wp:posOffset>
                </wp:positionV>
                <wp:extent cx="5736590" cy="635"/>
                <wp:effectExtent l="0" t="0" r="0" b="0"/>
                <wp:wrapTight wrapText="bothSides">
                  <wp:wrapPolygon edited="0">
                    <wp:start x="0" y="0"/>
                    <wp:lineTo x="0" y="20052"/>
                    <wp:lineTo x="21519" y="20052"/>
                    <wp:lineTo x="21519"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475D86D4" w14:textId="7DA65023" w:rsidR="008A5BBC" w:rsidRPr="008A5BBC" w:rsidRDefault="008A5BBC" w:rsidP="008A5BBC">
                            <w:pPr>
                              <w:pStyle w:val="Caption"/>
                              <w:rPr>
                                <w:noProof/>
                                <w:sz w:val="24"/>
                                <w:lang w:val="en-US"/>
                              </w:rPr>
                            </w:pPr>
                            <w:r w:rsidRPr="008A5BB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13</w:t>
                            </w:r>
                            <w:r w:rsidR="00D862CB">
                              <w:rPr>
                                <w:lang w:val="en-US"/>
                              </w:rPr>
                              <w:fldChar w:fldCharType="end"/>
                            </w:r>
                            <w:r w:rsidRPr="008A5BBC">
                              <w:rPr>
                                <w:lang w:val="en-US"/>
                              </w:rPr>
                              <w:t xml:space="preserve">. </w:t>
                            </w:r>
                            <w:r w:rsidRPr="005A225D">
                              <w:rPr>
                                <w:lang w:val="en-US"/>
                              </w:rPr>
                              <w:t>Schematic of thimble ionizat</w:t>
                            </w:r>
                            <w:r>
                              <w:rPr>
                                <w:lang w:val="en-US"/>
                              </w:rPr>
                              <w:t xml:space="preserve">ion chamber, where the sensitive air-filled volume is encapsulated in a thimble </w:t>
                            </w:r>
                            <w:r>
                              <w:rPr>
                                <w:lang w:val="en-US"/>
                              </w:rPr>
                              <w:fldChar w:fldCharType="begin"/>
                            </w:r>
                            <w:r>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Pr>
                                <w:lang w:val="en-US"/>
                              </w:rPr>
                              <w:fldChar w:fldCharType="separate"/>
                            </w:r>
                            <w:r w:rsidRPr="0059245B">
                              <w:rPr>
                                <w:rFonts w:cs="Times New Roman"/>
                                <w:lang w:val="en-US"/>
                              </w:rPr>
                              <w:t>(Podgorsak, 2016, p. 741)</w:t>
                            </w:r>
                            <w:r>
                              <w:rPr>
                                <w:lang w:val="en-US"/>
                              </w:rPr>
                              <w:fldChar w:fldCharType="end"/>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0EC4B" id="Text Box 24" o:spid="_x0000_s1032" type="#_x0000_t202" style="position:absolute;margin-left:-7.5pt;margin-top:142.6pt;width:451.7pt;height:.05pt;z-index:-25135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" stroked="f">
                <v:textbox style="mso-fit-shape-to-text:t" inset="0,0,0,0">
                  <w:txbxContent>
                    <w:p w14:paraId="475D86D4" w14:textId="7DA65023" w:rsidR="008A5BBC" w:rsidRPr="008A5BBC" w:rsidRDefault="008A5BBC" w:rsidP="008A5BBC">
                      <w:pPr>
                        <w:pStyle w:val="Caption"/>
                        <w:rPr>
                          <w:noProof/>
                          <w:sz w:val="24"/>
                          <w:lang w:val="en-US"/>
                        </w:rPr>
                      </w:pPr>
                      <w:r w:rsidRPr="008A5BB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13</w:t>
                      </w:r>
                      <w:r w:rsidR="00D862CB">
                        <w:rPr>
                          <w:lang w:val="en-US"/>
                        </w:rPr>
                        <w:fldChar w:fldCharType="end"/>
                      </w:r>
                      <w:r w:rsidRPr="008A5BBC">
                        <w:rPr>
                          <w:lang w:val="en-US"/>
                        </w:rPr>
                        <w:t xml:space="preserve">. </w:t>
                      </w:r>
                      <w:r w:rsidRPr="005A225D">
                        <w:rPr>
                          <w:lang w:val="en-US"/>
                        </w:rPr>
                        <w:t>Schematic of thimble ionizat</w:t>
                      </w:r>
                      <w:r>
                        <w:rPr>
                          <w:lang w:val="en-US"/>
                        </w:rPr>
                        <w:t xml:space="preserve">ion chamber, where the sensitive air-filled volume is encapsulated in a thimble </w:t>
                      </w:r>
                      <w:r>
                        <w:rPr>
                          <w:lang w:val="en-US"/>
                        </w:rPr>
                        <w:fldChar w:fldCharType="begin"/>
                      </w:r>
                      <w:r>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Pr>
                          <w:lang w:val="en-US"/>
                        </w:rPr>
                        <w:fldChar w:fldCharType="separate"/>
                      </w:r>
                      <w:r w:rsidRPr="0059245B">
                        <w:rPr>
                          <w:rFonts w:cs="Times New Roman"/>
                          <w:lang w:val="en-US"/>
                        </w:rPr>
                        <w:t>(Podgorsak, 2016, p. 741)</w:t>
                      </w:r>
                      <w:r>
                        <w:rPr>
                          <w:lang w:val="en-US"/>
                        </w:rPr>
                        <w:fldChar w:fldCharType="end"/>
                      </w:r>
                      <w:r>
                        <w:rPr>
                          <w:lang w:val="en-US"/>
                        </w:rPr>
                        <w:t>.</w:t>
                      </w:r>
                    </w:p>
                  </w:txbxContent>
                </v:textbox>
                <w10:wrap type="tight" anchorx="margin"/>
              </v:shape>
            </w:pict>
          </mc:Fallback>
        </mc:AlternateContent>
      </w:r>
    </w:p>
    <w:p w14:paraId="1CEC4561" w14:textId="3DB5E806" w:rsidR="00006E18" w:rsidRPr="00006E18" w:rsidRDefault="00006E18" w:rsidP="00250085">
      <w:pPr>
        <w:pStyle w:val="Heading3"/>
        <w:rPr>
          <w:lang w:val="en-US"/>
        </w:rPr>
      </w:pPr>
      <w:r>
        <w:rPr>
          <w:lang w:val="en-US"/>
        </w:rPr>
        <w:t>Radiochromic film</w:t>
      </w:r>
    </w:p>
    <w:p w14:paraId="792FC10E" w14:textId="707A2B7D" w:rsidR="00DF4A6B" w:rsidRDefault="00DF4B3C" w:rsidP="00DF4A6B">
      <w:pPr>
        <w:keepNext/>
        <w:spacing w:line="360" w:lineRule="auto"/>
        <w:rPr>
          <w:lang w:val="en-US"/>
        </w:rPr>
      </w:pPr>
      <w:r>
        <w:rPr>
          <w:lang w:val="en-US"/>
        </w:rPr>
        <w:t xml:space="preserve">Radiochromic film is a self-developing film, that reacts when exposed to radiation </w:t>
      </w:r>
      <w:r>
        <w:rPr>
          <w:lang w:val="en-US"/>
        </w:rPr>
        <w:fldChar w:fldCharType="begin"/>
      </w:r>
      <w:r>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Pr>
          <w:lang w:val="en-US"/>
        </w:rPr>
        <w:fldChar w:fldCharType="separate"/>
      </w:r>
      <w:r w:rsidRPr="00693360">
        <w:rPr>
          <w:rFonts w:cs="Times New Roman"/>
          <w:lang w:val="en-US"/>
        </w:rPr>
        <w:t>(McLaughlin &amp; Chalkley, 1965)</w:t>
      </w:r>
      <w:r>
        <w:rPr>
          <w:lang w:val="en-US"/>
        </w:rPr>
        <w:fldChar w:fldCharType="end"/>
      </w:r>
      <w:r>
        <w:rPr>
          <w:lang w:val="en-US"/>
        </w:rPr>
        <w:t>. The films are typically made up of a protective layer and an active layer (</w:t>
      </w:r>
      <w:r>
        <w:rPr>
          <w:lang w:val="en-US"/>
        </w:rPr>
        <w:fldChar w:fldCharType="begin"/>
      </w:r>
      <w:r>
        <w:rPr>
          <w:lang w:val="en-US"/>
        </w:rPr>
        <w:instrText xml:space="preserve"> REF _Ref101959202 \h </w:instrText>
      </w:r>
      <w:r>
        <w:rPr>
          <w:lang w:val="en-US"/>
        </w:rPr>
      </w:r>
      <w:r w:rsidR="00DF4A6B">
        <w:rPr>
          <w:lang w:val="en-US"/>
        </w:rPr>
        <w:instrText xml:space="preserve"> \* MERGEFORMAT </w:instrText>
      </w:r>
      <w:r>
        <w:rPr>
          <w:lang w:val="en-US"/>
        </w:rPr>
        <w:fldChar w:fldCharType="separate"/>
      </w:r>
      <w:r w:rsidRPr="00B10753">
        <w:rPr>
          <w:lang w:val="en-US"/>
        </w:rPr>
        <w:t xml:space="preserve">Figure </w:t>
      </w:r>
      <w:r>
        <w:rPr>
          <w:noProof/>
          <w:lang w:val="en-US"/>
        </w:rPr>
        <w:t>2</w:t>
      </w:r>
      <w:r>
        <w:rPr>
          <w:lang w:val="en-US"/>
        </w:rPr>
        <w:noBreakHyphen/>
      </w:r>
      <w:r>
        <w:rPr>
          <w:noProof/>
          <w:lang w:val="en-US"/>
        </w:rPr>
        <w:t>14</w:t>
      </w:r>
      <w:r>
        <w:rPr>
          <w:lang w:val="en-US"/>
        </w:rPr>
        <w:fldChar w:fldCharType="end"/>
      </w:r>
      <w:r>
        <w:rPr>
          <w:lang w:val="en-US"/>
        </w:rPr>
        <w:t xml:space="preserve">) The active layer consists of one or two layers of monomers called diacetylene. Monomers are molecules that interact with other monomer molecules to create polymer chains </w:t>
      </w:r>
      <w:r>
        <w:rPr>
          <w:lang w:val="en-US"/>
        </w:rPr>
        <w:fldChar w:fldCharType="begin"/>
      </w:r>
      <w:r>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Pr>
          <w:lang w:val="en-US"/>
        </w:rPr>
        <w:fldChar w:fldCharType="separate"/>
      </w:r>
      <w:r w:rsidRPr="002B5346">
        <w:rPr>
          <w:rFonts w:cs="Times New Roman"/>
          <w:szCs w:val="24"/>
          <w:lang w:val="en-US"/>
        </w:rPr>
        <w:t>(</w:t>
      </w:r>
      <w:r w:rsidRPr="002B5346">
        <w:rPr>
          <w:rFonts w:cs="Times New Roman"/>
          <w:i/>
          <w:iCs/>
          <w:szCs w:val="24"/>
          <w:lang w:val="en-US"/>
        </w:rPr>
        <w:t>Monomer | Definition &amp; Facts | Britannica</w:t>
      </w:r>
      <w:r w:rsidRPr="002B5346">
        <w:rPr>
          <w:rFonts w:cs="Times New Roman"/>
          <w:szCs w:val="24"/>
          <w:lang w:val="en-US"/>
        </w:rPr>
        <w:t>, 2022)</w:t>
      </w:r>
      <w:r>
        <w:rPr>
          <w:lang w:val="en-US"/>
        </w:rPr>
        <w:fldChar w:fldCharType="end"/>
      </w:r>
      <w:r>
        <w:rPr>
          <w:lang w:val="en-US"/>
        </w:rPr>
        <w:t xml:space="preserve">. When diacetylene is exposed to radiation it polymerizes to create polydiacetylene, changing both the chemical and optical characteristic of the active layer </w:t>
      </w:r>
      <w:r>
        <w:rPr>
          <w:lang w:val="en-US"/>
        </w:rPr>
        <w:fldChar w:fldCharType="begin"/>
      </w:r>
      <w:r>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Pr>
          <w:lang w:val="en-US"/>
        </w:rPr>
        <w:fldChar w:fldCharType="separate"/>
      </w:r>
      <w:r w:rsidRPr="00BE3661">
        <w:rPr>
          <w:rFonts w:cs="Times New Roman"/>
          <w:lang w:val="en-US"/>
        </w:rPr>
        <w:t>(McLaughlin et al., 1996)</w:t>
      </w:r>
      <w:r>
        <w:rPr>
          <w:lang w:val="en-US"/>
        </w:rPr>
        <w:fldChar w:fldCharType="end"/>
      </w:r>
      <w:r>
        <w:rPr>
          <w:lang w:val="en-US"/>
        </w:rPr>
        <w:t>. T</w:t>
      </w:r>
      <w:r>
        <w:rPr>
          <w:lang w:val="en-US"/>
        </w:rPr>
        <w:t>h</w:t>
      </w:r>
      <w:r>
        <w:rPr>
          <w:lang w:val="en-US"/>
        </w:rPr>
        <w:t xml:space="preserve">e color of the film darkens and the optical density (OD) can be measured either by measuring light transmitted through the film, or light reflected by the film </w:t>
      </w:r>
      <w:r>
        <w:rPr>
          <w:lang w:val="en-US"/>
        </w:rPr>
        <w:fldChar w:fldCharType="begin"/>
      </w:r>
      <w:r>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Pr>
          <w:lang w:val="en-US"/>
        </w:rPr>
        <w:fldChar w:fldCharType="separate"/>
      </w:r>
      <w:r w:rsidRPr="00D97103">
        <w:rPr>
          <w:rFonts w:cs="Times New Roman"/>
          <w:lang w:val="en-US"/>
        </w:rPr>
        <w:t>(Andreo et al., 2017</w:t>
      </w:r>
      <w:r>
        <w:rPr>
          <w:rFonts w:cs="Times New Roman"/>
          <w:lang w:val="en-US"/>
        </w:rPr>
        <w:t>, 562</w:t>
      </w:r>
      <w:r w:rsidRPr="00D97103">
        <w:rPr>
          <w:rFonts w:cs="Times New Roman"/>
          <w:lang w:val="en-US"/>
        </w:rPr>
        <w:t>)</w:t>
      </w:r>
      <w:r>
        <w:rPr>
          <w:lang w:val="en-US"/>
        </w:rPr>
        <w:fldChar w:fldCharType="end"/>
      </w:r>
      <w:r>
        <w:rPr>
          <w:lang w:val="en-US"/>
        </w:rPr>
        <w:t>.</w:t>
      </w:r>
      <w:r w:rsidR="00E42BDC">
        <w:rPr>
          <w:lang w:val="en-US"/>
        </w:rPr>
        <w:t xml:space="preserve">  </w:t>
      </w:r>
      <w:r w:rsidR="00DF4A6B">
        <w:rPr>
          <w:lang w:val="en-US"/>
        </w:rPr>
        <w:t xml:space="preserve">Extracting absolute dose from the films requires an established relationship between the film response </w:t>
      </w:r>
      <w:r w:rsidR="00FC67BB">
        <w:rPr>
          <w:lang w:val="en-US"/>
        </w:rPr>
        <w:t xml:space="preserve">and absorbed dose, which demands calibration the films and accounting for factors that might change the response, such as time waited after irradiation before scanning the films, </w:t>
      </w:r>
      <w:r w:rsidR="004A149F">
        <w:rPr>
          <w:lang w:val="en-US"/>
        </w:rPr>
        <w:t>temperature</w:t>
      </w:r>
      <w:r w:rsidR="00FC67BB">
        <w:rPr>
          <w:lang w:val="en-US"/>
        </w:rPr>
        <w:t xml:space="preserve"> and light exposure </w:t>
      </w:r>
      <w:r w:rsidR="00DF4A6B">
        <w:rPr>
          <w:lang w:val="en-US"/>
        </w:rPr>
        <w:t xml:space="preserve"> </w:t>
      </w:r>
      <w:r w:rsidR="004A149F">
        <w:rPr>
          <w:lang w:val="en-US"/>
        </w:rPr>
        <w:fldChar w:fldCharType="begin"/>
      </w:r>
      <w:r w:rsidR="00C36D58">
        <w:rPr>
          <w:lang w:val="en-US"/>
        </w:rPr>
        <w:instrText xml:space="preserve"> ADDIN ZOTERO_ITEM CSL_CITATION {"citationID":"mjCPEJUw","properties":{"formattedCitation":"(Girard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4A149F">
        <w:rPr>
          <w:lang w:val="en-US"/>
        </w:rPr>
        <w:fldChar w:fldCharType="separate"/>
      </w:r>
      <w:r w:rsidR="00C36D58" w:rsidRPr="00C36D58">
        <w:rPr>
          <w:rFonts w:cs="Times New Roman"/>
          <w:lang w:val="en-US"/>
        </w:rPr>
        <w:t>(Girard et al., 2012; Park et al., 2012)</w:t>
      </w:r>
      <w:r w:rsidR="004A149F">
        <w:rPr>
          <w:lang w:val="en-US"/>
        </w:rPr>
        <w:fldChar w:fldCharType="end"/>
      </w:r>
      <w:r w:rsidR="00C36D58">
        <w:rPr>
          <w:lang w:val="en-US"/>
        </w:rPr>
        <w:t xml:space="preserve">. New calibrations are necessary for every new batch, because of batch-to-batch variation caused by e.g., variation in the thickness of the sensitive layer or different scanner sensitivities </w:t>
      </w:r>
      <w:r w:rsidR="00915BA7">
        <w:rPr>
          <w:lang w:val="en-US"/>
        </w:rPr>
        <w:fldChar w:fldCharType="begin"/>
      </w:r>
      <w:r w:rsidR="00915BA7">
        <w:rPr>
          <w:lang w:val="en-US"/>
        </w:rPr>
        <w:instrText xml:space="preserve"> ADDIN ZOTERO_ITEM CSL_CITATION {"citationID":"hWVDXics","properties":{"formattedCitation":"(Devic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915BA7">
        <w:rPr>
          <w:lang w:val="en-US"/>
        </w:rPr>
        <w:fldChar w:fldCharType="separate"/>
      </w:r>
      <w:r w:rsidR="00915BA7" w:rsidRPr="00915BA7">
        <w:rPr>
          <w:rFonts w:cs="Times New Roman"/>
          <w:lang w:val="en-US"/>
        </w:rPr>
        <w:t>(Devic et al., 2016)</w:t>
      </w:r>
      <w:r w:rsidR="00915BA7">
        <w:rPr>
          <w:lang w:val="en-US"/>
        </w:rPr>
        <w:fldChar w:fldCharType="end"/>
      </w:r>
      <w:r w:rsidR="00915BA7">
        <w:rPr>
          <w:lang w:val="en-US"/>
        </w:rPr>
        <w:t xml:space="preserve">. </w:t>
      </w:r>
      <w:r w:rsidR="00DF4A6B">
        <w:rPr>
          <w:lang w:val="en-US"/>
        </w:rPr>
        <w:t xml:space="preserve">              </w:t>
      </w:r>
    </w:p>
    <w:p w14:paraId="05F9D7BF" w14:textId="5115FA45" w:rsidR="00992CA4" w:rsidRPr="006C6937" w:rsidRDefault="00E42BDC" w:rsidP="00915BA7">
      <w:pPr>
        <w:keepNext/>
        <w:spacing w:line="360" w:lineRule="auto"/>
        <w:rPr>
          <w:lang w:val="en-US"/>
        </w:rPr>
      </w:pPr>
      <w:r w:rsidRPr="00915BA7">
        <w:rPr>
          <w:color w:val="FFFFFF" w:themeColor="background1"/>
          <w:lang w:val="en-US"/>
        </w:rPr>
        <w:t>hhhhhhhhhhhhhhhhhhhhhhhhhhhhhhhhhhhhhhhhhhhhhhhhhhhhhhhhhhhhhhhhhhhhhhhhhhhhhhhh</w:t>
      </w:r>
      <w:commentRangeStart w:id="55"/>
      <w:r w:rsidRPr="00915BA7">
        <w:rPr>
          <w:color w:val="FFFFFF" w:themeColor="background1"/>
          <w:lang w:val="en-US"/>
        </w:rPr>
        <w:t>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w:t>
      </w:r>
      <w:commentRangeEnd w:id="55"/>
      <w:r w:rsidR="00915BA7">
        <w:rPr>
          <w:rStyle w:val="CommentReference"/>
        </w:rPr>
        <w:commentReference w:id="55"/>
      </w:r>
      <w:r w:rsidRPr="00915BA7">
        <w:rPr>
          <w:color w:val="FFFFFF" w:themeColor="background1"/>
          <w:lang w:val="en-US"/>
        </w:rPr>
        <w:t>hh</w:t>
      </w:r>
      <w:r>
        <w:rPr>
          <w:lang w:val="en-US"/>
        </w:rPr>
        <w:br/>
      </w:r>
      <w:r w:rsidR="00915BA7">
        <w:rPr>
          <w:noProof/>
        </w:rPr>
        <mc:AlternateContent>
          <mc:Choice Requires="wps">
            <w:drawing>
              <wp:anchor distT="0" distB="0" distL="114300" distR="114300" simplePos="0" relativeHeight="251970560" behindDoc="1" locked="0" layoutInCell="1" allowOverlap="1" wp14:anchorId="612F8E66" wp14:editId="6E0A639C">
                <wp:simplePos x="0" y="0"/>
                <wp:positionH relativeFrom="margin">
                  <wp:posOffset>531816</wp:posOffset>
                </wp:positionH>
                <wp:positionV relativeFrom="paragraph">
                  <wp:posOffset>2204720</wp:posOffset>
                </wp:positionV>
                <wp:extent cx="4999355" cy="635"/>
                <wp:effectExtent l="0" t="0" r="0" b="0"/>
                <wp:wrapTight wrapText="bothSides">
                  <wp:wrapPolygon edited="0">
                    <wp:start x="0" y="0"/>
                    <wp:lineTo x="0" y="20521"/>
                    <wp:lineTo x="21482" y="20521"/>
                    <wp:lineTo x="2148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5863574" w14:textId="6DF08474" w:rsidR="00D862CB" w:rsidRPr="00BD374D" w:rsidRDefault="00D862CB" w:rsidP="00D862CB">
                            <w:pPr>
                              <w:pStyle w:val="Caption"/>
                              <w:rPr>
                                <w:noProof/>
                                <w:sz w:val="24"/>
                                <w:lang w:val="en-US"/>
                              </w:rPr>
                            </w:pPr>
                            <w:r w:rsidRPr="00BD374D">
                              <w:rPr>
                                <w:lang w:val="en-US"/>
                              </w:rPr>
                              <w:t xml:space="preserve">Figure </w:t>
                            </w:r>
                            <w:r>
                              <w:fldChar w:fldCharType="begin"/>
                            </w:r>
                            <w:r w:rsidRPr="00BD374D">
                              <w:rPr>
                                <w:lang w:val="en-US"/>
                              </w:rPr>
                              <w:instrText xml:space="preserve"> STYLEREF 1 \s </w:instrText>
                            </w:r>
                            <w:r>
                              <w:fldChar w:fldCharType="separate"/>
                            </w:r>
                            <w:r w:rsidRPr="00BD374D">
                              <w:rPr>
                                <w:noProof/>
                                <w:lang w:val="en-US"/>
                              </w:rPr>
                              <w:t>1</w:t>
                            </w:r>
                            <w:r>
                              <w:fldChar w:fldCharType="end"/>
                            </w:r>
                            <w:r w:rsidRPr="00BD374D">
                              <w:rPr>
                                <w:lang w:val="en-US"/>
                              </w:rPr>
                              <w:noBreakHyphen/>
                            </w:r>
                            <w:r>
                              <w:fldChar w:fldCharType="begin"/>
                            </w:r>
                            <w:r w:rsidRPr="00BD374D">
                              <w:rPr>
                                <w:lang w:val="en-US"/>
                              </w:rPr>
                              <w:instrText xml:space="preserve"> SEQ Figure \* ARABIC \s 1 </w:instrText>
                            </w:r>
                            <w:r>
                              <w:fldChar w:fldCharType="separate"/>
                            </w:r>
                            <w:r w:rsidRPr="00BD374D">
                              <w:rPr>
                                <w:noProof/>
                                <w:lang w:val="en-US"/>
                              </w:rPr>
                              <w:t>14</w:t>
                            </w:r>
                            <w:r>
                              <w:fldChar w:fldCharType="end"/>
                            </w:r>
                            <w:r w:rsidRPr="00BD374D">
                              <w:rPr>
                                <w:lang w:val="en-US"/>
                              </w:rPr>
                              <w:t xml:space="preserve">. </w:t>
                            </w:r>
                            <w:r w:rsidR="00BD374D" w:rsidRPr="00F226E6">
                              <w:rPr>
                                <w:lang w:val="en-US"/>
                              </w:rPr>
                              <w:t>Different radiochromic film s</w:t>
                            </w:r>
                            <w:r w:rsidR="00BD374D">
                              <w:rPr>
                                <w:lang w:val="en-US"/>
                              </w:rPr>
                              <w:t xml:space="preserve">tructures used for external beam therapy (EBT) </w:t>
                            </w:r>
                            <w:r w:rsidR="00BD374D">
                              <w:rPr>
                                <w:lang w:val="en-US"/>
                              </w:rPr>
                              <w:fldChar w:fldCharType="begin"/>
                            </w:r>
                            <w:r w:rsidR="00BD374D">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BD374D">
                              <w:rPr>
                                <w:lang w:val="en-US"/>
                              </w:rPr>
                              <w:fldChar w:fldCharType="separate"/>
                            </w:r>
                            <w:r w:rsidR="00BD374D" w:rsidRPr="005146FC">
                              <w:rPr>
                                <w:rFonts w:cs="Times New Roman"/>
                                <w:lang w:val="en-US"/>
                              </w:rPr>
                              <w:t>(Devic et al., 2016)</w:t>
                            </w:r>
                            <w:r w:rsidR="00BD374D">
                              <w:rPr>
                                <w:lang w:val="en-US"/>
                              </w:rPr>
                              <w:fldChar w:fldCharType="end"/>
                            </w:r>
                            <w:r w:rsidR="00BD374D">
                              <w:rPr>
                                <w:lang w:val="en-US"/>
                              </w:rPr>
                              <w:t>. The active layer is made from monomers that polymerize when exposed to radiation, causing a darkening of the film. The optical density (OD) is measured and related to dose.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2F8E66" id="Text Box 75" o:spid="_x0000_s1033" type="#_x0000_t202" style="position:absolute;margin-left:41.9pt;margin-top:173.6pt;width:393.65pt;height:.05pt;z-index:-25134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GNw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" stroked="f">
                <v:textbox style="mso-fit-shape-to-text:t" inset="0,0,0,0">
                  <w:txbxContent>
                    <w:p w14:paraId="05863574" w14:textId="6DF08474" w:rsidR="00D862CB" w:rsidRPr="00BD374D" w:rsidRDefault="00D862CB" w:rsidP="00D862CB">
                      <w:pPr>
                        <w:pStyle w:val="Caption"/>
                        <w:rPr>
                          <w:noProof/>
                          <w:sz w:val="24"/>
                          <w:lang w:val="en-US"/>
                        </w:rPr>
                      </w:pPr>
                      <w:r w:rsidRPr="00BD374D">
                        <w:rPr>
                          <w:lang w:val="en-US"/>
                        </w:rPr>
                        <w:t xml:space="preserve">Figure </w:t>
                      </w:r>
                      <w:r>
                        <w:fldChar w:fldCharType="begin"/>
                      </w:r>
                      <w:r w:rsidRPr="00BD374D">
                        <w:rPr>
                          <w:lang w:val="en-US"/>
                        </w:rPr>
                        <w:instrText xml:space="preserve"> STYLEREF 1 \s </w:instrText>
                      </w:r>
                      <w:r>
                        <w:fldChar w:fldCharType="separate"/>
                      </w:r>
                      <w:r w:rsidRPr="00BD374D">
                        <w:rPr>
                          <w:noProof/>
                          <w:lang w:val="en-US"/>
                        </w:rPr>
                        <w:t>1</w:t>
                      </w:r>
                      <w:r>
                        <w:fldChar w:fldCharType="end"/>
                      </w:r>
                      <w:r w:rsidRPr="00BD374D">
                        <w:rPr>
                          <w:lang w:val="en-US"/>
                        </w:rPr>
                        <w:noBreakHyphen/>
                      </w:r>
                      <w:r>
                        <w:fldChar w:fldCharType="begin"/>
                      </w:r>
                      <w:r w:rsidRPr="00BD374D">
                        <w:rPr>
                          <w:lang w:val="en-US"/>
                        </w:rPr>
                        <w:instrText xml:space="preserve"> SEQ Figure \* ARABIC \s 1 </w:instrText>
                      </w:r>
                      <w:r>
                        <w:fldChar w:fldCharType="separate"/>
                      </w:r>
                      <w:r w:rsidRPr="00BD374D">
                        <w:rPr>
                          <w:noProof/>
                          <w:lang w:val="en-US"/>
                        </w:rPr>
                        <w:t>14</w:t>
                      </w:r>
                      <w:r>
                        <w:fldChar w:fldCharType="end"/>
                      </w:r>
                      <w:r w:rsidRPr="00BD374D">
                        <w:rPr>
                          <w:lang w:val="en-US"/>
                        </w:rPr>
                        <w:t xml:space="preserve">. </w:t>
                      </w:r>
                      <w:r w:rsidR="00BD374D" w:rsidRPr="00F226E6">
                        <w:rPr>
                          <w:lang w:val="en-US"/>
                        </w:rPr>
                        <w:t>Different radiochromic film s</w:t>
                      </w:r>
                      <w:r w:rsidR="00BD374D">
                        <w:rPr>
                          <w:lang w:val="en-US"/>
                        </w:rPr>
                        <w:t xml:space="preserve">tructures used for external beam therapy (EBT) </w:t>
                      </w:r>
                      <w:r w:rsidR="00BD374D">
                        <w:rPr>
                          <w:lang w:val="en-US"/>
                        </w:rPr>
                        <w:fldChar w:fldCharType="begin"/>
                      </w:r>
                      <w:r w:rsidR="00BD374D">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BD374D">
                        <w:rPr>
                          <w:lang w:val="en-US"/>
                        </w:rPr>
                        <w:fldChar w:fldCharType="separate"/>
                      </w:r>
                      <w:r w:rsidR="00BD374D" w:rsidRPr="005146FC">
                        <w:rPr>
                          <w:rFonts w:cs="Times New Roman"/>
                          <w:lang w:val="en-US"/>
                        </w:rPr>
                        <w:t>(Devic et al., 2016)</w:t>
                      </w:r>
                      <w:r w:rsidR="00BD374D">
                        <w:rPr>
                          <w:lang w:val="en-US"/>
                        </w:rPr>
                        <w:fldChar w:fldCharType="end"/>
                      </w:r>
                      <w:r w:rsidR="00BD374D">
                        <w:rPr>
                          <w:lang w:val="en-US"/>
                        </w:rPr>
                        <w:t>. The active layer is made from monomers that polymerize when exposed to radiation, causing a darkening of the film. The optical density (OD) is measured and related to dose.</w:t>
                      </w:r>
                    </w:p>
                  </w:txbxContent>
                </v:textbox>
                <w10:wrap type="tight" anchorx="margin"/>
              </v:shape>
            </w:pict>
          </mc:Fallback>
        </mc:AlternateContent>
      </w:r>
      <w:r w:rsidR="00915BA7" w:rsidRPr="00992CA4">
        <w:rPr>
          <w:noProof/>
          <w:lang w:val="en-US"/>
        </w:rPr>
        <w:drawing>
          <wp:anchor distT="0" distB="0" distL="114300" distR="114300" simplePos="0" relativeHeight="251972608" behindDoc="1" locked="0" layoutInCell="1" allowOverlap="1" wp14:anchorId="42DCA053" wp14:editId="456FE828">
            <wp:simplePos x="0" y="0"/>
            <wp:positionH relativeFrom="column">
              <wp:posOffset>-23750</wp:posOffset>
            </wp:positionH>
            <wp:positionV relativeFrom="paragraph">
              <wp:posOffset>-206</wp:posOffset>
            </wp:positionV>
            <wp:extent cx="5943600" cy="2002155"/>
            <wp:effectExtent l="0" t="0" r="0" b="0"/>
            <wp:wrapTight wrapText="bothSides">
              <wp:wrapPolygon edited="0">
                <wp:start x="0" y="0"/>
                <wp:lineTo x="0" y="21374"/>
                <wp:lineTo x="21531" y="21374"/>
                <wp:lineTo x="21531" y="0"/>
                <wp:lineTo x="0" y="0"/>
              </wp:wrapPolygon>
            </wp:wrapTight>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b="11520"/>
                    <a:stretch/>
                  </pic:blipFill>
                  <pic:spPr bwMode="auto">
                    <a:xfrm>
                      <a:off x="0" y="0"/>
                      <a:ext cx="5943600" cy="20021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br/>
      </w:r>
      <w:r>
        <w:rPr>
          <w:lang w:val="en-US"/>
        </w:rPr>
        <w:br/>
      </w:r>
      <w:r>
        <w:rPr>
          <w:lang w:val="en-US"/>
        </w:rPr>
        <w:br/>
      </w:r>
      <w:r>
        <w:rPr>
          <w:lang w:val="en-US"/>
        </w:rPr>
        <w:br/>
      </w:r>
      <w:r>
        <w:rPr>
          <w:lang w:val="en-US"/>
        </w:rPr>
        <w:br/>
      </w:r>
    </w:p>
    <w:p w14:paraId="55F6203B" w14:textId="0CDE06C8" w:rsidR="006B4453" w:rsidRDefault="006B4453" w:rsidP="004D7B5D">
      <w:pPr>
        <w:pStyle w:val="Heading2"/>
        <w:spacing w:line="360" w:lineRule="auto"/>
        <w:rPr>
          <w:lang w:val="en-US"/>
        </w:rPr>
      </w:pPr>
      <w:bookmarkStart w:id="56" w:name="_Toc106449104"/>
      <w:r>
        <w:rPr>
          <w:lang w:val="en-US"/>
        </w:rPr>
        <w:t>S</w:t>
      </w:r>
      <w:r w:rsidR="00626D36">
        <w:rPr>
          <w:lang w:val="en-US"/>
        </w:rPr>
        <w:t>tatistics</w:t>
      </w:r>
      <w:bookmarkEnd w:id="56"/>
    </w:p>
    <w:p w14:paraId="35CA3C75" w14:textId="2A506226" w:rsidR="00626D36" w:rsidRDefault="00626D36" w:rsidP="004D7B5D">
      <w:pPr>
        <w:pStyle w:val="Heading3"/>
        <w:spacing w:line="360" w:lineRule="auto"/>
        <w:rPr>
          <w:lang w:val="en-US"/>
        </w:rPr>
      </w:pPr>
      <w:bookmarkStart w:id="57" w:name="_Ref98754619"/>
      <w:bookmarkStart w:id="58" w:name="_Toc106449105"/>
      <w:r>
        <w:rPr>
          <w:lang w:val="en-US"/>
        </w:rPr>
        <w:t>Non-linear curve fit</w:t>
      </w:r>
      <w:bookmarkEnd w:id="57"/>
      <w:bookmarkEnd w:id="58"/>
    </w:p>
    <w:p w14:paraId="0BDBC280" w14:textId="5947D920" w:rsidR="0067471A" w:rsidRDefault="008C3407" w:rsidP="004D7B5D">
      <w:pPr>
        <w:spacing w:line="360" w:lineRule="auto"/>
        <w:rPr>
          <w:lang w:val="en-US"/>
        </w:rPr>
      </w:pPr>
      <w:r>
        <w:rPr>
          <w:lang w:val="en-US"/>
        </w:rPr>
        <w:t xml:space="preserve">Regression is </w:t>
      </w:r>
      <w:r w:rsidR="00A8301F">
        <w:rPr>
          <w:lang w:val="en-US"/>
        </w:rPr>
        <w:t>a tool used for</w:t>
      </w:r>
      <w:r w:rsidR="00097965">
        <w:rPr>
          <w:lang w:val="en-US"/>
        </w:rPr>
        <w:t xml:space="preserve"> analyzing </w:t>
      </w:r>
      <w:r w:rsidR="00A8301F">
        <w:rPr>
          <w:lang w:val="en-US"/>
        </w:rPr>
        <w:t>data</w:t>
      </w:r>
      <w:r w:rsidR="006C0B95">
        <w:rPr>
          <w:lang w:val="en-US"/>
        </w:rPr>
        <w:t xml:space="preserve"> and making predictions</w:t>
      </w:r>
      <w:r w:rsidR="00A8301F">
        <w:rPr>
          <w:lang w:val="en-US"/>
        </w:rPr>
        <w:t xml:space="preserve">. </w:t>
      </w:r>
      <w:r w:rsidR="002F7BC3">
        <w:rPr>
          <w:lang w:val="en-US"/>
        </w:rPr>
        <w:t xml:space="preserve">In traditional linear regression </w:t>
      </w:r>
      <w:r w:rsidR="00E07E49">
        <w:rPr>
          <w:lang w:val="en-US"/>
        </w:rPr>
        <w:t>there is</w:t>
      </w:r>
      <w:r w:rsidR="002F7BC3">
        <w:rPr>
          <w:lang w:val="en-US"/>
        </w:rPr>
        <w:t xml:space="preser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n</w:t>
      </w:r>
      <w:r w:rsidR="002F7BC3">
        <w:rPr>
          <w:lang w:val="en-US"/>
        </w:rPr>
        <w:t xml:space="preserve"> </w:t>
      </w:r>
      <w:r w:rsidR="006D5861">
        <w:rPr>
          <w:lang w:val="en-US"/>
        </w:rPr>
        <w:t xml:space="preserve">explanatory/independent </w:t>
      </w:r>
      <w:r w:rsidR="00E07E49">
        <w:rPr>
          <w:lang w:val="en-US"/>
        </w:rPr>
        <w:t>variables</w:t>
      </w:r>
      <w:r w:rsidR="006D5861">
        <w:rPr>
          <w:lang w:val="en-US"/>
        </w:rPr>
        <w:t xml:space="preserve">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w:t>
      </w:r>
      <w:r w:rsidR="00000791">
        <w:rPr>
          <w:lang w:val="en-US"/>
        </w:rPr>
        <w:t xml:space="preserve">find the optimal coefficients/parameters </w:t>
      </w:r>
      <m:oMath>
        <m:acc>
          <m:accPr>
            <m:ctrlPr>
              <w:rPr>
                <w:rFonts w:ascii="Cambria Math" w:hAnsi="Cambria Math"/>
                <w:b/>
                <w:bCs/>
                <w:i/>
                <w:lang w:val="en-US"/>
              </w:rPr>
            </m:ctrlPr>
          </m:accPr>
          <m:e>
            <m:r>
              <m:rPr>
                <m:sty m:val="bi"/>
              </m:rPr>
              <w:rPr>
                <w:rFonts w:ascii="Cambria Math" w:hAnsi="Cambria Math"/>
                <w:lang w:val="en-US"/>
              </w:rPr>
              <m:t>β</m:t>
            </m:r>
            <m:ctrlPr>
              <w:rPr>
                <w:rFonts w:ascii="Cambria Math" w:hAnsi="Cambria Math"/>
                <w:i/>
                <w:lang w:val="en-US"/>
              </w:rPr>
            </m:ctrlPr>
          </m:e>
        </m:acc>
      </m:oMath>
      <w:r w:rsidR="00E07E49">
        <w:rPr>
          <w:rFonts w:eastAsiaTheme="minorEastAsia"/>
          <w:lang w:val="en-US"/>
        </w:rPr>
        <w:t xml:space="preserve">, that fits </w:t>
      </w:r>
      <w:r w:rsidR="00203E6A">
        <w:rPr>
          <w:lang w:val="en-US"/>
        </w:rPr>
        <w:t>the equa</w:t>
      </w:r>
      <w:r w:rsidR="00DD4DF6">
        <w:rPr>
          <w:lang w:val="en-US"/>
        </w:rPr>
        <w:t>tion</w:t>
      </w:r>
      <w:r w:rsidR="00203E6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34B2C700" w:rsidR="00136782" w:rsidRDefault="004E62E1" w:rsidP="004D7B5D">
            <w:pPr>
              <w:spacing w:line="360" w:lineRule="auto"/>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719BD264" w:rsidR="00136782" w:rsidRDefault="0013678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14</w:t>
            </w:r>
            <w:r>
              <w:fldChar w:fldCharType="end"/>
            </w:r>
          </w:p>
        </w:tc>
      </w:tr>
    </w:tbl>
    <w:p w14:paraId="55F1E15B" w14:textId="0885EB4B" w:rsidR="003E5DE5" w:rsidRDefault="00E96B1E" w:rsidP="004D7B5D">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28439E">
        <w:rPr>
          <w:rFonts w:eastAsiaTheme="minorEastAsia"/>
          <w:lang w:val="en-US"/>
        </w:rPr>
        <w:t>.</w:t>
      </w:r>
      <w:r w:rsidR="00AE1E81">
        <w:rPr>
          <w:rFonts w:eastAsiaTheme="minorEastAsia"/>
          <w:lang w:val="en-US"/>
        </w:rPr>
        <w:t xml:space="preserve"> </w:t>
      </w:r>
      <w:r w:rsidR="00C44D34">
        <w:rPr>
          <w:rFonts w:eastAsiaTheme="minorEastAsia"/>
          <w:lang w:val="en-US"/>
        </w:rPr>
        <w:t xml:space="preserve">An example would be to </w:t>
      </w:r>
      <w:r w:rsidR="00060F12">
        <w:rPr>
          <w:rFonts w:eastAsiaTheme="minorEastAsia"/>
          <w:lang w:val="en-US"/>
        </w:rPr>
        <w:t>find th</w:t>
      </w:r>
      <w:r w:rsidR="002D4FF0">
        <w:rPr>
          <w:rFonts w:eastAsiaTheme="minorEastAsia"/>
          <w:lang w:val="en-US"/>
        </w:rPr>
        <w:t>e line</w:t>
      </w:r>
      <w:r w:rsidR="00302E90">
        <w:rPr>
          <w:rFonts w:eastAsiaTheme="minorEastAsia"/>
          <w:lang w:val="en-US"/>
        </w:rPr>
        <w:t xml:space="preserve"> (or plane)</w:t>
      </w:r>
      <w:r w:rsidR="002D4FF0">
        <w:rPr>
          <w:rFonts w:eastAsiaTheme="minorEastAsia"/>
          <w:lang w:val="en-US"/>
        </w:rPr>
        <w:t xml:space="preserve"> that minimizes</w:t>
      </w:r>
      <w:r w:rsidR="00465822">
        <w:rPr>
          <w:rFonts w:eastAsiaTheme="minorEastAsia"/>
          <w:lang w:val="en-US"/>
        </w:rPr>
        <w:t xml:space="preserve"> the</w:t>
      </w:r>
      <w:r w:rsidR="002D4FF0">
        <w:rPr>
          <w:rFonts w:eastAsiaTheme="minorEastAsia"/>
          <w:lang w:val="en-US"/>
        </w:rPr>
        <w:t xml:space="preserve">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w:t>
      </w:r>
      <w:r w:rsidR="00465822">
        <w:rPr>
          <w:rFonts w:eastAsiaTheme="minorEastAsia"/>
          <w:lang w:val="en-US"/>
        </w:rPr>
        <w:t>estimated</w:t>
      </w:r>
      <w:r w:rsidR="001D04FD">
        <w:rPr>
          <w:rFonts w:eastAsiaTheme="minorEastAsia"/>
          <w:lang w:val="en-US"/>
        </w:rPr>
        <w:t xml:space="preserve">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β</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0</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n</m:t>
            </m:r>
          </m:sub>
        </m:sSub>
        <m:r>
          <m:rPr>
            <m:sty m:val="bi"/>
          </m:rPr>
          <w:rPr>
            <w:rFonts w:ascii="Cambria Math" w:eastAsiaTheme="minorEastAsia" w:hAnsi="Cambria Math"/>
            <w:lang w:val="en-US"/>
          </w:rPr>
          <m:t>]</m:t>
        </m:r>
      </m:oMath>
      <w:r w:rsidR="0028439E">
        <w:rPr>
          <w:rFonts w:eastAsiaTheme="minorEastAsia"/>
          <w:b/>
          <w:bCs/>
          <w:lang w:val="en-US"/>
        </w:rPr>
        <w:t xml:space="preserve"> </w:t>
      </w:r>
      <w:r w:rsidR="0028439E">
        <w:rPr>
          <w:rFonts w:eastAsiaTheme="minorEastAsia"/>
          <w:lang w:val="en-US"/>
        </w:rPr>
        <w:t>represents the coefficients that</w:t>
      </w:r>
      <w:r w:rsidR="006A4451">
        <w:rPr>
          <w:rFonts w:eastAsiaTheme="minorEastAsia"/>
          <w:lang w:val="en-US"/>
        </w:rPr>
        <w:t xml:space="preserve"> links the dependence of y to x</w:t>
      </w:r>
      <w:r w:rsidR="0028439E">
        <w:rPr>
          <w:rFonts w:eastAsiaTheme="minorEastAsia"/>
          <w:lang w:val="en-US"/>
        </w:rPr>
        <w:t>.</w:t>
      </w:r>
      <w:r w:rsidR="005B5A27">
        <w:rPr>
          <w:rFonts w:eastAsiaTheme="minorEastAsia"/>
          <w:lang w:val="en-US"/>
        </w:rPr>
        <w:t xml:space="preserve"> The linear regression </w:t>
      </w:r>
      <w:r w:rsidR="00D923FE">
        <w:rPr>
          <w:rFonts w:eastAsiaTheme="minorEastAsia"/>
          <w:lang w:val="en-US"/>
        </w:rPr>
        <w:t xml:space="preserve">does not account for measurement error in </w:t>
      </w:r>
      <m:oMath>
        <m:r>
          <m:rPr>
            <m:sty m:val="bi"/>
          </m:rPr>
          <w:rPr>
            <w:rFonts w:ascii="Cambria Math" w:eastAsiaTheme="minorEastAsia" w:hAnsi="Cambria Math"/>
            <w:lang w:val="en-US"/>
          </w:rPr>
          <m:t>x</m:t>
        </m:r>
      </m:oMath>
      <w:r w:rsidR="00D923FE">
        <w:rPr>
          <w:rFonts w:eastAsiaTheme="minorEastAsia"/>
          <w:b/>
          <w:bCs/>
          <w:lang w:val="en-US"/>
        </w:rPr>
        <w:t xml:space="preserve"> </w:t>
      </w:r>
      <w:r w:rsidR="00D923FE">
        <w:rPr>
          <w:rFonts w:eastAsiaTheme="minorEastAsia"/>
          <w:lang w:val="en-US"/>
        </w:rPr>
        <w:t>itself</w:t>
      </w:r>
      <w:r w:rsidR="0066563E">
        <w:rPr>
          <w:rFonts w:eastAsiaTheme="minorEastAsia"/>
          <w:lang w:val="en-US"/>
        </w:rPr>
        <w:t xml:space="preserve">, which might lead to the coefficients being biased towards zero </w:t>
      </w:r>
      <w:r w:rsidR="003A06DE">
        <w:rPr>
          <w:rFonts w:eastAsiaTheme="minorEastAsia"/>
          <w:lang w:val="en-US"/>
        </w:rPr>
        <w:fldChar w:fldCharType="begin"/>
      </w:r>
      <w:r w:rsidR="003A06DE">
        <w:rPr>
          <w:rFonts w:eastAsiaTheme="minorEastAsia"/>
          <w:lang w:val="en-US"/>
        </w:rPr>
        <w:instrText xml:space="preserve"> ADDIN ZOTERO_ITEM CSL_CITATION {"citationID":"odBkzi6p","properties":{"formattedCitation":"(Griliches &amp; Ringstad, 1970)","plainCitation":"(Griliches &amp; Ringstad, 1970)","noteIndex":0},"citationItems":[{"id":515,"uris":["http://zotero.org/users/9228513/items/TNGPYVR2"],"itemData":{"id":515,"type":"article-journal","container-title":"Econometrica","DOI":"10.2307/1913020","ISSN":"0012-9682","issue":"2","note":"publisher: [Wiley, Econometric Society]","page":"368-370","source":"JSTOR","title":"Error-in-the-Variables Bias in Nonlinear Contexts","volume":"38","author":[{"family":"Griliches","given":"Zvi"},{"family":"Ringstad","given":"Vidar"}],"issued":{"date-parts":[["1970"]]}}}],"schema":"https://github.com/citation-style-language/schema/raw/master/csl-citation.json"} </w:instrText>
      </w:r>
      <w:r w:rsidR="003A06DE">
        <w:rPr>
          <w:rFonts w:eastAsiaTheme="minorEastAsia"/>
          <w:lang w:val="en-US"/>
        </w:rPr>
        <w:fldChar w:fldCharType="separate"/>
      </w:r>
      <w:r w:rsidR="003A06DE" w:rsidRPr="00CF3340">
        <w:rPr>
          <w:rFonts w:cs="Times New Roman"/>
          <w:lang w:val="en-US"/>
        </w:rPr>
        <w:t>(Griliches &amp; Ringstad, 1970)</w:t>
      </w:r>
      <w:r w:rsidR="003A06DE">
        <w:rPr>
          <w:rFonts w:eastAsiaTheme="minorEastAsia"/>
          <w:lang w:val="en-US"/>
        </w:rPr>
        <w:fldChar w:fldCharType="end"/>
      </w:r>
      <w:r w:rsidR="00CF3340">
        <w:rPr>
          <w:rFonts w:eastAsiaTheme="minorEastAsia"/>
          <w:lang w:val="en-US"/>
        </w:rPr>
        <w:t xml:space="preserve">. </w:t>
      </w:r>
      <w:r w:rsidR="00D66267">
        <w:rPr>
          <w:rFonts w:eastAsiaTheme="minorEastAsia"/>
          <w:lang w:val="en-US"/>
        </w:rPr>
        <w:t>However, accounting</w:t>
      </w:r>
      <w:r w:rsidR="00320238">
        <w:rPr>
          <w:rFonts w:eastAsiaTheme="minorEastAsia"/>
          <w:lang w:val="en-US"/>
        </w:rPr>
        <w:t xml:space="preserve"> for th</w:t>
      </w:r>
      <w:r w:rsidR="00D66267">
        <w:rPr>
          <w:rFonts w:eastAsiaTheme="minorEastAsia"/>
          <w:lang w:val="en-US"/>
        </w:rPr>
        <w:t>is</w:t>
      </w:r>
      <w:r w:rsidR="00320238">
        <w:rPr>
          <w:rFonts w:eastAsiaTheme="minorEastAsia"/>
          <w:lang w:val="en-US"/>
        </w:rPr>
        <w:t xml:space="preserve"> is beyond the scope of this thesis.</w:t>
      </w:r>
      <w:r w:rsidR="0028439E">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17A24EE1" w14:textId="218A8C48" w:rsidR="00D50F67" w:rsidRPr="006A22BD" w:rsidRDefault="004E71EA" w:rsidP="004D7B5D">
            <w:pPr>
              <w:spacing w:line="360" w:lineRule="auto"/>
              <w:rPr>
                <w:rFonts w:eastAsiaTheme="minorEastAsia"/>
                <w:lang w:val="en-US"/>
              </w:rPr>
            </w:pPr>
            <m:oMathPara>
              <m:oMath>
                <m:r>
                  <w:rPr>
                    <w:rFonts w:ascii="Cambria Math" w:hAnsi="Cambria Math"/>
                  </w:rPr>
                  <w:lastRenderedPageBreak/>
                  <m:t>RS</m:t>
                </m:r>
                <m:r>
                  <w:rPr>
                    <w:rFonts w:ascii="Cambria Math" w:hAnsi="Cambria Math"/>
                  </w:rPr>
                  <m:t>S</m:t>
                </m:r>
                <m:r>
                  <w:rPr>
                    <w:rFonts w:ascii="Cambria Math" w:hAnsi="Cambria Math"/>
                  </w:rPr>
                  <m:t>=</m:t>
                </m:r>
                <m:nary>
                  <m:naryPr>
                    <m:chr m:val="∑"/>
                    <m:ctrlPr>
                      <w:rPr>
                        <w:rFonts w:ascii="Cambria Math" w:hAnsi="Cambria Math"/>
                        <w:i/>
                      </w:rPr>
                    </m:ctrlPr>
                  </m:naryPr>
                  <m:sub>
                    <m:r>
                      <w:rPr>
                        <w:rFonts w:ascii="Cambria Math" w:hAnsi="Cambria Math"/>
                      </w:rPr>
                      <m:t>i</m:t>
                    </m:r>
                    <m:r>
                      <w:rPr>
                        <w:rFonts w:ascii="Cambria Math" w:hAnsi="Cambria Math"/>
                        <w:lang w:val="en-US"/>
                      </w:rPr>
                      <m:t>=0</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lang w:val="en-US"/>
                                  </w:rPr>
                                  <m:t>)</m:t>
                                </m:r>
                              </m:num>
                              <m:den>
                                <m:sSub>
                                  <m:sSubPr>
                                    <m:ctrlPr>
                                      <w:rPr>
                                        <w:rFonts w:ascii="Cambria Math" w:hAnsi="Cambria Math"/>
                                        <w:i/>
                                      </w:rPr>
                                    </m:ctrlPr>
                                  </m:sSubPr>
                                  <m:e>
                                    <m:r>
                                      <w:rPr>
                                        <w:rFonts w:ascii="Cambria Math" w:hAnsi="Cambria Math"/>
                                      </w:rPr>
                                      <m:t>σ</m:t>
                                    </m:r>
                                  </m:e>
                                  <m:sub>
                                    <m:r>
                                      <w:rPr>
                                        <w:rFonts w:ascii="Cambria Math" w:hAnsi="Cambria Math"/>
                                      </w:rPr>
                                      <m:t>y</m:t>
                                    </m:r>
                                    <m:r>
                                      <w:rPr>
                                        <w:rFonts w:ascii="Cambria Math" w:hAnsi="Cambria Math"/>
                                        <w:lang w:val="en-US"/>
                                      </w:rPr>
                                      <m:t>,</m:t>
                                    </m:r>
                                    <m:r>
                                      <w:rPr>
                                        <w:rFonts w:ascii="Cambria Math" w:hAnsi="Cambria Math"/>
                                      </w:rPr>
                                      <m:t>i</m:t>
                                    </m:r>
                                  </m:sub>
                                </m:sSub>
                              </m:den>
                            </m:f>
                          </m:e>
                        </m:d>
                      </m:e>
                      <m:sup>
                        <m:r>
                          <w:rPr>
                            <w:rFonts w:ascii="Cambria Math" w:hAnsi="Cambria Math"/>
                            <w:lang w:val="en-US"/>
                          </w:rPr>
                          <m:t>2</m:t>
                        </m:r>
                      </m:sup>
                    </m:sSup>
                  </m:e>
                </m:nary>
                <m:r>
                  <w:rPr>
                    <w:rFonts w:ascii="Cambria Math" w:hAnsi="Cambria Math"/>
                    <w:lang w:val="en-US"/>
                  </w:rPr>
                  <m:t xml:space="preserve"> ,</m:t>
                </m:r>
              </m:oMath>
            </m:oMathPara>
          </w:p>
        </w:tc>
        <w:bookmarkStart w:id="59" w:name="_Ref98590154"/>
        <w:tc>
          <w:tcPr>
            <w:tcW w:w="535" w:type="dxa"/>
          </w:tcPr>
          <w:p w14:paraId="48B8DC56" w14:textId="4F734720" w:rsidR="00554939" w:rsidRDefault="0055493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15</w:t>
            </w:r>
            <w:r>
              <w:fldChar w:fldCharType="end"/>
            </w:r>
            <w:bookmarkEnd w:id="59"/>
          </w:p>
        </w:tc>
      </w:tr>
    </w:tbl>
    <w:p w14:paraId="04E3508F" w14:textId="77777777" w:rsidR="006A22BD" w:rsidRDefault="006A22BD" w:rsidP="004D7B5D">
      <w:pPr>
        <w:spacing w:line="360" w:lineRule="auto"/>
        <w:rPr>
          <w:rFonts w:eastAsiaTheme="minorEastAsia"/>
          <w:lang w:val="en-US"/>
        </w:rPr>
      </w:pPr>
    </w:p>
    <w:p w14:paraId="25BBBB6F" w14:textId="3F2C6C7F" w:rsidR="00F1597A" w:rsidRDefault="006A22BD" w:rsidP="004D7B5D">
      <w:pPr>
        <w:spacing w:line="360" w:lineRule="auto"/>
        <w:rPr>
          <w:rFonts w:eastAsiaTheme="minorEastAsia"/>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Pr="00C20FCC">
        <w:rPr>
          <w:rFonts w:eastAsiaTheme="minorEastAsia"/>
          <w:lang w:val="en-US"/>
        </w:rPr>
        <w:t xml:space="preserve"> is the individual weight of the i</w:t>
      </w:r>
      <w:r>
        <w:rPr>
          <w:rFonts w:eastAsiaTheme="minorEastAsia"/>
          <w:vertAlign w:val="superscript"/>
          <w:lang w:val="en-US"/>
        </w:rPr>
        <w:t>th</w:t>
      </w:r>
      <w:r>
        <w:rPr>
          <w:rFonts w:eastAsiaTheme="minorEastAsia"/>
          <w:lang w:val="en-US"/>
        </w:rPr>
        <w:t xml:space="preserve"> residual, which is used when the assumption of approximately equal 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Pr>
          <w:rFonts w:eastAsiaTheme="minorEastAsia"/>
          <w:lang w:val="en-US"/>
        </w:rPr>
        <w:t xml:space="preserve"> (</w:t>
      </w:r>
      <w:r w:rsidRPr="00225B9A">
        <w:rPr>
          <w:rFonts w:eastAsiaTheme="minorEastAsia"/>
          <w:lang w:val="en-US"/>
        </w:rPr>
        <w:t>homoscedasticity</w:t>
      </w:r>
      <w:r>
        <w:rPr>
          <w:rFonts w:eastAsiaTheme="minorEastAsia"/>
          <w:lang w:val="en-US"/>
        </w:rPr>
        <w:t>)</w:t>
      </w:r>
      <w:r w:rsidRPr="00225B9A">
        <w:rPr>
          <w:rFonts w:eastAsiaTheme="minorEastAsia"/>
          <w:lang w:val="en-US"/>
        </w:rPr>
        <w:t xml:space="preserve"> </w:t>
      </w:r>
      <w:r>
        <w:rPr>
          <w:rFonts w:eastAsiaTheme="minorEastAsia"/>
          <w:lang w:val="en-US"/>
        </w:rPr>
        <w:t xml:space="preserve">is not satisfied </w:t>
      </w:r>
      <w:r>
        <w:rPr>
          <w:rFonts w:eastAsiaTheme="minorEastAsia"/>
          <w:lang w:val="en-US"/>
        </w:rPr>
        <w:fldChar w:fldCharType="begin"/>
      </w:r>
      <w:r>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Pr>
          <w:rFonts w:eastAsiaTheme="minorEastAsia"/>
          <w:lang w:val="en-US"/>
        </w:rPr>
        <w:fldChar w:fldCharType="separate"/>
      </w:r>
      <w:r w:rsidRPr="00D9180F">
        <w:rPr>
          <w:rFonts w:cs="Times New Roman"/>
          <w:lang w:val="en-US"/>
        </w:rPr>
        <w:t>(Kirkup, 2012</w:t>
      </w:r>
      <w:r>
        <w:rPr>
          <w:rFonts w:cs="Times New Roman"/>
          <w:lang w:val="en-US"/>
        </w:rPr>
        <w:t>, p.264</w:t>
      </w:r>
      <w:r w:rsidRPr="00D9180F">
        <w:rPr>
          <w:rFonts w:cs="Times New Roman"/>
          <w:lang w:val="en-US"/>
        </w:rPr>
        <w:t>)</w:t>
      </w:r>
      <w:r>
        <w:rPr>
          <w:rFonts w:eastAsiaTheme="minorEastAsia"/>
          <w:lang w:val="en-US"/>
        </w:rPr>
        <w:fldChar w:fldCharType="end"/>
      </w:r>
      <w:r>
        <w:rPr>
          <w:rFonts w:eastAsiaTheme="minorEastAsia"/>
          <w:lang w:val="en-US"/>
        </w:rPr>
        <w:t>.</w:t>
      </w:r>
      <w:r w:rsidR="00F1597A">
        <w:rPr>
          <w:rFonts w:eastAsiaTheme="minorEastAsia"/>
          <w:lang w:val="en-US"/>
        </w:rPr>
        <w:t xml:space="preserve"> RSS is otherwise </w:t>
      </w:r>
      <m:oMath>
        <m:nary>
          <m:naryPr>
            <m:chr m:val="∑"/>
            <m:ctrlPr>
              <w:rPr>
                <w:rFonts w:ascii="Cambria Math" w:hAnsi="Cambria Math"/>
                <w:i/>
              </w:rPr>
            </m:ctrlPr>
          </m:naryPr>
          <m:sub>
            <m:r>
              <w:rPr>
                <w:rFonts w:ascii="Cambria Math" w:hAnsi="Cambria Math"/>
              </w:rPr>
              <m:t>i</m:t>
            </m:r>
            <m:r>
              <w:rPr>
                <w:rFonts w:ascii="Cambria Math" w:hAnsi="Cambria Math"/>
                <w:lang w:val="en-US"/>
              </w:rPr>
              <m:t>=0</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lang w:val="en-US"/>
                      </w:rPr>
                      <m:t>)</m:t>
                    </m:r>
                  </m:e>
                </m:d>
              </m:e>
              <m:sup>
                <m:r>
                  <w:rPr>
                    <w:rFonts w:ascii="Cambria Math" w:hAnsi="Cambria Math"/>
                    <w:lang w:val="en-US"/>
                  </w:rPr>
                  <m:t>2</m:t>
                </m:r>
              </m:sup>
            </m:sSup>
          </m:e>
        </m:nary>
      </m:oMath>
      <w:r w:rsidR="00F1597A">
        <w:rPr>
          <w:rFonts w:eastAsiaTheme="minorEastAsia"/>
          <w:lang w:val="en-US"/>
        </w:rPr>
        <w:t>.</w:t>
      </w:r>
    </w:p>
    <w:p w14:paraId="18EC354A" w14:textId="2383CC00" w:rsidR="003B4197" w:rsidRDefault="006A22BD" w:rsidP="004D7B5D">
      <w:pPr>
        <w:spacing w:line="360" w:lineRule="auto"/>
        <w:rPr>
          <w:rFonts w:eastAsiaTheme="minorEastAsia"/>
          <w:lang w:val="en-US"/>
        </w:rPr>
      </w:pPr>
      <w:r>
        <w:rPr>
          <w:rFonts w:eastAsiaTheme="minorEastAsia"/>
          <w:lang w:val="en-US"/>
        </w:rPr>
        <w:t xml:space="preserve"> </w:t>
      </w:r>
      <w:r w:rsidR="00CB5D06">
        <w:rPr>
          <w:rFonts w:eastAsiaTheme="minorEastAsia"/>
          <w:lang w:val="en-US"/>
        </w:rPr>
        <w:t xml:space="preserve">For </w:t>
      </w:r>
      <w:r w:rsidR="00356EFC">
        <w:rPr>
          <w:rFonts w:eastAsiaTheme="minorEastAsia"/>
          <w:lang w:val="en-US"/>
        </w:rPr>
        <w:t xml:space="preserve">a first order </w:t>
      </w:r>
      <w:r w:rsidR="00CB5D06">
        <w:rPr>
          <w:rFonts w:eastAsiaTheme="minorEastAsia"/>
          <w:lang w:val="en-US"/>
        </w:rPr>
        <w:t>linear regression, one can differentiate the</w:t>
      </w:r>
      <w:r w:rsidR="00246AF6">
        <w:rPr>
          <w:rFonts w:eastAsiaTheme="minorEastAsia"/>
          <w:lang w:val="en-US"/>
        </w:rPr>
        <w:t xml:space="preserve"> </w:t>
      </w:r>
      <w:r w:rsidR="00765296">
        <w:rPr>
          <w:rFonts w:eastAsiaTheme="minorEastAsia"/>
          <w:lang w:val="en-US"/>
        </w:rPr>
        <w:t xml:space="preserve">RSS </w:t>
      </w:r>
      <w:r w:rsidR="00144730">
        <w:rPr>
          <w:rFonts w:eastAsiaTheme="minorEastAsia"/>
          <w:lang w:val="en-US"/>
        </w:rPr>
        <w:t>with relation to</w:t>
      </w:r>
      <w:r w:rsidR="00765296">
        <w:rPr>
          <w:rFonts w:eastAsiaTheme="minorEastAsia"/>
          <w:lang w:val="en-US"/>
        </w:rPr>
        <w:t xml:space="preserve">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821171">
        <w:rPr>
          <w:rFonts w:eastAsiaTheme="minorEastAsia"/>
          <w:lang w:val="en-US"/>
        </w:rPr>
        <w:t>However, n</w:t>
      </w:r>
      <w:r w:rsidR="00F6143D">
        <w:rPr>
          <w:rFonts w:eastAsiaTheme="minorEastAsia"/>
          <w:lang w:val="en-US"/>
        </w:rPr>
        <w:t xml:space="preserve">ot all response variables are linearly dependent on the </w:t>
      </w:r>
      <w:r w:rsidR="00F33DA8">
        <w:rPr>
          <w:rFonts w:eastAsiaTheme="minorEastAsia"/>
          <w:lang w:val="en-US"/>
        </w:rPr>
        <w:t>explanatory variable</w:t>
      </w:r>
      <w:r w:rsidR="00821171">
        <w:rPr>
          <w:rFonts w:eastAsiaTheme="minorEastAsia"/>
          <w:lang w:val="en-US"/>
        </w:rPr>
        <w:t>s</w:t>
      </w:r>
      <w:r w:rsidR="00B512F7">
        <w:rPr>
          <w:rFonts w:eastAsiaTheme="minorEastAsia"/>
          <w:lang w:val="en-US"/>
        </w:rPr>
        <w:t>, which might lead to the</w:t>
      </w:r>
      <w:r w:rsidR="00566522">
        <w:rPr>
          <w:rFonts w:eastAsiaTheme="minorEastAsia"/>
          <w:lang w:val="en-US"/>
        </w:rPr>
        <w:t xml:space="preserve"> </w:t>
      </w:r>
      <w:r w:rsidR="00B7696F">
        <w:rPr>
          <w:rFonts w:eastAsiaTheme="minorEastAsia"/>
          <w:lang w:val="en-US"/>
        </w:rPr>
        <w:t>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 xml:space="preserve">the values of the unknown </w:t>
      </w:r>
      <w:r w:rsidR="000E6999">
        <w:rPr>
          <w:rFonts w:eastAsiaTheme="minorEastAsia"/>
          <w:lang w:val="en-US"/>
        </w:rPr>
        <w:t>coefficients</w:t>
      </w:r>
      <w:r w:rsidR="00554E3A">
        <w:rPr>
          <w:rFonts w:eastAsiaTheme="minorEastAsia"/>
          <w:lang w:val="en-US"/>
        </w:rPr>
        <w:t>,</w:t>
      </w:r>
      <w:r w:rsidR="0004399F">
        <w:rPr>
          <w:rFonts w:eastAsiaTheme="minorEastAsia"/>
          <w:lang w:val="en-US"/>
        </w:rPr>
        <w:t xml:space="preserve"> and</w:t>
      </w:r>
      <w:r w:rsidR="00554E3A">
        <w:rPr>
          <w:rFonts w:eastAsiaTheme="minorEastAsia"/>
          <w:lang w:val="en-US"/>
        </w:rPr>
        <w:t xml:space="preserve">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(Kirkup,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4D7B5D">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77C28478" w:rsidR="00960E69" w:rsidRDefault="00202E70" w:rsidP="004D7B5D">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r w:rsidR="00CA335A">
        <w:rPr>
          <w:lang w:val="en-US"/>
        </w:rPr>
        <w:t>Levenber</w:t>
      </w:r>
      <w:r w:rsidR="00845F03">
        <w:rPr>
          <w:lang w:val="en-US"/>
        </w:rPr>
        <w:t>g</w:t>
      </w:r>
      <w:r w:rsidR="00CA335A">
        <w:rPr>
          <w:lang w:val="en-US"/>
        </w:rPr>
        <w:t xml:space="preserve">-Marquardt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4E62E1" w:rsidP="004D7B5D">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7EDB5331" w:rsidR="008430C1" w:rsidRDefault="008430C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16</w:t>
            </w:r>
            <w:r>
              <w:fldChar w:fldCharType="end"/>
            </w:r>
          </w:p>
        </w:tc>
      </w:tr>
    </w:tbl>
    <w:p w14:paraId="762C200C" w14:textId="668FCF1F" w:rsidR="00466277" w:rsidRDefault="006748BB" w:rsidP="004D7B5D">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for m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4E62E1"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60" w:name="_Ref98673698"/>
        <w:tc>
          <w:tcPr>
            <w:tcW w:w="535" w:type="dxa"/>
          </w:tcPr>
          <w:p w14:paraId="43153E2C" w14:textId="730CADED" w:rsidR="00BA2A78" w:rsidRDefault="00BA2A7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17</w:t>
            </w:r>
            <w:r>
              <w:fldChar w:fldCharType="end"/>
            </w:r>
            <w:bookmarkEnd w:id="60"/>
          </w:p>
        </w:tc>
      </w:tr>
    </w:tbl>
    <w:p w14:paraId="26177CE6" w14:textId="4735CDFC" w:rsidR="00295E5B" w:rsidRDefault="00F24ADC" w:rsidP="004D7B5D">
      <w:pPr>
        <w:spacing w:line="360" w:lineRule="auto"/>
        <w:rPr>
          <w:lang w:val="en-US"/>
        </w:rPr>
      </w:pPr>
      <w:r>
        <w:rPr>
          <w:lang w:val="en-US"/>
        </w:rPr>
        <w:t xml:space="preserve">Differentiating the RSS w.r.t. </w:t>
      </w:r>
      <w:r w:rsidR="00DF76DC">
        <w:rPr>
          <w:lang w:val="en-US"/>
        </w:rPr>
        <w:t>all parameters we get</w:t>
      </w:r>
    </w:p>
    <w:p w14:paraId="1EE60E1D" w14:textId="69A602A3" w:rsidR="00DF76DC" w:rsidRPr="004D1BAF" w:rsidRDefault="00DF76DC" w:rsidP="004D7B5D">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90776C4" w:rsidR="0060220B" w:rsidRDefault="004D1BAF" w:rsidP="004D7B5D">
      <w:pPr>
        <w:spacing w:line="360" w:lineRule="auto"/>
        <w:rPr>
          <w:rFonts w:eastAsiaTheme="minorEastAsia"/>
          <w:lang w:val="en-US"/>
        </w:rPr>
      </w:pPr>
      <w:r>
        <w:rPr>
          <w:lang w:val="en-US"/>
        </w:rPr>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w:t>
      </w:r>
      <w:r w:rsidR="00945962">
        <w:rPr>
          <w:rFonts w:eastAsiaTheme="minorEastAsia"/>
          <w:lang w:val="en-US"/>
        </w:rPr>
        <w:t>J</w:t>
      </w:r>
      <w:r w:rsidR="000F52C0">
        <w:rPr>
          <w:rFonts w:eastAsiaTheme="minorEastAsia"/>
          <w:lang w:val="en-US"/>
        </w:rPr>
        <w:t xml:space="preserve">acobian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945962">
        <w:rPr>
          <w:rFonts w:eastAsiaTheme="minorEastAsia"/>
          <w:lang w:val="en-US"/>
        </w:rPr>
        <w:t>. The two factor</w:t>
      </w:r>
      <w:r w:rsidR="00E1511B">
        <w:rPr>
          <w:rFonts w:eastAsiaTheme="minorEastAsia"/>
          <w:lang w:val="en-US"/>
        </w:rPr>
        <w:t xml:space="preserve">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4D7B5D">
      <w:pPr>
        <w:spacing w:line="360" w:lineRule="auto"/>
        <w:rPr>
          <w:rFonts w:eastAsiaTheme="minorEastAsia"/>
          <w:lang w:val="en-US"/>
        </w:rPr>
      </w:pPr>
      <w:r>
        <w:rPr>
          <w:rFonts w:eastAsiaTheme="minorEastAsia"/>
          <w:lang w:val="en-US"/>
        </w:rPr>
        <w:lastRenderedPageBreak/>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4E62E1" w:rsidP="004D7B5D">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695912AF" w:rsidR="00A351A6" w:rsidRDefault="00A930DB"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t>
      </w:r>
      <w:r w:rsidR="000C684E">
        <w:rPr>
          <w:rFonts w:eastAsiaTheme="minorEastAsia"/>
          <w:lang w:val="en-US"/>
        </w:rPr>
        <w:t xml:space="preserve">the algorithm is moving </w:t>
      </w:r>
      <w:r w:rsidR="00012325">
        <w:rPr>
          <w:rFonts w:eastAsiaTheme="minorEastAsia"/>
          <w:lang w:val="en-US"/>
        </w:rPr>
        <w:t>in the direction of steepest descent</w:t>
      </w:r>
      <w:r w:rsidR="00D61F64">
        <w:rPr>
          <w:rFonts w:eastAsiaTheme="minorEastAsia"/>
          <w:lang w:val="en-US"/>
        </w:rPr>
        <w:t xml:space="preserve">. </w:t>
      </w:r>
      <w:r w:rsidR="00A30D6D">
        <w:rPr>
          <w:rFonts w:eastAsiaTheme="minorEastAsia"/>
          <w:lang w:val="en-US"/>
        </w:rPr>
        <w:t>Setting</w:t>
      </w:r>
      <w:r w:rsidR="00D61F64">
        <w:rPr>
          <w:rFonts w:eastAsiaTheme="minorEastAsia"/>
          <w:lang w:val="en-US"/>
        </w:rPr>
        <w:t xml:space="preserve"> </w:t>
      </w:r>
      <m:oMath>
        <m:r>
          <w:rPr>
            <w:rFonts w:ascii="Cambria Math" w:eastAsiaTheme="minorEastAsia" w:hAnsi="Cambria Math"/>
            <w:lang w:val="en-US"/>
          </w:rPr>
          <m:t>α</m:t>
        </m:r>
      </m:oMath>
      <w:r w:rsidR="00D61F64">
        <w:rPr>
          <w:rFonts w:eastAsiaTheme="minorEastAsia"/>
          <w:lang w:val="en-US"/>
        </w:rPr>
        <w:t xml:space="preserve"> too </w:t>
      </w:r>
      <w:r w:rsidR="00A30D6D">
        <w:rPr>
          <w:rFonts w:eastAsiaTheme="minorEastAsia"/>
          <w:lang w:val="en-US"/>
        </w:rPr>
        <w:t>high</w:t>
      </w:r>
      <w:r w:rsidR="00915AD8">
        <w:rPr>
          <w:rFonts w:eastAsiaTheme="minorEastAsia"/>
          <w:lang w:val="en-US"/>
        </w:rPr>
        <w:t xml:space="preserve"> you</w:t>
      </w:r>
      <w:r w:rsidR="00A62E78">
        <w:rPr>
          <w:rFonts w:eastAsiaTheme="minorEastAsia"/>
          <w:lang w:val="en-US"/>
        </w:rPr>
        <w:t xml:space="preserve"> risk</w:t>
      </w:r>
      <w:r w:rsidR="00A30D6D">
        <w:rPr>
          <w:rFonts w:eastAsiaTheme="minorEastAsia"/>
          <w:lang w:val="en-US"/>
        </w:rPr>
        <w:t xml:space="preserve"> </w:t>
      </w:r>
      <w:r w:rsidR="00D82CA7">
        <w:rPr>
          <w:rFonts w:eastAsiaTheme="minorEastAsia"/>
          <w:lang w:val="en-US"/>
        </w:rPr>
        <w:t>overshooting</w:t>
      </w:r>
      <w:r w:rsidR="00A62E78">
        <w:rPr>
          <w:rFonts w:eastAsiaTheme="minorEastAsia"/>
          <w:lang w:val="en-US"/>
        </w:rPr>
        <w:t xml:space="preserve"> the </w:t>
      </w:r>
      <w:r w:rsidR="00BC4041">
        <w:rPr>
          <w:rFonts w:eastAsiaTheme="minorEastAsia"/>
          <w:lang w:val="en-US"/>
        </w:rPr>
        <w:t>minimum</w:t>
      </w:r>
      <w:r w:rsidR="00D82CA7">
        <w:rPr>
          <w:rFonts w:eastAsiaTheme="minorEastAsia"/>
          <w:lang w:val="en-US"/>
        </w:rPr>
        <w:t xml:space="preserve"> and each iteration </w:t>
      </w:r>
      <w:r w:rsidR="00AD019E">
        <w:rPr>
          <w:rFonts w:eastAsiaTheme="minorEastAsia"/>
          <w:lang w:val="en-US"/>
        </w:rPr>
        <w:t xml:space="preserve">the algorithm will </w:t>
      </w:r>
      <w:r w:rsidR="003E246E">
        <w:rPr>
          <w:rFonts w:eastAsiaTheme="minorEastAsia"/>
          <w:lang w:val="en-US"/>
        </w:rPr>
        <w:t>oscillate around it</w:t>
      </w:r>
      <w:r w:rsidR="00915AD8">
        <w:rPr>
          <w:rFonts w:eastAsiaTheme="minorEastAsia"/>
          <w:lang w:val="en-US"/>
        </w:rPr>
        <w:t>.</w:t>
      </w:r>
      <w:r w:rsidR="00A62E78">
        <w:rPr>
          <w:rFonts w:eastAsiaTheme="minorEastAsia"/>
          <w:lang w:val="en-US"/>
        </w:rPr>
        <w:t xml:space="preserve"> </w:t>
      </w:r>
      <w:r w:rsidR="00915AD8">
        <w:rPr>
          <w:rFonts w:eastAsiaTheme="minorEastAsia"/>
          <w:lang w:val="en-US"/>
        </w:rPr>
        <w:t>C</w:t>
      </w:r>
      <w:r w:rsidR="00A62E78">
        <w:rPr>
          <w:rFonts w:eastAsiaTheme="minorEastAsia"/>
          <w:lang w:val="en-US"/>
        </w:rPr>
        <w:t>hoosing</w:t>
      </w:r>
      <w:r w:rsidR="00915AD8">
        <w:rPr>
          <w:rFonts w:eastAsiaTheme="minorEastAsia"/>
          <w:lang w:val="en-US"/>
        </w:rPr>
        <w:t xml:space="preserve"> an </w:t>
      </w:r>
      <m:oMath>
        <m:r>
          <w:rPr>
            <w:rFonts w:ascii="Cambria Math" w:eastAsiaTheme="minorEastAsia" w:hAnsi="Cambria Math"/>
            <w:lang w:val="en-US"/>
          </w:rPr>
          <m:t>α</m:t>
        </m:r>
      </m:oMath>
      <w:r w:rsidR="00A62E78">
        <w:rPr>
          <w:rFonts w:eastAsiaTheme="minorEastAsia"/>
          <w:lang w:val="en-US"/>
        </w:rPr>
        <w:t xml:space="preserve"> too small might</w:t>
      </w:r>
      <w:r w:rsidR="00915AD8">
        <w:rPr>
          <w:rFonts w:eastAsiaTheme="minorEastAsia"/>
          <w:lang w:val="en-US"/>
        </w:rPr>
        <w:t xml:space="preserve"> </w:t>
      </w:r>
      <w:r w:rsidR="00C77BDC">
        <w:rPr>
          <w:rFonts w:eastAsiaTheme="minorEastAsia"/>
          <w:lang w:val="en-US"/>
        </w:rPr>
        <w:t xml:space="preserve">result </w:t>
      </w:r>
      <w:r w:rsidR="003E246E">
        <w:rPr>
          <w:rFonts w:eastAsiaTheme="minorEastAsia"/>
          <w:lang w:val="en-US"/>
        </w:rPr>
        <w:t xml:space="preserve">in the algorithm becoming stuck because of too small updates </w:t>
      </w:r>
      <w:r w:rsidR="002825D9">
        <w:rPr>
          <w:rFonts w:eastAsiaTheme="minorEastAsia"/>
          <w:lang w:val="en-US"/>
        </w:rPr>
        <w:t xml:space="preserve">and it </w:t>
      </w:r>
      <w:r w:rsidR="004C69C5">
        <w:rPr>
          <w:rFonts w:eastAsiaTheme="minorEastAsia"/>
          <w:lang w:val="en-US"/>
        </w:rPr>
        <w:t xml:space="preserve">will </w:t>
      </w:r>
      <w:r w:rsidR="00C90823">
        <w:rPr>
          <w:rFonts w:eastAsiaTheme="minorEastAsia"/>
          <w:lang w:val="en-US"/>
        </w:rPr>
        <w:t xml:space="preserve">slow down the algorithm </w:t>
      </w:r>
      <w:r w:rsidR="00820D8F">
        <w:rPr>
          <w:rFonts w:eastAsiaTheme="minorEastAsia"/>
          <w:lang w:val="en-US"/>
        </w:rPr>
        <w:t xml:space="preserve">and it might never reach the minimum. </w:t>
      </w:r>
      <w:r w:rsidR="004C69C5">
        <w:rPr>
          <w:rFonts w:eastAsiaTheme="minorEastAsia"/>
          <w:lang w:val="en-US"/>
        </w:rPr>
        <w:t xml:space="preserve"> </w:t>
      </w:r>
      <w:r w:rsidR="00A62E78">
        <w:rPr>
          <w:rFonts w:eastAsiaTheme="minorEastAsia"/>
          <w:lang w:val="en-US"/>
        </w:rPr>
        <w:t xml:space="preserve"> </w:t>
      </w:r>
    </w:p>
    <w:p w14:paraId="4A55801A" w14:textId="21A6865D" w:rsidR="005A3AE5" w:rsidRDefault="00BC4041" w:rsidP="004D7B5D">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(Cavazzuti,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 xml:space="preserve">value will </w:t>
      </w:r>
      <w:r w:rsidR="00174745">
        <w:rPr>
          <w:rFonts w:eastAsiaTheme="minorEastAsia"/>
          <w:lang w:val="en-US"/>
        </w:rPr>
        <w:t>drop</w:t>
      </w:r>
      <w:r w:rsidR="003C591A">
        <w:rPr>
          <w:rFonts w:eastAsiaTheme="minorEastAsia"/>
          <w:lang w:val="en-US"/>
        </w:rPr>
        <w:t xml:space="preserve"> to the minimum</w:t>
      </w:r>
      <w:r w:rsidR="00174745">
        <w:rPr>
          <w:rFonts w:eastAsiaTheme="minorEastAsia"/>
          <w:lang w:val="en-US"/>
        </w:rPr>
        <w:t xml:space="preserve"> and</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4E62E1"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5F349BD1" w:rsidR="00C86BE0" w:rsidRDefault="002B2799" w:rsidP="004D7B5D">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4E62E1" w:rsidP="004D7B5D">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4D7B5D">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4E62E1"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61" w:name="_Ref98675442"/>
        <w:tc>
          <w:tcPr>
            <w:tcW w:w="535" w:type="dxa"/>
          </w:tcPr>
          <w:p w14:paraId="271D3D6B" w14:textId="234A1A58" w:rsidR="00413531" w:rsidRDefault="0041353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18</w:t>
            </w:r>
            <w:r>
              <w:fldChar w:fldCharType="end"/>
            </w:r>
            <w:bookmarkEnd w:id="61"/>
          </w:p>
        </w:tc>
      </w:tr>
    </w:tbl>
    <w:p w14:paraId="05E926B8" w14:textId="58FF1DC3" w:rsidR="004555BE" w:rsidRPr="00336F49" w:rsidRDefault="00DE1DC2" w:rsidP="004D7B5D">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380EB7" w:rsidRPr="00380EB7">
        <w:rPr>
          <w:noProof/>
          <w:lang w:val="en-US"/>
        </w:rPr>
        <w:t>1</w:t>
      </w:r>
      <w:r w:rsidR="00380EB7" w:rsidRPr="00380EB7">
        <w:rPr>
          <w:noProof/>
          <w:lang w:val="en-US"/>
        </w:rPr>
        <w:noBreakHyphen/>
        <w:t>18</w:t>
      </w:r>
      <w:r w:rsidR="00413531">
        <w:rPr>
          <w:rFonts w:eastAsiaTheme="minorEastAsia"/>
          <w:lang w:val="en-US"/>
        </w:rPr>
        <w:fldChar w:fldCharType="end"/>
      </w:r>
      <w:r w:rsidR="00C431F0">
        <w:rPr>
          <w:rFonts w:eastAsiaTheme="minorEastAsia"/>
          <w:lang w:val="en-US"/>
        </w:rPr>
        <w:t xml:space="preserve"> w.r.t.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w:t>
      </w:r>
      <w:r w:rsidR="00174745">
        <w:rPr>
          <w:rFonts w:eastAsiaTheme="minorEastAsia"/>
          <w:lang w:val="en-US"/>
        </w:rPr>
        <w:t>J</w:t>
      </w:r>
      <w:r w:rsidR="004555BE">
        <w:rPr>
          <w:rFonts w:eastAsiaTheme="minorEastAsia"/>
          <w:lang w:val="en-US"/>
        </w:rPr>
        <w:t xml:space="preserve">acobian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w:t>
      </w:r>
      <w:r w:rsidR="00174745">
        <w:rPr>
          <w:lang w:val="en-US"/>
        </w:rPr>
        <w:t>H</w:t>
      </w:r>
      <w:r w:rsidR="004555BE">
        <w:rPr>
          <w:lang w:val="en-US"/>
        </w:rPr>
        <w:t xml:space="preserve">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4E62E1" w:rsidP="004D7B5D">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583DD8EB" w:rsidR="004555BE" w:rsidRDefault="004555BE" w:rsidP="004D7B5D">
      <w:pPr>
        <w:spacing w:line="360" w:lineRule="auto"/>
        <w:rPr>
          <w:rFonts w:eastAsiaTheme="minorEastAsia"/>
          <w:lang w:val="en-US"/>
        </w:rPr>
      </w:pPr>
      <w:r>
        <w:rPr>
          <w:rFonts w:eastAsiaTheme="minorEastAsia"/>
          <w:lang w:val="en-US"/>
        </w:rPr>
        <w:t xml:space="preserve">In the GN method the second derivative term is assumed to be 0. Going back to matrix notation </w:t>
      </w:r>
      <w:r w:rsidR="001C58C2">
        <w:rPr>
          <w:rFonts w:eastAsiaTheme="minorEastAsia"/>
          <w:lang w:val="en-US"/>
        </w:rPr>
        <w:t>the expression becomes</w:t>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4E62E1"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3C5F92CB" w:rsidR="00312DD7" w:rsidRDefault="00312DD7"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19</w:t>
            </w:r>
            <w:r>
              <w:fldChar w:fldCharType="end"/>
            </w:r>
          </w:p>
        </w:tc>
      </w:tr>
    </w:tbl>
    <w:p w14:paraId="503F4412" w14:textId="7198CE92" w:rsidR="00A1675D" w:rsidRPr="00A1675D" w:rsidRDefault="00A1675D" w:rsidP="004D7B5D">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4D7B5D">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62" w:name="_Ref98684309"/>
        <w:tc>
          <w:tcPr>
            <w:tcW w:w="535" w:type="dxa"/>
          </w:tcPr>
          <w:p w14:paraId="6A4B2198" w14:textId="61F17A08" w:rsidR="0012416E" w:rsidRDefault="0012416E"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20</w:t>
            </w:r>
            <w:r>
              <w:fldChar w:fldCharType="end"/>
            </w:r>
            <w:bookmarkEnd w:id="62"/>
          </w:p>
        </w:tc>
      </w:tr>
    </w:tbl>
    <w:p w14:paraId="4BF5256B" w14:textId="558DA993" w:rsidR="00237841" w:rsidRDefault="0012416E" w:rsidP="004D7B5D">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380EB7" w:rsidRPr="00380EB7">
        <w:rPr>
          <w:noProof/>
          <w:lang w:val="en-US"/>
        </w:rPr>
        <w:t>1</w:t>
      </w:r>
      <w:r w:rsidR="00380EB7" w:rsidRPr="00380EB7">
        <w:rPr>
          <w:noProof/>
          <w:lang w:val="en-US"/>
        </w:rPr>
        <w:noBreakHyphen/>
        <w:t>20</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4E62E1"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3614F9EE" w:rsidR="001E7EEA" w:rsidRDefault="0006513C" w:rsidP="004D7B5D">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 xml:space="preserve">diagonal elements of the </w:t>
      </w:r>
      <w:r w:rsidR="001C58C2">
        <w:rPr>
          <w:rFonts w:eastAsiaTheme="minorEastAsia"/>
          <w:lang w:val="en-US"/>
        </w:rPr>
        <w:t>H</w:t>
      </w:r>
      <w:r w:rsidR="00797A0B">
        <w:rPr>
          <w:rFonts w:eastAsiaTheme="minorEastAsia"/>
          <w:lang w:val="en-US"/>
        </w:rPr>
        <w:t>essian matri</w:t>
      </w:r>
      <w:r w:rsidR="001A6D5A">
        <w:rPr>
          <w:rFonts w:eastAsiaTheme="minorEastAsia"/>
          <w:lang w:val="en-US"/>
        </w:rPr>
        <w:t>x</w:t>
      </w:r>
    </w:p>
    <w:p w14:paraId="5F5805DF" w14:textId="62568AA4" w:rsidR="00FA11D1" w:rsidRPr="006A6D6E" w:rsidRDefault="004E62E1"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76D7F261" w14:textId="3EFA3FCC" w:rsidR="003627DB" w:rsidRPr="005911CE" w:rsidRDefault="001A6D5A" w:rsidP="004D7B5D">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603FED61" w14:textId="20B7F649" w:rsidR="00D51EB5" w:rsidRDefault="00D51EB5" w:rsidP="004D7B5D">
      <w:pPr>
        <w:pStyle w:val="Heading3"/>
        <w:spacing w:line="360" w:lineRule="auto"/>
        <w:rPr>
          <w:lang w:val="en-US"/>
        </w:rPr>
      </w:pPr>
      <w:bookmarkStart w:id="63" w:name="_Ref99552466"/>
      <w:bookmarkStart w:id="64" w:name="_Toc106449106"/>
      <w:r>
        <w:rPr>
          <w:lang w:val="en-US"/>
        </w:rPr>
        <w:t>Poisson Regression</w:t>
      </w:r>
      <w:bookmarkEnd w:id="63"/>
      <w:bookmarkEnd w:id="64"/>
    </w:p>
    <w:p w14:paraId="73ED7029" w14:textId="3A28FEC7" w:rsidR="00D23807" w:rsidRDefault="00B9661E" w:rsidP="004D7B5D">
      <w:pPr>
        <w:spacing w:line="360" w:lineRule="auto"/>
        <w:rPr>
          <w:rFonts w:eastAsiaTheme="minorEastAsia"/>
          <w:lang w:val="en-US"/>
        </w:rPr>
      </w:pPr>
      <w:r>
        <w:rPr>
          <w:lang w:val="en-US"/>
        </w:rPr>
        <w:t>Poisson regression is a way of</w:t>
      </w:r>
      <w:r w:rsidR="00334151">
        <w:rPr>
          <w:lang w:val="en-US"/>
        </w:rPr>
        <w:t xml:space="preserve"> analyzing and</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proofErr w:type="gramStart"/>
      <w:r w:rsidR="00334151">
        <w:rPr>
          <w:lang w:val="en-US"/>
        </w:rPr>
        <w:t>similar to</w:t>
      </w:r>
      <w:proofErr w:type="gramEnd"/>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380EB7">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 xml:space="preserve">In Poisson regression </w:t>
      </w:r>
      <w:r w:rsidR="002167FD">
        <w:rPr>
          <w:lang w:val="en-US"/>
        </w:rPr>
        <w:t>we</w:t>
      </w:r>
      <w:r w:rsidR="0012720D">
        <w:rPr>
          <w:lang w:val="en-US"/>
        </w:rPr>
        <w:t xml:space="preserve"> assume that </w:t>
      </w:r>
      <w:r w:rsidR="002167FD">
        <w:rPr>
          <w:lang w:val="en-US"/>
        </w:rPr>
        <w:t>the</w:t>
      </w:r>
      <w:r w:rsidR="00333FD6">
        <w:rPr>
          <w:lang w:val="en-US"/>
        </w:rPr>
        <w:t xml:space="preserve"> </w:t>
      </w:r>
      <w:r w:rsidR="0012720D">
        <w:rPr>
          <w:lang w:val="en-US"/>
        </w:rPr>
        <w:t>response</w:t>
      </w:r>
      <w:r w:rsidR="002C6729">
        <w:rPr>
          <w:lang w:val="en-US"/>
        </w:rPr>
        <w:t xml:space="preserve"> </w:t>
      </w:r>
      <w:r w:rsidR="0012720D">
        <w:rPr>
          <w:lang w:val="en-US"/>
        </w:rPr>
        <w:t>variable</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2167FD">
        <w:rPr>
          <w:rFonts w:eastAsiaTheme="minorEastAsia"/>
          <w:lang w:val="en-US"/>
        </w:rPr>
        <w:t>is</w:t>
      </w:r>
      <w:r w:rsidR="00011FC1">
        <w:rPr>
          <w:rFonts w:eastAsiaTheme="minorEastAsia"/>
          <w:lang w:val="en-US"/>
        </w:rPr>
        <w:t xml:space="preserve"> Poisson distributed.</w:t>
      </w:r>
      <w:r w:rsidR="00815B7E">
        <w:rPr>
          <w:rFonts w:eastAsiaTheme="minorEastAsia"/>
          <w:lang w:val="en-US"/>
        </w:rPr>
        <w:t xml:space="preserve"> That is,</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4D7B5D">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21A78D98" w:rsidR="00AE4506" w:rsidRDefault="000221C9" w:rsidP="004D7B5D">
      <w:pPr>
        <w:spacing w:line="360" w:lineRule="auto"/>
        <w:rPr>
          <w:rFonts w:eastAsiaTheme="minorEastAsia"/>
          <w:lang w:val="en-US"/>
        </w:rPr>
      </w:pPr>
      <w:r>
        <w:rPr>
          <w:rFonts w:eastAsiaTheme="minorEastAsia"/>
          <w:lang w:val="en-US"/>
        </w:rPr>
        <w:t>giving</w:t>
      </w:r>
      <w:r w:rsidR="006635E1">
        <w:rPr>
          <w:rFonts w:eastAsiaTheme="minorEastAsia"/>
          <w:lang w:val="en-US"/>
        </w:rPr>
        <w:t xml:space="preserve">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 xml:space="preserve">mean and variance </w:t>
      </w:r>
      <w:r>
        <w:rPr>
          <w:rFonts w:eastAsiaTheme="minorEastAsia"/>
          <w:lang w:val="en-US"/>
        </w:rPr>
        <w:t>are</w:t>
      </w:r>
      <w:r w:rsidR="004F23AA">
        <w:rPr>
          <w:rFonts w:eastAsiaTheme="minorEastAsia"/>
          <w:lang w:val="en-US"/>
        </w:rPr>
        <w:t xml:space="preserve"> both equal</w:t>
      </w:r>
      <w:r>
        <w:rPr>
          <w:rFonts w:eastAsiaTheme="minorEastAsia"/>
          <w:lang w:val="en-US"/>
        </w:rPr>
        <w:t xml:space="preserve"> to</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r w:rsidR="008779C4">
        <w:rPr>
          <w:rFonts w:eastAsiaTheme="minorEastAsia"/>
          <w:lang w:val="en-US"/>
        </w:rPr>
        <w:t>Poisson regression</w:t>
      </w:r>
      <w:r w:rsidR="00374BF5">
        <w:rPr>
          <w:rFonts w:eastAsiaTheme="minorEastAsia"/>
          <w:lang w:val="en-US"/>
        </w:rPr>
        <w:t xml:space="preserve"> treats each count as an independent Poisson</w:t>
      </w:r>
      <w:r w:rsidR="0016093E">
        <w:rPr>
          <w:rFonts w:eastAsiaTheme="minorEastAsia"/>
          <w:lang w:val="en-US"/>
        </w:rPr>
        <w:t xml:space="preserve"> random variable</w:t>
      </w:r>
      <w:r w:rsidR="0074570E">
        <w:rPr>
          <w:rFonts w:eastAsiaTheme="minorEastAsia"/>
          <w:lang w:val="en-US"/>
        </w:rPr>
        <w:t>, where it</w:t>
      </w:r>
      <w:r w:rsidR="008779C4">
        <w:rPr>
          <w:rFonts w:eastAsiaTheme="minorEastAsia"/>
          <w:lang w:val="en-US"/>
        </w:rPr>
        <w:t xml:space="preserve"> </w:t>
      </w:r>
      <w:r w:rsidR="00A6490B">
        <w:rPr>
          <w:rFonts w:eastAsiaTheme="minorEastAsia"/>
          <w:lang w:val="en-US"/>
        </w:rPr>
        <w:t>estimates</w:t>
      </w:r>
      <w:r w:rsidR="008779C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m x n</m:t>
        </m:r>
      </m:oMath>
      <w:r w:rsidR="001A5C0B">
        <w:rPr>
          <w:rFonts w:eastAsiaTheme="minorEastAsia"/>
          <w:lang w:val="en-US"/>
        </w:rPr>
        <w:t xml:space="preserve"> </w:t>
      </w:r>
      <w:r w:rsidR="006630C2">
        <w:rPr>
          <w:rFonts w:eastAsiaTheme="minorEastAsia"/>
          <w:lang w:val="en-US"/>
        </w:rPr>
        <w:t>explanatory</w:t>
      </w:r>
      <w:r w:rsidR="003D76D0">
        <w:rPr>
          <w:rFonts w:eastAsiaTheme="minorEastAsia"/>
          <w:lang w:val="en-US"/>
        </w:rPr>
        <w:t xml:space="preserve"> variables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and estimate</w:t>
      </w:r>
      <w:r w:rsidR="00604014">
        <w:rPr>
          <w:rFonts w:eastAsiaTheme="minorEastAsia"/>
          <w:lang w:val="en-US"/>
        </w:rPr>
        <w:t>s</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F7224" w:rsidRPr="002D3942" w14:paraId="11F31F1E" w14:textId="77777777" w:rsidTr="00EF7224">
        <w:tc>
          <w:tcPr>
            <w:tcW w:w="8815" w:type="dxa"/>
          </w:tcPr>
          <w:p w14:paraId="5BE5CED2" w14:textId="7451A3BF" w:rsidR="00EF7224" w:rsidRPr="00C72627" w:rsidRDefault="004E62E1"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sup>
                </m:sSup>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tc>
        <w:bookmarkStart w:id="65" w:name="_Ref102225748"/>
        <w:tc>
          <w:tcPr>
            <w:tcW w:w="535" w:type="dxa"/>
          </w:tcPr>
          <w:p w14:paraId="1A3C2F66" w14:textId="28EE5D4B" w:rsidR="00EF7224" w:rsidRPr="00C72627" w:rsidRDefault="00EF7224" w:rsidP="004D7B5D">
            <w:pPr>
              <w:spacing w:line="360" w:lineRule="auto"/>
              <w:rPr>
                <w:lang w:val="en-US"/>
              </w:rPr>
            </w:pPr>
            <w:r>
              <w:fldChar w:fldCharType="begin"/>
            </w:r>
            <w:r w:rsidRPr="00C72627">
              <w:rPr>
                <w:lang w:val="en-US"/>
              </w:rPr>
              <w:instrText xml:space="preserve"> STYLEREF 1 \s </w:instrText>
            </w:r>
            <w:r>
              <w:fldChar w:fldCharType="separate"/>
            </w:r>
            <w:r w:rsidR="00380EB7">
              <w:rPr>
                <w:noProof/>
                <w:lang w:val="en-US"/>
              </w:rPr>
              <w:t>1</w:t>
            </w:r>
            <w:r>
              <w:fldChar w:fldCharType="end"/>
            </w:r>
            <w:r w:rsidRPr="00C72627">
              <w:rPr>
                <w:lang w:val="en-US"/>
              </w:rPr>
              <w:noBreakHyphen/>
            </w:r>
            <w:r>
              <w:fldChar w:fldCharType="begin"/>
            </w:r>
            <w:r w:rsidRPr="00C72627">
              <w:rPr>
                <w:lang w:val="en-US"/>
              </w:rPr>
              <w:instrText xml:space="preserve"> SEQ Equation \* ARABIC \s 1 </w:instrText>
            </w:r>
            <w:r>
              <w:fldChar w:fldCharType="separate"/>
            </w:r>
            <w:r w:rsidR="00380EB7">
              <w:rPr>
                <w:noProof/>
                <w:lang w:val="en-US"/>
              </w:rPr>
              <w:t>21</w:t>
            </w:r>
            <w:r>
              <w:fldChar w:fldCharType="end"/>
            </w:r>
            <w:bookmarkEnd w:id="65"/>
          </w:p>
        </w:tc>
      </w:tr>
    </w:tbl>
    <w:p w14:paraId="591E3A52" w14:textId="4F42FB18" w:rsidR="007E771E" w:rsidRDefault="00741716"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3D76D0">
        <w:rPr>
          <w:rFonts w:eastAsiaTheme="minorEastAsia"/>
          <w:lang w:val="en-US"/>
        </w:rPr>
        <w:t>explanatory variables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w:t>
      </w:r>
      <w:r w:rsidR="003D76D0">
        <w:rPr>
          <w:rFonts w:eastAsiaTheme="minorEastAsia"/>
          <w:lang w:val="en-US"/>
        </w:rPr>
        <w:t>explanatory variables</w:t>
      </w:r>
      <w:r w:rsidR="00FB4F4B">
        <w:rPr>
          <w:rFonts w:eastAsiaTheme="minorEastAsia"/>
          <w:lang w:val="en-US"/>
        </w:rPr>
        <w:t xml:space="preserve"> and coefficients </w:t>
      </w:r>
      <w:r w:rsidR="007F1370">
        <w:rPr>
          <w:rFonts w:eastAsiaTheme="minorEastAsia"/>
          <w:lang w:val="en-US"/>
        </w:rPr>
        <w:t>sums to a negative number. The mean counts cannot be negative</w:t>
      </w:r>
      <w:r w:rsidR="00D95FAA">
        <w:rPr>
          <w:rFonts w:eastAsiaTheme="minorEastAsia"/>
          <w:lang w:val="en-US"/>
        </w:rPr>
        <w:t xml:space="preserve">, </w:t>
      </w:r>
      <w:r w:rsidR="00D91BC3">
        <w:rPr>
          <w:rFonts w:eastAsiaTheme="minorEastAsia"/>
          <w:lang w:val="en-US"/>
        </w:rPr>
        <w:t xml:space="preserve">and </w:t>
      </w:r>
      <w:r w:rsidR="00D95FAA">
        <w:rPr>
          <w:rFonts w:eastAsiaTheme="minorEastAsia"/>
          <w:lang w:val="en-US"/>
        </w:rPr>
        <w:t xml:space="preserve">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2D3942" w14:paraId="44EDBCA8" w14:textId="77777777" w:rsidTr="00ED02DC">
        <w:tc>
          <w:tcPr>
            <w:tcW w:w="8815" w:type="dxa"/>
          </w:tcPr>
          <w:p w14:paraId="528A3C50" w14:textId="0EFD4E14" w:rsidR="0084413B" w:rsidRPr="009241D2" w:rsidRDefault="004E62E1"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7C3171C0" w:rsidR="0084413B" w:rsidRPr="009241D2" w:rsidRDefault="0084413B" w:rsidP="004D7B5D">
            <w:pPr>
              <w:spacing w:line="360" w:lineRule="auto"/>
              <w:rPr>
                <w:lang w:val="en-US"/>
              </w:rPr>
            </w:pPr>
            <w:r>
              <w:fldChar w:fldCharType="begin"/>
            </w:r>
            <w:r w:rsidRPr="009241D2">
              <w:rPr>
                <w:lang w:val="en-US"/>
              </w:rPr>
              <w:instrText xml:space="preserve"> STYLEREF 1 \s </w:instrText>
            </w:r>
            <w:r>
              <w:fldChar w:fldCharType="separate"/>
            </w:r>
            <w:r w:rsidR="00380EB7">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380EB7">
              <w:rPr>
                <w:noProof/>
                <w:lang w:val="en-US"/>
              </w:rPr>
              <w:t>22</w:t>
            </w:r>
            <w:r>
              <w:fldChar w:fldCharType="end"/>
            </w:r>
          </w:p>
        </w:tc>
      </w:tr>
    </w:tbl>
    <w:p w14:paraId="4AA10C88" w14:textId="4B6FF891" w:rsidR="00DE1865" w:rsidRDefault="00E61423" w:rsidP="004D7B5D">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4D7B5D">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6966F7FB" w:rsidR="00147220" w:rsidRDefault="00147220" w:rsidP="004D7B5D">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380EB7" w:rsidRPr="00380EB7">
        <w:rPr>
          <w:noProof/>
          <w:lang w:val="en-US"/>
        </w:rPr>
        <w:t>1</w:t>
      </w:r>
      <w:r w:rsidR="00380EB7" w:rsidRPr="00380EB7">
        <w:rPr>
          <w:noProof/>
          <w:lang w:val="en-US"/>
        </w:rPr>
        <w:noBreakHyphen/>
        <w:t>23</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4D7B5D">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02E63B82" w:rsidR="00AE4506" w:rsidRDefault="00B533AC" w:rsidP="004D7B5D">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4E62E1" w:rsidP="004D7B5D">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4D7B5D">
      <w:pPr>
        <w:spacing w:line="360" w:lineRule="auto"/>
        <w:rPr>
          <w:rFonts w:eastAsiaTheme="minorEastAsia"/>
          <w:lang w:val="en-US"/>
        </w:rPr>
      </w:pPr>
      <w:r>
        <w:rPr>
          <w:rFonts w:eastAsiaTheme="minorEastAsia"/>
          <w:lang w:val="en-US"/>
        </w:rPr>
        <w:t xml:space="preserve">Differentiating w.r.t.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4E62E1" w:rsidP="004D7B5D">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41815F6C" w:rsidR="00521603" w:rsidRDefault="00847EF9" w:rsidP="004D7B5D">
      <w:pPr>
        <w:spacing w:line="360" w:lineRule="auto"/>
        <w:rPr>
          <w:rFonts w:eastAsiaTheme="minorEastAsia"/>
          <w:lang w:val="en-US"/>
        </w:rPr>
      </w:pPr>
      <w:r>
        <w:rPr>
          <w:rFonts w:eastAsiaTheme="minorEastAsia"/>
          <w:lang w:val="en-US"/>
        </w:rPr>
        <w:lastRenderedPageBreak/>
        <w:t>Thus, w</w:t>
      </w:r>
      <w:r w:rsidR="005E752F">
        <w:rPr>
          <w:rFonts w:eastAsiaTheme="minorEastAsia"/>
          <w:lang w:val="en-US"/>
        </w:rPr>
        <w:t xml:space="preserve">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The equation does not have a closed form solution and an i</w:t>
      </w:r>
      <w:r>
        <w:rPr>
          <w:rFonts w:eastAsiaTheme="minorEastAsia"/>
          <w:lang w:val="en-US"/>
        </w:rPr>
        <w:t>terative</w:t>
      </w:r>
      <w:r w:rsidR="00D94606">
        <w:rPr>
          <w:rFonts w:eastAsiaTheme="minorEastAsia"/>
          <w:lang w:val="en-US"/>
        </w:rPr>
        <w:t xml:space="preserve">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380EB7">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1F96EB6E" w14:textId="7D1BB0BD" w:rsidR="000E7AFD" w:rsidRDefault="000E7AFD" w:rsidP="004D7B5D">
      <w:pPr>
        <w:pStyle w:val="Heading3"/>
        <w:spacing w:line="360" w:lineRule="auto"/>
        <w:rPr>
          <w:rFonts w:eastAsiaTheme="minorEastAsia"/>
          <w:lang w:val="en-US"/>
        </w:rPr>
      </w:pPr>
      <w:bookmarkStart w:id="66" w:name="_Toc106449107"/>
      <w:r>
        <w:rPr>
          <w:rFonts w:eastAsiaTheme="minorEastAsia"/>
          <w:lang w:val="en-US"/>
        </w:rPr>
        <w:t>Confidence interval</w:t>
      </w:r>
      <w:bookmarkEnd w:id="66"/>
    </w:p>
    <w:p w14:paraId="001662E9" w14:textId="5985BA0A" w:rsidR="000E7AFD" w:rsidRDefault="000E7AFD" w:rsidP="004D7B5D">
      <w:pPr>
        <w:spacing w:line="360" w:lineRule="auto"/>
        <w:rPr>
          <w:rFonts w:eastAsiaTheme="minorEastAsia"/>
          <w:lang w:val="en-US"/>
        </w:rPr>
      </w:pPr>
      <w:r>
        <w:rPr>
          <w:rFonts w:eastAsiaTheme="minorEastAsia"/>
          <w:lang w:val="en-US"/>
        </w:rPr>
        <w:t>A confidence interval for e.g., 95% confidence claims that the true population mean will be within the limits of the confidence interval 95% of the times a sample mean is measured</w:t>
      </w:r>
      <w:r w:rsidR="008F6C8C">
        <w:rPr>
          <w:rFonts w:eastAsiaTheme="minorEastAsia"/>
          <w:lang w:val="en-US"/>
        </w:rPr>
        <w:t xml:space="preserve"> </w:t>
      </w:r>
      <w:r w:rsidR="001517E0">
        <w:rPr>
          <w:rFonts w:eastAsiaTheme="minorEastAsia"/>
          <w:lang w:val="en-US"/>
        </w:rPr>
        <w:fldChar w:fldCharType="begin"/>
      </w:r>
      <w:r w:rsidR="00DB5DC9">
        <w:rPr>
          <w:rFonts w:eastAsiaTheme="minorEastAsia"/>
          <w:lang w:val="en-US"/>
        </w:rPr>
        <w:instrText xml:space="preserve"> ADDIN ZOTERO_ITEM CSL_CITATION {"citationID":"MwigjoDh","properties":{"formattedCitation":"(James et al., 2013)","plainCitation":"(James et al., 2013)","dontUpdate":true,"noteIndex":0},"citationItems":[{"id":524,"uris":["http://zotero.org/users/9228513/items/GFMYA877"],"itemData":{"id":524,"type":"book","call-number":"QA276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1517E0">
        <w:rPr>
          <w:rFonts w:eastAsiaTheme="minorEastAsia"/>
          <w:lang w:val="en-US"/>
        </w:rPr>
        <w:fldChar w:fldCharType="separate"/>
      </w:r>
      <w:r w:rsidR="001517E0" w:rsidRPr="00033843">
        <w:rPr>
          <w:rFonts w:cs="Times New Roman"/>
          <w:lang w:val="en-US"/>
        </w:rPr>
        <w:t>(James et al., 2013</w:t>
      </w:r>
      <w:r w:rsidR="00033843">
        <w:rPr>
          <w:rFonts w:cs="Times New Roman"/>
          <w:lang w:val="en-US"/>
        </w:rPr>
        <w:t>, p.66</w:t>
      </w:r>
      <w:r w:rsidR="001517E0" w:rsidRPr="00033843">
        <w:rPr>
          <w:rFonts w:cs="Times New Roman"/>
          <w:lang w:val="en-US"/>
        </w:rPr>
        <w:t>)</w:t>
      </w:r>
      <w:r w:rsidR="001517E0">
        <w:rPr>
          <w:rFonts w:eastAsiaTheme="minorEastAsia"/>
          <w:lang w:val="en-US"/>
        </w:rPr>
        <w:fldChar w:fldCharType="end"/>
      </w:r>
      <w:r>
        <w:rPr>
          <w:rFonts w:eastAsiaTheme="minorEastAsia"/>
          <w:lang w:val="en-US"/>
        </w:rPr>
        <w:t xml:space="preserve">.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3D07F7">
        <w:rPr>
          <w:rFonts w:eastAsiaTheme="minorEastAsia"/>
          <w:lang w:val="en-US"/>
        </w:rPr>
        <w:t xml:space="preserve"> with unknown population mean</w:t>
      </w:r>
      <w:r>
        <w:rPr>
          <w:rFonts w:eastAsiaTheme="minorEastAsia"/>
          <w:lang w:val="en-US"/>
        </w:rPr>
        <w:t xml:space="preserve">, the confidence interval is found using the formula </w:t>
      </w:r>
    </w:p>
    <w:p w14:paraId="75DD3DF6" w14:textId="77777777" w:rsidR="000E7AFD" w:rsidRDefault="004E62E1" w:rsidP="004D7B5D">
      <w:pPr>
        <w:spacing w:line="360" w:lineRule="auto"/>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807D8D7" w14:textId="439F04D9" w:rsidR="000E7AFD" w:rsidRPr="000E7AFD" w:rsidRDefault="000E7AFD" w:rsidP="004D7B5D">
      <w:pPr>
        <w:spacing w:line="360" w:lineRule="auto"/>
        <w:rPr>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p>
    <w:p w14:paraId="384E4A1C" w14:textId="2D59543E" w:rsidR="00FC6407" w:rsidRDefault="006A7EC4" w:rsidP="004D7B5D">
      <w:pPr>
        <w:pStyle w:val="Heading2"/>
        <w:spacing w:line="360" w:lineRule="auto"/>
        <w:rPr>
          <w:rFonts w:eastAsiaTheme="minorEastAsia"/>
          <w:lang w:val="en-US"/>
        </w:rPr>
      </w:pPr>
      <w:bookmarkStart w:id="67" w:name="_Ref99107553"/>
      <w:bookmarkStart w:id="68" w:name="_Toc106449108"/>
      <w:r>
        <w:rPr>
          <w:rFonts w:eastAsiaTheme="minorEastAsia"/>
          <w:lang w:val="en-US"/>
        </w:rPr>
        <w:t>Radiobiology</w:t>
      </w:r>
      <w:bookmarkEnd w:id="67"/>
      <w:bookmarkEnd w:id="68"/>
    </w:p>
    <w:p w14:paraId="6A8F24B2" w14:textId="14C8B045" w:rsidR="00470892" w:rsidRDefault="00C74E5D" w:rsidP="004D7B5D">
      <w:pPr>
        <w:spacing w:line="360" w:lineRule="auto"/>
        <w:rPr>
          <w:lang w:val="en-US"/>
        </w:rPr>
      </w:pPr>
      <w:r>
        <w:rPr>
          <w:lang w:val="en-US"/>
        </w:rPr>
        <w:t>Note</w:t>
      </w:r>
      <w:r w:rsidR="000355BD">
        <w:rPr>
          <w:lang w:val="en-US"/>
        </w:rPr>
        <w:t xml:space="preserve">: There are many </w:t>
      </w:r>
      <w:r w:rsidR="0033355D">
        <w:rPr>
          <w:lang w:val="en-US"/>
        </w:rPr>
        <w:t>biology terms</w:t>
      </w:r>
      <w:r w:rsidR="00927BE7">
        <w:rPr>
          <w:lang w:val="en-US"/>
        </w:rPr>
        <w:t xml:space="preserve"> </w:t>
      </w:r>
      <w:r w:rsidR="000355BD">
        <w:rPr>
          <w:lang w:val="en-US"/>
        </w:rPr>
        <w:t xml:space="preserve">mentioned here that </w:t>
      </w:r>
      <w:r w:rsidR="0033355D">
        <w:rPr>
          <w:lang w:val="en-US"/>
        </w:rPr>
        <w:t xml:space="preserve">are not explained </w:t>
      </w:r>
      <w:r w:rsidR="00927BE7">
        <w:rPr>
          <w:lang w:val="en-US"/>
        </w:rPr>
        <w:t xml:space="preserve">within this section, but they have been briefly explained in </w:t>
      </w:r>
      <w:r w:rsidR="00927BE7">
        <w:rPr>
          <w:lang w:val="en-US"/>
        </w:rPr>
        <w:fldChar w:fldCharType="begin"/>
      </w:r>
      <w:r w:rsidR="00927BE7">
        <w:rPr>
          <w:lang w:val="en-US"/>
        </w:rPr>
        <w:instrText xml:space="preserve"> REF _Ref97554467 \h </w:instrText>
      </w:r>
      <w:r w:rsidR="00927BE7">
        <w:rPr>
          <w:lang w:val="en-US"/>
        </w:rPr>
      </w:r>
      <w:r w:rsidR="00927BE7">
        <w:rPr>
          <w:lang w:val="en-US"/>
        </w:rPr>
        <w:fldChar w:fldCharType="separate"/>
      </w:r>
      <w:r w:rsidR="00927BE7" w:rsidRPr="00927BE7">
        <w:rPr>
          <w:lang w:val="en-US"/>
        </w:rPr>
        <w:t>Abbreviations and explanations</w:t>
      </w:r>
      <w:r w:rsidR="00927BE7">
        <w:rPr>
          <w:lang w:val="en-US"/>
        </w:rPr>
        <w:fldChar w:fldCharType="end"/>
      </w:r>
      <w:r w:rsidR="00927BE7">
        <w:rPr>
          <w:lang w:val="en-US"/>
        </w:rPr>
        <w:t xml:space="preserve">. These terms </w:t>
      </w:r>
      <w:r w:rsidR="00B827FF">
        <w:rPr>
          <w:lang w:val="en-US"/>
        </w:rPr>
        <w:t xml:space="preserve">will be highlighted in </w:t>
      </w:r>
      <w:r w:rsidR="00B827FF" w:rsidRPr="00823B83">
        <w:rPr>
          <w:b/>
          <w:bCs/>
          <w:i/>
          <w:iCs/>
          <w:lang w:val="en-US"/>
        </w:rPr>
        <w:t xml:space="preserve">bold </w:t>
      </w:r>
      <w:r w:rsidR="00823B83" w:rsidRPr="00823B83">
        <w:rPr>
          <w:b/>
          <w:bCs/>
          <w:i/>
          <w:iCs/>
          <w:lang w:val="en-US"/>
        </w:rPr>
        <w:t>italics</w:t>
      </w:r>
      <w:r w:rsidR="00823B83">
        <w:rPr>
          <w:lang w:val="en-US"/>
        </w:rPr>
        <w:t>.</w:t>
      </w:r>
      <w:r w:rsidR="00927BE7">
        <w:rPr>
          <w:lang w:val="en-US"/>
        </w:rPr>
        <w:br/>
      </w:r>
      <w:r w:rsidR="0033355D">
        <w:rPr>
          <w:lang w:val="en-US"/>
        </w:rPr>
        <w:t xml:space="preserve"> </w:t>
      </w:r>
      <w:r w:rsidR="002A1DED">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191075">
        <w:rPr>
          <w:lang w:val="en-US"/>
        </w:rPr>
        <w:t>.</w:t>
      </w:r>
      <w:r w:rsidR="000A33FC">
        <w:rPr>
          <w:lang w:val="en-US"/>
        </w:rPr>
        <w:t xml:space="preserve"> </w:t>
      </w:r>
      <w:r w:rsidR="00191075">
        <w:rPr>
          <w:lang w:val="en-US"/>
        </w:rPr>
        <w:t>T</w:t>
      </w:r>
      <w:r w:rsidR="000A33FC">
        <w:rPr>
          <w:lang w:val="en-US"/>
        </w:rPr>
        <w:t xml:space="preserve">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w:t>
      </w:r>
      <w:r w:rsidR="009802C8">
        <w:rPr>
          <w:lang w:val="en-US"/>
        </w:rPr>
        <w:t xml:space="preserve"> cell death or</w:t>
      </w:r>
      <w:r w:rsidR="00002138">
        <w:rPr>
          <w:lang w:val="en-US"/>
        </w:rPr>
        <w:t xml:space="preserve"> cancer</w:t>
      </w:r>
      <w:r w:rsidR="00F55F09">
        <w:rPr>
          <w:lang w:val="en-US"/>
        </w:rPr>
        <w:t xml:space="preserve"> if not repaired</w:t>
      </w:r>
      <w:r w:rsidR="007F0582">
        <w:rPr>
          <w:lang w:val="en-US"/>
        </w:rPr>
        <w:t xml:space="preserve">. </w:t>
      </w:r>
    </w:p>
    <w:p w14:paraId="2CE850DB" w14:textId="77777777" w:rsidR="00823B83" w:rsidRDefault="00823B83" w:rsidP="004D7B5D">
      <w:pPr>
        <w:spacing w:line="360" w:lineRule="auto"/>
        <w:rPr>
          <w:lang w:val="en-US"/>
        </w:rPr>
      </w:pPr>
    </w:p>
    <w:p w14:paraId="7180D6EE" w14:textId="218563F7" w:rsidR="00C434C7" w:rsidRDefault="00CA5260" w:rsidP="004D7B5D">
      <w:pPr>
        <w:pStyle w:val="Heading3"/>
        <w:spacing w:line="360" w:lineRule="auto"/>
        <w:rPr>
          <w:lang w:val="en-US"/>
        </w:rPr>
      </w:pPr>
      <w:bookmarkStart w:id="69" w:name="_Ref97637677"/>
      <w:bookmarkStart w:id="70" w:name="_Toc106449109"/>
      <w:r>
        <w:rPr>
          <w:lang w:val="en-US"/>
        </w:rPr>
        <w:t>DNA basics</w:t>
      </w:r>
      <w:bookmarkEnd w:id="69"/>
      <w:bookmarkEnd w:id="70"/>
    </w:p>
    <w:p w14:paraId="49E9A440" w14:textId="28D42969" w:rsidR="00794DF8" w:rsidRDefault="00C434C7" w:rsidP="004D7B5D">
      <w:pPr>
        <w:spacing w:line="360" w:lineRule="auto"/>
        <w:rPr>
          <w:lang w:val="en-US"/>
        </w:rPr>
      </w:pPr>
      <w:r>
        <w:rPr>
          <w:lang w:val="en-US"/>
        </w:rPr>
        <w:t>DNA or deo</w:t>
      </w:r>
      <w:r w:rsidR="00B07B05">
        <w:rPr>
          <w:lang w:val="en-US"/>
        </w:rPr>
        <w:t>xyribose nucleic acid contains the complete genetic information needed to produce necessary proteins. DNA is made up of two antiparallel strands (3 to 5 and 5 to 3, see further down for explanation) with nitrogenous base pair</w:t>
      </w:r>
      <w:r w:rsidR="00F33A1D">
        <w:rPr>
          <w:lang w:val="en-US"/>
        </w:rPr>
        <w:t>s</w:t>
      </w:r>
      <w:r w:rsidR="00B07B05">
        <w:rPr>
          <w:lang w:val="en-US"/>
        </w:rPr>
        <w:t xml:space="preserve">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380EB7" w:rsidRPr="00A07C3B">
        <w:rPr>
          <w:lang w:val="en-US"/>
        </w:rPr>
        <w:t xml:space="preserve">Figure </w:t>
      </w:r>
      <w:r w:rsidR="00380EB7">
        <w:rPr>
          <w:noProof/>
          <w:lang w:val="en-US"/>
        </w:rPr>
        <w:t>1</w:t>
      </w:r>
      <w:r w:rsidR="00380EB7">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w:t>
      </w:r>
      <w:r w:rsidR="00F33A1D">
        <w:rPr>
          <w:lang w:val="en-US"/>
        </w:rPr>
        <w:t xml:space="preserve"> may be separated </w:t>
      </w:r>
      <w:r w:rsidR="00AA7FDF">
        <w:rPr>
          <w:lang w:val="en-US"/>
        </w:rPr>
        <w:t>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w:t>
      </w:r>
      <w:r w:rsidR="00D51B3B">
        <w:rPr>
          <w:lang w:val="en-US"/>
        </w:rPr>
        <w:t>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There are five bases: 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 xml:space="preserve">Thymine in the </w:t>
      </w:r>
      <w:r w:rsidR="009A2C1F" w:rsidRPr="00823B83">
        <w:rPr>
          <w:b/>
          <w:bCs/>
          <w:i/>
          <w:iCs/>
          <w:lang w:val="en-US"/>
        </w:rPr>
        <w:t>mRNA</w:t>
      </w:r>
      <w:r w:rsidR="00D54FFA">
        <w:rPr>
          <w:lang w:val="en-US"/>
        </w:rPr>
        <w:t>.</w:t>
      </w:r>
      <w:r w:rsidR="009A2C1F">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E95B5B">
        <w:rPr>
          <w:lang w:val="en-US"/>
        </w:rPr>
        <w:t>If three adjacent bases</w:t>
      </w:r>
      <w:r w:rsidR="000E27B3">
        <w:rPr>
          <w:lang w:val="en-US"/>
        </w:rPr>
        <w:t xml:space="preserve"> (not base pairs)</w:t>
      </w:r>
      <w:r w:rsidR="00E95B5B">
        <w:rPr>
          <w:lang w:val="en-US"/>
        </w:rPr>
        <w:t xml:space="preserve"> code for an </w:t>
      </w:r>
      <w:r w:rsidR="00E95B5B" w:rsidRPr="00D54FFA">
        <w:rPr>
          <w:b/>
          <w:bCs/>
          <w:i/>
          <w:iCs/>
          <w:lang w:val="en-US"/>
        </w:rPr>
        <w:t>amino acid</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 xml:space="preserve">hydrogen bonds </w:t>
      </w:r>
      <w:r w:rsidR="00EA1407">
        <w:rPr>
          <w:lang w:val="en-US"/>
        </w:rPr>
        <w:t>across the strands</w:t>
      </w:r>
      <w:r w:rsidR="00B41626">
        <w:rPr>
          <w:lang w:val="en-US"/>
        </w:rPr>
        <w:t>, but only with dedicated “partners”. Because of</w:t>
      </w:r>
      <w:r w:rsidR="004B30DA">
        <w:rPr>
          <w:lang w:val="en-US"/>
        </w:rPr>
        <w:t xml:space="preserve"> its</w:t>
      </w:r>
      <w:r w:rsidR="00B41626">
        <w:rPr>
          <w:lang w:val="en-US"/>
        </w:rPr>
        <w:t xml:space="preserve"> chemical structure</w:t>
      </w:r>
      <w:r w:rsidR="004B30DA">
        <w:rPr>
          <w:lang w:val="en-US"/>
        </w:rPr>
        <w:t>,</w:t>
      </w:r>
      <w:r w:rsidR="00B41626">
        <w:rPr>
          <w:lang w:val="en-US"/>
        </w:rPr>
        <w:t xml:space="preserve"> adenine only binds </w:t>
      </w:r>
      <w:r w:rsidR="004B30DA">
        <w:rPr>
          <w:lang w:val="en-US"/>
        </w:rPr>
        <w:t>to</w:t>
      </w:r>
      <w:r w:rsidR="00B41626">
        <w:rPr>
          <w:lang w:val="en-US"/>
        </w:rPr>
        <w:t xml:space="preserve"> thymine (or Uracil during DNA transcription)</w:t>
      </w:r>
      <w:r w:rsidR="00147FBF">
        <w:rPr>
          <w:lang w:val="en-US"/>
        </w:rPr>
        <w:t xml:space="preserve">, while guanine only binds </w:t>
      </w:r>
      <w:r w:rsidR="007967DB">
        <w:rPr>
          <w:lang w:val="en-US"/>
        </w:rPr>
        <w:t>to</w:t>
      </w:r>
      <w:r w:rsidR="00147FBF">
        <w:rPr>
          <w:lang w:val="en-US"/>
        </w:rPr>
        <w:t xml:space="preserve">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380EB7" w:rsidRPr="00A07C3B">
        <w:rPr>
          <w:lang w:val="en-US"/>
        </w:rPr>
        <w:t xml:space="preserve">Figure </w:t>
      </w:r>
      <w:r w:rsidR="00380EB7">
        <w:rPr>
          <w:noProof/>
          <w:lang w:val="en-US"/>
        </w:rPr>
        <w:t>1</w:t>
      </w:r>
      <w:r w:rsidR="00380EB7">
        <w:rPr>
          <w:noProof/>
          <w:lang w:val="en-US"/>
        </w:rPr>
        <w:noBreakHyphen/>
        <w:t>17</w:t>
      </w:r>
      <w:r w:rsidR="00635392">
        <w:rPr>
          <w:lang w:val="en-US"/>
        </w:rPr>
        <w:fldChar w:fldCharType="end"/>
      </w:r>
      <w:r w:rsidR="00D976AE">
        <w:rPr>
          <w:lang w:val="en-US"/>
        </w:rPr>
        <w:t>)</w:t>
      </w:r>
      <w:r w:rsidR="00635392">
        <w:rPr>
          <w:lang w:val="en-US"/>
        </w:rPr>
        <w:t>.</w:t>
      </w:r>
      <w:r w:rsidR="00823B83">
        <w:rPr>
          <w:lang w:val="en-US"/>
        </w:rPr>
        <w:t xml:space="preserve"> </w:t>
      </w:r>
      <w:r w:rsidR="00823B83">
        <w:rPr>
          <w:lang w:val="en-US"/>
        </w:rPr>
        <w:br/>
      </w:r>
      <w:commentRangeStart w:id="71"/>
      <w:r w:rsidR="004710BE">
        <w:rPr>
          <w:lang w:val="en-US"/>
        </w:rPr>
        <w:t xml:space="preserve">In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380EB7" w:rsidRPr="00886905">
        <w:rPr>
          <w:lang w:val="en-US"/>
        </w:rPr>
        <w:t xml:space="preserve">Figure </w:t>
      </w:r>
      <w:r w:rsidR="00380EB7">
        <w:rPr>
          <w:noProof/>
          <w:lang w:val="en-US"/>
        </w:rPr>
        <w:t>1</w:t>
      </w:r>
      <w:r w:rsidR="00380EB7">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commentRangeEnd w:id="71"/>
      <w:r w:rsidR="004710BE">
        <w:rPr>
          <w:rStyle w:val="CommentReference"/>
        </w:rPr>
        <w:commentReference w:id="71"/>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6B6955EB" w:rsidR="009E45FE" w:rsidRDefault="00823B83" w:rsidP="004D7B5D">
      <w:pPr>
        <w:spacing w:line="360" w:lineRule="auto"/>
        <w:rPr>
          <w:lang w:val="en-US"/>
        </w:rPr>
      </w:pPr>
      <w:r w:rsidRPr="00DB0C52">
        <w:rPr>
          <w:noProof/>
          <w:lang w:val="en-US"/>
        </w:rPr>
        <w:drawing>
          <wp:anchor distT="0" distB="0" distL="114300" distR="114300" simplePos="0" relativeHeight="251720704" behindDoc="1" locked="0" layoutInCell="1" allowOverlap="1" wp14:anchorId="7EC43A21" wp14:editId="00963193">
            <wp:simplePos x="0" y="0"/>
            <wp:positionH relativeFrom="margin">
              <wp:posOffset>3159826</wp:posOffset>
            </wp:positionH>
            <wp:positionV relativeFrom="paragraph">
              <wp:posOffset>239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9">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1" locked="0" layoutInCell="1" allowOverlap="1" wp14:anchorId="496E5440" wp14:editId="4D872601">
                <wp:simplePos x="0" y="0"/>
                <wp:positionH relativeFrom="margin">
                  <wp:align>right</wp:align>
                </wp:positionH>
                <wp:positionV relativeFrom="paragraph">
                  <wp:posOffset>2863133</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158F15E8" w:rsidR="00886905" w:rsidRPr="00886905" w:rsidRDefault="00886905" w:rsidP="00886905">
                            <w:pPr>
                              <w:pStyle w:val="Caption"/>
                              <w:rPr>
                                <w:noProof/>
                                <w:lang w:val="en-US"/>
                              </w:rPr>
                            </w:pPr>
                            <w:bookmarkStart w:id="72" w:name="_Ref99380903"/>
                            <w:r w:rsidRPr="0088690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15</w:t>
                            </w:r>
                            <w:r w:rsidR="00D862CB">
                              <w:rPr>
                                <w:lang w:val="en-US"/>
                              </w:rPr>
                              <w:fldChar w:fldCharType="end"/>
                            </w:r>
                            <w:bookmarkEnd w:id="72"/>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162.25pt;margin-top:225.45pt;width:213.45pt;height:.05pt;z-index:-251572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p7GgIAAD8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2x6N7vhTJLv9uNN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" stroked="f">
                <v:textbox style="mso-fit-shape-to-text:t" inset="0,0,0,0">
                  <w:txbxContent>
                    <w:p w14:paraId="4CCA28F8" w14:textId="158F15E8" w:rsidR="00886905" w:rsidRPr="00886905" w:rsidRDefault="00886905" w:rsidP="00886905">
                      <w:pPr>
                        <w:pStyle w:val="Caption"/>
                        <w:rPr>
                          <w:noProof/>
                          <w:lang w:val="en-US"/>
                        </w:rPr>
                      </w:pPr>
                      <w:bookmarkStart w:id="73" w:name="_Ref99380903"/>
                      <w:r w:rsidRPr="0088690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15</w:t>
                      </w:r>
                      <w:r w:rsidR="00D862CB">
                        <w:rPr>
                          <w:lang w:val="en-US"/>
                        </w:rPr>
                        <w:fldChar w:fldCharType="end"/>
                      </w:r>
                      <w:bookmarkEnd w:id="73"/>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724800" behindDoc="1" locked="0" layoutInCell="1" allowOverlap="1" wp14:anchorId="2E3906CF" wp14:editId="417F36F8">
                <wp:simplePos x="0" y="0"/>
                <wp:positionH relativeFrom="column">
                  <wp:posOffset>-188595</wp:posOffset>
                </wp:positionH>
                <wp:positionV relativeFrom="paragraph">
                  <wp:posOffset>2755858</wp:posOffset>
                </wp:positionV>
                <wp:extent cx="2912110" cy="297815"/>
                <wp:effectExtent l="0" t="0" r="2540" b="6985"/>
                <wp:wrapTight wrapText="bothSides">
                  <wp:wrapPolygon edited="0">
                    <wp:start x="0" y="0"/>
                    <wp:lineTo x="0" y="20725"/>
                    <wp:lineTo x="21478" y="20725"/>
                    <wp:lineTo x="2147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297815"/>
                        </a:xfrm>
                        <a:prstGeom prst="rect">
                          <a:avLst/>
                        </a:prstGeom>
                        <a:solidFill>
                          <a:prstClr val="white"/>
                        </a:solidFill>
                        <a:ln>
                          <a:noFill/>
                        </a:ln>
                      </wps:spPr>
                      <wps:txbx>
                        <w:txbxContent>
                          <w:p w14:paraId="2BB1A1F4" w14:textId="495045EB" w:rsidR="00A07C3B" w:rsidRPr="00641F38" w:rsidRDefault="00A07C3B" w:rsidP="00A07C3B">
                            <w:pPr>
                              <w:pStyle w:val="Caption"/>
                              <w:rPr>
                                <w:lang w:val="en-US"/>
                              </w:rPr>
                            </w:pPr>
                            <w:bookmarkStart w:id="74" w:name="_Ref99380156"/>
                            <w:bookmarkStart w:id="75" w:name="_Ref99380450"/>
                            <w:r w:rsidRPr="00A07C3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16</w:t>
                            </w:r>
                            <w:r w:rsidR="00D862CB">
                              <w:rPr>
                                <w:lang w:val="en-US"/>
                              </w:rPr>
                              <w:fldChar w:fldCharType="end"/>
                            </w:r>
                            <w:bookmarkEnd w:id="75"/>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74"/>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906CF" id="Text Box 43" o:spid="_x0000_s1035" type="#_x0000_t202" style="position:absolute;margin-left:-14.85pt;margin-top:217pt;width:229.3pt;height:23.4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" stroked="f">
                <v:textbox inset="0,0,0,0">
                  <w:txbxContent>
                    <w:p w14:paraId="2BB1A1F4" w14:textId="495045EB" w:rsidR="00A07C3B" w:rsidRPr="00641F38" w:rsidRDefault="00A07C3B" w:rsidP="00A07C3B">
                      <w:pPr>
                        <w:pStyle w:val="Caption"/>
                        <w:rPr>
                          <w:lang w:val="en-US"/>
                        </w:rPr>
                      </w:pPr>
                      <w:bookmarkStart w:id="76" w:name="_Ref99380156"/>
                      <w:bookmarkStart w:id="77" w:name="_Ref99380450"/>
                      <w:r w:rsidRPr="00A07C3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16</w:t>
                      </w:r>
                      <w:r w:rsidR="00D862CB">
                        <w:rPr>
                          <w:lang w:val="en-US"/>
                        </w:rPr>
                        <w:fldChar w:fldCharType="end"/>
                      </w:r>
                      <w:bookmarkEnd w:id="77"/>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76"/>
                    </w:p>
                    <w:p w14:paraId="5AAC935C" w14:textId="589ECB75" w:rsidR="00A07C3B" w:rsidRPr="00A07C3B" w:rsidRDefault="00A07C3B" w:rsidP="00A07C3B">
                      <w:pPr>
                        <w:pStyle w:val="Caption"/>
                        <w:rPr>
                          <w:noProof/>
                          <w:lang w:val="en-US"/>
                        </w:rPr>
                      </w:pPr>
                    </w:p>
                  </w:txbxContent>
                </v:textbox>
                <w10:wrap type="tight"/>
              </v:shape>
            </w:pict>
          </mc:Fallback>
        </mc:AlternateContent>
      </w:r>
      <w:r>
        <w:rPr>
          <w:noProof/>
          <w:lang w:val="en-US"/>
        </w:rPr>
        <w:drawing>
          <wp:anchor distT="0" distB="0" distL="114300" distR="114300" simplePos="0" relativeHeight="251717632" behindDoc="1" locked="0" layoutInCell="1" allowOverlap="1" wp14:anchorId="07F8CE9A" wp14:editId="2E95DD96">
            <wp:simplePos x="0" y="0"/>
            <wp:positionH relativeFrom="margin">
              <wp:align>left</wp:align>
            </wp:positionH>
            <wp:positionV relativeFrom="paragraph">
              <wp:posOffset>83506</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30"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64D4F" w14:textId="667323DB" w:rsidR="009E45FE" w:rsidRDefault="009E45FE" w:rsidP="004D7B5D">
      <w:pPr>
        <w:spacing w:line="360" w:lineRule="auto"/>
        <w:rPr>
          <w:lang w:val="en-US"/>
        </w:rPr>
      </w:pPr>
    </w:p>
    <w:p w14:paraId="2C4C18F2" w14:textId="6E456D32" w:rsidR="00BF111A" w:rsidRPr="002A1DD5" w:rsidRDefault="00D3710B" w:rsidP="004D7B5D">
      <w:pPr>
        <w:spacing w:line="360" w:lineRule="auto"/>
        <w:rPr>
          <w:lang w:val="en-US"/>
        </w:rPr>
      </w:pPr>
      <w:r>
        <w:rPr>
          <w:lang w:val="en-US"/>
        </w:rPr>
        <w:lastRenderedPageBreak/>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B21F8C">
        <w:rPr>
          <w:lang w:val="en-US"/>
        </w:rPr>
        <w:t>. DNA is further</w:t>
      </w:r>
      <w:r w:rsidR="00DA127F">
        <w:rPr>
          <w:lang w:val="en-US"/>
        </w:rPr>
        <w:t xml:space="preserve"> coiled </w:t>
      </w:r>
      <w:r w:rsidR="00B47D1C">
        <w:rPr>
          <w:lang w:val="en-US"/>
        </w:rPr>
        <w:t>around proteins known as histones to fo</w:t>
      </w:r>
      <w:r w:rsidR="00374732">
        <w:rPr>
          <w:lang w:val="en-US"/>
        </w:rPr>
        <w:t>r</w:t>
      </w:r>
      <w:r w:rsidR="00B47D1C">
        <w:rPr>
          <w:lang w:val="en-US"/>
        </w:rPr>
        <w:t>m</w:t>
      </w:r>
      <w:r w:rsidR="00374732">
        <w:rPr>
          <w:lang w:val="en-US"/>
        </w:rPr>
        <w:t xml:space="preserve"> </w:t>
      </w:r>
      <w:r w:rsidR="00692F60">
        <w:rPr>
          <w:lang w:val="en-US"/>
        </w:rPr>
        <w:t>nucleosome</w:t>
      </w:r>
      <w:r w:rsidR="00B21F8C">
        <w:rPr>
          <w:lang w:val="en-US"/>
        </w:rPr>
        <w:t>s</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380EB7">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sidRPr="00D54FFA">
        <w:rPr>
          <w:b/>
          <w:bCs/>
          <w:i/>
          <w:iCs/>
          <w:lang w:val="en-US"/>
        </w:rPr>
        <w:t>DNA</w:t>
      </w:r>
      <w:r w:rsidR="0009697C" w:rsidRPr="00D54FFA">
        <w:rPr>
          <w:b/>
          <w:bCs/>
          <w:i/>
          <w:iCs/>
          <w:lang w:val="en-US"/>
        </w:rPr>
        <w:t xml:space="preserve"> transcription</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4D7B5D">
      <w:pPr>
        <w:pStyle w:val="Caption"/>
        <w:spacing w:line="360" w:lineRule="auto"/>
        <w:rPr>
          <w:lang w:val="en-US"/>
        </w:rPr>
      </w:pPr>
      <w:bookmarkStart w:id="78" w:name="_Ref97545071"/>
      <w:r>
        <w:rPr>
          <w:noProof/>
        </w:rPr>
        <w:drawing>
          <wp:anchor distT="0" distB="0" distL="114300" distR="114300" simplePos="0" relativeHeight="251702272" behindDoc="1" locked="0" layoutInCell="1" allowOverlap="1" wp14:anchorId="17557BB5" wp14:editId="3012B5C7">
            <wp:simplePos x="0" y="0"/>
            <wp:positionH relativeFrom="margin">
              <wp:align>left</wp:align>
            </wp:positionH>
            <wp:positionV relativeFrom="paragraph">
              <wp:posOffset>12897</wp:posOffset>
            </wp:positionV>
            <wp:extent cx="3514725" cy="3514725"/>
            <wp:effectExtent l="0" t="0" r="9525" b="9525"/>
            <wp:wrapTight wrapText="bothSides">
              <wp:wrapPolygon edited="0">
                <wp:start x="0" y="0"/>
                <wp:lineTo x="0" y="21541"/>
                <wp:lineTo x="21541" y="21541"/>
                <wp:lineTo x="21541"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6645" cy="351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4D7B5D">
      <w:pPr>
        <w:pStyle w:val="Caption"/>
        <w:spacing w:line="360" w:lineRule="auto"/>
        <w:rPr>
          <w:lang w:val="en-US"/>
        </w:rPr>
      </w:pPr>
    </w:p>
    <w:p w14:paraId="60B7107C" w14:textId="02DF5BE2" w:rsidR="008D5069" w:rsidRDefault="008D5069" w:rsidP="004D7B5D">
      <w:pPr>
        <w:pStyle w:val="Caption"/>
        <w:spacing w:line="360" w:lineRule="auto"/>
        <w:rPr>
          <w:lang w:val="en-US"/>
        </w:rPr>
      </w:pPr>
    </w:p>
    <w:p w14:paraId="280BCA08" w14:textId="5046A2E0" w:rsidR="008D5069" w:rsidRDefault="00791A0E" w:rsidP="004D7B5D">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132C9EA9" w:rsidR="00A07C3B" w:rsidRPr="00D76F18" w:rsidRDefault="00A07C3B" w:rsidP="007C2973">
                            <w:pPr>
                              <w:pStyle w:val="Caption"/>
                              <w:rPr>
                                <w:noProof/>
                                <w:sz w:val="24"/>
                                <w:lang w:val="en-US"/>
                              </w:rPr>
                            </w:pPr>
                            <w:r w:rsidRPr="00A07C3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17</w:t>
                            </w:r>
                            <w:r w:rsidR="00D862CB">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" stroked="f">
                <v:textbox inset="0,0,0,0">
                  <w:txbxContent>
                    <w:p w14:paraId="66CB651C" w14:textId="132C9EA9" w:rsidR="00A07C3B" w:rsidRPr="00D76F18" w:rsidRDefault="00A07C3B" w:rsidP="007C2973">
                      <w:pPr>
                        <w:pStyle w:val="Caption"/>
                        <w:rPr>
                          <w:noProof/>
                          <w:sz w:val="24"/>
                          <w:lang w:val="en-US"/>
                        </w:rPr>
                      </w:pPr>
                      <w:r w:rsidRPr="00A07C3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17</w:t>
                      </w:r>
                      <w:r w:rsidR="00D862CB">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4D7B5D">
      <w:pPr>
        <w:pStyle w:val="Caption"/>
        <w:spacing w:line="360" w:lineRule="auto"/>
        <w:rPr>
          <w:lang w:val="en-US"/>
        </w:rPr>
      </w:pPr>
    </w:p>
    <w:p w14:paraId="33BE3664" w14:textId="020EFEF0" w:rsidR="00ED4F6E" w:rsidRDefault="00ED4F6E" w:rsidP="004D7B5D">
      <w:pPr>
        <w:spacing w:line="360" w:lineRule="auto"/>
        <w:rPr>
          <w:lang w:val="en-US"/>
        </w:rPr>
      </w:pPr>
    </w:p>
    <w:p w14:paraId="6A6D325B" w14:textId="621CB2CD" w:rsidR="00ED4F6E" w:rsidRDefault="00ED4F6E" w:rsidP="004D7B5D">
      <w:pPr>
        <w:spacing w:line="360" w:lineRule="auto"/>
        <w:rPr>
          <w:lang w:val="en-US"/>
        </w:rPr>
      </w:pPr>
    </w:p>
    <w:bookmarkEnd w:id="78"/>
    <w:p w14:paraId="4042BB6F" w14:textId="77777777" w:rsidR="00A20679" w:rsidRDefault="00A20679" w:rsidP="004D7B5D">
      <w:pPr>
        <w:spacing w:line="360" w:lineRule="auto"/>
        <w:rPr>
          <w:lang w:val="en-US"/>
        </w:rPr>
      </w:pPr>
    </w:p>
    <w:p w14:paraId="1E329E81" w14:textId="77777777" w:rsidR="001E5273" w:rsidRPr="009241D2" w:rsidRDefault="001E5273" w:rsidP="004D7B5D">
      <w:pPr>
        <w:spacing w:line="360" w:lineRule="auto"/>
        <w:rPr>
          <w:lang w:val="en-US"/>
        </w:rPr>
      </w:pPr>
    </w:p>
    <w:p w14:paraId="64E3D31F" w14:textId="2B8633B3" w:rsidR="009241D2" w:rsidRDefault="009241D2" w:rsidP="004D7B5D">
      <w:pPr>
        <w:pStyle w:val="Heading3"/>
        <w:spacing w:line="360" w:lineRule="auto"/>
        <w:rPr>
          <w:lang w:val="en-US"/>
        </w:rPr>
      </w:pPr>
      <w:bookmarkStart w:id="79" w:name="_Ref97564569"/>
      <w:bookmarkStart w:id="80" w:name="_Toc106449110"/>
      <w:r>
        <w:rPr>
          <w:lang w:val="en-US"/>
        </w:rPr>
        <w:t>Cell Cycle and Checkpoin</w:t>
      </w:r>
      <w:bookmarkEnd w:id="79"/>
      <w:r>
        <w:rPr>
          <w:lang w:val="en-US"/>
        </w:rPr>
        <w:t>t</w:t>
      </w:r>
      <w:bookmarkEnd w:id="80"/>
    </w:p>
    <w:p w14:paraId="20881D87" w14:textId="21960D01" w:rsidR="00A2527F" w:rsidRDefault="00923C2F" w:rsidP="004D7B5D">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03183B">
        <w:rPr>
          <w:lang w:val="en-US"/>
        </w:rPr>
        <w:fldChar w:fldCharType="begin"/>
      </w:r>
      <w:r w:rsidR="0003183B">
        <w:rPr>
          <w:lang w:val="en-US"/>
        </w:rPr>
        <w:instrText xml:space="preserve"> REF _Ref99530303 \h </w:instrText>
      </w:r>
      <w:r w:rsidR="004D7B5D">
        <w:rPr>
          <w:lang w:val="en-US"/>
        </w:rPr>
        <w:instrText xml:space="preserve"> \* MERGEFORMAT </w:instrText>
      </w:r>
      <w:r w:rsidR="0003183B">
        <w:rPr>
          <w:lang w:val="en-US"/>
        </w:rPr>
      </w:r>
      <w:r w:rsidR="0003183B">
        <w:rPr>
          <w:lang w:val="en-US"/>
        </w:rPr>
        <w:fldChar w:fldCharType="separate"/>
      </w:r>
      <w:r w:rsidR="00380EB7" w:rsidRPr="007C2973">
        <w:rPr>
          <w:lang w:val="en-US"/>
        </w:rPr>
        <w:t xml:space="preserve">Figure </w:t>
      </w:r>
      <w:r w:rsidR="00380EB7">
        <w:rPr>
          <w:noProof/>
          <w:lang w:val="en-US"/>
        </w:rPr>
        <w:t>1</w:t>
      </w:r>
      <w:r w:rsidR="00380EB7">
        <w:rPr>
          <w:noProof/>
          <w:lang w:val="en-US"/>
        </w:rPr>
        <w:noBreakHyphen/>
        <w:t>19</w:t>
      </w:r>
      <w:r w:rsidR="0003183B">
        <w:rPr>
          <w:lang w:val="en-US"/>
        </w:rPr>
        <w:fldChar w:fldCharType="end"/>
      </w:r>
      <w:r w:rsidR="003D6D3A">
        <w:rPr>
          <w:lang w:val="en-US"/>
        </w:rPr>
        <w:t>).</w:t>
      </w:r>
      <w:r w:rsidR="009C5D85">
        <w:rPr>
          <w:lang w:val="en-US"/>
        </w:rPr>
        <w:t xml:space="preserve"> </w:t>
      </w:r>
      <w:commentRangeStart w:id="81"/>
      <w:r w:rsidR="00FD0C61">
        <w:rPr>
          <w:lang w:val="en-US"/>
        </w:rPr>
        <w:t xml:space="preserve">G1 </w:t>
      </w:r>
      <w:r w:rsidR="00A7411A">
        <w:rPr>
          <w:lang w:val="en-US"/>
        </w:rPr>
        <w:t>and G2 are the gap</w:t>
      </w:r>
      <w:commentRangeEnd w:id="81"/>
      <w:r w:rsidR="002A2CAC">
        <w:rPr>
          <w:rStyle w:val="CommentReference"/>
        </w:rPr>
        <w:commentReference w:id="81"/>
      </w:r>
      <w:r w:rsidR="00A7411A">
        <w:rPr>
          <w:lang w:val="en-US"/>
        </w:rPr>
        <w:t xml:space="preserve">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 xml:space="preserve">a series of initiator </w:t>
      </w:r>
      <w:r w:rsidR="00092BEE">
        <w:rPr>
          <w:lang w:val="en-US"/>
        </w:rPr>
        <w:lastRenderedPageBreak/>
        <w:t>proteins that open the DNA double helix</w:t>
      </w:r>
      <w:r w:rsidR="00633F0A">
        <w:rPr>
          <w:lang w:val="en-US"/>
        </w:rPr>
        <w:t>, creating a replication fork</w:t>
      </w:r>
      <w:r w:rsidR="00454C6C">
        <w:rPr>
          <w:lang w:val="en-US"/>
        </w:rPr>
        <w:t xml:space="preserve"> (</w:t>
      </w:r>
      <w:r w:rsidR="00E0376E">
        <w:rPr>
          <w:lang w:val="en-US"/>
        </w:rPr>
        <w:t xml:space="preserve">see </w:t>
      </w:r>
      <w:r w:rsidR="0003183B">
        <w:rPr>
          <w:lang w:val="en-US"/>
        </w:rPr>
        <w:fldChar w:fldCharType="begin"/>
      </w:r>
      <w:r w:rsidR="0003183B">
        <w:rPr>
          <w:lang w:val="en-US"/>
        </w:rPr>
        <w:instrText xml:space="preserve"> REF _Ref102404114 \h </w:instrText>
      </w:r>
      <w:r w:rsidR="004D7B5D">
        <w:rPr>
          <w:lang w:val="en-US"/>
        </w:rPr>
        <w:instrText xml:space="preserve"> \* MERGEFORMAT </w:instrText>
      </w:r>
      <w:r w:rsidR="0003183B">
        <w:rPr>
          <w:lang w:val="en-US"/>
        </w:rPr>
      </w:r>
      <w:r w:rsidR="0003183B">
        <w:rPr>
          <w:lang w:val="en-US"/>
        </w:rPr>
        <w:fldChar w:fldCharType="separate"/>
      </w:r>
      <w:r w:rsidR="00380EB7" w:rsidRPr="007C2973">
        <w:rPr>
          <w:lang w:val="en-US"/>
        </w:rPr>
        <w:t xml:space="preserve">Figure </w:t>
      </w:r>
      <w:r w:rsidR="00380EB7">
        <w:rPr>
          <w:noProof/>
          <w:lang w:val="en-US"/>
        </w:rPr>
        <w:t>1</w:t>
      </w:r>
      <w:r w:rsidR="00380EB7">
        <w:rPr>
          <w:noProof/>
          <w:lang w:val="en-US"/>
        </w:rPr>
        <w:noBreakHyphen/>
        <w:t>20</w:t>
      </w:r>
      <w:r w:rsidR="0003183B">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w:t>
      </w:r>
      <w:r w:rsidR="00A40BF8" w:rsidRPr="00D54FFA">
        <w:rPr>
          <w:b/>
          <w:bCs/>
          <w:i/>
          <w:iCs/>
          <w:lang w:val="en-US"/>
        </w:rPr>
        <w:t>enzyme</w:t>
      </w:r>
      <w:r w:rsidR="00A40BF8">
        <w:rPr>
          <w:lang w:val="en-US"/>
        </w:rPr>
        <w:t xml:space="preserv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sidRPr="00D54FFA">
        <w:rPr>
          <w:b/>
          <w:bCs/>
          <w:i/>
          <w:iCs/>
          <w:lang w:val="en-US"/>
        </w:rPr>
        <w:t>RNA-primers</w:t>
      </w:r>
      <w:r w:rsidR="00D23CF5">
        <w:rPr>
          <w:lang w:val="en-US"/>
        </w:rPr>
        <w:t xml:space="preserve"> </w:t>
      </w:r>
      <w:r w:rsidR="00601E88">
        <w:rPr>
          <w:lang w:val="en-US"/>
        </w:rPr>
        <w:t xml:space="preserve">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380EB7">
        <w:rPr>
          <w:lang w:val="en-US"/>
        </w:rPr>
        <w:t>1.7.1</w:t>
      </w:r>
      <w:r w:rsidR="007A6E2E">
        <w:rPr>
          <w:lang w:val="en-US"/>
        </w:rPr>
        <w:fldChar w:fldCharType="end"/>
      </w:r>
      <w:r w:rsidR="007A6E2E">
        <w:rPr>
          <w:lang w:val="en-US"/>
        </w:rPr>
        <w:t xml:space="preserve"> new nucleotides can only attach to </w:t>
      </w:r>
      <w:r w:rsidR="00D42609">
        <w:rPr>
          <w:lang w:val="en-US"/>
        </w:rPr>
        <w:t>the</w:t>
      </w:r>
      <w:r w:rsidR="00C47367">
        <w:rPr>
          <w:lang w:val="en-US"/>
        </w:rPr>
        <w:t xml:space="preserve"> position</w:t>
      </w:r>
      <w:r w:rsidR="00D42609">
        <w:rPr>
          <w:lang w:val="en-US"/>
        </w:rPr>
        <w:t xml:space="preserv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 xml:space="preserve">the 5-3 strand is </w:t>
      </w:r>
      <w:r w:rsidR="00C47367">
        <w:rPr>
          <w:lang w:val="en-US"/>
        </w:rPr>
        <w:t>straightforward</w:t>
      </w:r>
      <w:r w:rsidR="002A3804">
        <w:rPr>
          <w:lang w:val="en-US"/>
        </w:rPr>
        <w:t xml:space="preserve">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4D7B5D">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6313AEBC" w:rsidR="007C2973" w:rsidRPr="007C2973" w:rsidRDefault="007C2973" w:rsidP="007C2973">
                            <w:pPr>
                              <w:pStyle w:val="Caption"/>
                              <w:rPr>
                                <w:noProof/>
                                <w:sz w:val="24"/>
                                <w:lang w:val="en-US"/>
                              </w:rPr>
                            </w:pPr>
                            <w:bookmarkStart w:id="82" w:name="_Ref99530303"/>
                            <w:r w:rsidRPr="007C297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18</w:t>
                            </w:r>
                            <w:r w:rsidR="00D862CB">
                              <w:rPr>
                                <w:lang w:val="en-US"/>
                              </w:rPr>
                              <w:fldChar w:fldCharType="end"/>
                            </w:r>
                            <w:bookmarkEnd w:id="82"/>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m8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6uP0ww2FJMWu31/F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" stroked="f">
                <v:textbox style="mso-fit-shape-to-text:t" inset="0,0,0,0">
                  <w:txbxContent>
                    <w:p w14:paraId="092C33D3" w14:textId="6313AEBC" w:rsidR="007C2973" w:rsidRPr="007C2973" w:rsidRDefault="007C2973" w:rsidP="007C2973">
                      <w:pPr>
                        <w:pStyle w:val="Caption"/>
                        <w:rPr>
                          <w:noProof/>
                          <w:sz w:val="24"/>
                          <w:lang w:val="en-US"/>
                        </w:rPr>
                      </w:pPr>
                      <w:bookmarkStart w:id="83" w:name="_Ref99530303"/>
                      <w:r w:rsidRPr="007C297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18</w:t>
                      </w:r>
                      <w:r w:rsidR="00D862CB">
                        <w:rPr>
                          <w:lang w:val="en-US"/>
                        </w:rPr>
                        <w:fldChar w:fldCharType="end"/>
                      </w:r>
                      <w:bookmarkEnd w:id="83"/>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2">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4D7B5D">
      <w:pPr>
        <w:keepNext/>
        <w:spacing w:line="360" w:lineRule="auto"/>
        <w:jc w:val="center"/>
        <w:rPr>
          <w:lang w:val="en-US"/>
        </w:rPr>
      </w:pPr>
    </w:p>
    <w:p w14:paraId="5ECABF9C" w14:textId="09A89A08" w:rsidR="00B176AE" w:rsidRPr="00457FEE" w:rsidRDefault="007C2973" w:rsidP="004D7B5D">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3F76113D" w:rsidR="007C2973" w:rsidRPr="00D76F18" w:rsidRDefault="007C2973" w:rsidP="007C2973">
                            <w:pPr>
                              <w:pStyle w:val="Caption"/>
                              <w:rPr>
                                <w:noProof/>
                                <w:sz w:val="24"/>
                                <w:lang w:val="en-US"/>
                              </w:rPr>
                            </w:pPr>
                            <w:bookmarkStart w:id="84" w:name="_Ref102404114"/>
                            <w:r w:rsidRPr="007C297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19</w:t>
                            </w:r>
                            <w:r w:rsidR="00D862CB">
                              <w:rPr>
                                <w:lang w:val="en-US"/>
                              </w:rPr>
                              <w:fldChar w:fldCharType="end"/>
                            </w:r>
                            <w:bookmarkEnd w:id="84"/>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" stroked="f">
                <v:textbox inset="0,0,0,0">
                  <w:txbxContent>
                    <w:p w14:paraId="6959EF59" w14:textId="3F76113D" w:rsidR="007C2973" w:rsidRPr="00D76F18" w:rsidRDefault="007C2973" w:rsidP="007C2973">
                      <w:pPr>
                        <w:pStyle w:val="Caption"/>
                        <w:rPr>
                          <w:noProof/>
                          <w:sz w:val="24"/>
                          <w:lang w:val="en-US"/>
                        </w:rPr>
                      </w:pPr>
                      <w:bookmarkStart w:id="85" w:name="_Ref102404114"/>
                      <w:r w:rsidRPr="007C297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19</w:t>
                      </w:r>
                      <w:r w:rsidR="00D862CB">
                        <w:rPr>
                          <w:lang w:val="en-US"/>
                        </w:rPr>
                        <w:fldChar w:fldCharType="end"/>
                      </w:r>
                      <w:bookmarkEnd w:id="85"/>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3">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4D7B5D">
      <w:pPr>
        <w:pStyle w:val="Caption"/>
        <w:spacing w:line="360" w:lineRule="auto"/>
        <w:jc w:val="center"/>
        <w:rPr>
          <w:lang w:val="en-US"/>
        </w:rPr>
      </w:pPr>
    </w:p>
    <w:p w14:paraId="5FF3B9BE" w14:textId="5BDF8DDC" w:rsidR="006B6396" w:rsidRPr="00B176AE" w:rsidRDefault="006B6396" w:rsidP="004D7B5D">
      <w:pPr>
        <w:keepNext/>
        <w:spacing w:line="360" w:lineRule="auto"/>
        <w:jc w:val="center"/>
        <w:rPr>
          <w:lang w:val="en-US"/>
        </w:rPr>
      </w:pPr>
    </w:p>
    <w:p w14:paraId="64081498" w14:textId="4D2D2638" w:rsidR="000F749A" w:rsidRDefault="008E39F0" w:rsidP="004D7B5D">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w:t>
      </w:r>
      <w:r w:rsidR="00CC3AB9">
        <w:rPr>
          <w:lang w:val="en-US"/>
        </w:rPr>
        <w:t>is</w:t>
      </w:r>
      <w:r w:rsidR="00143AF1">
        <w:rPr>
          <w:lang w:val="en-US"/>
        </w:rPr>
        <w:t xml:space="preserve"> process is divided into </w:t>
      </w:r>
      <w:r w:rsidR="00143AF1">
        <w:rPr>
          <w:b/>
          <w:bCs/>
          <w:lang w:val="en-US"/>
        </w:rPr>
        <w:t>prophase</w:t>
      </w:r>
      <w:r w:rsidR="003E38CB">
        <w:rPr>
          <w:lang w:val="en-US"/>
        </w:rPr>
        <w:t>,</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A049D9">
        <w:rPr>
          <w:b/>
          <w:bCs/>
          <w:lang w:val="en-US"/>
        </w:rPr>
        <w:t>Metaphase</w:t>
      </w:r>
      <w:r w:rsidR="000A7D38">
        <w:rPr>
          <w:b/>
          <w:bCs/>
          <w:lang w:val="en-US"/>
        </w:rPr>
        <w:t xml:space="preserve"> </w:t>
      </w:r>
      <w:r w:rsidR="00A049D9" w:rsidRPr="00A049D9">
        <w:rPr>
          <w:lang w:val="en-US"/>
        </w:rPr>
        <w:t>is</w:t>
      </w:r>
      <w:r w:rsidR="00A049D9">
        <w:rPr>
          <w:b/>
          <w:bCs/>
          <w:lang w:val="en-US"/>
        </w:rPr>
        <w:t xml:space="preserv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w:t>
      </w:r>
      <w:r w:rsidR="00A049D9">
        <w:rPr>
          <w:lang w:val="en-US"/>
        </w:rPr>
        <w:t xml:space="preserve"> During</w:t>
      </w:r>
      <w:r w:rsidR="00821F0D">
        <w:rPr>
          <w:lang w:val="en-US"/>
        </w:rPr>
        <w:t xml:space="preserve"> </w:t>
      </w:r>
      <w:r w:rsidR="00821F0D">
        <w:rPr>
          <w:b/>
          <w:bCs/>
          <w:lang w:val="en-US"/>
        </w:rPr>
        <w:t>Anaphase</w:t>
      </w:r>
      <w:r w:rsidR="003E38CB">
        <w:rPr>
          <w:b/>
          <w:bCs/>
          <w:lang w:val="en-US"/>
        </w:rPr>
        <w:t>,</w:t>
      </w:r>
      <w:r w:rsidR="00821F0D">
        <w:rPr>
          <w:b/>
          <w:bCs/>
          <w:lang w:val="en-US"/>
        </w:rPr>
        <w:t xml:space="preserv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AB4909">
        <w:rPr>
          <w:lang w:val="en-US"/>
        </w:rPr>
        <w:t xml:space="preserve">Finally in </w:t>
      </w:r>
      <w:r w:rsidR="007A0283">
        <w:rPr>
          <w:b/>
          <w:bCs/>
          <w:lang w:val="en-US"/>
        </w:rPr>
        <w:t>Telophase</w:t>
      </w:r>
      <w:r w:rsidR="003E38CB">
        <w:rPr>
          <w:b/>
          <w:bCs/>
          <w:lang w:val="en-US"/>
        </w:rPr>
        <w:t>,</w:t>
      </w:r>
      <w:r w:rsidR="007A2A1A">
        <w:rPr>
          <w:lang w:val="en-US"/>
        </w:rPr>
        <w:t xml:space="preserve">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w:t>
      </w:r>
      <w:r w:rsidR="00AB4909">
        <w:rPr>
          <w:lang w:val="en-US"/>
        </w:rPr>
        <w:t xml:space="preserve"> </w:t>
      </w:r>
      <w:r w:rsidR="00CF0C91">
        <w:rPr>
          <w:lang w:val="en-US"/>
        </w:rPr>
        <w:t>n</w:t>
      </w:r>
      <w:r w:rsidR="00AB4909">
        <w:rPr>
          <w:lang w:val="en-US"/>
        </w:rPr>
        <w:t>o</w:t>
      </w:r>
      <w:r w:rsidR="00CF0C91">
        <w:rPr>
          <w:lang w:val="en-US"/>
        </w:rPr>
        <w:t>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w:t>
      </w:r>
      <w:r w:rsidR="00764C09">
        <w:rPr>
          <w:lang w:val="en-US"/>
        </w:rPr>
        <w:t xml:space="preserve"> where it</w:t>
      </w:r>
      <w:r w:rsidR="00755F25">
        <w:rPr>
          <w:lang w:val="en-US"/>
        </w:rPr>
        <w:t xml:space="preserve"> do</w:t>
      </w:r>
      <w:r w:rsidR="00D12D58">
        <w:rPr>
          <w:lang w:val="en-US"/>
        </w:rPr>
        <w:t>es not</w:t>
      </w:r>
      <w:r w:rsidR="00764C09">
        <w:rPr>
          <w:lang w:val="en-US"/>
        </w:rPr>
        <w:t xml:space="preserve"> progress to</w:t>
      </w:r>
      <w:r w:rsidR="00755F25">
        <w:rPr>
          <w:lang w:val="en-US"/>
        </w:rPr>
        <w:t xml:space="preserve">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295C39B5" w:rsidR="009F7C2D" w:rsidRDefault="000F749A" w:rsidP="004D7B5D">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w:t>
      </w:r>
      <w:r w:rsidR="00AD2B93">
        <w:rPr>
          <w:lang w:val="en-US"/>
        </w:rPr>
        <w:t>G1</w:t>
      </w:r>
      <w:r w:rsidR="0020187B">
        <w:rPr>
          <w:lang w:val="en-US"/>
        </w:rPr>
        <w:t>,</w:t>
      </w:r>
      <w:r w:rsidR="00AD2B93">
        <w:rPr>
          <w:lang w:val="en-US"/>
        </w:rPr>
        <w:t xml:space="preserve"> G2</w:t>
      </w:r>
      <w:r w:rsidR="0020187B">
        <w:rPr>
          <w:lang w:val="en-US"/>
        </w:rPr>
        <w:t>,</w:t>
      </w:r>
      <w:r w:rsidR="00AD2B93">
        <w:rPr>
          <w:lang w:val="en-US"/>
        </w:rPr>
        <w:t xml:space="preserve"> and M-checkpoint</w:t>
      </w:r>
      <w:r w:rsidR="00062B93">
        <w:rPr>
          <w:lang w:val="en-US"/>
        </w:rPr>
        <w:t xml:space="preserve"> ha</w:t>
      </w:r>
      <w:r w:rsidR="0020187B">
        <w:rPr>
          <w:lang w:val="en-US"/>
        </w:rPr>
        <w:t>ve</w:t>
      </w:r>
      <w:r w:rsidR="00062B93">
        <w:rPr>
          <w:lang w:val="en-US"/>
        </w:rPr>
        <w:t xml:space="preserve"> the task of </w:t>
      </w:r>
      <w:r w:rsidR="005C42C7">
        <w:rPr>
          <w:lang w:val="en-US"/>
        </w:rPr>
        <w:t xml:space="preserve">controlling that the </w:t>
      </w:r>
      <w:r w:rsidR="00DE05EB">
        <w:rPr>
          <w:lang w:val="en-US"/>
        </w:rPr>
        <w:t>associated</w:t>
      </w:r>
      <w:r w:rsidR="00A733F2">
        <w:rPr>
          <w:lang w:val="en-US"/>
        </w:rPr>
        <w:t xml:space="preserve"> phase</w:t>
      </w:r>
      <w:r w:rsidR="00801AB9">
        <w:rPr>
          <w:lang w:val="en-US"/>
        </w:rPr>
        <w:t xml:space="preserve"> has had time to 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If the cells were to enter cytokinesis before 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w:t>
      </w:r>
      <w:r w:rsidR="00E5409F">
        <w:rPr>
          <w:lang w:val="en-US"/>
        </w:rPr>
        <w:t>m</w:t>
      </w:r>
      <w:r w:rsidR="00123699">
        <w:rPr>
          <w:lang w:val="en-US"/>
        </w:rPr>
        <w:t xml:space="preserve">itosis, </w:t>
      </w:r>
      <w:r w:rsidR="00952AB2">
        <w:rPr>
          <w:lang w:val="en-US"/>
        </w:rPr>
        <w:t xml:space="preserve">it </w:t>
      </w:r>
      <w:r w:rsidR="00E5409F">
        <w:rPr>
          <w:lang w:val="en-US"/>
        </w:rPr>
        <w:t>may</w:t>
      </w:r>
      <w:r w:rsidR="00952AB2">
        <w:rPr>
          <w:lang w:val="en-US"/>
        </w:rPr>
        <w:t xml:space="preserve"> have disastrous consequences</w:t>
      </w:r>
      <w:r w:rsidR="00772CDC">
        <w:rPr>
          <w:lang w:val="en-US"/>
        </w:rPr>
        <w:t>.</w:t>
      </w:r>
      <w:r w:rsidR="009213E7">
        <w:rPr>
          <w:lang w:val="en-US"/>
        </w:rPr>
        <w:t xml:space="preserve"> </w:t>
      </w:r>
    </w:p>
    <w:p w14:paraId="17DF3454" w14:textId="14FA9BEA" w:rsidR="00A243A1" w:rsidRDefault="009F7C2D" w:rsidP="004D7B5D">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r w:rsidR="00810B20">
        <w:rPr>
          <w:lang w:val="en-US"/>
        </w:rPr>
        <w:t>CDK’s</w:t>
      </w:r>
      <w:r w:rsidR="006C2660">
        <w:rPr>
          <w:lang w:val="en-US"/>
        </w:rPr>
        <w:t xml:space="preserve">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w:t>
      </w:r>
      <w:r w:rsidR="006F4989">
        <w:rPr>
          <w:lang w:val="en-US"/>
        </w:rPr>
        <w:t>,</w:t>
      </w:r>
      <w:r w:rsidR="00263A1F">
        <w:rPr>
          <w:lang w:val="en-US"/>
        </w:rPr>
        <w:t xml:space="preserve"> S</w:t>
      </w:r>
      <w:r w:rsidR="006F4989">
        <w:rPr>
          <w:lang w:val="en-US"/>
        </w:rPr>
        <w:t>,</w:t>
      </w:r>
      <w:r w:rsidR="00263A1F">
        <w:rPr>
          <w:lang w:val="en-US"/>
        </w:rPr>
        <w:t xml:space="preserve"> and M</w:t>
      </w:r>
      <w:r w:rsidR="006F4989">
        <w:rPr>
          <w:lang w:val="en-US"/>
        </w:rPr>
        <w:t>-</w:t>
      </w:r>
      <w:r w:rsidR="00263A1F">
        <w:rPr>
          <w:lang w:val="en-US"/>
        </w:rPr>
        <w:t>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w:t>
      </w:r>
      <w:r w:rsidR="006F4989">
        <w:rPr>
          <w:lang w:val="en-US"/>
        </w:rPr>
        <w:t>CDK</w:t>
      </w:r>
      <w:r w:rsidR="006C2843">
        <w:rPr>
          <w:lang w:val="en-US"/>
        </w:rPr>
        <w:t xml:space="preserve"> bound to </w:t>
      </w:r>
      <w:r w:rsidR="00362C79">
        <w:rPr>
          <w:lang w:val="en-US"/>
        </w:rPr>
        <w:t xml:space="preserve">a cyclin is called a </w:t>
      </w:r>
      <w:r w:rsidR="006F4989">
        <w:rPr>
          <w:lang w:val="en-US"/>
        </w:rPr>
        <w:t>CDK</w:t>
      </w:r>
      <w:r w:rsidR="00684355">
        <w:rPr>
          <w:lang w:val="en-US"/>
        </w:rPr>
        <w:t xml:space="preserve"> complex. </w:t>
      </w:r>
      <w:r w:rsidR="00517957">
        <w:rPr>
          <w:lang w:val="en-US"/>
        </w:rPr>
        <w:br/>
      </w:r>
      <w:r w:rsidR="00523003">
        <w:rPr>
          <w:lang w:val="en-US"/>
        </w:rPr>
        <w:t>For a cell to pass the G1-checkpoint</w:t>
      </w:r>
      <w:r w:rsidR="004643BE">
        <w:rPr>
          <w:lang w:val="en-US"/>
        </w:rPr>
        <w:t xml:space="preserve"> and enter S-phase,</w:t>
      </w:r>
      <w:r w:rsidR="00523003">
        <w:rPr>
          <w:lang w:val="en-US"/>
        </w:rPr>
        <w:t xml:space="preserve"> </w:t>
      </w:r>
      <w:r w:rsidR="00866BB1">
        <w:rPr>
          <w:lang w:val="en-US"/>
        </w:rPr>
        <w:t>there is a threshold of external and internal signaling levels that needs to be passed</w:t>
      </w:r>
      <w:r w:rsidR="009855E8">
        <w:rPr>
          <w:lang w:val="en-US"/>
        </w:rPr>
        <w:t xml:space="preserv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w:t>
      </w:r>
      <w:r w:rsidR="00932DB9">
        <w:rPr>
          <w:lang w:val="en-US"/>
        </w:rPr>
        <w:t>For instance,</w:t>
      </w:r>
      <w:r w:rsidR="00C77372">
        <w:rPr>
          <w:lang w:val="en-US"/>
        </w:rPr>
        <w:t xml:space="preserve"> </w:t>
      </w:r>
      <w:r w:rsidR="005D5693">
        <w:rPr>
          <w:lang w:val="en-US"/>
        </w:rPr>
        <w:t xml:space="preserve">when </w:t>
      </w:r>
      <w:r w:rsidR="00932DB9">
        <w:rPr>
          <w:lang w:val="en-US"/>
        </w:rPr>
        <w:t>a sufficient amount of CDK</w:t>
      </w:r>
      <w:r w:rsidR="005D5693">
        <w:rPr>
          <w:lang w:val="en-US"/>
        </w:rPr>
        <w:t xml:space="preserve">’s </w:t>
      </w:r>
      <w:proofErr w:type="gramStart"/>
      <w:r w:rsidR="005D5693">
        <w:rPr>
          <w:lang w:val="en-US"/>
        </w:rPr>
        <w:t>are</w:t>
      </w:r>
      <w:proofErr w:type="gramEnd"/>
      <w:r w:rsidR="005D5693">
        <w:rPr>
          <w:lang w:val="en-US"/>
        </w:rPr>
        <w:t xml:space="preserve"> activated</w:t>
      </w:r>
      <w:r w:rsidR="005400CA">
        <w:rPr>
          <w:lang w:val="en-US"/>
        </w:rPr>
        <w:t xml:space="preserve">, they will </w:t>
      </w:r>
      <w:r w:rsidR="005400CA" w:rsidRPr="00C125DF">
        <w:rPr>
          <w:b/>
          <w:bCs/>
          <w:i/>
          <w:iCs/>
          <w:lang w:val="en-US"/>
        </w:rPr>
        <w:t xml:space="preserve">phosphorylate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lastRenderedPageBreak/>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 xml:space="preserve">a </w:t>
      </w:r>
      <w:r w:rsidR="006F4989">
        <w:rPr>
          <w:lang w:val="en-US"/>
        </w:rPr>
        <w:t>CDK</w:t>
      </w:r>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7D0B9758" w:rsidR="006C118D" w:rsidRDefault="00517957" w:rsidP="004D7B5D">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w:t>
      </w:r>
      <w:r w:rsidR="006F4989">
        <w:rPr>
          <w:lang w:val="en-US"/>
        </w:rPr>
        <w:t xml:space="preserve">CDK’s </w:t>
      </w:r>
      <w:r w:rsidR="0003633F">
        <w:rPr>
          <w:lang w:val="en-US"/>
        </w:rPr>
        <w:t xml:space="preserve">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w:t>
      </w:r>
      <w:r w:rsidR="006F4989">
        <w:rPr>
          <w:lang w:val="en-US"/>
        </w:rPr>
        <w:t>CDK</w:t>
      </w:r>
      <w:r w:rsidR="00886D5D">
        <w:rPr>
          <w:lang w:val="en-US"/>
        </w:rPr>
        <w:t xml:space="preserve"> is also responsible for the </w:t>
      </w:r>
      <w:r w:rsidR="00563A38">
        <w:rPr>
          <w:lang w:val="en-US"/>
        </w:rPr>
        <w:t>construction of a prereplicative complex (preRC)</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4D7B5D">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(Studzinski &amp; Danilenko, 2005)</w:t>
      </w:r>
      <w:r w:rsidR="00AD5416">
        <w:rPr>
          <w:lang w:val="en-US"/>
        </w:rPr>
        <w:fldChar w:fldCharType="end"/>
      </w:r>
      <w:r w:rsidR="00366C88">
        <w:rPr>
          <w:lang w:val="en-US"/>
        </w:rPr>
        <w:t xml:space="preserve">. </w:t>
      </w:r>
    </w:p>
    <w:p w14:paraId="19D278DB" w14:textId="1F29A195" w:rsidR="00B67447" w:rsidRDefault="00302F42" w:rsidP="004D7B5D">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(Studzinski &amp; Danilenko, 2005)</w:t>
      </w:r>
      <w:r w:rsidR="00A00E6A">
        <w:rPr>
          <w:lang w:val="en-US"/>
        </w:rPr>
        <w:fldChar w:fldCharType="end"/>
      </w:r>
      <w:r w:rsidR="003658E7">
        <w:rPr>
          <w:lang w:val="en-US"/>
        </w:rPr>
        <w:t xml:space="preserve">. </w:t>
      </w:r>
      <w:r w:rsidR="002A7145">
        <w:rPr>
          <w:lang w:val="en-US"/>
        </w:rPr>
        <w:t>Then, another</w:t>
      </w:r>
      <w:r w:rsidR="00E337FD">
        <w:rPr>
          <w:lang w:val="en-US"/>
        </w:rPr>
        <w:t xml:space="preserve">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w:t>
      </w:r>
      <w:r w:rsidR="002A7145">
        <w:rPr>
          <w:lang w:val="en-US"/>
        </w:rPr>
        <w:t>CDK</w:t>
      </w:r>
      <w:r w:rsidR="00AD73E6">
        <w:rPr>
          <w:lang w:val="en-US"/>
        </w:rPr>
        <w:t xml:space="preserve"> complex</w:t>
      </w:r>
      <w:r w:rsidR="0004120C">
        <w:rPr>
          <w:lang w:val="en-US"/>
        </w:rPr>
        <w:t>es</w:t>
      </w:r>
      <w:r w:rsidR="00C36F84">
        <w:rPr>
          <w:lang w:val="en-US"/>
        </w:rPr>
        <w:t xml:space="preserve">, which </w:t>
      </w:r>
      <w:r w:rsidR="002A7145">
        <w:rPr>
          <w:lang w:val="en-US"/>
        </w:rPr>
        <w:t>became</w:t>
      </w:r>
      <w:r w:rsidR="00C36F84">
        <w:rPr>
          <w:lang w:val="en-US"/>
        </w:rPr>
        <w:t xml:space="preserve"> </w:t>
      </w:r>
      <w:r w:rsidR="00187B27">
        <w:rPr>
          <w:lang w:val="en-US"/>
        </w:rPr>
        <w:t>inactivated</w:t>
      </w:r>
      <w:r w:rsidR="00187B27">
        <w:rPr>
          <w:lang w:val="en-US"/>
        </w:rPr>
        <w:t xml:space="preserve"> by </w:t>
      </w:r>
      <w:r w:rsidR="00C36F84">
        <w:rPr>
          <w:lang w:val="en-US"/>
        </w:rPr>
        <w:t xml:space="preserve">another protein called wee1. </w:t>
      </w:r>
      <w:r w:rsidR="00435F7C">
        <w:rPr>
          <w:lang w:val="en-US"/>
        </w:rPr>
        <w:t>These M-</w:t>
      </w:r>
      <w:r w:rsidR="00187B27">
        <w:rPr>
          <w:lang w:val="en-US"/>
        </w:rPr>
        <w:t>CDK</w:t>
      </w:r>
      <w:r w:rsidR="00435F7C">
        <w:rPr>
          <w:lang w:val="en-US"/>
        </w:rPr>
        <w:t xml:space="preserve"> complexes </w:t>
      </w:r>
      <w:r w:rsidR="008B3210">
        <w:rPr>
          <w:lang w:val="en-US"/>
        </w:rPr>
        <w:t>begins inhibiting the Wee1 protei</w:t>
      </w:r>
      <w:r w:rsidR="00EF5D18">
        <w:rPr>
          <w:lang w:val="en-US"/>
        </w:rPr>
        <w:t>n, while also induce important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23350EF7" w:rsidR="006B6396" w:rsidRPr="00B176AE" w:rsidRDefault="00A83C0E" w:rsidP="004D7B5D">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w:t>
      </w:r>
      <w:r w:rsidR="00187B27">
        <w:rPr>
          <w:lang w:val="en-US"/>
        </w:rPr>
        <w:t>CDK</w:t>
      </w:r>
      <w:r w:rsidR="00723036">
        <w:rPr>
          <w:lang w:val="en-US"/>
        </w:rPr>
        <w:t xml:space="preserve">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DF7F05">
        <w:rPr>
          <w:lang w:val="en-US"/>
        </w:rPr>
        <w:t xml:space="preserve">. If </w:t>
      </w:r>
      <w:r w:rsidR="00695666">
        <w:rPr>
          <w:lang w:val="en-US"/>
        </w:rPr>
        <w:t>DNA-damage is unrepairable</w:t>
      </w:r>
      <w:r w:rsidR="00534E65">
        <w:rPr>
          <w:lang w:val="en-US"/>
        </w:rPr>
        <w:t xml:space="preserve"> </w:t>
      </w:r>
      <w:r w:rsidR="00DF7F05">
        <w:rPr>
          <w:lang w:val="en-US"/>
        </w:rPr>
        <w:t>the cell may go through</w:t>
      </w:r>
      <w:r w:rsidR="003900EB">
        <w:rPr>
          <w:lang w:val="en-US"/>
        </w:rPr>
        <w:t xml:space="preserve"> </w:t>
      </w:r>
      <w:r w:rsidR="003900EB" w:rsidRPr="00C125DF">
        <w:rPr>
          <w:b/>
          <w:bCs/>
          <w:i/>
          <w:iCs/>
          <w:lang w:val="en-US"/>
        </w:rPr>
        <w:t>apoptosis</w:t>
      </w:r>
      <w:r w:rsidR="003900EB">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4D7B5D">
      <w:pPr>
        <w:pStyle w:val="Heading3"/>
        <w:spacing w:line="360" w:lineRule="auto"/>
        <w:rPr>
          <w:lang w:val="en-US"/>
        </w:rPr>
      </w:pPr>
      <w:bookmarkStart w:id="86" w:name="_Ref97815460"/>
      <w:bookmarkStart w:id="87" w:name="_Toc106449111"/>
      <w:r>
        <w:rPr>
          <w:lang w:val="en-US"/>
        </w:rPr>
        <w:t xml:space="preserve">DNA </w:t>
      </w:r>
      <w:r w:rsidR="00ED7876">
        <w:rPr>
          <w:lang w:val="en-US"/>
        </w:rPr>
        <w:t>damage and repair</w:t>
      </w:r>
      <w:bookmarkEnd w:id="86"/>
      <w:bookmarkEnd w:id="87"/>
    </w:p>
    <w:p w14:paraId="0C02A621" w14:textId="730939EE" w:rsidR="00692BC8" w:rsidRPr="00501247" w:rsidRDefault="009706F5" w:rsidP="004D7B5D">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sidRPr="00C125DF">
        <w:rPr>
          <w:b/>
          <w:bCs/>
          <w:i/>
          <w:iCs/>
          <w:lang w:val="en-US"/>
        </w:rPr>
        <w:t>biomolecule</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lastRenderedPageBreak/>
        <w:t xml:space="preserve">DNA is also </w:t>
      </w:r>
      <w:r w:rsidR="007932E8">
        <w:rPr>
          <w:lang w:val="en-US"/>
        </w:rPr>
        <w:t>damaged without being exposed to ionizing radiation</w:t>
      </w:r>
      <w:r w:rsidR="003430F6">
        <w:rPr>
          <w:lang w:val="en-US"/>
        </w:rPr>
        <w:t>,</w:t>
      </w:r>
      <w:r w:rsidR="00582974">
        <w:rPr>
          <w:lang w:val="en-US"/>
        </w:rPr>
        <w:t xml:space="preserve"> </w:t>
      </w:r>
      <w:r w:rsidR="003430F6">
        <w:rPr>
          <w:lang w:val="en-US"/>
        </w:rPr>
        <w:t>e</w:t>
      </w:r>
      <w:r w:rsidR="00166D8C">
        <w:rPr>
          <w:lang w:val="en-US"/>
        </w:rPr>
        <w:t>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380EB7">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w:t>
      </w:r>
      <w:r w:rsidR="00F716EC">
        <w:rPr>
          <w:rFonts w:eastAsiaTheme="minorEastAsia"/>
          <w:lang w:val="en-US"/>
        </w:rPr>
        <w:t xml:space="preserve"> become</w:t>
      </w:r>
      <w:r w:rsidR="000933BB">
        <w:rPr>
          <w:rFonts w:eastAsiaTheme="minorEastAsia"/>
          <w:lang w:val="en-US"/>
        </w:rPr>
        <w:t xml:space="preserve"> glue</w:t>
      </w:r>
      <w:r w:rsidR="00F716EC">
        <w:rPr>
          <w:rFonts w:eastAsiaTheme="minorEastAsia"/>
          <w:lang w:val="en-US"/>
        </w:rPr>
        <w:t>d</w:t>
      </w:r>
      <w:r w:rsidR="000933BB">
        <w:rPr>
          <w:rFonts w:eastAsiaTheme="minorEastAsia"/>
          <w:lang w:val="en-US"/>
        </w:rPr>
        <w:t xml:space="preserv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(Hall &amp; Giaccia,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(Hall &amp; Giaccia,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380EB7">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(Hall &amp; Giaccia,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70564437" w:rsidR="00D71860" w:rsidRDefault="00D71860" w:rsidP="004D7B5D">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but it is activated</w:t>
      </w:r>
      <w:r w:rsidR="007F2989">
        <w:rPr>
          <w:rFonts w:eastAsiaTheme="minorEastAsia"/>
          <w:lang w:val="en-US"/>
        </w:rPr>
        <w:t xml:space="preserve"> in</w:t>
      </w:r>
      <w:r w:rsidR="00567A3F">
        <w:rPr>
          <w:rFonts w:eastAsiaTheme="minorEastAsia"/>
          <w:lang w:val="en-US"/>
        </w:rPr>
        <w:t xml:space="preserve"> late </w:t>
      </w:r>
      <w:r w:rsidR="00724A83">
        <w:rPr>
          <w:rFonts w:eastAsiaTheme="minorEastAsia"/>
          <w:lang w:val="en-US"/>
        </w:rPr>
        <w:t>S/</w:t>
      </w:r>
      <w:r w:rsidR="00567A3F">
        <w:rPr>
          <w:rFonts w:eastAsiaTheme="minorEastAsia"/>
          <w:lang w:val="en-US"/>
        </w:rPr>
        <w:t>G2</w:t>
      </w:r>
      <w:r w:rsidR="00E96131">
        <w:rPr>
          <w:rFonts w:eastAsiaTheme="minorEastAsia"/>
          <w:lang w:val="en-US"/>
        </w:rPr>
        <w:t xml:space="preserve"> when a sister chromatid is available as a template</w:t>
      </w:r>
      <w:r w:rsidR="00724A83">
        <w:rPr>
          <w:rFonts w:eastAsiaTheme="minorEastAsia"/>
          <w:lang w:val="en-US"/>
        </w:rPr>
        <w:t>.</w:t>
      </w:r>
      <w:r w:rsidR="008C29F9">
        <w:rPr>
          <w:rFonts w:eastAsiaTheme="minorEastAsia"/>
          <w:lang w:val="en-US"/>
        </w:rPr>
        <w:t xml:space="preserve"> </w:t>
      </w:r>
      <w:r w:rsidR="00C87585">
        <w:rPr>
          <w:rFonts w:eastAsiaTheme="minorEastAsia"/>
          <w:lang w:val="en-US"/>
        </w:rPr>
        <w:t>A</w:t>
      </w:r>
      <w:r w:rsidR="00780779">
        <w:rPr>
          <w:rFonts w:eastAsiaTheme="minorEastAsia"/>
          <w:lang w:val="en-US"/>
        </w:rPr>
        <w:t xml:space="preserve"> </w:t>
      </w:r>
      <w:r w:rsidR="007E06B5">
        <w:rPr>
          <w:rFonts w:eastAsiaTheme="minorEastAsia"/>
          <w:lang w:val="en-US"/>
        </w:rPr>
        <w:t>repair protein complex</w:t>
      </w:r>
      <w:r w:rsidR="00780779">
        <w:rPr>
          <w:rFonts w:eastAsiaTheme="minorEastAsia"/>
          <w:lang w:val="en-US"/>
        </w:rPr>
        <w:t xml:space="preserve">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1A1957">
        <w:rPr>
          <w:rFonts w:eastAsiaTheme="minorEastAsia"/>
          <w:lang w:val="en-US"/>
        </w:rPr>
        <w:t>A</w:t>
      </w:r>
      <w:r w:rsidR="00E32A71">
        <w:rPr>
          <w:rFonts w:eastAsiaTheme="minorEastAsia"/>
          <w:lang w:val="en-US"/>
        </w:rPr>
        <w:t xml:space="preserve"> search for homology</w:t>
      </w:r>
      <w:r w:rsidR="008E0503">
        <w:rPr>
          <w:rFonts w:eastAsiaTheme="minorEastAsia"/>
          <w:lang w:val="en-US"/>
        </w:rPr>
        <w:t xml:space="preserve"> is </w:t>
      </w:r>
      <w:r w:rsidR="00A7657E">
        <w:rPr>
          <w:rFonts w:eastAsiaTheme="minorEastAsia"/>
          <w:lang w:val="en-US"/>
        </w:rPr>
        <w:t xml:space="preserve">performed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w:t>
      </w:r>
      <w:r w:rsidR="00755949">
        <w:rPr>
          <w:rFonts w:eastAsiaTheme="minorEastAsia"/>
          <w:lang w:val="en-US"/>
        </w:rPr>
        <w:t>the NHEJ and HR</w:t>
      </w:r>
      <w:r w:rsidR="008E45B5">
        <w:rPr>
          <w:rFonts w:eastAsiaTheme="minorEastAsia"/>
          <w:lang w:val="en-US"/>
        </w:rPr>
        <w:t xml:space="preserve">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4D7B5D">
        <w:rPr>
          <w:rFonts w:eastAsiaTheme="minorEastAsia"/>
          <w:lang w:val="en-US"/>
        </w:rPr>
        <w:instrText xml:space="preserve"> \* MERGEFORMAT </w:instrText>
      </w:r>
      <w:r w:rsidR="00BD10F6">
        <w:rPr>
          <w:rFonts w:eastAsiaTheme="minorEastAsia"/>
          <w:lang w:val="en-US"/>
        </w:rPr>
      </w:r>
      <w:r w:rsidR="00BD10F6">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 xml:space="preserve">o DNA </w:t>
      </w:r>
      <w:r w:rsidR="006C3B03">
        <w:rPr>
          <w:rFonts w:eastAsiaTheme="minorEastAsia"/>
          <w:lang w:val="en-US"/>
        </w:rPr>
        <w:lastRenderedPageBreak/>
        <w:t>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4D7B5D">
      <w:pPr>
        <w:spacing w:line="360" w:lineRule="auto"/>
        <w:rPr>
          <w:rFonts w:eastAsiaTheme="minorEastAsia"/>
          <w:lang w:val="en-US"/>
        </w:rPr>
      </w:pPr>
    </w:p>
    <w:p w14:paraId="6C2D2A17" w14:textId="77777777" w:rsidR="00F616B5" w:rsidRPr="0020219A" w:rsidRDefault="00F616B5" w:rsidP="004D7B5D">
      <w:pPr>
        <w:keepNext/>
        <w:spacing w:line="360" w:lineRule="auto"/>
        <w:rPr>
          <w:lang w:val="en-US"/>
        </w:rPr>
      </w:pPr>
      <w:r w:rsidRPr="00F616B5">
        <w:rPr>
          <w:noProof/>
        </w:rPr>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4"/>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54AF1D24" w:rsidR="005626DC" w:rsidRDefault="00F616B5" w:rsidP="004D7B5D">
      <w:pPr>
        <w:pStyle w:val="Caption"/>
        <w:spacing w:line="360" w:lineRule="auto"/>
        <w:rPr>
          <w:lang w:val="en-US"/>
        </w:rPr>
      </w:pPr>
      <w:bookmarkStart w:id="88" w:name="_Ref97896486"/>
      <w:r w:rsidRPr="00F616B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20</w:t>
      </w:r>
      <w:r w:rsidR="00D862CB">
        <w:rPr>
          <w:lang w:val="en-US"/>
        </w:rPr>
        <w:fldChar w:fldCharType="end"/>
      </w:r>
      <w:bookmarkEnd w:id="88"/>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w:t>
      </w:r>
      <w:proofErr w:type="gramStart"/>
      <w:r>
        <w:rPr>
          <w:lang w:val="en-US"/>
        </w:rPr>
        <w:t>cycle, before</w:t>
      </w:r>
      <w:proofErr w:type="gramEnd"/>
      <w:r>
        <w:rPr>
          <w:lang w:val="en-US"/>
        </w:rPr>
        <w:t xml:space="preserv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3FE5A496" w:rsidR="003F76AF" w:rsidRPr="00C40F97" w:rsidRDefault="003F76AF" w:rsidP="004D7B5D">
      <w:pPr>
        <w:spacing w:line="360" w:lineRule="auto"/>
        <w:rPr>
          <w:rFonts w:eastAsiaTheme="minorEastAsia"/>
          <w:lang w:val="en-US"/>
        </w:rPr>
      </w:pPr>
      <w:r>
        <w:rPr>
          <w:rFonts w:eastAsiaTheme="minorEastAsia"/>
          <w:lang w:val="en-US"/>
        </w:rPr>
        <w:t>Failure of repairing DNA damage might</w:t>
      </w:r>
      <w:r w:rsidR="00755949">
        <w:rPr>
          <w:rFonts w:eastAsiaTheme="minorEastAsia"/>
          <w:lang w:val="en-US"/>
        </w:rPr>
        <w:t xml:space="preserve"> have</w:t>
      </w:r>
      <w:r>
        <w:rPr>
          <w:rFonts w:eastAsiaTheme="minorEastAsia"/>
          <w:lang w:val="en-US"/>
        </w:rPr>
        <w:t xml:space="preserve">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(Hall &amp; Giaccia,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 xml:space="preserve">(Hall &amp; </w:t>
      </w:r>
      <w:r w:rsidR="00B6427F" w:rsidRPr="00C8280B">
        <w:rPr>
          <w:rFonts w:cs="Times New Roman"/>
          <w:lang w:val="en-US"/>
        </w:rPr>
        <w:lastRenderedPageBreak/>
        <w:t>Giaccia,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sidR="007766B1">
        <w:rPr>
          <w:rFonts w:eastAsiaTheme="minorEastAsia"/>
          <w:lang w:val="en-US"/>
        </w:rPr>
        <w:t>Moreover,</w:t>
      </w:r>
      <w:r w:rsidR="00E75902">
        <w:rPr>
          <w:rFonts w:eastAsiaTheme="minorEastAsia"/>
          <w:lang w:val="en-US"/>
        </w:rPr>
        <w:t xml:space="preserve"> chromosomal aberrations may be</w:t>
      </w:r>
      <w:r>
        <w:rPr>
          <w:rFonts w:eastAsiaTheme="minorEastAsia"/>
          <w:lang w:val="en-US"/>
        </w:rPr>
        <w:t xml:space="preserve"> non-lethal. Examples are symmetrical translocation</w:t>
      </w:r>
      <w:r w:rsidR="00E75902">
        <w:rPr>
          <w:rFonts w:eastAsiaTheme="minorEastAsia"/>
          <w:lang w:val="en-US"/>
        </w:rPr>
        <w:t>s</w:t>
      </w:r>
      <w:r>
        <w:rPr>
          <w:rFonts w:eastAsiaTheme="minorEastAsia"/>
          <w:lang w:val="en-US"/>
        </w:rPr>
        <w:t xml:space="preserve"> and small deletions. </w:t>
      </w:r>
      <w:r w:rsidR="002D2586">
        <w:rPr>
          <w:lang w:val="en-US"/>
        </w:rPr>
        <w:t xml:space="preserve">Translocation is when </w:t>
      </w:r>
      <w:r w:rsidR="00EE0013">
        <w:rPr>
          <w:lang w:val="en-US"/>
        </w:rPr>
        <w:t>a</w:t>
      </w:r>
      <w:r w:rsidR="00F13D28">
        <w:rPr>
          <w:lang w:val="en-US"/>
        </w:rPr>
        <w:t xml:space="preserve"> piece of chromosome</w:t>
      </w:r>
      <w:r w:rsidR="00EE0013">
        <w:rPr>
          <w:lang w:val="en-US"/>
        </w:rPr>
        <w:t xml:space="preserve"> </w:t>
      </w:r>
      <w:r w:rsidR="0051155D">
        <w:rPr>
          <w:lang w:val="en-US"/>
        </w:rPr>
        <w:t xml:space="preserve">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(Hall &amp; Giaccia,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014BD7">
        <w:rPr>
          <w:lang w:val="en-US"/>
        </w:rPr>
        <w:t xml:space="preserve">, </w:t>
      </w:r>
      <w:r w:rsidR="00B40860">
        <w:rPr>
          <w:lang w:val="en-US"/>
        </w:rPr>
        <w:t>genera</w:t>
      </w:r>
      <w:r w:rsidR="001E18CB">
        <w:rPr>
          <w:lang w:val="en-US"/>
        </w:rPr>
        <w:t>ting</w:t>
      </w:r>
      <w:r w:rsidR="00B40860">
        <w:rPr>
          <w:lang w:val="en-US"/>
        </w:rPr>
        <w:t xml:space="preserve"> cancerous cells. </w:t>
      </w:r>
    </w:p>
    <w:p w14:paraId="6A22AA64" w14:textId="1A343151" w:rsidR="00800BC0" w:rsidRDefault="00800BC0" w:rsidP="004D7B5D">
      <w:pPr>
        <w:pStyle w:val="Heading3"/>
        <w:spacing w:line="360" w:lineRule="auto"/>
        <w:rPr>
          <w:lang w:val="en-US"/>
        </w:rPr>
      </w:pPr>
      <w:bookmarkStart w:id="89" w:name="_Ref99625186"/>
      <w:bookmarkStart w:id="90" w:name="_Ref99627688"/>
      <w:bookmarkStart w:id="91" w:name="_Toc106449112"/>
      <w:r>
        <w:rPr>
          <w:lang w:val="en-US"/>
        </w:rPr>
        <w:t>Cell Survival Curves</w:t>
      </w:r>
      <w:bookmarkEnd w:id="89"/>
      <w:bookmarkEnd w:id="90"/>
      <w:bookmarkEnd w:id="91"/>
      <w:r w:rsidR="00E91569">
        <w:rPr>
          <w:lang w:val="en-US"/>
        </w:rPr>
        <w:t xml:space="preserve"> </w:t>
      </w:r>
    </w:p>
    <w:p w14:paraId="3D64D31F" w14:textId="53FE6AA4" w:rsidR="00C86DE3" w:rsidRDefault="002532FB" w:rsidP="004D7B5D">
      <w:pPr>
        <w:spacing w:line="360" w:lineRule="auto"/>
        <w:rPr>
          <w:lang w:val="en-US"/>
        </w:rPr>
      </w:pPr>
      <w:r>
        <w:rPr>
          <w:lang w:val="en-US"/>
        </w:rPr>
        <w:t>A cell survival curve</w:t>
      </w:r>
      <w:r w:rsidR="00902B44">
        <w:rPr>
          <w:lang w:val="en-US"/>
        </w:rPr>
        <w:t xml:space="preserve"> is </w:t>
      </w:r>
      <w:r w:rsidR="00763A04">
        <w:rPr>
          <w:lang w:val="en-US"/>
        </w:rPr>
        <w:t>of</w:t>
      </w:r>
      <w:r w:rsidR="00902B44">
        <w:rPr>
          <w:lang w:val="en-US"/>
        </w:rPr>
        <w:t xml:space="preserve"> </w:t>
      </w:r>
      <w:r w:rsidR="004E0647">
        <w:rPr>
          <w:lang w:val="en-US"/>
        </w:rPr>
        <w:t>key importance in</w:t>
      </w:r>
      <w:r w:rsidR="00902B44">
        <w:rPr>
          <w:lang w:val="en-US"/>
        </w:rPr>
        <w:t xml:space="preserve">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w:t>
      </w:r>
      <w:r w:rsidR="003C724D">
        <w:rPr>
          <w:lang w:val="en-US"/>
        </w:rPr>
        <w:t>;</w:t>
      </w:r>
      <w:r w:rsidR="00151E79">
        <w:rPr>
          <w:lang w:val="en-US"/>
        </w:rPr>
        <w:t xml:space="preserve"> thereby </w:t>
      </w:r>
      <w:r w:rsidR="004209AA">
        <w:rPr>
          <w:lang w:val="en-US"/>
        </w:rPr>
        <w:t>the name clonogenic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(Hall &amp; Giaccia,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Cancer cells</w:t>
      </w:r>
      <w:r w:rsidR="003C724D">
        <w:rPr>
          <w:lang w:val="en-US"/>
        </w:rPr>
        <w:t>’</w:t>
      </w:r>
      <w:r w:rsidR="00A605A6">
        <w:rPr>
          <w:lang w:val="en-US"/>
        </w:rPr>
        <w:t xml:space="preserve">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temperature</w:t>
      </w:r>
      <w:r w:rsidR="00AE0E83">
        <w:rPr>
          <w:lang w:val="en-US"/>
        </w:rPr>
        <w:t xml:space="preserve"> and</w:t>
      </w:r>
      <w:r w:rsidR="00100E50">
        <w:rPr>
          <w:lang w:val="en-US"/>
        </w:rPr>
        <w:t xml:space="preserve"> are counted</w:t>
      </w:r>
      <w:r w:rsidR="00AE0E83">
        <w:rPr>
          <w:lang w:val="en-US"/>
        </w:rPr>
        <w:t xml:space="preserve"> after </w:t>
      </w:r>
      <w:r w:rsidR="00100E50">
        <w:rPr>
          <w:lang w:val="en-US"/>
        </w:rPr>
        <w:t>a specified</w:t>
      </w:r>
      <w:r w:rsidR="0035209A">
        <w:rPr>
          <w:lang w:val="en-US"/>
        </w:rPr>
        <w:t xml:space="preserve"> number of day</w:t>
      </w:r>
      <w:r w:rsidR="00100E50">
        <w:rPr>
          <w:lang w:val="en-US"/>
        </w:rPr>
        <w:t xml:space="preserve">s to allow </w:t>
      </w:r>
      <w:r w:rsidR="00EE1BFA">
        <w:rPr>
          <w:lang w:val="en-US"/>
        </w:rPr>
        <w:t>for sufficient growth time</w:t>
      </w:r>
      <w:r w:rsidR="0035209A">
        <w:rPr>
          <w:lang w:val="en-US"/>
        </w:rPr>
        <w:t xml:space="preserve">. </w:t>
      </w:r>
      <w:r w:rsidR="00D25135">
        <w:rPr>
          <w:lang w:val="en-US"/>
        </w:rPr>
        <w:t>The cells in a non-irradiated cell dish ha</w:t>
      </w:r>
      <w:r w:rsidR="00FC552B">
        <w:rPr>
          <w:lang w:val="en-US"/>
        </w:rPr>
        <w:t>ve</w:t>
      </w:r>
      <w:r w:rsidR="00D25135">
        <w:rPr>
          <w:lang w:val="en-US"/>
        </w:rPr>
        <w:t xml:space="preserve"> a </w:t>
      </w:r>
      <w:r w:rsidR="001F082E">
        <w:rPr>
          <w:lang w:val="en-US"/>
        </w:rPr>
        <w:t xml:space="preserve">certain </w:t>
      </w:r>
      <w:r w:rsidR="00D25135">
        <w:rPr>
          <w:lang w:val="en-US"/>
        </w:rPr>
        <w:t xml:space="preserve">probability of </w:t>
      </w:r>
      <w:r w:rsidR="001F082E">
        <w:rPr>
          <w:lang w:val="en-US"/>
        </w:rPr>
        <w:t>forming</w:t>
      </w:r>
      <w:r w:rsidR="00733E02">
        <w:rPr>
          <w:lang w:val="en-US"/>
        </w:rPr>
        <w:t xml:space="preserve">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(Hall &amp; Giaccia,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This efficiency is called the plating efficiency</w:t>
      </w:r>
      <w:r w:rsidR="009C7A42">
        <w:rPr>
          <w:lang w:val="en-US"/>
        </w:rPr>
        <w:t xml:space="preserve"> (PE)</w:t>
      </w:r>
      <w:r w:rsidR="00C86DE3">
        <w:rPr>
          <w:lang w:val="en-US"/>
        </w:rPr>
        <w:t xml:space="preserve">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7A77BE52" w:rsidR="00C86DE3" w:rsidRPr="00FD1501" w:rsidRDefault="00B567ED" w:rsidP="004D7B5D">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 control flask</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92" w:name="_Ref99466604"/>
        <w:tc>
          <w:tcPr>
            <w:tcW w:w="535" w:type="dxa"/>
          </w:tcPr>
          <w:p w14:paraId="490A0864" w14:textId="24233E9C" w:rsidR="00C86DE3" w:rsidRDefault="00C86DE3"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23</w:t>
            </w:r>
            <w:r>
              <w:fldChar w:fldCharType="end"/>
            </w:r>
            <w:bookmarkEnd w:id="92"/>
          </w:p>
        </w:tc>
      </w:tr>
    </w:tbl>
    <w:p w14:paraId="45051A64" w14:textId="4D1867B0" w:rsidR="00264FE5" w:rsidRDefault="00C2475C" w:rsidP="004D7B5D">
      <w:pPr>
        <w:spacing w:line="360" w:lineRule="auto"/>
        <w:rPr>
          <w:lang w:val="en-US"/>
        </w:rPr>
      </w:pPr>
      <w:r>
        <w:rPr>
          <w:lang w:val="en-US"/>
        </w:rPr>
        <w:t>The ideal PE is</w:t>
      </w:r>
      <w:r w:rsidR="00FE53D6">
        <w:rPr>
          <w:lang w:val="en-US"/>
        </w:rPr>
        <w:t xml:space="preserve"> </w:t>
      </w:r>
      <w:r>
        <w:rPr>
          <w:lang w:val="en-US"/>
        </w:rPr>
        <w:t>100%</w:t>
      </w:r>
      <w:r w:rsidR="00512D73">
        <w:rPr>
          <w:lang w:val="en-US"/>
        </w:rPr>
        <w:t xml:space="preserve"> so that all </w:t>
      </w:r>
      <w:r w:rsidR="001F082E">
        <w:rPr>
          <w:lang w:val="en-US"/>
        </w:rPr>
        <w:t xml:space="preserve">seeded </w:t>
      </w:r>
      <w:r w:rsidR="00512D73">
        <w:rPr>
          <w:lang w:val="en-US"/>
        </w:rPr>
        <w:t>cell</w:t>
      </w:r>
      <w:r w:rsidR="001F082E">
        <w:rPr>
          <w:lang w:val="en-US"/>
        </w:rPr>
        <w:t>s from colonies</w:t>
      </w:r>
      <w:r w:rsidR="00DD4561">
        <w:rPr>
          <w:lang w:val="en-US"/>
        </w:rPr>
        <w:t>, but</w:t>
      </w:r>
      <w:r w:rsidR="00512D73">
        <w:rPr>
          <w:lang w:val="en-US"/>
        </w:rPr>
        <w:t xml:space="preserve"> </w:t>
      </w:r>
      <w:r w:rsidR="00FE53D6">
        <w:rPr>
          <w:lang w:val="en-US"/>
        </w:rPr>
        <w:t>because of</w:t>
      </w:r>
      <w:r w:rsidR="00886313">
        <w:rPr>
          <w:lang w:val="en-US"/>
        </w:rPr>
        <w:t xml:space="preserve"> suboptimal growth medium</w:t>
      </w:r>
      <w:r w:rsidR="000C6B69">
        <w:rPr>
          <w:lang w:val="en-US"/>
        </w:rPr>
        <w:t>,</w:t>
      </w:r>
      <w:r w:rsidR="009D6413">
        <w:rPr>
          <w:lang w:val="en-US"/>
        </w:rPr>
        <w:t xml:space="preserve"> handling</w:t>
      </w:r>
      <w:r w:rsidR="000C6B69">
        <w:rPr>
          <w:lang w:val="en-US"/>
        </w:rPr>
        <w:t>,</w:t>
      </w:r>
      <w:r w:rsidR="009D6413">
        <w:rPr>
          <w:lang w:val="en-US"/>
        </w:rPr>
        <w:t xml:space="preserve"> or other external factors</w:t>
      </w:r>
      <w:r w:rsidR="00FC5255">
        <w:rPr>
          <w:lang w:val="en-US"/>
        </w:rPr>
        <w:t>,</w:t>
      </w:r>
      <w:r w:rsidR="00FE53D6">
        <w:rPr>
          <w:lang w:val="en-US"/>
        </w:rPr>
        <w:t xml:space="preserve"> </w:t>
      </w:r>
      <w:r w:rsidR="00FC5255">
        <w:rPr>
          <w:lang w:val="en-US"/>
        </w:rPr>
        <w:t>optimal</w:t>
      </w:r>
      <w:r w:rsidR="001252A4">
        <w:rPr>
          <w:lang w:val="en-US"/>
        </w:rPr>
        <w:t xml:space="preserve"> PE is around 50 % </w:t>
      </w:r>
      <w:r w:rsidR="00FE53D6">
        <w:rPr>
          <w:lang w:val="en-US"/>
        </w:rPr>
        <w:t>(personal communication</w:t>
      </w:r>
      <w:r w:rsidR="001252A4">
        <w:rPr>
          <w:lang w:val="en-US"/>
        </w:rPr>
        <w:t>, prof.</w:t>
      </w:r>
      <w:r w:rsidR="00FE53D6">
        <w:rPr>
          <w:lang w:val="en-US"/>
        </w:rPr>
        <w:t xml:space="preserve"> Nina Edin)</w:t>
      </w:r>
      <w:r w:rsidR="001252A4">
        <w:rPr>
          <w:lang w:val="en-US"/>
        </w:rPr>
        <w:t xml:space="preserve">. </w:t>
      </w:r>
      <w:r w:rsidR="003B243C">
        <w:rPr>
          <w:lang w:val="en-US"/>
        </w:rPr>
        <w:t>PE</w:t>
      </w:r>
      <w:r w:rsidR="00D44BB2">
        <w:rPr>
          <w:lang w:val="en-US"/>
        </w:rPr>
        <w:t xml:space="preserve">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w:t>
      </w:r>
      <w:r w:rsidR="00012531">
        <w:rPr>
          <w:lang w:val="en-US"/>
        </w:rPr>
        <w:t xml:space="preserve"> (SF)</w:t>
      </w:r>
      <w:r w:rsidR="00632595">
        <w:rPr>
          <w:lang w:val="en-US"/>
        </w:rPr>
        <w:t xml:space="preserve">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5ECD3790" w:rsidR="008F0616" w:rsidRDefault="008F0616" w:rsidP="004D7B5D">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 irradiated flask</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28FB7564" w:rsidR="008F0616" w:rsidRDefault="008F0616"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24</w:t>
            </w:r>
            <w:r>
              <w:fldChar w:fldCharType="end"/>
            </w:r>
          </w:p>
        </w:tc>
      </w:tr>
    </w:tbl>
    <w:p w14:paraId="68D5A862" w14:textId="2FF521B1" w:rsidR="000C51CC" w:rsidRDefault="009E5981" w:rsidP="004D7B5D">
      <w:pPr>
        <w:spacing w:line="360" w:lineRule="auto"/>
        <w:rPr>
          <w:lang w:val="en-US"/>
        </w:rPr>
      </w:pPr>
      <w:r>
        <w:rPr>
          <w:lang w:val="en-US"/>
        </w:rPr>
        <w:lastRenderedPageBreak/>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w:t>
      </w:r>
      <w:r w:rsidR="0033437F">
        <w:rPr>
          <w:lang w:val="en-US"/>
        </w:rPr>
        <w:t>-</w:t>
      </w:r>
      <w:r w:rsidR="006F1C0B">
        <w:rPr>
          <w:lang w:val="en-US"/>
        </w:rPr>
        <w:t>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380EB7">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4D7B5D">
      <w:pPr>
        <w:spacing w:line="360" w:lineRule="auto"/>
        <w:rPr>
          <w:lang w:val="en-US"/>
        </w:rPr>
      </w:pPr>
    </w:p>
    <w:p w14:paraId="2EE79FE1" w14:textId="77777777" w:rsidR="001F7046" w:rsidRDefault="001F7046" w:rsidP="004D7B5D">
      <w:pPr>
        <w:keepNext/>
        <w:spacing w:line="360" w:lineRule="auto"/>
      </w:pPr>
      <w:r>
        <w:rPr>
          <w:noProof/>
          <w:lang w:val="en-US"/>
        </w:rPr>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785B3662" w:rsidR="001F7046" w:rsidRPr="001F7046" w:rsidRDefault="001F7046" w:rsidP="004D7B5D">
      <w:pPr>
        <w:pStyle w:val="Caption"/>
        <w:spacing w:line="360" w:lineRule="auto"/>
        <w:rPr>
          <w:lang w:val="en-US"/>
        </w:rPr>
      </w:pPr>
      <w:bookmarkStart w:id="93" w:name="_Ref98153779"/>
      <w:r w:rsidRPr="001F7046">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21</w:t>
      </w:r>
      <w:r w:rsidR="00D862CB">
        <w:rPr>
          <w:lang w:val="en-US"/>
        </w:rPr>
        <w:fldChar w:fldCharType="end"/>
      </w:r>
      <w:bookmarkEnd w:id="93"/>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380EB7">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(Giridhar &amp; Rath, 2020)</w:t>
      </w:r>
      <w:r w:rsidR="007F5604">
        <w:rPr>
          <w:lang w:val="en-US"/>
        </w:rPr>
        <w:fldChar w:fldCharType="end"/>
      </w:r>
      <w:r w:rsidR="009E5981">
        <w:rPr>
          <w:lang w:val="en-US"/>
        </w:rPr>
        <w:t>.</w:t>
      </w:r>
    </w:p>
    <w:p w14:paraId="6CC5A81A" w14:textId="7EBCDFEE" w:rsidR="00800BC0" w:rsidRPr="00800BC0" w:rsidRDefault="00632595" w:rsidP="004D7B5D">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4D7B5D">
      <w:pPr>
        <w:pStyle w:val="Heading3"/>
        <w:spacing w:line="360" w:lineRule="auto"/>
        <w:rPr>
          <w:lang w:val="en-US"/>
        </w:rPr>
      </w:pPr>
      <w:bookmarkStart w:id="94" w:name="_Ref98154118"/>
      <w:bookmarkStart w:id="95" w:name="_Toc106449113"/>
      <w:r>
        <w:rPr>
          <w:lang w:val="en-US"/>
        </w:rPr>
        <w:t>LQ-model</w:t>
      </w:r>
      <w:bookmarkEnd w:id="94"/>
      <w:bookmarkEnd w:id="95"/>
    </w:p>
    <w:p w14:paraId="2C060514" w14:textId="1C034383" w:rsidR="008C3EB5" w:rsidRPr="00192D57" w:rsidRDefault="00CD3988" w:rsidP="004D7B5D">
      <w:pPr>
        <w:spacing w:line="360" w:lineRule="auto"/>
        <w:rPr>
          <w:b/>
          <w:bCs/>
        </w:rPr>
      </w:pPr>
      <w:r w:rsidRPr="00192D57">
        <w:rPr>
          <w:b/>
          <w:bCs/>
        </w:rPr>
        <w:t xml:space="preserve">Mattematisk modell som erfaringsmessig passer godt til doser som man bruker mest. </w:t>
      </w:r>
      <w:r w:rsidR="0013590E" w:rsidRPr="00192D57">
        <w:rPr>
          <w:b/>
          <w:bCs/>
        </w:rPr>
        <w:t xml:space="preserve">Den som blir brukt mest. </w:t>
      </w:r>
      <w:r w:rsidR="00643BC1" w:rsidRPr="00192D57">
        <w:rPr>
          <w:b/>
          <w:bCs/>
        </w:rPr>
        <w:t xml:space="preserve">Alpha beta ratio </w:t>
      </w:r>
      <w:r w:rsidR="0007376A" w:rsidRPr="00192D57">
        <w:rPr>
          <w:b/>
          <w:bCs/>
        </w:rPr>
        <w:t xml:space="preserve">predikere </w:t>
      </w:r>
    </w:p>
    <w:p w14:paraId="278F6D0C" w14:textId="301D4ADB" w:rsidR="0007376A" w:rsidRPr="00192D57" w:rsidRDefault="001E2BF2" w:rsidP="004D7B5D">
      <w:pPr>
        <w:spacing w:line="360" w:lineRule="auto"/>
        <w:rPr>
          <w:b/>
          <w:bCs/>
        </w:rPr>
      </w:pPr>
      <w:r w:rsidRPr="00192D57">
        <w:rPr>
          <w:b/>
          <w:bCs/>
        </w:rPr>
        <w:t xml:space="preserve">Har tilpasset data </w:t>
      </w:r>
    </w:p>
    <w:p w14:paraId="7A75146E" w14:textId="095475F5" w:rsidR="001B59A4" w:rsidRPr="002D3942" w:rsidRDefault="001B59A4" w:rsidP="004D7B5D">
      <w:pPr>
        <w:spacing w:line="360" w:lineRule="auto"/>
        <w:rPr>
          <w:b/>
          <w:bCs/>
        </w:rPr>
      </w:pPr>
      <w:r w:rsidRPr="00192D57">
        <w:rPr>
          <w:b/>
          <w:bCs/>
        </w:rPr>
        <w:t xml:space="preserve">Ikke sannhet en tolkning av en modeel som passer data i et </w:t>
      </w:r>
      <w:r w:rsidR="002A6388" w:rsidRPr="00192D57">
        <w:rPr>
          <w:b/>
          <w:bCs/>
        </w:rPr>
        <w:t xml:space="preserve">område som ofte blir brukt. </w:t>
      </w:r>
      <w:r w:rsidR="00B80878" w:rsidRPr="00192D57">
        <w:rPr>
          <w:b/>
          <w:bCs/>
        </w:rPr>
        <w:t xml:space="preserve">Men veldig anvendbar. </w:t>
      </w:r>
      <w:r w:rsidR="00B80878" w:rsidRPr="002D3942">
        <w:rPr>
          <w:b/>
          <w:bCs/>
        </w:rPr>
        <w:t xml:space="preserve">Ikke skriv det som om det er en sannhet. </w:t>
      </w:r>
    </w:p>
    <w:p w14:paraId="03465DFB" w14:textId="77777777" w:rsidR="008C3EB5" w:rsidRPr="002D3942" w:rsidRDefault="008C3EB5" w:rsidP="004D7B5D">
      <w:pPr>
        <w:spacing w:line="360" w:lineRule="auto"/>
      </w:pPr>
    </w:p>
    <w:p w14:paraId="40C56661" w14:textId="7DFD8E3B" w:rsidR="005A1D66" w:rsidRPr="005A1D66" w:rsidRDefault="005A1D66" w:rsidP="004D7B5D">
      <w:pPr>
        <w:spacing w:line="360" w:lineRule="auto"/>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223595F4" w:rsidR="004B48B5" w:rsidRDefault="00F06330" w:rsidP="004D7B5D">
      <w:pPr>
        <w:spacing w:line="360" w:lineRule="auto"/>
        <w:rPr>
          <w:lang w:val="en-US"/>
        </w:rPr>
      </w:pPr>
      <w:r>
        <w:rPr>
          <w:lang w:val="en-US"/>
        </w:rPr>
        <w:lastRenderedPageBreak/>
        <w:t>The LQ-model</w:t>
      </w:r>
      <w:r w:rsidR="00A802DD">
        <w:rPr>
          <w:lang w:val="en-US"/>
        </w:rPr>
        <w:t xml:space="preserve"> is a mathematical model proposed to fit </w:t>
      </w:r>
      <w:r w:rsidR="00A630C6">
        <w:rPr>
          <w:lang w:val="en-US"/>
        </w:rPr>
        <w:t>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380EB7">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4D7B5D">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96" w:name="_Ref98247116"/>
        <w:tc>
          <w:tcPr>
            <w:tcW w:w="535" w:type="dxa"/>
          </w:tcPr>
          <w:p w14:paraId="3F410076" w14:textId="07F76498" w:rsidR="00715972" w:rsidRDefault="0071597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25</w:t>
            </w:r>
            <w:r>
              <w:fldChar w:fldCharType="end"/>
            </w:r>
            <w:bookmarkEnd w:id="96"/>
          </w:p>
        </w:tc>
      </w:tr>
    </w:tbl>
    <w:p w14:paraId="7EE5A2C0" w14:textId="35902CCF" w:rsidR="00996504" w:rsidRDefault="00996504" w:rsidP="004D7B5D">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4D7B5D">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4D7B5D">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D23F9E6" w:rsidR="00A0640E" w:rsidRDefault="004560AD"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w:t>
      </w:r>
      <w:r w:rsidR="00E36FAA">
        <w:rPr>
          <w:rFonts w:eastAsiaTheme="minorEastAsia"/>
          <w:lang w:val="en-US"/>
        </w:rPr>
        <w:t xml:space="preserve"> that</w:t>
      </w:r>
      <w:r w:rsidR="00143653">
        <w:rPr>
          <w:rFonts w:eastAsiaTheme="minorEastAsia"/>
          <w:lang w:val="en-US"/>
        </w:rPr>
        <w:t xml:space="preserve">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E36FAA">
        <w:rPr>
          <w:rFonts w:eastAsiaTheme="minorEastAsia"/>
          <w:lang w:val="en-US"/>
        </w:rPr>
        <w:t xml:space="preserve"> </w:t>
      </w:r>
      <w:r w:rsidR="00F70925">
        <w:rPr>
          <w:rFonts w:eastAsiaTheme="minorEastAsia"/>
          <w:lang w:val="en-US"/>
        </w:rPr>
        <w:t>because of</w:t>
      </w:r>
      <w:r w:rsidR="00E36FAA">
        <w:rPr>
          <w:rFonts w:eastAsiaTheme="minorEastAsia"/>
          <w:lang w:val="en-US"/>
        </w:rPr>
        <w:t xml:space="preserve"> a received dose D</w:t>
      </w:r>
      <w:r w:rsidR="00BE3CEA">
        <w:rPr>
          <w:rFonts w:eastAsiaTheme="minorEastAsia"/>
          <w:lang w:val="en-US"/>
        </w:rPr>
        <w:t>.</w:t>
      </w:r>
      <w:r w:rsidR="00F70925">
        <w:rPr>
          <w:rFonts w:eastAsiaTheme="minorEastAsia"/>
          <w:lang w:val="en-US"/>
        </w:rPr>
        <w:t xml:space="preserve"> This may be further</w:t>
      </w:r>
      <w:r w:rsidR="00BE3CEA">
        <w:rPr>
          <w:rFonts w:eastAsiaTheme="minorEastAsia"/>
          <w:lang w:val="en-US"/>
        </w:rPr>
        <w:t xml:space="preserve"> </w:t>
      </w:r>
      <w:r w:rsidR="00F70925">
        <w:rPr>
          <w:rFonts w:eastAsiaTheme="minorEastAsia"/>
          <w:lang w:val="en-US"/>
        </w:rPr>
        <w:t>r</w:t>
      </w:r>
      <w:r w:rsidR="00BE3CEA">
        <w:rPr>
          <w:rFonts w:eastAsiaTheme="minorEastAsia"/>
          <w:lang w:val="en-US"/>
        </w:rPr>
        <w:t xml:space="preserve">epresented by </w:t>
      </w:r>
    </w:p>
    <w:p w14:paraId="136ACA91" w14:textId="39C5B543" w:rsidR="000E7EDD" w:rsidRDefault="000E7EDD"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4D7B5D">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2.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4D7B5D">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4D7B5D">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4D7B5D">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4D7B5D">
      <w:pPr>
        <w:spacing w:line="360" w:lineRule="auto"/>
        <w:rPr>
          <w:rFonts w:eastAsiaTheme="minorEastAsia"/>
          <w:lang w:val="en-US"/>
        </w:rPr>
      </w:pPr>
      <w:r>
        <w:rPr>
          <w:rFonts w:eastAsiaTheme="minorEastAsia"/>
          <w:lang w:val="en-US"/>
        </w:rPr>
        <w:lastRenderedPageBreak/>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4D7B5D">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627F94" w:rsidR="000E3907" w:rsidRDefault="00E009E1" w:rsidP="004D7B5D">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w:t>
      </w:r>
      <w:r w:rsidR="00DE53B3">
        <w:rPr>
          <w:rFonts w:eastAsiaTheme="minorEastAsia"/>
          <w:lang w:val="en-US"/>
        </w:rPr>
        <w:t xml:space="preserve">not </w:t>
      </w:r>
      <w:r w:rsidR="00405360">
        <w:rPr>
          <w:rFonts w:eastAsiaTheme="minorEastAsia"/>
          <w:lang w:val="en-US"/>
        </w:rPr>
        <w:t xml:space="preserve">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4D7B5D">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FBB0876" w14:textId="08428C3B" w:rsidR="008B78C5" w:rsidRPr="00240C1D" w:rsidRDefault="00EE462E" w:rsidP="004D7B5D">
      <w:pPr>
        <w:spacing w:line="360" w:lineRule="auto"/>
        <w:rPr>
          <w:rFonts w:eastAsiaTheme="minorEastAsia"/>
        </w:rPr>
      </w:pPr>
      <w:r w:rsidRPr="00ED19B7">
        <w:rPr>
          <w:rFonts w:eastAsiaTheme="minorEastAsia"/>
          <w:noProof/>
          <w:lang w:val="en-US"/>
        </w:rPr>
        <w:drawing>
          <wp:anchor distT="0" distB="0" distL="114300" distR="114300" simplePos="0" relativeHeight="251729920" behindDoc="1" locked="0" layoutInCell="1" allowOverlap="1" wp14:anchorId="4198FE5F" wp14:editId="00F4D5DB">
            <wp:simplePos x="0" y="0"/>
            <wp:positionH relativeFrom="margin">
              <wp:posOffset>125928</wp:posOffset>
            </wp:positionH>
            <wp:positionV relativeFrom="paragraph">
              <wp:posOffset>4294555</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6">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785">
        <w:rPr>
          <w:rFonts w:eastAsiaTheme="minorEastAsia"/>
          <w:lang w:val="en-US"/>
        </w:rPr>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w:t>
      </w:r>
      <w:r w:rsidR="00CD7678">
        <w:rPr>
          <w:rFonts w:eastAsiaTheme="minorEastAsia"/>
          <w:lang w:val="en-US"/>
        </w:rPr>
        <w:fldChar w:fldCharType="begin"/>
      </w:r>
      <w:r w:rsidR="00CD7678">
        <w:rPr>
          <w:rFonts w:eastAsiaTheme="minorEastAsia"/>
          <w:lang w:val="en-US"/>
        </w:rPr>
        <w:instrText xml:space="preserve"> REF _Ref99552466 \r \h </w:instrText>
      </w:r>
      <w:r w:rsidR="004D7B5D">
        <w:rPr>
          <w:rFonts w:eastAsiaTheme="minorEastAsia"/>
          <w:lang w:val="en-US"/>
        </w:rPr>
        <w:instrText xml:space="preserve"> \* MERGEFORMAT </w:instrText>
      </w:r>
      <w:r w:rsidR="00CD7678">
        <w:rPr>
          <w:rFonts w:eastAsiaTheme="minorEastAsia"/>
          <w:lang w:val="en-US"/>
        </w:rPr>
      </w:r>
      <w:r w:rsidR="00CD7678">
        <w:rPr>
          <w:rFonts w:eastAsiaTheme="minorEastAsia"/>
          <w:lang w:val="en-US"/>
        </w:rPr>
        <w:fldChar w:fldCharType="separate"/>
      </w:r>
      <w:r w:rsidR="00380EB7">
        <w:rPr>
          <w:rFonts w:eastAsiaTheme="minorEastAsia"/>
          <w:lang w:val="en-US"/>
        </w:rPr>
        <w:t>1.6.2</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t>
      </w:r>
      <w:r w:rsidR="00470161">
        <w:rPr>
          <w:rFonts w:eastAsiaTheme="minorEastAsia"/>
          <w:lang w:val="en-US"/>
        </w:rPr>
        <w:t>This</w:t>
      </w:r>
      <w:r w:rsidR="00715972">
        <w:rPr>
          <w:rFonts w:eastAsiaTheme="minorEastAsia"/>
          <w:lang w:val="en-US"/>
        </w:rPr>
        <w:t xml:space="preserve">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380EB7" w:rsidRPr="00380EB7">
        <w:rPr>
          <w:noProof/>
          <w:lang w:val="en-US"/>
        </w:rPr>
        <w:t>1</w:t>
      </w:r>
      <w:r w:rsidR="00380EB7" w:rsidRPr="00380EB7">
        <w:rPr>
          <w:noProof/>
          <w:lang w:val="en-US"/>
        </w:rPr>
        <w:noBreakHyphen/>
        <w:t>25</w:t>
      </w:r>
      <w:r w:rsidR="007009B4">
        <w:rPr>
          <w:rFonts w:eastAsiaTheme="minorEastAsia"/>
          <w:lang w:val="en-US"/>
        </w:rPr>
        <w:fldChar w:fldCharType="end"/>
      </w:r>
      <w:r w:rsidR="00470161">
        <w:rPr>
          <w:rFonts w:eastAsiaTheme="minorEastAsia"/>
          <w:lang w:val="en-US"/>
        </w:rPr>
        <w:t>, and</w:t>
      </w:r>
      <w:r w:rsidR="00C96A44">
        <w:rPr>
          <w:rFonts w:eastAsiaTheme="minorEastAsia"/>
          <w:lang w:val="en-US"/>
        </w:rPr>
        <w:t xml:space="preserve"> shows </w:t>
      </w:r>
      <w:r w:rsidR="00906E37">
        <w:rPr>
          <w:rFonts w:eastAsiaTheme="minorEastAsia"/>
          <w:lang w:val="en-US"/>
        </w:rPr>
        <w:t>why we have a linear and a quadratic link in the LQ-model</w:t>
      </w:r>
      <w:r w:rsidR="00470161">
        <w:rPr>
          <w:rFonts w:eastAsiaTheme="minorEastAsia"/>
          <w:lang w:val="en-US"/>
        </w:rPr>
        <w:t>. This is reflected in</w:t>
      </w:r>
      <w:r w:rsidR="00594A01">
        <w:rPr>
          <w:rFonts w:eastAsiaTheme="minorEastAsia"/>
          <w:lang w:val="en-US"/>
        </w:rPr>
        <w:t xml:space="preserve">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r w:rsidR="00860124">
        <w:rPr>
          <w:rFonts w:eastAsiaTheme="minorEastAsia"/>
          <w:lang w:val="en-US"/>
        </w:rPr>
        <w:br/>
        <w:t xml:space="preserve">One should still </w:t>
      </w:r>
      <w:r w:rsidR="00A55E4B">
        <w:rPr>
          <w:rFonts w:eastAsiaTheme="minorEastAsia"/>
          <w:lang w:val="en-US"/>
        </w:rPr>
        <w:t>be mindful about when to use the model</w:t>
      </w:r>
      <w:r w:rsidR="001C52E2">
        <w:rPr>
          <w:rFonts w:eastAsiaTheme="minorEastAsia"/>
          <w:lang w:val="en-US"/>
        </w:rPr>
        <w:t>. Studies have shown</w:t>
      </w:r>
      <w:r w:rsidR="00A55E4B">
        <w:rPr>
          <w:rFonts w:eastAsiaTheme="minorEastAsia"/>
          <w:lang w:val="en-US"/>
        </w:rPr>
        <w:t xml:space="preserve"> </w:t>
      </w:r>
      <w:r w:rsidR="000372F3">
        <w:rPr>
          <w:rFonts w:eastAsiaTheme="minorEastAsia"/>
          <w:lang w:val="en-US"/>
        </w:rPr>
        <w:t xml:space="preserve">that the model </w:t>
      </w:r>
      <w:r w:rsidR="00285DAE">
        <w:rPr>
          <w:rFonts w:eastAsiaTheme="minorEastAsia"/>
          <w:lang w:val="en-US"/>
        </w:rPr>
        <w:t>can</w:t>
      </w:r>
      <w:r w:rsidR="00FC02BE">
        <w:rPr>
          <w:rFonts w:eastAsiaTheme="minorEastAsia"/>
          <w:lang w:val="en-US"/>
        </w:rPr>
        <w:t xml:space="preserve"> fit </w:t>
      </w:r>
      <w:r w:rsidR="00285DAE">
        <w:rPr>
          <w:rFonts w:eastAsiaTheme="minorEastAsia"/>
          <w:lang w:val="en-US"/>
        </w:rPr>
        <w:t>poorly</w:t>
      </w:r>
      <w:r w:rsidR="00FC02BE">
        <w:rPr>
          <w:rFonts w:eastAsiaTheme="minorEastAsia"/>
          <w:lang w:val="en-US"/>
        </w:rPr>
        <w:t xml:space="preserve"> for very small doses </w:t>
      </w:r>
      <w:r w:rsidR="00FC02BE">
        <w:rPr>
          <w:rFonts w:eastAsiaTheme="minorEastAsia"/>
          <w:lang w:val="en-US"/>
        </w:rPr>
        <w:t xml:space="preserve">(hyper radiosensitivity </w:t>
      </w:r>
      <w:r w:rsidR="00FC02BE">
        <w:rPr>
          <w:rFonts w:eastAsiaTheme="minorEastAsia"/>
          <w:lang w:val="en-US"/>
        </w:rPr>
        <w:fldChar w:fldCharType="begin"/>
      </w:r>
      <w:r w:rsidR="00FC02BE">
        <w:rPr>
          <w:rFonts w:eastAsiaTheme="minorEastAsia"/>
          <w:lang w:val="en-US"/>
        </w:rPr>
        <w:instrText xml:space="preserve"> ADDIN ZOTERO_ITEM CSL_CITATION {"citationID":"6p7KJtFv","properties":{"formattedCitation":"(Puck &amp; Marcus, 1956)","plainCitation":"(Puck &amp; Marcus, 1956)","noteIndex":0},"citationItems":[{"id":616,"uris":["http://zotero.org/users/9228513/items/QF7PUCHI"],"itemData":{"id":616,"type":"article-journal","abstract":"The effects of x-irradiation have been quantitatively studied on single cells of a human cervical carcinoma (HeLa) under conditions such that 100 per cent of the unirradiated cells reproduce in isolation to form macroscopic colonies. This technique eliminates complexities due to interactions of members of large cell populations. Survival of single cells (defined as the ability to form a macroscopic colony within 15 days) yields a typical 2 hit curve when plotted against x-ray dose. The initial shoulder extends to about 75 r, after which a linear logarithmic survival rate is obtained, in which the dose needed to reduce survivors to 37 per cent is 96 r. This radiation sensitivity is tens to hundreds of times greater than that of any microorganism for which the equivalent function bas been studied. Evidence, though not proof, is presented that the lethal effect is due to a radiation-induced genetic defect which, however, cannot be a simple single gene inactivation. The locus of the action could be chromosomal. Beginning at doses of 100 r, or possibly earlier, growth-delaying effects of radiation are visible. Cells in which the ability to reproduce has been destroyed by doses below 800 r, can still multiply several times. At higher doses even a single cell division is precluded. A large proportion of the cells killed by radiation at any dose gives rise to one or more giant cells. These metabolize actively, grow to huge proportions but never reproduce under the experimental conditions employed. Methods of preparing large populations of giant cells are described. These giants are particularly susceptible to virus action. Some of the irradiated cells disappear from the plate, presumably by disintegration. This action of radiation is by far the least efficient, since even after 10,000 r, 5 to 10 per cent of the original cell inoculum is recoverable as giants.","container-title":"The Journal of Experimental Medicine","DOI":"10.1084/jem.103.5.653","ISSN":"0022-1007","issue":"5","journalAbbreviation":"J Exp Med","language":"eng","note":"PMID: 13319584\nPMCID: PMC2136626","page":"653-666","source":"PubMed","title":"Action of x-rays on mammalian cells","volume":"103","author":[{"family":"Puck","given":"T. T."},{"family":"Marcus","given":"P. I."}],"issued":{"date-parts":[["1956",5,1]]}}}],"schema":"https://github.com/citation-style-language/schema/raw/master/csl-citation.json"} </w:instrText>
      </w:r>
      <w:r w:rsidR="00FC02BE">
        <w:rPr>
          <w:rFonts w:eastAsiaTheme="minorEastAsia"/>
          <w:lang w:val="en-US"/>
        </w:rPr>
        <w:fldChar w:fldCharType="separate"/>
      </w:r>
      <w:r w:rsidR="00FC02BE" w:rsidRPr="00F40A09">
        <w:rPr>
          <w:rFonts w:cs="Times New Roman"/>
          <w:lang w:val="en-US"/>
        </w:rPr>
        <w:t>Puck &amp; Marcus, 1956</w:t>
      </w:r>
      <w:r w:rsidR="00FC02BE">
        <w:rPr>
          <w:rFonts w:eastAsiaTheme="minorEastAsia"/>
          <w:lang w:val="en-US"/>
        </w:rPr>
        <w:fldChar w:fldCharType="end"/>
      </w:r>
      <w:r w:rsidR="00FC02BE">
        <w:rPr>
          <w:rFonts w:eastAsiaTheme="minorEastAsia"/>
          <w:lang w:val="en-US"/>
        </w:rPr>
        <w:t>)</w:t>
      </w:r>
      <w:r w:rsidR="000372F3">
        <w:rPr>
          <w:rFonts w:eastAsiaTheme="minorEastAsia"/>
          <w:lang w:val="en-US"/>
        </w:rPr>
        <w:t xml:space="preserve"> </w:t>
      </w:r>
      <w:r w:rsidR="00A55E4B">
        <w:rPr>
          <w:rFonts w:eastAsiaTheme="minorEastAsia"/>
          <w:lang w:val="en-US"/>
        </w:rPr>
        <w:t xml:space="preserve"> </w:t>
      </w:r>
      <w:r w:rsidR="00EA5080">
        <w:rPr>
          <w:rFonts w:eastAsiaTheme="minorEastAsia"/>
          <w:lang w:val="en-US"/>
        </w:rPr>
        <w:t xml:space="preserve">or </w:t>
      </w:r>
      <w:r w:rsidR="006E216E">
        <w:rPr>
          <w:rFonts w:eastAsiaTheme="minorEastAsia"/>
          <w:lang w:val="en-US"/>
        </w:rPr>
        <w:t>higher doses</w:t>
      </w:r>
      <w:r w:rsidR="00285DAE">
        <w:rPr>
          <w:rFonts w:eastAsiaTheme="minorEastAsia"/>
          <w:lang w:val="en-US"/>
        </w:rPr>
        <w:t xml:space="preserve"> </w:t>
      </w:r>
      <w:r w:rsidR="00DF4534">
        <w:rPr>
          <w:rFonts w:eastAsiaTheme="minorEastAsia"/>
          <w:lang w:val="en-US"/>
        </w:rPr>
        <w:t xml:space="preserve">      </w:t>
      </w:r>
      <w:r w:rsidR="001C52E2">
        <w:rPr>
          <w:rFonts w:eastAsiaTheme="minorEastAsia"/>
          <w:lang w:val="en-US"/>
        </w:rPr>
        <w:fldChar w:fldCharType="begin"/>
      </w:r>
      <w:r w:rsidR="001C52E2">
        <w:rPr>
          <w:rFonts w:eastAsiaTheme="minorEastAsia"/>
          <w:lang w:val="en-US"/>
        </w:rPr>
        <w:instrText xml:space="preserve"> ADDIN ZOTERO_ITEM CSL_CITATION {"citationID":"pf1RQ4t1","properties":{"formattedCitation":"(Wang et al., 2010)","plainCitation":"(Wang et al., 2010)","noteIndex":0},"citationItems":[{"id":623,"uris":["http://zotero.org/users/9228513/items/2Y48ULAB"],"itemData":{"id":623,"type":"article-journal","abstract":"Conventional radiation therapy for cancer usually consists of multiple treatments (called fractions) with low doses of radiation. These dose schemes are planned with the guidance of the linear-quadratic (LQ) model, which has been the most prevalent model for designing dose schemes in radiation therapy. The high-dose fractions used in newer advanced radiosurgery, stereotactic radiation therapy, and high-dose rate brachytherapy techniques, however, cannot be accurately calculated with the traditional LQ model. To address this problem, we developed a generalized LQ (gLQ) model that encompasses the entire range of possible dose delivery patterns and derived formulas for special radiotherapy schemes. We show that the gLQ model can naturally derive the traditional LQ model for low-dose and low-dose rate irradiation and the target model for high-dose irradiation as two special cases of gLQ. LQ and gLQ models were compared with published data obtained in vitro from Chinese hamster ovary cells across a wide dose range [0 to approximately 11.5 gray (Gy)] and from animals with dose fractions up to 13.5 Gy. The gLQ model provided consistent interpretation across the full dose range, whereas the LQ model generated parameters that depended on dose range, fitted only data with doses of 3.25 Gy or less, and failed to predict high-dose responses. Therefore, the gLQ model is useful for analyzing experimental radiation response data across wide dose ranges and translating common low-dose clinical experience into high-dose radiotherapy schemes for advanced radiation treatments.","container-title":"Science Translational Medicine","DOI":"10.1126/scitranslmed.3000864","ISSN":"1946-6242","issue":"39","journalAbbreviation":"Sci Transl Med","language":"eng","note":"PMID: 20610850","page":"39ra48","source":"PubMed","title":"A generalized linear-quadratic model for radiosurgery, stereotactic body radiation therapy, and high-dose rate brachytherapy","volume":"2","author":[{"family":"Wang","given":"Jian Z."},{"family":"Huang","given":"Zhibin"},{"family":"Lo","given":"Simon S."},{"family":"Yuh","given":"William T. C."},{"family":"Mayr","given":"Nina A."}],"issued":{"date-parts":[["2010",7,7]]}}}],"schema":"https://github.com/citation-style-language/schema/raw/master/csl-citation.json"} </w:instrText>
      </w:r>
      <w:r w:rsidR="001C52E2">
        <w:rPr>
          <w:rFonts w:eastAsiaTheme="minorEastAsia"/>
          <w:lang w:val="en-US"/>
        </w:rPr>
        <w:fldChar w:fldCharType="separate"/>
      </w:r>
      <w:r w:rsidR="001C52E2" w:rsidRPr="001C52E2">
        <w:rPr>
          <w:rFonts w:cs="Times New Roman"/>
          <w:lang w:val="en-US"/>
        </w:rPr>
        <w:t>(</w:t>
      </w:r>
      <w:r w:rsidR="00DF4534">
        <w:rPr>
          <w:rFonts w:cs="Times New Roman"/>
          <w:lang w:val="en-US"/>
        </w:rPr>
        <w:t xml:space="preserve">overestimated cell killing, </w:t>
      </w:r>
      <w:r w:rsidR="001C52E2" w:rsidRPr="001C52E2">
        <w:rPr>
          <w:rFonts w:cs="Times New Roman"/>
          <w:lang w:val="en-US"/>
        </w:rPr>
        <w:t>Wang et al., 2010)</w:t>
      </w:r>
      <w:r w:rsidR="001C52E2">
        <w:rPr>
          <w:rFonts w:eastAsiaTheme="minorEastAsia"/>
          <w:lang w:val="en-US"/>
        </w:rPr>
        <w:fldChar w:fldCharType="end"/>
      </w:r>
      <w:r w:rsidR="00A55E4B">
        <w:rPr>
          <w:rFonts w:eastAsiaTheme="minorEastAsia"/>
          <w:lang w:val="en-US"/>
        </w:rPr>
        <w:t xml:space="preserve"> </w:t>
      </w:r>
      <w:r w:rsidR="00DF4534">
        <w:rPr>
          <w:rFonts w:eastAsiaTheme="minorEastAsia"/>
          <w:lang w:val="en-US"/>
        </w:rPr>
        <w:t>.</w:t>
      </w:r>
      <w:r w:rsidR="00A55E4B">
        <w:rPr>
          <w:rFonts w:eastAsiaTheme="minorEastAsia"/>
          <w:lang w:val="en-US"/>
        </w:rPr>
        <w:t xml:space="preserve"> </w:t>
      </w:r>
      <w:r w:rsidR="001A1B9D">
        <w:rPr>
          <w:rFonts w:eastAsiaTheme="minorEastAsia"/>
          <w:lang w:val="en-US"/>
        </w:rPr>
        <w:t xml:space="preserve">The </w:t>
      </w:r>
      <m:oMath>
        <m:r>
          <w:rPr>
            <w:rFonts w:ascii="Cambria Math" w:eastAsiaTheme="minorEastAsia" w:hAnsi="Cambria Math"/>
            <w:lang w:val="en-US"/>
          </w:rPr>
          <m:t>α/β</m:t>
        </m:r>
      </m:oMath>
      <w:r w:rsidR="001A1B9D">
        <w:rPr>
          <w:rFonts w:eastAsiaTheme="minorEastAsia"/>
          <w:lang w:val="en-US"/>
        </w:rPr>
        <w:t xml:space="preserve"> ratio is a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w:t>
      </w:r>
      <w:r>
        <w:rPr>
          <w:rFonts w:eastAsiaTheme="minorEastAsia"/>
          <w:lang w:val="en-US"/>
        </w:rPr>
        <w:fldChar w:fldCharType="begin"/>
      </w:r>
      <w:r>
        <w:rPr>
          <w:rFonts w:eastAsiaTheme="minorEastAsia"/>
          <w:lang w:val="en-US"/>
        </w:rPr>
        <w:instrText xml:space="preserve"> REF _Ref98254105 \h </w:instrText>
      </w:r>
      <w:r>
        <w:rPr>
          <w:rFonts w:eastAsiaTheme="minorEastAsia"/>
          <w:lang w:val="en-US"/>
        </w:rPr>
      </w:r>
      <w:r>
        <w:rPr>
          <w:rFonts w:eastAsiaTheme="minorEastAsia"/>
          <w:lang w:val="en-US"/>
        </w:rPr>
        <w:fldChar w:fldCharType="separate"/>
      </w:r>
      <w:r w:rsidRPr="00344D94">
        <w:rPr>
          <w:lang w:val="en-US"/>
        </w:rPr>
        <w:t xml:space="preserve">Figure </w:t>
      </w:r>
      <w:r>
        <w:rPr>
          <w:noProof/>
          <w:lang w:val="en-US"/>
        </w:rPr>
        <w:t>1</w:t>
      </w:r>
      <w:r>
        <w:rPr>
          <w:lang w:val="en-US"/>
        </w:rPr>
        <w:noBreakHyphen/>
      </w:r>
      <w:r>
        <w:rPr>
          <w:noProof/>
          <w:lang w:val="en-US"/>
        </w:rPr>
        <w:t>22</w:t>
      </w:r>
      <w:r>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w:t>
      </w:r>
      <w:r w:rsidR="00470161">
        <w:rPr>
          <w:rFonts w:eastAsiaTheme="minorEastAsia"/>
          <w:lang w:val="en-US"/>
        </w:rPr>
        <w:t xml:space="preserve">by setting the contribution of </w:t>
      </w:r>
      <m:oMath>
        <m:r>
          <w:rPr>
            <w:rFonts w:ascii="Cambria Math" w:eastAsiaTheme="minorEastAsia" w:hAnsi="Cambria Math"/>
            <w:lang w:val="en-US"/>
          </w:rPr>
          <m:t>α</m:t>
        </m:r>
      </m:oMath>
      <w:r w:rsidR="00470161">
        <w:rPr>
          <w:rFonts w:eastAsiaTheme="minorEastAsia"/>
          <w:lang w:val="en-US"/>
        </w:rPr>
        <w:t xml:space="preserve"> and </w:t>
      </w:r>
      <m:oMath>
        <m:r>
          <w:rPr>
            <w:rFonts w:ascii="Cambria Math" w:eastAsiaTheme="minorEastAsia" w:hAnsi="Cambria Math"/>
            <w:lang w:val="en-US"/>
          </w:rPr>
          <m:t>β</m:t>
        </m:r>
      </m:oMath>
      <w:r w:rsidR="00470161">
        <w:rPr>
          <w:rFonts w:eastAsiaTheme="minorEastAsia"/>
          <w:lang w:val="en-US"/>
        </w:rPr>
        <w:t xml:space="preserve"> equal</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(Hall &amp; Giaccia,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p>
    <w:p w14:paraId="338A390D" w14:textId="6F3F7BBB" w:rsidR="0073428D" w:rsidRDefault="008B78C5" w:rsidP="004D7B5D">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4BB1D653" w:rsidR="00A86925" w:rsidRPr="00A87081" w:rsidRDefault="00A86925" w:rsidP="004D7B5D">
      <w:pPr>
        <w:keepNext/>
        <w:spacing w:line="360" w:lineRule="auto"/>
        <w:rPr>
          <w:lang w:val="en-US"/>
        </w:rPr>
      </w:pPr>
    </w:p>
    <w:p w14:paraId="4D515B7A" w14:textId="20EBBFBC" w:rsidR="00A87081" w:rsidRDefault="00A87081" w:rsidP="004D7B5D">
      <w:pPr>
        <w:spacing w:line="360" w:lineRule="auto"/>
        <w:rPr>
          <w:lang w:val="en-US"/>
        </w:rPr>
      </w:pPr>
    </w:p>
    <w:p w14:paraId="70B7C8E2" w14:textId="102E80BD" w:rsidR="00A87081" w:rsidRDefault="00EE462E" w:rsidP="004D7B5D">
      <w:pPr>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771C675">
                <wp:simplePos x="0" y="0"/>
                <wp:positionH relativeFrom="column">
                  <wp:posOffset>3930147</wp:posOffset>
                </wp:positionH>
                <wp:positionV relativeFrom="paragraph">
                  <wp:posOffset>3868</wp:posOffset>
                </wp:positionV>
                <wp:extent cx="1448435" cy="635"/>
                <wp:effectExtent l="0" t="0" r="0" b="0"/>
                <wp:wrapTight wrapText="bothSides">
                  <wp:wrapPolygon edited="0">
                    <wp:start x="0" y="0"/>
                    <wp:lineTo x="0" y="21098"/>
                    <wp:lineTo x="21306" y="21098"/>
                    <wp:lineTo x="21306"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448435" cy="635"/>
                        </a:xfrm>
                        <a:prstGeom prst="rect">
                          <a:avLst/>
                        </a:prstGeom>
                        <a:solidFill>
                          <a:prstClr val="white"/>
                        </a:solidFill>
                        <a:ln>
                          <a:noFill/>
                        </a:ln>
                      </wps:spPr>
                      <wps:txbx>
                        <w:txbxContent>
                          <w:p w14:paraId="51745D8C" w14:textId="1C3CFE5D" w:rsidR="00344D94" w:rsidRDefault="00344D94" w:rsidP="00344D94">
                            <w:pPr>
                              <w:pStyle w:val="Caption"/>
                              <w:rPr>
                                <w:rFonts w:eastAsiaTheme="minorEastAsia"/>
                                <w:lang w:val="en-US"/>
                              </w:rPr>
                            </w:pPr>
                            <w:bookmarkStart w:id="97" w:name="_Ref98254105"/>
                            <w:r w:rsidRPr="00344D94">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EE462E">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EE462E">
                              <w:rPr>
                                <w:noProof/>
                                <w:lang w:val="en-US"/>
                              </w:rPr>
                              <w:t>22</w:t>
                            </w:r>
                            <w:r w:rsidR="00D862CB">
                              <w:rPr>
                                <w:lang w:val="en-US"/>
                              </w:rPr>
                              <w:fldChar w:fldCharType="end"/>
                            </w:r>
                            <w:bookmarkEnd w:id="97"/>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68F37" id="Text Box 36" o:spid="_x0000_s1039" type="#_x0000_t202" style="position:absolute;margin-left:309.45pt;margin-top:.3pt;width:114.05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tTGQIAAEAEAAAOAAAAZHJzL2Uyb0RvYy54bWysU01v2zAMvQ/YfxB0X5x0WV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" stroked="f">
                <v:textbox style="mso-fit-shape-to-text:t" inset="0,0,0,0">
                  <w:txbxContent>
                    <w:p w14:paraId="51745D8C" w14:textId="1C3CFE5D" w:rsidR="00344D94" w:rsidRDefault="00344D94" w:rsidP="00344D94">
                      <w:pPr>
                        <w:pStyle w:val="Caption"/>
                        <w:rPr>
                          <w:rFonts w:eastAsiaTheme="minorEastAsia"/>
                          <w:lang w:val="en-US"/>
                        </w:rPr>
                      </w:pPr>
                      <w:bookmarkStart w:id="98" w:name="_Ref98254105"/>
                      <w:r w:rsidRPr="00344D94">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EE462E">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EE462E">
                        <w:rPr>
                          <w:noProof/>
                          <w:lang w:val="en-US"/>
                        </w:rPr>
                        <w:t>22</w:t>
                      </w:r>
                      <w:r w:rsidR="00D862CB">
                        <w:rPr>
                          <w:lang w:val="en-US"/>
                        </w:rPr>
                        <w:fldChar w:fldCharType="end"/>
                      </w:r>
                      <w:bookmarkEnd w:id="98"/>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p>
    <w:p w14:paraId="1261BACA" w14:textId="554135B5" w:rsidR="00ED0DBB" w:rsidRPr="00A87081" w:rsidRDefault="00ED0DBB" w:rsidP="004D7B5D">
      <w:pPr>
        <w:spacing w:line="360" w:lineRule="auto"/>
        <w:rPr>
          <w:lang w:val="en-US"/>
        </w:rPr>
      </w:pPr>
    </w:p>
    <w:p w14:paraId="48DF744B" w14:textId="29572B8D" w:rsidR="006A7EC4" w:rsidRDefault="00BE5EB7" w:rsidP="004D7B5D">
      <w:pPr>
        <w:pStyle w:val="Heading3"/>
        <w:spacing w:line="360" w:lineRule="auto"/>
        <w:rPr>
          <w:lang w:val="en-US"/>
        </w:rPr>
      </w:pPr>
      <w:bookmarkStart w:id="99" w:name="_Ref98523167"/>
      <w:bookmarkStart w:id="100" w:name="_Toc106449114"/>
      <w:commentRangeStart w:id="101"/>
      <w:r>
        <w:rPr>
          <w:lang w:val="en-US"/>
        </w:rPr>
        <w:t xml:space="preserve">Radiation Induced </w:t>
      </w:r>
      <w:r w:rsidR="00E36F2A">
        <w:rPr>
          <w:lang w:val="en-US"/>
        </w:rPr>
        <w:t>Bystander Effect</w:t>
      </w:r>
      <w:bookmarkEnd w:id="99"/>
      <w:commentRangeEnd w:id="101"/>
      <w:r w:rsidR="00F56572">
        <w:rPr>
          <w:rStyle w:val="CommentReference"/>
          <w:rFonts w:ascii="Times New Roman" w:eastAsiaTheme="minorHAnsi" w:hAnsi="Times New Roman" w:cstheme="minorBidi"/>
          <w:color w:val="auto"/>
        </w:rPr>
        <w:commentReference w:id="101"/>
      </w:r>
      <w:bookmarkEnd w:id="100"/>
    </w:p>
    <w:p w14:paraId="4D9770DC" w14:textId="0534174A" w:rsidR="00A2596E" w:rsidRDefault="000D2657" w:rsidP="004D7B5D">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380EB7">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w:t>
      </w:r>
      <w:proofErr w:type="gramStart"/>
      <w:r w:rsidR="007B38EE">
        <w:rPr>
          <w:lang w:val="en-US"/>
        </w:rPr>
        <w:t>e.g.</w:t>
      </w:r>
      <w:proofErr w:type="gramEnd"/>
      <w:r w:rsidR="007B38EE">
        <w:rPr>
          <w:lang w:val="en-US"/>
        </w:rPr>
        <w:t xml:space="preserve">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8C12DB">
        <w:rPr>
          <w:lang w:val="en-US"/>
        </w:rPr>
        <w:t xml:space="preserve"> (</w:t>
      </w:r>
      <w:r w:rsidR="00956F7B">
        <w:rPr>
          <w:lang w:val="en-US"/>
        </w:rPr>
        <w:t xml:space="preserve">see </w:t>
      </w:r>
      <w:hyperlink w:anchor="_Abbreviations_and_explanations" w:history="1">
        <w:r w:rsidR="008C12DB" w:rsidRPr="00956F7B">
          <w:rPr>
            <w:rStyle w:val="Hyperlink"/>
            <w:b/>
            <w:bCs/>
            <w:i/>
            <w:iCs/>
            <w:lang w:val="en-US"/>
          </w:rPr>
          <w:t>S</w:t>
        </w:r>
        <w:r w:rsidR="008C12DB" w:rsidRPr="00956F7B">
          <w:rPr>
            <w:rStyle w:val="Hyperlink"/>
            <w:b/>
            <w:bCs/>
            <w:i/>
            <w:iCs/>
            <w:lang w:val="en-US"/>
          </w:rPr>
          <w:t>C</w:t>
        </w:r>
        <w:r w:rsidR="008C12DB" w:rsidRPr="00956F7B">
          <w:rPr>
            <w:rStyle w:val="Hyperlink"/>
            <w:b/>
            <w:bCs/>
            <w:i/>
            <w:iCs/>
            <w:lang w:val="en-US"/>
          </w:rPr>
          <w:t>E</w:t>
        </w:r>
      </w:hyperlink>
      <w:r w:rsidR="008C12DB">
        <w:rPr>
          <w:lang w:val="en-US"/>
        </w:rPr>
        <w:t>)</w:t>
      </w:r>
      <w:r w:rsidR="005603AD">
        <w:rPr>
          <w:lang w:val="en-US"/>
        </w:rPr>
        <w:t xml:space="preserve">, even though only </w:t>
      </w:r>
      <w:r w:rsidR="00D95A1F">
        <w:rPr>
          <w:lang w:val="en-US"/>
        </w:rPr>
        <w:t>1% of cells were irradiated</w:t>
      </w:r>
      <w:r w:rsidR="005347E4">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irradiated 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75770B">
        <w:rPr>
          <w:lang w:val="en-US"/>
        </w:rPr>
        <w:instrText xml:space="preserve"> ADDIN ZOTERO_ITEM CSL_CITATION {"citationID":"HCsYVCfu","properties":{"formattedCitation":"(Blyth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2464F569" w:rsidR="00863D49" w:rsidRDefault="00EB614B" w:rsidP="004D7B5D">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(Koturbash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w:t>
      </w:r>
      <w:r w:rsidR="00192D19">
        <w:rPr>
          <w:lang w:val="en-US"/>
        </w:rPr>
        <w:lastRenderedPageBreak/>
        <w:t xml:space="preserve">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r w:rsidR="0055449A" w:rsidRPr="00FA3E4D">
        <w:rPr>
          <w:rFonts w:cs="Times New Roman"/>
          <w:lang w:val="en-US"/>
        </w:rPr>
        <w:t>Mothersill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clonogenic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4D7B5D">
        <w:rPr>
          <w:rFonts w:eastAsiaTheme="minorEastAsia"/>
          <w:lang w:val="en-US"/>
        </w:rPr>
        <w:instrText xml:space="preserve"> \* MERGEFORMAT </w:instrText>
      </w:r>
      <w:r w:rsidR="00C37072">
        <w:rPr>
          <w:rFonts w:eastAsiaTheme="minorEastAsia"/>
          <w:lang w:val="en-US"/>
        </w:rPr>
      </w:r>
      <w:r w:rsidR="00C37072">
        <w:rPr>
          <w:rFonts w:eastAsiaTheme="minorEastAsia"/>
          <w:lang w:val="en-US"/>
        </w:rPr>
        <w:fldChar w:fldCharType="separate"/>
      </w:r>
      <w:r w:rsidR="00380EB7">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r w:rsidR="00BD4403" w:rsidRPr="004850B3">
        <w:rPr>
          <w:rFonts w:cs="Times New Roman"/>
          <w:lang w:val="en-US"/>
        </w:rPr>
        <w:t>Iyer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d clonogenic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r w:rsidR="000227CF" w:rsidRPr="00304A0B">
        <w:rPr>
          <w:rFonts w:cs="Times New Roman"/>
          <w:lang w:val="en-US"/>
        </w:rPr>
        <w:t>Soleymanifard &amp; Bahreyni</w:t>
      </w:r>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r w:rsidR="002E356E" w:rsidRPr="00956F7B">
        <w:rPr>
          <w:rFonts w:eastAsiaTheme="minorEastAsia"/>
          <w:b/>
          <w:bCs/>
          <w:i/>
          <w:iCs/>
          <w:lang w:val="en-US"/>
        </w:rPr>
        <w:t>MN</w:t>
      </w:r>
      <w:r w:rsidR="00956F7B">
        <w:rPr>
          <w:rFonts w:eastAsiaTheme="minorEastAsia"/>
          <w:b/>
          <w:bCs/>
          <w:i/>
          <w:iCs/>
          <w:lang w:val="en-US"/>
        </w:rPr>
        <w:t>)</w:t>
      </w:r>
      <w:proofErr w:type="gramStart"/>
      <w:r w:rsidR="002E356E">
        <w:rPr>
          <w:rFonts w:eastAsiaTheme="minorEastAsia"/>
          <w:lang w:val="en-US"/>
        </w:rPr>
        <w:t>,</w:t>
      </w:r>
      <w:r w:rsidR="00D27544">
        <w:rPr>
          <w:rFonts w:eastAsiaTheme="minorEastAsia"/>
          <w:lang w:val="en-US"/>
        </w:rPr>
        <w:t xml:space="preserve"> </w:t>
      </w:r>
      <w:r w:rsidR="002E356E">
        <w:rPr>
          <w:rFonts w:eastAsiaTheme="minorEastAsia"/>
          <w:lang w:val="en-US"/>
        </w:rPr>
        <w:t>,</w:t>
      </w:r>
      <w:proofErr w:type="gramEnd"/>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0CFA652C" w14:textId="500FDEFF" w:rsidR="00E36F2A" w:rsidRDefault="0027669F" w:rsidP="004D7B5D">
      <w:pPr>
        <w:spacing w:line="360" w:lineRule="auto"/>
        <w:rPr>
          <w:rFonts w:eastAsiaTheme="minorEastAsia"/>
          <w:lang w:val="en-US"/>
        </w:rPr>
      </w:pPr>
      <w:commentRangeStart w:id="102"/>
      <w:r>
        <w:rPr>
          <w:rFonts w:eastAsiaTheme="minorEastAsia"/>
          <w:lang w:val="en-US"/>
        </w:rPr>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F80486">
        <w:rPr>
          <w:rFonts w:eastAsiaTheme="minorEastAsia"/>
          <w:lang w:val="en-US"/>
        </w:rPr>
        <w:instrText xml:space="preserve"> ADDIN ZOTERO_ITEM CSL_CITATION {"citationID":"IAFE9cIJ","properties":{"formattedCitation":"(R.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F80486" w:rsidRPr="00F80486">
        <w:rPr>
          <w:rFonts w:cs="Times New Roman"/>
          <w:lang w:val="en-US"/>
        </w:rPr>
        <w:t>(R. Asur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02"/>
      <w:r w:rsidR="005456DF">
        <w:rPr>
          <w:rStyle w:val="CommentReference"/>
        </w:rPr>
        <w:commentReference w:id="102"/>
      </w:r>
    </w:p>
    <w:p w14:paraId="5B45C35E" w14:textId="1ADA6EC4" w:rsidR="00DF13AD" w:rsidRDefault="004A2CB3" w:rsidP="004D7B5D">
      <w:pPr>
        <w:pStyle w:val="Heading3"/>
        <w:spacing w:line="360" w:lineRule="auto"/>
        <w:rPr>
          <w:rFonts w:eastAsiaTheme="minorEastAsia"/>
          <w:lang w:val="en-US"/>
        </w:rPr>
      </w:pPr>
      <w:bookmarkStart w:id="103" w:name="_Toc106449115"/>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03"/>
    </w:p>
    <w:p w14:paraId="3EACB8FD" w14:textId="3F5CCD4F" w:rsidR="00455610" w:rsidRPr="006F39E3" w:rsidRDefault="00AC7881" w:rsidP="004D7B5D">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380EB7" w:rsidRPr="00675E52">
        <w:rPr>
          <w:lang w:val="en-US"/>
        </w:rPr>
        <w:t xml:space="preserve">Figure </w:t>
      </w:r>
      <w:r w:rsidR="00380EB7">
        <w:rPr>
          <w:noProof/>
          <w:lang w:val="en-US"/>
        </w:rPr>
        <w:t>1</w:t>
      </w:r>
      <w:r w:rsidR="00380EB7">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(Billena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013138">
        <w:rPr>
          <w:lang w:val="en-US"/>
        </w:rPr>
        <w:instrText xml:space="preserve"> ADDIN ZOTERO_ITEM CSL_CITATION {"citationID":"iZ5Wv211","properties":{"formattedCitation":"(W.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013138" w:rsidRPr="007A43B2">
        <w:rPr>
          <w:rFonts w:cs="Times New Roman"/>
          <w:lang w:val="en-US"/>
        </w:rPr>
        <w:t>(W. 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380EB7">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w:t>
      </w:r>
      <w:r w:rsidR="00FB1C48">
        <w:rPr>
          <w:lang w:val="en-US"/>
        </w:rPr>
        <w:t xml:space="preserve"> no</w:t>
      </w:r>
      <w:r w:rsidR="00190BE1">
        <w:rPr>
          <w:lang w:val="en-US"/>
        </w:rPr>
        <w:t>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(Gianfaldoni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w:t>
      </w:r>
      <w:r w:rsidR="00F5181C">
        <w:rPr>
          <w:lang w:val="en-US"/>
        </w:rPr>
        <w:lastRenderedPageBreak/>
        <w:t xml:space="preserve">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w:t>
      </w:r>
      <w:r w:rsidR="007A0B3E" w:rsidRPr="00956F7B">
        <w:rPr>
          <w:b/>
          <w:bCs/>
          <w:i/>
          <w:iCs/>
          <w:lang w:val="en-US"/>
        </w:rPr>
        <w:t>LINAC</w:t>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013138">
        <w:rPr>
          <w:lang w:val="en-US"/>
        </w:rPr>
        <w:instrText xml:space="preserve"> ADDIN ZOTERO_ITEM CSL_CITATION {"citationID":"lAckgpIp","properties":{"formattedCitation":"(W.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013138" w:rsidRPr="007A43B2">
        <w:rPr>
          <w:rFonts w:cs="Times New Roman"/>
          <w:lang w:val="en-US"/>
        </w:rPr>
        <w:t>(W. 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w:t>
      </w:r>
      <w:r w:rsidR="00DE5EB8" w:rsidRPr="00956F7B">
        <w:rPr>
          <w:b/>
          <w:bCs/>
          <w:i/>
          <w:iCs/>
          <w:lang w:val="en-US"/>
        </w:rPr>
        <w:t>MLC’s</w:t>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(Billena &amp; Khan, 2019)</w:t>
      </w:r>
      <w:r w:rsidR="00353143">
        <w:rPr>
          <w:lang w:val="en-US"/>
        </w:rPr>
        <w:fldChar w:fldCharType="end"/>
      </w:r>
      <w:r w:rsidR="006B6E1B">
        <w:rPr>
          <w:lang w:val="en-US"/>
        </w:rPr>
        <w:t xml:space="preserve">. </w:t>
      </w:r>
      <w:r w:rsidR="00730823">
        <w:rPr>
          <w:lang w:val="en-US"/>
        </w:rPr>
        <w:t>Tomo</w:t>
      </w:r>
      <w:r w:rsidR="00BF1574">
        <w:rPr>
          <w:lang w:val="en-US"/>
        </w:rPr>
        <w:t>therapy is</w:t>
      </w:r>
      <w:r w:rsidR="00555C61">
        <w:rPr>
          <w:lang w:val="en-US"/>
        </w:rPr>
        <w:t xml:space="preserve"> a treatment method, </w:t>
      </w:r>
      <w:r w:rsidR="00E40C1C">
        <w:rPr>
          <w:lang w:val="en-US"/>
        </w:rPr>
        <w:t xml:space="preserve">that combines a </w:t>
      </w:r>
      <w:r w:rsidR="00E40C1C" w:rsidRPr="00956F7B">
        <w:rPr>
          <w:b/>
          <w:bCs/>
          <w:i/>
          <w:iCs/>
          <w:lang w:val="en-US"/>
        </w:rPr>
        <w:t>CT</w:t>
      </w:r>
      <w:r w:rsidR="005310F6">
        <w:rPr>
          <w:lang w:val="en-US"/>
        </w:rPr>
        <w:t xml:space="preserve"> machine</w:t>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(Sterzing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4D7B5D">
      <w:pPr>
        <w:keepNext/>
        <w:spacing w:line="360" w:lineRule="auto"/>
        <w:rPr>
          <w:lang w:val="en-US"/>
        </w:rPr>
      </w:pPr>
      <w:r w:rsidRPr="00455610">
        <w:rPr>
          <w:noProof/>
          <w:lang w:val="en-US"/>
        </w:rPr>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339CA7CE" w:rsidR="00455610" w:rsidRPr="00AC7881" w:rsidRDefault="00675E52" w:rsidP="004D7B5D">
      <w:pPr>
        <w:pStyle w:val="Caption"/>
        <w:spacing w:line="360" w:lineRule="auto"/>
        <w:rPr>
          <w:lang w:val="en-US"/>
        </w:rPr>
      </w:pPr>
      <w:bookmarkStart w:id="104" w:name="_Ref98516446"/>
      <w:r w:rsidRPr="00675E52">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1</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24</w:t>
      </w:r>
      <w:r w:rsidR="00D862CB">
        <w:rPr>
          <w:lang w:val="en-US"/>
        </w:rPr>
        <w:fldChar w:fldCharType="end"/>
      </w:r>
      <w:bookmarkEnd w:id="104"/>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p w14:paraId="0B2E701E" w14:textId="23C6DC88" w:rsidR="00862D8F" w:rsidRDefault="00662E07" w:rsidP="004D7B5D">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013138">
        <w:rPr>
          <w:lang w:val="en-US"/>
        </w:rPr>
        <w:instrText xml:space="preserve"> ADDIN ZOTERO_ITEM CSL_CITATION {"citationID":"TBQF6pc1","properties":{"formattedCitation":"(W.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13138" w:rsidRPr="007A43B2">
        <w:rPr>
          <w:rFonts w:cs="Times New Roman"/>
          <w:lang w:val="en-US"/>
        </w:rPr>
        <w:t>(W. 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F80486">
        <w:rPr>
          <w:lang w:val="en-US"/>
        </w:rPr>
        <w:instrText xml:space="preserve"> ADDIN ZOTERO_ITEM CSL_CITATION {"citationID":"ZUqRuR5p","properties":{"formattedCitation":"(R.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80486" w:rsidRPr="00DE52F8">
        <w:rPr>
          <w:rFonts w:cs="Times New Roman"/>
          <w:lang w:val="en-US"/>
        </w:rPr>
        <w:t>(R. Asur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380EB7">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w:t>
      </w:r>
      <w:r w:rsidR="00A864DD">
        <w:rPr>
          <w:lang w:val="en-US"/>
        </w:rPr>
        <w:lastRenderedPageBreak/>
        <w:t xml:space="preserve">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(Kanagavelu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2F11BC6E" w14:textId="77777777" w:rsidR="00862D8F" w:rsidRDefault="00862D8F" w:rsidP="004D7B5D">
      <w:pPr>
        <w:spacing w:after="160" w:line="360" w:lineRule="auto"/>
        <w:rPr>
          <w:lang w:val="en-US"/>
        </w:rPr>
      </w:pPr>
      <w:r>
        <w:rPr>
          <w:lang w:val="en-US"/>
        </w:rPr>
        <w:br w:type="page"/>
      </w:r>
    </w:p>
    <w:p w14:paraId="27AE5B46" w14:textId="77777777" w:rsidR="009667CF" w:rsidRPr="00E36F2A" w:rsidRDefault="009667CF" w:rsidP="004D7B5D">
      <w:pPr>
        <w:spacing w:line="360" w:lineRule="auto"/>
        <w:rPr>
          <w:lang w:val="en-US"/>
        </w:rPr>
      </w:pPr>
    </w:p>
    <w:p w14:paraId="371227B8" w14:textId="77777777" w:rsidR="00F706F8" w:rsidRDefault="00F706F8" w:rsidP="004D7B5D">
      <w:pPr>
        <w:spacing w:line="360" w:lineRule="auto"/>
        <w:rPr>
          <w:lang w:val="en-US"/>
        </w:rPr>
      </w:pPr>
    </w:p>
    <w:p w14:paraId="7AA7B89F" w14:textId="15F6D6F2" w:rsidR="009D2CBF" w:rsidRDefault="00513989" w:rsidP="004D7B5D">
      <w:pPr>
        <w:pStyle w:val="Heading1"/>
        <w:spacing w:line="360" w:lineRule="auto"/>
        <w:rPr>
          <w:rFonts w:eastAsiaTheme="minorEastAsia"/>
        </w:rPr>
      </w:pPr>
      <w:bookmarkStart w:id="105" w:name="_Toc106449116"/>
      <w:r>
        <w:rPr>
          <w:rFonts w:eastAsiaTheme="minorEastAsia"/>
        </w:rPr>
        <w:t>Materials and Methods</w:t>
      </w:r>
      <w:bookmarkEnd w:id="105"/>
    </w:p>
    <w:p w14:paraId="2090BE38" w14:textId="77777777" w:rsidR="00B167DA" w:rsidRDefault="007C55A3" w:rsidP="00B167DA">
      <w:pPr>
        <w:keepNext/>
        <w:spacing w:line="360" w:lineRule="auto"/>
      </w:pPr>
      <w:r>
        <w:rPr>
          <w:noProof/>
        </w:rPr>
        <w:drawing>
          <wp:inline distT="0" distB="0" distL="0" distR="0" wp14:anchorId="15526642" wp14:editId="031EC42A">
            <wp:extent cx="5943600" cy="299544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rotWithShape="1">
                    <a:blip r:embed="rId38">
                      <a:extLst>
                        <a:ext uri="{28A0092B-C50C-407E-A947-70E740481C1C}">
                          <a14:useLocalDpi xmlns:a14="http://schemas.microsoft.com/office/drawing/2010/main" val="0"/>
                        </a:ext>
                      </a:extLst>
                    </a:blip>
                    <a:srcRect l="306" t="-1118" r="-306" b="11522"/>
                    <a:stretch/>
                  </pic:blipFill>
                  <pic:spPr bwMode="auto">
                    <a:xfrm>
                      <a:off x="0" y="0"/>
                      <a:ext cx="5943600" cy="2995447"/>
                    </a:xfrm>
                    <a:prstGeom prst="rect">
                      <a:avLst/>
                    </a:prstGeom>
                    <a:ln>
                      <a:noFill/>
                    </a:ln>
                    <a:extLst>
                      <a:ext uri="{53640926-AAD7-44D8-BBD7-CCE9431645EC}">
                        <a14:shadowObscured xmlns:a14="http://schemas.microsoft.com/office/drawing/2010/main"/>
                      </a:ext>
                    </a:extLst>
                  </pic:spPr>
                </pic:pic>
              </a:graphicData>
            </a:graphic>
          </wp:inline>
        </w:drawing>
      </w:r>
    </w:p>
    <w:p w14:paraId="668F2129" w14:textId="3AB4D3A2" w:rsidR="00513989" w:rsidRPr="00B167DA" w:rsidRDefault="00B167DA" w:rsidP="00B167DA">
      <w:pPr>
        <w:pStyle w:val="Caption"/>
        <w:rPr>
          <w:lang w:val="en-US"/>
        </w:rPr>
      </w:pPr>
      <w:r w:rsidRPr="00B167DA">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r w:rsidRPr="00B167DA">
        <w:rPr>
          <w:lang w:val="en-US"/>
        </w:rPr>
        <w:t>. A general overview o</w:t>
      </w:r>
      <w:r>
        <w:rPr>
          <w:lang w:val="en-US"/>
        </w:rPr>
        <w:t xml:space="preserve">f the </w:t>
      </w:r>
      <w:r w:rsidR="00711019">
        <w:rPr>
          <w:lang w:val="en-US"/>
        </w:rPr>
        <w:t xml:space="preserve">pipeline </w:t>
      </w:r>
      <w:r w:rsidR="00241FAF">
        <w:rPr>
          <w:lang w:val="en-US"/>
        </w:rPr>
        <w:t>1. I</w:t>
      </w:r>
      <w:r w:rsidR="00711019">
        <w:rPr>
          <w:lang w:val="en-US"/>
        </w:rPr>
        <w:t>rradiation</w:t>
      </w:r>
      <w:r w:rsidR="00887C1E">
        <w:rPr>
          <w:lang w:val="en-US"/>
        </w:rPr>
        <w:t xml:space="preserve"> and scanning</w:t>
      </w:r>
      <w:r w:rsidR="00711019">
        <w:rPr>
          <w:lang w:val="en-US"/>
        </w:rPr>
        <w:t xml:space="preserve"> of cell flasks with A549 cells or EBT3 films</w:t>
      </w:r>
      <w:r w:rsidR="007215E4">
        <w:rPr>
          <w:lang w:val="en-US"/>
        </w:rPr>
        <w:t>. 2.</w:t>
      </w:r>
      <w:r w:rsidR="00482A59">
        <w:rPr>
          <w:lang w:val="en-US"/>
        </w:rPr>
        <w:t>A.</w:t>
      </w:r>
      <w:r w:rsidR="007215E4">
        <w:rPr>
          <w:lang w:val="en-US"/>
        </w:rPr>
        <w:t xml:space="preserve"> Segmentation of cells counting the number of colonies</w:t>
      </w:r>
      <w:r w:rsidR="00C37FFB">
        <w:rPr>
          <w:lang w:val="en-US"/>
        </w:rPr>
        <w:t xml:space="preserve">, 2.B. Calibration and fitting of dose model as a function of optical density of the irradiated EBT3 films. </w:t>
      </w:r>
      <w:r w:rsidR="007001EA">
        <w:rPr>
          <w:lang w:val="en-US"/>
        </w:rPr>
        <w:t xml:space="preserve">3. </w:t>
      </w:r>
      <w:r w:rsidR="00D85716">
        <w:rPr>
          <w:lang w:val="en-US"/>
        </w:rPr>
        <w:t xml:space="preserve">Aligning dose </w:t>
      </w:r>
      <w:r w:rsidR="00AB1CCB">
        <w:rPr>
          <w:lang w:val="en-US"/>
        </w:rPr>
        <w:t xml:space="preserve">map to a colony map with RIGID BODY registration. 4. Dividing </w:t>
      </w:r>
      <w:r w:rsidR="00B0470A">
        <w:rPr>
          <w:lang w:val="en-US"/>
        </w:rPr>
        <w:t>the colony maps</w:t>
      </w:r>
      <w:r w:rsidR="00467B1E">
        <w:rPr>
          <w:lang w:val="en-US"/>
        </w:rPr>
        <w:t xml:space="preserve"> into equally sized quadrats, finding the total number of colonies within each quadrat and the mean dose, before </w:t>
      </w:r>
      <w:r w:rsidR="00E871E2">
        <w:rPr>
          <w:lang w:val="en-US"/>
        </w:rPr>
        <w:t xml:space="preserve">passing the values to a Poisson Regression model. </w:t>
      </w:r>
      <w:r w:rsidR="00C53989">
        <w:rPr>
          <w:lang w:val="en-US"/>
        </w:rPr>
        <w:t xml:space="preserve">1. </w:t>
      </w:r>
      <w:r w:rsidR="000D310F">
        <w:rPr>
          <w:lang w:val="en-US"/>
        </w:rPr>
        <w:t>–</w:t>
      </w:r>
      <w:r w:rsidR="00C53989">
        <w:rPr>
          <w:lang w:val="en-US"/>
        </w:rPr>
        <w:t xml:space="preserve"> </w:t>
      </w:r>
      <w:r w:rsidR="000D310F">
        <w:rPr>
          <w:lang w:val="en-US"/>
        </w:rPr>
        <w:t xml:space="preserve">2B. was made by Delmon Arous. </w:t>
      </w:r>
    </w:p>
    <w:p w14:paraId="16586C41" w14:textId="3252A4F2" w:rsidR="00513989" w:rsidRPr="00513989" w:rsidRDefault="00CA72C2" w:rsidP="004D7B5D">
      <w:pPr>
        <w:pStyle w:val="Heading2"/>
        <w:spacing w:line="360" w:lineRule="auto"/>
      </w:pPr>
      <w:bookmarkStart w:id="106" w:name="_Toc106449117"/>
      <w:r>
        <w:t>Dosimetry</w:t>
      </w:r>
      <w:bookmarkEnd w:id="106"/>
    </w:p>
    <w:p w14:paraId="3177EE99" w14:textId="7308D068" w:rsidR="00A21C7D" w:rsidRDefault="00962DDE" w:rsidP="004D7B5D">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r w:rsidR="002927BD">
        <w:rPr>
          <w:lang w:val="en-US"/>
        </w:rPr>
        <w:t>B</w:t>
      </w:r>
      <w:r w:rsidR="00646999">
        <w:rPr>
          <w:lang w:val="en-US"/>
        </w:rPr>
        <w:t xml:space="preserve">jørg Vårlig Håland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(Bjørg Vårli Håland, 2020)</w:t>
      </w:r>
      <w:r w:rsidR="00646999">
        <w:rPr>
          <w:lang w:val="en-US"/>
        </w:rPr>
        <w:fldChar w:fldCharType="end"/>
      </w:r>
      <w:r w:rsidR="00646999">
        <w:rPr>
          <w:lang w:val="en-US"/>
        </w:rPr>
        <w:t xml:space="preserve">. </w:t>
      </w:r>
      <w:r w:rsidR="00E248F4">
        <w:rPr>
          <w:lang w:val="en-US"/>
        </w:rPr>
        <w:t xml:space="preserve"> </w:t>
      </w:r>
      <w:r w:rsidR="007518CF">
        <w:rPr>
          <w:lang w:val="en-US"/>
        </w:rPr>
        <w:t>Gafchromic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4D7B5D">
        <w:rPr>
          <w:lang w:val="en-US"/>
        </w:rPr>
        <w:instrText xml:space="preserve"> \* MERGEFORMAT </w:instrText>
      </w:r>
      <w:r w:rsidR="00317558">
        <w:rPr>
          <w:lang w:val="en-US"/>
        </w:rPr>
      </w:r>
      <w:r w:rsidR="00317558">
        <w:rPr>
          <w:lang w:val="en-US"/>
        </w:rPr>
        <w:fldChar w:fldCharType="separate"/>
      </w:r>
      <w:r w:rsidR="00380EB7">
        <w:rPr>
          <w:lang w:val="en-US"/>
        </w:rPr>
        <w:t>2.1.2</w:t>
      </w:r>
      <w:r w:rsidR="00317558">
        <w:rPr>
          <w:lang w:val="en-US"/>
        </w:rPr>
        <w:fldChar w:fldCharType="end"/>
      </w:r>
      <w:r w:rsidR="00F165D0">
        <w:rPr>
          <w:lang w:val="en-US"/>
        </w:rPr>
        <w:t>)</w:t>
      </w:r>
      <w:r w:rsidR="00076395">
        <w:rPr>
          <w:lang w:val="en-US"/>
        </w:rPr>
        <w:t xml:space="preserve">. </w:t>
      </w:r>
      <w:r w:rsidR="00357F56">
        <w:rPr>
          <w:lang w:val="en-US"/>
        </w:rPr>
        <w:t>W</w:t>
      </w:r>
      <w:r w:rsidR="009F45AD">
        <w:rPr>
          <w:lang w:val="en-US"/>
        </w:rPr>
        <w:t>e need</w:t>
      </w:r>
      <w:r w:rsidR="006D47A7">
        <w:rPr>
          <w:lang w:val="en-US"/>
        </w:rPr>
        <w:t xml:space="preserve">ed to </w:t>
      </w:r>
      <w:r w:rsidR="00357F56">
        <w:rPr>
          <w:lang w:val="en-US"/>
        </w:rPr>
        <w:t xml:space="preserve">establish </w:t>
      </w:r>
      <w:r w:rsidR="00463852">
        <w:rPr>
          <w:lang w:val="en-US"/>
        </w:rPr>
        <w:t xml:space="preserve">the </w:t>
      </w:r>
      <w:r w:rsidR="00357F56">
        <w:rPr>
          <w:lang w:val="en-US"/>
        </w:rPr>
        <w:t>films</w:t>
      </w:r>
      <w:r w:rsidR="006667C7">
        <w:rPr>
          <w:lang w:val="en-US"/>
        </w:rPr>
        <w:t>’ dose response</w:t>
      </w:r>
      <w:r w:rsidR="002412FF">
        <w:rPr>
          <w:lang w:val="en-US"/>
        </w:rPr>
        <w:t xml:space="preserve"> and</w:t>
      </w:r>
      <w:r w:rsidR="00463852">
        <w:rPr>
          <w:lang w:val="en-US"/>
        </w:rPr>
        <w:t xml:space="preserve"> generate a calibration curve</w:t>
      </w:r>
      <w:r w:rsidR="005B225F">
        <w:rPr>
          <w:lang w:val="en-US"/>
        </w:rPr>
        <w:t>.</w:t>
      </w:r>
      <w:r w:rsidR="002D5505">
        <w:rPr>
          <w:lang w:val="en-US"/>
        </w:rPr>
        <w:t xml:space="preserve"> Therefore,</w:t>
      </w:r>
      <w:r w:rsidR="005B225F">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was performed</w:t>
      </w:r>
      <w:r w:rsidR="00EF481E">
        <w:rPr>
          <w:lang w:val="en-US"/>
        </w:rPr>
        <w:t xml:space="preserve"> to give the films a known </w:t>
      </w:r>
      <w:r w:rsidR="00363D17">
        <w:rPr>
          <w:lang w:val="en-US"/>
        </w:rPr>
        <w:t>dose</w:t>
      </w:r>
      <w:r w:rsidR="008E403D">
        <w:rPr>
          <w:lang w:val="en-US"/>
        </w:rPr>
        <w:t xml:space="preserve">. </w:t>
      </w:r>
      <w:r w:rsidR="0011455F">
        <w:rPr>
          <w:lang w:val="en-US"/>
        </w:rPr>
        <w:t xml:space="preserve">Calibrations </w:t>
      </w:r>
      <w:r w:rsidR="00075A70">
        <w:rPr>
          <w:lang w:val="en-US"/>
        </w:rPr>
        <w:t xml:space="preserve">were made for </w:t>
      </w:r>
      <w:r w:rsidR="006E7B79">
        <w:rPr>
          <w:lang w:val="en-US"/>
        </w:rPr>
        <w:t>striped and dotted GRID configurations</w:t>
      </w:r>
      <w:r w:rsidR="001C67A0">
        <w:rPr>
          <w:lang w:val="en-US"/>
        </w:rPr>
        <w:t>, respectively</w:t>
      </w:r>
      <w:r w:rsidR="00D52B2A">
        <w:rPr>
          <w:lang w:val="en-US"/>
        </w:rPr>
        <w:t>. First</w:t>
      </w:r>
      <w:r w:rsidR="006E7B79">
        <w:rPr>
          <w:lang w:val="en-US"/>
        </w:rPr>
        <w:t xml:space="preserve"> on the 31.8.21 </w:t>
      </w:r>
      <w:r w:rsidR="00D52B2A">
        <w:rPr>
          <w:lang w:val="en-US"/>
        </w:rPr>
        <w:t>then on the</w:t>
      </w:r>
      <w:r w:rsidR="006E7B79">
        <w:rPr>
          <w:lang w:val="en-US"/>
        </w:rPr>
        <w:t xml:space="preserve"> 13.10.21.</w:t>
      </w:r>
      <w:r w:rsidR="00D52B2A">
        <w:rPr>
          <w:lang w:val="en-US"/>
        </w:rPr>
        <w:t xml:space="preserve"> </w:t>
      </w:r>
      <w:r w:rsidR="006E7B79">
        <w:rPr>
          <w:lang w:val="en-US"/>
        </w:rPr>
        <w:t xml:space="preserve"> </w:t>
      </w:r>
    </w:p>
    <w:p w14:paraId="3EA5B245" w14:textId="1B7D46A2" w:rsidR="008512F9" w:rsidRPr="00FD097E" w:rsidRDefault="00076395" w:rsidP="004D7B5D">
      <w:pPr>
        <w:pStyle w:val="Heading3"/>
        <w:spacing w:line="360" w:lineRule="auto"/>
        <w:rPr>
          <w:lang w:val="en-US"/>
        </w:rPr>
      </w:pPr>
      <w:bookmarkStart w:id="107" w:name="_Ref99890610"/>
      <w:bookmarkStart w:id="108" w:name="_Ref103179519"/>
      <w:bookmarkStart w:id="109" w:name="_Toc106449118"/>
      <w:commentRangeStart w:id="110"/>
      <w:r>
        <w:rPr>
          <w:lang w:val="en-US"/>
        </w:rPr>
        <w:lastRenderedPageBreak/>
        <w:t>X-ray dosimetry</w:t>
      </w:r>
      <w:bookmarkEnd w:id="107"/>
      <w:commentRangeEnd w:id="110"/>
      <w:r w:rsidR="00545BAB">
        <w:rPr>
          <w:rStyle w:val="CommentReference"/>
          <w:rFonts w:ascii="Times New Roman" w:eastAsiaTheme="minorHAnsi" w:hAnsi="Times New Roman" w:cstheme="minorBidi"/>
          <w:color w:val="auto"/>
        </w:rPr>
        <w:commentReference w:id="110"/>
      </w:r>
      <w:bookmarkEnd w:id="108"/>
      <w:bookmarkEnd w:id="109"/>
    </w:p>
    <w:p w14:paraId="65993DE7" w14:textId="7061599F" w:rsidR="00156B55" w:rsidRDefault="00A7677D" w:rsidP="004D7B5D">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 xml:space="preserve">pex, where cells can be placed a distance away from the X-ray source. A source to detector distance (SDD) of 60 </w:t>
      </w:r>
      <w:r w:rsidR="001F3E03">
        <w:rPr>
          <w:lang w:val="en-US"/>
        </w:rPr>
        <w:t>cm</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4D7B5D">
        <w:rPr>
          <w:lang w:val="en-US"/>
        </w:rPr>
        <w:instrText xml:space="preserve"> \* MERGEFORMAT </w:instrText>
      </w:r>
      <w:r w:rsidR="00117C46">
        <w:rPr>
          <w:lang w:val="en-US"/>
        </w:rPr>
      </w:r>
      <w:r w:rsidR="00117C46">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4D7B5D">
        <w:rPr>
          <w:lang w:val="en-US"/>
        </w:rPr>
        <w:instrText xml:space="preserve"> \* MERGEFORMAT </w:instrText>
      </w:r>
      <w:r w:rsidR="00DD6C68">
        <w:rPr>
          <w:lang w:val="en-US"/>
        </w:rPr>
      </w:r>
      <w:r w:rsidR="00DD6C68">
        <w:rPr>
          <w:lang w:val="en-US"/>
        </w:rPr>
        <w:fldChar w:fldCharType="separate"/>
      </w:r>
      <w:r w:rsidR="00380EB7" w:rsidRPr="00946D47">
        <w:rPr>
          <w:lang w:val="en-US"/>
        </w:rPr>
        <w:t xml:space="preserve">Figure </w:t>
      </w:r>
      <w:r w:rsidR="00380EB7">
        <w:rPr>
          <w:noProof/>
          <w:lang w:val="en-US"/>
        </w:rPr>
        <w:t>2</w:t>
      </w:r>
      <w:r w:rsidR="00380EB7">
        <w:rPr>
          <w:noProof/>
          <w:lang w:val="en-US"/>
        </w:rPr>
        <w:noBreakHyphen/>
        <w:t>3</w:t>
      </w:r>
      <w:r w:rsidR="00DD6C68">
        <w:rPr>
          <w:lang w:val="en-US"/>
        </w:rPr>
        <w:fldChar w:fldCharType="end"/>
      </w:r>
      <w:r w:rsidR="004248EC">
        <w:rPr>
          <w:lang w:val="en-US"/>
        </w:rPr>
        <w:t>.</w:t>
      </w:r>
      <w:r w:rsidR="00D5180E">
        <w:rPr>
          <w:lang w:val="en-US"/>
        </w:rPr>
        <w:t xml:space="preserve"> </w:t>
      </w:r>
      <w:r w:rsidR="00E30086">
        <w:rPr>
          <w:lang w:val="en-US"/>
        </w:rPr>
        <w:t>Positioning 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4D7B5D">
        <w:rPr>
          <w:lang w:val="en-US"/>
        </w:rPr>
        <w:instrText xml:space="preserve"> \* MERGEFORMAT </w:instrText>
      </w:r>
      <w:r w:rsidR="00E30086">
        <w:rPr>
          <w:lang w:val="en-US"/>
        </w:rPr>
      </w:r>
      <w:r w:rsidR="00E30086">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r w:rsidR="00211AE4" w:rsidRPr="00AA7951">
        <w:rPr>
          <w:rFonts w:cs="Times New Roman"/>
          <w:szCs w:val="24"/>
          <w:lang w:val="en-US"/>
        </w:rPr>
        <w:t>Bjørg Vårli Håland</w:t>
      </w:r>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380EB7" w:rsidRPr="002B51B7">
        <w:rPr>
          <w:lang w:val="en-US"/>
        </w:rPr>
        <w:t xml:space="preserve">Figure </w:t>
      </w:r>
      <w:r w:rsidR="00380EB7">
        <w:rPr>
          <w:noProof/>
          <w:lang w:val="en-US"/>
        </w:rPr>
        <w:t>2</w:t>
      </w:r>
      <w:r w:rsidR="00380EB7">
        <w:rPr>
          <w:noProof/>
          <w:lang w:val="en-US"/>
        </w:rPr>
        <w:noBreakHyphen/>
        <w:t>1</w:t>
      </w:r>
      <w:r w:rsidR="0039184F">
        <w:rPr>
          <w:lang w:val="en-US"/>
        </w:rPr>
        <w:fldChar w:fldCharType="end"/>
      </w:r>
      <w:r w:rsidR="0039184F">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w:t>
      </w:r>
      <w:r w:rsidR="00CD5317">
        <w:rPr>
          <w:lang w:val="en-US"/>
        </w:rPr>
        <w:t>was</w:t>
      </w:r>
      <w:r w:rsidR="000A7C30">
        <w:rPr>
          <w:lang w:val="en-US"/>
        </w:rPr>
        <w:t xml:space="preserve"> therefore necessary to account for this height difference when prescribing </w:t>
      </w:r>
      <w:r w:rsidR="002E22EB">
        <w:rPr>
          <w:lang w:val="en-US"/>
        </w:rPr>
        <w:t>radiation</w:t>
      </w:r>
      <w:r w:rsidR="00A53577">
        <w:rPr>
          <w:lang w:val="en-US"/>
        </w:rPr>
        <w:t xml:space="preserve">. </w:t>
      </w:r>
    </w:p>
    <w:p w14:paraId="1C445B93" w14:textId="15EDF9EA" w:rsidR="00FB4567" w:rsidRDefault="00156B55" w:rsidP="004D7B5D">
      <w:pPr>
        <w:spacing w:line="360" w:lineRule="auto"/>
        <w:rPr>
          <w:lang w:val="en-US"/>
        </w:rPr>
      </w:pPr>
      <w:r>
        <w:rPr>
          <w:noProof/>
        </w:rPr>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9">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43C2F8D3" w:rsidR="00B53A60" w:rsidRPr="008906B9" w:rsidRDefault="002B51B7" w:rsidP="004D7B5D">
      <w:pPr>
        <w:pStyle w:val="Caption"/>
        <w:spacing w:line="360" w:lineRule="auto"/>
        <w:rPr>
          <w:lang w:val="en-US"/>
        </w:rPr>
      </w:pPr>
      <w:bookmarkStart w:id="111" w:name="_Ref99019717"/>
      <w:r w:rsidRPr="002B51B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w:t>
      </w:r>
      <w:r w:rsidR="00D862CB">
        <w:rPr>
          <w:lang w:val="en-US"/>
        </w:rPr>
        <w:fldChar w:fldCharType="end"/>
      </w:r>
      <w:bookmarkEnd w:id="111"/>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6F5978A5" w:rsidR="00555E7A" w:rsidRDefault="00555E7A" w:rsidP="004D7B5D">
      <w:pPr>
        <w:spacing w:line="360" w:lineRule="auto"/>
        <w:rPr>
          <w:rFonts w:eastAsiaTheme="minorEastAsia"/>
          <w:lang w:val="en-US"/>
        </w:rPr>
      </w:pPr>
      <w:r>
        <w:rPr>
          <w:lang w:val="en-US"/>
        </w:rPr>
        <w:lastRenderedPageBreak/>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380EB7">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4E62E1"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621354DB" w:rsidR="00264308" w:rsidRPr="005C1E3B" w:rsidRDefault="00D45F77" w:rsidP="004D7B5D">
      <w:pPr>
        <w:spacing w:line="360" w:lineRule="auto"/>
        <w:rPr>
          <w:lang w:val="en-US"/>
        </w:rPr>
      </w:pPr>
      <w:r>
        <w:rPr>
          <w:lang w:val="en-US"/>
        </w:rPr>
        <w:t xml:space="preserve">Height measurements were made </w:t>
      </w:r>
      <w:r w:rsidR="00A16FFE">
        <w:rPr>
          <w:lang w:val="en-US"/>
        </w:rPr>
        <w:t xml:space="preserve">sing a </w:t>
      </w:r>
      <w:r w:rsidR="0027512C">
        <w:rPr>
          <w:lang w:val="en-US"/>
        </w:rPr>
        <w:t>caliper</w:t>
      </w:r>
      <w:r w:rsidR="00E60D11">
        <w:rPr>
          <w:lang w:val="en-US"/>
        </w:rPr>
        <w:t xml:space="preserve"> (</w:t>
      </w:r>
      <w:r w:rsidR="005F70B6">
        <w:rPr>
          <w:lang w:val="en-US"/>
        </w:rPr>
        <w:t>FWP, Poland</w:t>
      </w:r>
      <w:r w:rsidR="00E60D11">
        <w:rPr>
          <w:lang w:val="en-US"/>
        </w:rPr>
        <w:t>)</w:t>
      </w:r>
      <w:r w:rsidR="00DE53EB">
        <w:rPr>
          <w:lang w:val="en-US"/>
        </w:rPr>
        <w:t xml:space="preserve">. We were </w:t>
      </w:r>
      <w:r w:rsidR="00B1685F">
        <w:rPr>
          <w:lang w:val="en-US"/>
        </w:rPr>
        <w:t>unable</w:t>
      </w:r>
      <w:r w:rsidR="00DE53EB">
        <w:rPr>
          <w:lang w:val="en-US"/>
        </w:rPr>
        <w:t xml:space="preserve"> to </w:t>
      </w:r>
      <w:r w:rsidR="00355911">
        <w:rPr>
          <w:lang w:val="en-US"/>
        </w:rPr>
        <w:t xml:space="preserve">acquire </w:t>
      </w:r>
      <w:r w:rsidR="00AA1B5B">
        <w:rPr>
          <w:lang w:val="en-US"/>
        </w:rPr>
        <w:t>a data sheet but based on the smallest measurement possible of 0.01 cm, we assumed an uncertainty of 0.001 cm.</w:t>
      </w:r>
      <w:r w:rsidR="00A16FFE">
        <w:rPr>
          <w:lang w:val="en-US"/>
        </w:rPr>
        <w:t xml:space="preserve"> </w:t>
      </w:r>
      <w:r w:rsidR="00AA1B5B">
        <w:rPr>
          <w:lang w:val="en-US"/>
        </w:rPr>
        <w:t>T</w:t>
      </w:r>
      <w:r w:rsidR="00A16FFE">
        <w:rPr>
          <w:lang w:val="en-US"/>
        </w:rPr>
        <w:t xml:space="preserve">he thickness of the cell flask holder and </w:t>
      </w:r>
      <w:r w:rsidR="00FB43C9">
        <w:rPr>
          <w:lang w:val="en-US"/>
        </w:rPr>
        <w:t>the cell flask bottom w</w:t>
      </w:r>
      <w:r w:rsidR="004720BE">
        <w:rPr>
          <w:lang w:val="en-US"/>
        </w:rPr>
        <w:t>ere</w:t>
      </w:r>
      <w:r w:rsidR="00FB43C9">
        <w:rPr>
          <w:lang w:val="en-US"/>
        </w:rPr>
        <w:t xml:space="preserve">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The diameter of the protective cap</w:t>
      </w:r>
      <w:r w:rsidR="009E1160">
        <w:rPr>
          <w:rFonts w:eastAsiaTheme="minorEastAsia"/>
          <w:lang w:val="en-US"/>
        </w:rPr>
        <w:t xml:space="preserve"> </w:t>
      </w:r>
      <w:r w:rsidR="0027512C">
        <w:rPr>
          <w:rFonts w:eastAsiaTheme="minorEastAsia"/>
          <w:lang w:val="en-US"/>
        </w:rPr>
        <w:t xml:space="preserve">was </w:t>
      </w:r>
      <m:oMath>
        <m:r>
          <w:rPr>
            <w:rFonts w:ascii="Cambria Math" w:eastAsiaTheme="minorEastAsia" w:hAnsi="Cambria Math"/>
            <w:lang w:val="en-US"/>
          </w:rPr>
          <m:t>1.500±0.001</m:t>
        </m:r>
      </m:oMath>
      <w:r w:rsidR="00C211C8">
        <w:rPr>
          <w:rFonts w:eastAsiaTheme="minorEastAsia"/>
          <w:lang w:val="en-US"/>
        </w:rPr>
        <w:t xml:space="preserve"> cm</w:t>
      </w:r>
      <w:r w:rsidR="009E1160">
        <w:rPr>
          <w:rFonts w:eastAsiaTheme="minorEastAsia"/>
          <w:lang w:val="en-US"/>
        </w:rPr>
        <w:t xml:space="preserve">, with a </w:t>
      </w:r>
      <w:r w:rsidR="00FC0C55" w:rsidRPr="005C1E3B">
        <w:rPr>
          <w:rFonts w:eastAsiaTheme="minorEastAsia"/>
          <w:lang w:val="en-US"/>
        </w:rPr>
        <w:t xml:space="preserve">radius of </w:t>
      </w:r>
      <m:oMath>
        <m:r>
          <w:rPr>
            <w:rFonts w:ascii="Cambria Math" w:eastAsiaTheme="minorEastAsia" w:hAnsi="Cambria Math"/>
            <w:lang w:val="en-US"/>
          </w:rPr>
          <m:t>0.750±0.001</m:t>
        </m:r>
      </m:oMath>
      <w:r w:rsidR="00FC0C55" w:rsidRPr="005C1E3B">
        <w:rPr>
          <w:rFonts w:eastAsiaTheme="minorEastAsia"/>
          <w:lang w:val="en-US"/>
        </w:rPr>
        <w:t xml:space="preserve"> cm.</w:t>
      </w:r>
      <w:r w:rsidR="00C875F7">
        <w:rPr>
          <w:rFonts w:eastAsiaTheme="minorEastAsia"/>
          <w:lang w:val="en-US"/>
        </w:rPr>
        <w:t xml:space="preserve"> Uncertainty in</w:t>
      </w:r>
      <w:r w:rsidR="00F269BD" w:rsidRPr="005C1E3B">
        <w:rPr>
          <w:rFonts w:eastAsiaTheme="minorEastAsia"/>
          <w:lang w:val="en-US"/>
        </w:rPr>
        <w:t xml:space="preserve"> </w:t>
      </w:r>
      <w:r w:rsidR="00FC0C55" w:rsidRPr="005C1E3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 xml:space="preserve"> </m:t>
        </m:r>
      </m:oMath>
      <w:r w:rsidR="00795449">
        <w:rPr>
          <w:rFonts w:eastAsiaTheme="minorEastAsia"/>
          <w:lang w:val="en-US"/>
        </w:rPr>
        <w:t xml:space="preserve">was found </w:t>
      </w:r>
      <w:r w:rsidR="00C875F7">
        <w:rPr>
          <w:rFonts w:eastAsiaTheme="minorEastAsia"/>
          <w:lang w:val="en-US"/>
        </w:rPr>
        <w:t>with error</w:t>
      </w:r>
      <w:r w:rsidR="00795449">
        <w:rPr>
          <w:rFonts w:eastAsiaTheme="minorEastAsia"/>
          <w:lang w:val="en-US"/>
        </w:rPr>
        <w:t xml:space="preserve"> propagation using equation </w:t>
      </w:r>
      <w:r w:rsidR="00795449">
        <w:rPr>
          <w:rFonts w:eastAsiaTheme="minorEastAsia"/>
          <w:lang w:val="en-US"/>
        </w:rPr>
        <w:fldChar w:fldCharType="begin"/>
      </w:r>
      <w:r w:rsidR="00795449">
        <w:rPr>
          <w:rFonts w:eastAsiaTheme="minorEastAsia"/>
          <w:lang w:val="en-US"/>
        </w:rPr>
        <w:instrText xml:space="preserve"> REF _Ref100759194 \h </w:instrText>
      </w:r>
      <w:r w:rsidR="004D7B5D">
        <w:rPr>
          <w:rFonts w:eastAsiaTheme="minorEastAsia"/>
          <w:lang w:val="en-US"/>
        </w:rPr>
        <w:instrText xml:space="preserve"> \* MERGEFORMAT </w:instrText>
      </w:r>
      <w:r w:rsidR="00795449">
        <w:rPr>
          <w:rFonts w:eastAsiaTheme="minorEastAsia"/>
          <w:lang w:val="en-US"/>
        </w:rPr>
      </w:r>
      <w:r w:rsidR="00795449">
        <w:rPr>
          <w:rFonts w:eastAsiaTheme="minorEastAsia"/>
          <w:lang w:val="en-US"/>
        </w:rPr>
        <w:fldChar w:fldCharType="separate"/>
      </w:r>
      <w:r w:rsidR="00380EB7" w:rsidRPr="00380EB7">
        <w:rPr>
          <w:noProof/>
          <w:lang w:val="en-US"/>
        </w:rPr>
        <w:t>2</w:t>
      </w:r>
      <w:r w:rsidR="00380EB7" w:rsidRPr="00380EB7">
        <w:rPr>
          <w:noProof/>
          <w:lang w:val="en-US"/>
        </w:rPr>
        <w:noBreakHyphen/>
        <w:t>3</w:t>
      </w:r>
      <w:r w:rsidR="00795449">
        <w:rPr>
          <w:rFonts w:eastAsiaTheme="minorEastAsia"/>
          <w:lang w:val="en-US"/>
        </w:rPr>
        <w:fldChar w:fldCharType="end"/>
      </w:r>
      <w:r w:rsidR="00130429">
        <w:rPr>
          <w:rFonts w:eastAsiaTheme="minorEastAsia"/>
          <w:lang w:val="en-US"/>
        </w:rPr>
        <w:t xml:space="preserve"> assuming negligible uncertainty in SDD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95130" w14:paraId="02093066" w14:textId="77777777" w:rsidTr="00C95130">
        <w:tc>
          <w:tcPr>
            <w:tcW w:w="8815" w:type="dxa"/>
          </w:tcPr>
          <w:p w14:paraId="633EA3AD" w14:textId="2CC764B7" w:rsidR="00C95130" w:rsidRDefault="004E62E1" w:rsidP="004D7B5D">
            <w:pPr>
              <w:spacing w:line="360" w:lineRule="auto"/>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=1.02600±0.00002</m:t>
                </m:r>
                <m:r>
                  <w:rPr>
                    <w:rFonts w:ascii="Cambria Math" w:eastAsiaTheme="minorEastAsia" w:hAnsi="Cambria Math"/>
                    <w:lang w:val="en-US"/>
                  </w:rPr>
                  <m:t xml:space="preserve"> .</m:t>
                </m:r>
              </m:oMath>
            </m:oMathPara>
          </w:p>
        </w:tc>
        <w:bookmarkStart w:id="112" w:name="_Ref103763143"/>
        <w:tc>
          <w:tcPr>
            <w:tcW w:w="535" w:type="dxa"/>
          </w:tcPr>
          <w:p w14:paraId="751A039A" w14:textId="3E6DDF70" w:rsidR="00C95130" w:rsidRDefault="00C95130"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12"/>
          </w:p>
        </w:tc>
      </w:tr>
    </w:tbl>
    <w:p w14:paraId="4E078774" w14:textId="2CC6D74E" w:rsidR="00D50559" w:rsidRPr="00FE0792" w:rsidRDefault="00D50559" w:rsidP="004D7B5D">
      <w:pPr>
        <w:spacing w:line="360" w:lineRule="auto"/>
        <w:rPr>
          <w:rFonts w:eastAsiaTheme="minorEastAsia"/>
          <w:lang w:val="en-US"/>
        </w:rPr>
      </w:pPr>
    </w:p>
    <w:p w14:paraId="737DD4E5" w14:textId="340B748C" w:rsidR="00422D4A" w:rsidRPr="00B8035B" w:rsidRDefault="00FE0792" w:rsidP="004D7B5D">
      <w:pPr>
        <w:spacing w:line="360" w:lineRule="auto"/>
        <w:rPr>
          <w:rFonts w:eastAsiaTheme="minorEastAsia"/>
          <w:lang w:val="en-US"/>
        </w:rPr>
      </w:pPr>
      <w:r>
        <w:rPr>
          <w:rFonts w:eastAsiaTheme="minorEastAsia"/>
          <w:lang w:val="en-US"/>
        </w:rPr>
        <w:t xml:space="preserve">Because of the low </w:t>
      </w:r>
      <w:r w:rsidR="005939BC">
        <w:rPr>
          <w:rFonts w:eastAsiaTheme="minorEastAsia"/>
          <w:lang w:val="en-US"/>
        </w:rPr>
        <w:t>uncertainty we decided to neglect it, to not further complicate the uncertainty analysis</w:t>
      </w:r>
      <w:r w:rsidR="00B8035B">
        <w:rPr>
          <w:rFonts w:eastAsiaTheme="minorEastAsia"/>
          <w:lang w:val="en-US"/>
        </w:rPr>
        <w:t xml:space="preserve">. </w:t>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4D7B5D">
      <w:pPr>
        <w:spacing w:line="360" w:lineRule="auto"/>
        <w:rPr>
          <w:lang w:val="en-US"/>
        </w:rPr>
      </w:pPr>
    </w:p>
    <w:p w14:paraId="72EE967F" w14:textId="0727B451" w:rsidR="007217B4" w:rsidRDefault="00471939" w:rsidP="004D7B5D">
      <w:pPr>
        <w:spacing w:line="360" w:lineRule="auto"/>
        <w:rPr>
          <w:lang w:val="en-US"/>
        </w:rPr>
      </w:pPr>
      <w:r>
        <w:rPr>
          <w:noProof/>
        </w:rPr>
        <w:lastRenderedPageBreak/>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55AEB1A3" w:rsidR="00471939" w:rsidRPr="00471939" w:rsidRDefault="00471939" w:rsidP="00471939">
                            <w:pPr>
                              <w:pStyle w:val="Caption"/>
                              <w:rPr>
                                <w:noProof/>
                                <w:sz w:val="24"/>
                                <w:lang w:val="en-US"/>
                              </w:rPr>
                            </w:pPr>
                            <w:bookmarkStart w:id="113" w:name="_Ref98932181"/>
                            <w:r w:rsidRPr="00E5463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3</w:t>
                            </w:r>
                            <w:r w:rsidR="00D862CB">
                              <w:rPr>
                                <w:lang w:val="en-US"/>
                              </w:rPr>
                              <w:fldChar w:fldCharType="end"/>
                            </w:r>
                            <w:bookmarkEnd w:id="113"/>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0"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" stroked="f">
                <v:textbox style="mso-fit-shape-to-text:t" inset="0,0,0,0">
                  <w:txbxContent>
                    <w:p w14:paraId="26CFA633" w14:textId="55AEB1A3" w:rsidR="00471939" w:rsidRPr="00471939" w:rsidRDefault="00471939" w:rsidP="00471939">
                      <w:pPr>
                        <w:pStyle w:val="Caption"/>
                        <w:rPr>
                          <w:noProof/>
                          <w:sz w:val="24"/>
                          <w:lang w:val="en-US"/>
                        </w:rPr>
                      </w:pPr>
                      <w:bookmarkStart w:id="114" w:name="_Ref98932181"/>
                      <w:r w:rsidRPr="00E5463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3</w:t>
                      </w:r>
                      <w:r w:rsidR="00D862CB">
                        <w:rPr>
                          <w:lang w:val="en-US"/>
                        </w:rPr>
                        <w:fldChar w:fldCharType="end"/>
                      </w:r>
                      <w:bookmarkEnd w:id="114"/>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40"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4D7B5D">
      <w:pPr>
        <w:spacing w:line="360" w:lineRule="auto"/>
        <w:rPr>
          <w:lang w:val="en-US"/>
        </w:rPr>
      </w:pPr>
    </w:p>
    <w:p w14:paraId="14CCE0D8" w14:textId="68D4671D" w:rsidR="007217B4" w:rsidRDefault="00946D47" w:rsidP="004D7B5D">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53C3A9BF" w:rsidR="00946D47" w:rsidRPr="00946D47" w:rsidRDefault="00946D47" w:rsidP="00946D47">
                            <w:pPr>
                              <w:pStyle w:val="Caption"/>
                              <w:rPr>
                                <w:noProof/>
                                <w:sz w:val="24"/>
                                <w:lang w:val="en-US"/>
                              </w:rPr>
                            </w:pPr>
                            <w:bookmarkStart w:id="115" w:name="_Ref98932199"/>
                            <w:r w:rsidRPr="00946D4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4</w:t>
                            </w:r>
                            <w:r w:rsidR="00D862CB">
                              <w:rPr>
                                <w:lang w:val="en-US"/>
                              </w:rPr>
                              <w:fldChar w:fldCharType="end"/>
                            </w:r>
                            <w:bookmarkEnd w:id="115"/>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1"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ZZL9kGwIAAEAEAAAOAAAAAAAAAAAAAAAAAC4CAABkcnMvZTJvRG9jLnhtbFBL&#10;AQItABQABgAIAAAAIQAloqIp4gAAAAsBAAAPAAAAAAAAAAAAAAAAAHUEAABkcnMvZG93bnJldi54&#10;bWxQSwUGAAAAAAQABADzAAAAhAUAAAAA&#10;" stroked="f">
                <v:textbox style="mso-fit-shape-to-text:t" inset="0,0,0,0">
                  <w:txbxContent>
                    <w:p w14:paraId="3E33EB3D" w14:textId="53C3A9BF" w:rsidR="00946D47" w:rsidRPr="00946D47" w:rsidRDefault="00946D47" w:rsidP="00946D47">
                      <w:pPr>
                        <w:pStyle w:val="Caption"/>
                        <w:rPr>
                          <w:noProof/>
                          <w:sz w:val="24"/>
                          <w:lang w:val="en-US"/>
                        </w:rPr>
                      </w:pPr>
                      <w:bookmarkStart w:id="116" w:name="_Ref98932199"/>
                      <w:r w:rsidRPr="00946D4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4</w:t>
                      </w:r>
                      <w:r w:rsidR="00D862CB">
                        <w:rPr>
                          <w:lang w:val="en-US"/>
                        </w:rPr>
                        <w:fldChar w:fldCharType="end"/>
                      </w:r>
                      <w:bookmarkEnd w:id="116"/>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4D7B5D">
      <w:pPr>
        <w:keepNext/>
        <w:spacing w:line="360" w:lineRule="auto"/>
        <w:rPr>
          <w:lang w:val="en-US"/>
        </w:rPr>
      </w:pPr>
    </w:p>
    <w:p w14:paraId="4F68280D" w14:textId="2CA63872" w:rsidR="00422D4A" w:rsidRDefault="00422D4A" w:rsidP="004D7B5D">
      <w:pPr>
        <w:pStyle w:val="Caption"/>
        <w:spacing w:line="360" w:lineRule="auto"/>
        <w:rPr>
          <w:lang w:val="en-US"/>
        </w:rPr>
      </w:pPr>
    </w:p>
    <w:p w14:paraId="371FD53D" w14:textId="77777777" w:rsidR="00422D4A" w:rsidRDefault="00422D4A" w:rsidP="004D7B5D">
      <w:pPr>
        <w:pStyle w:val="Caption"/>
        <w:spacing w:line="360" w:lineRule="auto"/>
        <w:rPr>
          <w:lang w:val="en-US"/>
        </w:rPr>
      </w:pPr>
    </w:p>
    <w:p w14:paraId="652920C5" w14:textId="7E6F2643" w:rsidR="00422D4A" w:rsidRDefault="00422D4A" w:rsidP="004D7B5D">
      <w:pPr>
        <w:pStyle w:val="Caption"/>
        <w:spacing w:line="360" w:lineRule="auto"/>
        <w:rPr>
          <w:lang w:val="en-US"/>
        </w:rPr>
      </w:pPr>
    </w:p>
    <w:p w14:paraId="71144174" w14:textId="66316107" w:rsidR="00422D4A" w:rsidRDefault="00422D4A" w:rsidP="004D7B5D">
      <w:pPr>
        <w:pStyle w:val="Caption"/>
        <w:spacing w:line="360" w:lineRule="auto"/>
        <w:rPr>
          <w:lang w:val="en-US"/>
        </w:rPr>
      </w:pPr>
    </w:p>
    <w:p w14:paraId="211FE58D" w14:textId="3285514C" w:rsidR="008132C7" w:rsidRPr="00135BD7" w:rsidRDefault="008132C7" w:rsidP="004D7B5D">
      <w:pPr>
        <w:keepNext/>
        <w:spacing w:line="360" w:lineRule="auto"/>
        <w:rPr>
          <w:lang w:val="en-US"/>
        </w:rPr>
      </w:pPr>
    </w:p>
    <w:p w14:paraId="1DF82D3D" w14:textId="70AF392D" w:rsidR="002F3ADD" w:rsidRPr="00F70C9F" w:rsidRDefault="002F3ADD" w:rsidP="004D7B5D">
      <w:pPr>
        <w:keepNext/>
        <w:spacing w:line="360" w:lineRule="auto"/>
        <w:rPr>
          <w:lang w:val="en-US"/>
        </w:rPr>
      </w:pPr>
    </w:p>
    <w:p w14:paraId="357A491E" w14:textId="5C4B4F8F" w:rsidR="00D04CE7" w:rsidRDefault="00D04CE7" w:rsidP="004D7B5D">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nC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380EB7">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4E62E1" w:rsidP="004D7B5D">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17" w:name="_Ref99029824"/>
        <w:tc>
          <w:tcPr>
            <w:tcW w:w="535" w:type="dxa"/>
          </w:tcPr>
          <w:p w14:paraId="7B9B754B" w14:textId="22D43318" w:rsidR="003E3C34" w:rsidRDefault="003E3C3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117"/>
          </w:p>
        </w:tc>
      </w:tr>
    </w:tbl>
    <w:p w14:paraId="3B9CDE33" w14:textId="44C658FB" w:rsidR="00D87BBE" w:rsidRDefault="004E62E1" w:rsidP="004D7B5D">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w:t>
      </w:r>
      <w:r w:rsidR="00514D78">
        <w:rPr>
          <w:lang w:val="en-US"/>
        </w:rPr>
        <w:t>Norwegian Radiation Protection Authority</w:t>
      </w:r>
      <w:r w:rsidR="00CD310A">
        <w:rPr>
          <w:lang w:val="en-US"/>
        </w:rPr>
        <w:t>)</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t>
      </w:r>
      <w:proofErr w:type="gramStart"/>
      <w:r w:rsidR="00D04CE7">
        <w:rPr>
          <w:rFonts w:eastAsiaTheme="minorEastAsia"/>
          <w:lang w:val="en-US"/>
        </w:rPr>
        <w:t>water</w:t>
      </w:r>
      <w:r w:rsidR="00BA769A">
        <w:rPr>
          <w:rFonts w:eastAsiaTheme="minorEastAsia"/>
          <w:lang w:val="en-US"/>
        </w:rPr>
        <w:t>.</w:t>
      </w:r>
      <w:proofErr w:type="gramEnd"/>
      <w:r w:rsidR="00BA769A">
        <w:rPr>
          <w:rFonts w:eastAsiaTheme="minorEastAsia"/>
          <w:lang w:val="en-US"/>
        </w:rPr>
        <w:t xml:space="preserve"> The </w:t>
      </w:r>
      <w:r w:rsidR="003F0F29">
        <w:rPr>
          <w:rFonts w:eastAsiaTheme="minorEastAsia"/>
          <w:lang w:val="en-US"/>
        </w:rPr>
        <w:t xml:space="preserve">correction factor is typically assumed to be 1, but it has been shown that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EE142E">
        <w:rPr>
          <w:rFonts w:eastAsiaTheme="minorEastAsia"/>
          <w:lang w:val="en-US"/>
        </w:rPr>
        <w:t xml:space="preserve"> is dependent on the </w:t>
      </w:r>
      <w:r w:rsidR="003F0F29">
        <w:rPr>
          <w:rFonts w:eastAsiaTheme="minorEastAsia"/>
          <w:lang w:val="en-US"/>
        </w:rPr>
        <w:t>angular distribution of photons</w:t>
      </w:r>
      <w:r w:rsidR="00316343">
        <w:rPr>
          <w:rFonts w:eastAsiaTheme="minorEastAsia"/>
          <w:lang w:val="en-US"/>
        </w:rPr>
        <w:t xml:space="preserve"> </w:t>
      </w:r>
      <w:r w:rsidR="00E10773">
        <w:rPr>
          <w:rFonts w:eastAsiaTheme="minorEastAsia"/>
          <w:lang w:val="en-US"/>
        </w:rPr>
        <w:fldChar w:fldCharType="begin"/>
      </w:r>
      <w:r w:rsidR="00710DFB">
        <w:rPr>
          <w:rFonts w:eastAsiaTheme="minorEastAsia"/>
          <w:lang w:val="en-US"/>
        </w:rPr>
        <w:instrText xml:space="preserve"> ADDIN ZOTERO_ITEM CSL_CITATION {"citationID":"iwqItoKu","properties":{"formattedCitation":"(P.Andreo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E10773">
        <w:rPr>
          <w:rFonts w:eastAsiaTheme="minorEastAsia"/>
          <w:lang w:val="en-US"/>
        </w:rPr>
        <w:fldChar w:fldCharType="separate"/>
      </w:r>
      <w:r w:rsidR="00E10773" w:rsidRPr="00C2036A">
        <w:rPr>
          <w:rFonts w:cs="Times New Roman"/>
          <w:lang w:val="en-US"/>
        </w:rPr>
        <w:t>(P.Andreo et al., 1996</w:t>
      </w:r>
      <w:r w:rsidR="003E1555">
        <w:rPr>
          <w:rFonts w:cs="Times New Roman"/>
          <w:lang w:val="en-US"/>
        </w:rPr>
        <w:t>, p.54-55</w:t>
      </w:r>
      <w:r w:rsidR="00E10773" w:rsidRPr="00C2036A">
        <w:rPr>
          <w:rFonts w:cs="Times New Roman"/>
          <w:lang w:val="en-US"/>
        </w:rPr>
        <w:t>)</w:t>
      </w:r>
      <w:r w:rsidR="00E10773">
        <w:rPr>
          <w:rFonts w:eastAsiaTheme="minorEastAsia"/>
          <w:lang w:val="en-US"/>
        </w:rPr>
        <w:fldChar w:fldCharType="end"/>
      </w:r>
      <w:r w:rsidR="00E10773">
        <w:rPr>
          <w:rFonts w:eastAsiaTheme="minorEastAsia"/>
          <w:lang w:val="en-US"/>
        </w:rPr>
        <w:t>.</w:t>
      </w:r>
      <w:r w:rsidR="008A0946">
        <w:rPr>
          <w:rFonts w:eastAsiaTheme="minorEastAsia"/>
          <w:lang w:val="en-US"/>
        </w:rPr>
        <w:t xml:space="preserve"> However, for our </w:t>
      </w:r>
      <w:r w:rsidR="00C2036A">
        <w:rPr>
          <w:rFonts w:eastAsiaTheme="minorEastAsia"/>
          <w:lang w:val="en-US"/>
        </w:rPr>
        <w:t>experiments we assume</w:t>
      </w:r>
      <w:r w:rsidR="00933CC5">
        <w:rPr>
          <w:rFonts w:eastAsiaTheme="minorEastAsia"/>
          <w:lang w:val="en-US"/>
        </w:rPr>
        <w:t>d</w:t>
      </w:r>
      <w:r w:rsidR="00C2036A">
        <w:rPr>
          <w:rFonts w:eastAsiaTheme="minorEastAsia"/>
          <w:lang w:val="en-US"/>
        </w:rPr>
        <w:t xml:space="preserve"> this to have a negligible effect.</w:t>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380EB7">
        <w:rPr>
          <w:rFonts w:eastAsiaTheme="minorEastAsia"/>
          <w:lang w:val="en-US"/>
        </w:rPr>
        <w:t>1.3.1</w:t>
      </w:r>
      <w:r w:rsidR="00D04CE7">
        <w:rPr>
          <w:rFonts w:eastAsiaTheme="minorEastAsia"/>
          <w:lang w:val="en-US"/>
        </w:rPr>
        <w:fldChar w:fldCharType="end"/>
      </w:r>
      <w:r w:rsidR="00D04CE7">
        <w:rPr>
          <w:rFonts w:eastAsiaTheme="minorEastAsia"/>
          <w:lang w:val="en-US"/>
        </w:rPr>
        <w:t>) ratio between water and air averaged over the photon energy spectrum</w:t>
      </w:r>
      <w:r w:rsidR="00044D8C">
        <w:rPr>
          <w:rFonts w:eastAsiaTheme="minorEastAsia"/>
          <w:lang w:val="en-US"/>
        </w:rPr>
        <w:t xml:space="preserve"> during reference conditions</w:t>
      </w:r>
      <w:r w:rsidR="004B1A54">
        <w:rPr>
          <w:rFonts w:eastAsiaTheme="minorEastAsia"/>
          <w:lang w:val="en-US"/>
        </w:rPr>
        <w:t xml:space="preserve">, which </w:t>
      </w:r>
      <w:r w:rsidR="009B7114">
        <w:rPr>
          <w:rFonts w:eastAsiaTheme="minorEastAsia"/>
          <w:lang w:val="en-US"/>
        </w:rPr>
        <w:t xml:space="preserve">can be found in </w:t>
      </w:r>
      <w:r w:rsidR="000219C5" w:rsidRPr="000219C5">
        <w:rPr>
          <w:rFonts w:eastAsiaTheme="minorEastAsia"/>
          <w:szCs w:val="24"/>
          <w:lang w:val="en-US"/>
        </w:rPr>
        <w:fldChar w:fldCharType="begin"/>
      </w:r>
      <w:r w:rsidR="000219C5" w:rsidRPr="000219C5">
        <w:rPr>
          <w:rFonts w:eastAsiaTheme="minorEastAsia"/>
          <w:szCs w:val="24"/>
          <w:lang w:val="en-US"/>
        </w:rPr>
        <w:instrText xml:space="preserve"> REF _Ref102311849 \h </w:instrText>
      </w:r>
      <w:r w:rsidR="000219C5">
        <w:rPr>
          <w:rFonts w:eastAsiaTheme="minorEastAsia"/>
          <w:szCs w:val="24"/>
          <w:lang w:val="en-US"/>
        </w:rPr>
        <w:instrText xml:space="preserve"> \* MERGEFORMAT </w:instrText>
      </w:r>
      <w:r w:rsidR="000219C5" w:rsidRPr="000219C5">
        <w:rPr>
          <w:rFonts w:eastAsiaTheme="minorEastAsia"/>
          <w:szCs w:val="24"/>
          <w:lang w:val="en-US"/>
        </w:rPr>
      </w:r>
      <w:r w:rsidR="000219C5" w:rsidRPr="000219C5">
        <w:rPr>
          <w:rFonts w:eastAsiaTheme="minorEastAsia"/>
          <w:szCs w:val="24"/>
          <w:lang w:val="en-US"/>
        </w:rPr>
        <w:fldChar w:fldCharType="separate"/>
      </w:r>
      <w:r w:rsidR="000219C5" w:rsidRPr="000219C5">
        <w:rPr>
          <w:szCs w:val="24"/>
          <w:lang w:val="en-US"/>
        </w:rPr>
        <w:t>Appendix</w:t>
      </w:r>
      <w:r w:rsidR="000219C5" w:rsidRPr="000219C5">
        <w:rPr>
          <w:rFonts w:eastAsiaTheme="minorEastAsia"/>
          <w:szCs w:val="24"/>
          <w:lang w:val="en-US"/>
        </w:rPr>
        <w:fldChar w:fldCharType="end"/>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041280">
        <w:rPr>
          <w:rFonts w:eastAsiaTheme="minorEastAsia"/>
          <w:lang w:val="en-US"/>
        </w:rPr>
        <w:t>corrects for difference in</w:t>
      </w:r>
      <w:r w:rsidR="000C68C0">
        <w:rPr>
          <w:rFonts w:eastAsiaTheme="minorEastAsia"/>
          <w:lang w:val="en-US"/>
        </w:rPr>
        <w:t xml:space="preserve"> air pressure and temperature conditions, </w:t>
      </w:r>
      <w:r w:rsidR="00376B9C">
        <w:rPr>
          <w:rFonts w:eastAsiaTheme="minorEastAsia"/>
          <w:lang w:val="en-US"/>
        </w:rPr>
        <w:t>compared to</w:t>
      </w:r>
      <w:r w:rsidR="00156541">
        <w:rPr>
          <w:rFonts w:eastAsiaTheme="minorEastAsia"/>
          <w:lang w:val="en-US"/>
        </w:rPr>
        <w:t xml:space="preserve"> the reference</w:t>
      </w:r>
      <w:r w:rsidR="00376B9C">
        <w:rPr>
          <w:rFonts w:eastAsiaTheme="minorEastAsia"/>
          <w:lang w:val="en-US"/>
        </w:rPr>
        <w:t xml:space="preserve"> </w:t>
      </w:r>
      <w:r w:rsidR="00041280">
        <w:rPr>
          <w:rFonts w:eastAsiaTheme="minorEastAsia"/>
          <w:lang w:val="en-US"/>
        </w:rPr>
        <w:t>conditions</w:t>
      </w:r>
      <w:r w:rsidR="000C68C0">
        <w:rPr>
          <w:rFonts w:eastAsiaTheme="minorEastAsia"/>
          <w:lang w:val="en-US"/>
        </w:rPr>
        <w:t xml:space="preserve">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w:t>
      </w:r>
      <w:r w:rsidR="00C56DB9">
        <w:rPr>
          <w:rFonts w:eastAsiaTheme="minorEastAsia"/>
          <w:lang w:val="en-US"/>
        </w:rPr>
        <w:t>was</w:t>
      </w:r>
      <w:r w:rsidR="00D87BBE">
        <w:rPr>
          <w:rFonts w:eastAsiaTheme="minorEastAsia"/>
          <w:lang w:val="en-US"/>
        </w:rPr>
        <w:t xml:space="preserve"> found using </w:t>
      </w:r>
      <w:r w:rsidR="0013703D">
        <w:rPr>
          <w:rFonts w:eastAsiaTheme="minorEastAsia"/>
          <w:lang w:val="en-US"/>
        </w:rPr>
        <w:t>the formula</w:t>
      </w:r>
    </w:p>
    <w:p w14:paraId="7EDDB347" w14:textId="0349D27E" w:rsidR="0013703D" w:rsidRPr="001549B7" w:rsidRDefault="004E62E1"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2BC822D5" w:rsidR="001549B7" w:rsidRDefault="001549B7" w:rsidP="004D7B5D">
      <w:pPr>
        <w:spacing w:line="360" w:lineRule="auto"/>
        <w:rPr>
          <w:rFonts w:eastAsiaTheme="minorEastAsia"/>
          <w:lang w:val="en-US"/>
        </w:rPr>
      </w:pPr>
      <w:r>
        <w:rPr>
          <w:rFonts w:eastAsiaTheme="minorEastAsia"/>
          <w:lang w:val="en-US"/>
        </w:rPr>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w:t>
      </w:r>
      <w:r w:rsidR="003B0946">
        <w:rPr>
          <w:rFonts w:eastAsiaTheme="minorEastAsia"/>
          <w:lang w:val="en-US"/>
        </w:rPr>
        <w:t>are</w:t>
      </w:r>
      <w:r w:rsidR="00C87FC0">
        <w:rPr>
          <w:rFonts w:eastAsiaTheme="minorEastAsia"/>
          <w:lang w:val="en-US"/>
        </w:rPr>
        <w:t xml:space="preserve"> temperature and air pressure during </w:t>
      </w:r>
      <w:r w:rsidR="00E17A99">
        <w:rPr>
          <w:rFonts w:eastAsiaTheme="minorEastAsia"/>
          <w:lang w:val="en-US"/>
        </w:rPr>
        <w:t>calibration</w:t>
      </w:r>
      <w:r w:rsidR="00631F54">
        <w:rPr>
          <w:rFonts w:eastAsiaTheme="minorEastAsia"/>
          <w:lang w:val="en-US"/>
        </w:rPr>
        <w:t xml:space="preserve"> with an assumed negligible</w:t>
      </w:r>
      <w:r w:rsidR="005D2EA6">
        <w:rPr>
          <w:rFonts w:eastAsiaTheme="minorEastAsia"/>
          <w:lang w:val="en-US"/>
        </w:rPr>
        <w:t xml:space="preserve"> uncertaint</w:t>
      </w:r>
      <w:r w:rsidR="00123B8C">
        <w:rPr>
          <w:rFonts w:eastAsiaTheme="minorEastAsia"/>
          <w:lang w:val="en-US"/>
        </w:rPr>
        <w:t>y</w:t>
      </w:r>
      <w:r w:rsidR="006E19DD">
        <w:rPr>
          <w:rFonts w:eastAsiaTheme="minorEastAsia"/>
          <w:lang w:val="en-US"/>
        </w:rPr>
        <w:t>.</w:t>
      </w:r>
      <w:r w:rsidR="007E29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w:t>
      </w:r>
      <w:r w:rsidR="003B0946">
        <w:rPr>
          <w:rFonts w:eastAsiaTheme="minorEastAsia"/>
          <w:lang w:val="en-US"/>
        </w:rPr>
        <w:t>are</w:t>
      </w:r>
      <w:r w:rsidR="007E2915">
        <w:rPr>
          <w:rFonts w:eastAsiaTheme="minorEastAsia"/>
          <w:lang w:val="en-US"/>
        </w:rPr>
        <w:t xml:space="preserve"> </w:t>
      </w:r>
      <w:r w:rsidR="00E43D88">
        <w:rPr>
          <w:rFonts w:eastAsiaTheme="minorEastAsia"/>
          <w:lang w:val="en-US"/>
        </w:rPr>
        <w:t>reference temperature</w:t>
      </w:r>
      <w:r w:rsidR="00815F46">
        <w:rPr>
          <w:rFonts w:eastAsiaTheme="minorEastAsia"/>
          <w:lang w:val="en-US"/>
        </w:rPr>
        <w:t xml:space="preserve"> and air pressure</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(Waldeland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0219C5">
        <w:rPr>
          <w:rFonts w:eastAsiaTheme="minorEastAsia"/>
          <w:b/>
          <w:bCs/>
          <w:lang w:val="en-US"/>
        </w:rPr>
        <w:fldChar w:fldCharType="begin"/>
      </w:r>
      <w:r w:rsidR="000219C5">
        <w:rPr>
          <w:rFonts w:eastAsiaTheme="minorEastAsia"/>
          <w:lang w:val="en-US"/>
        </w:rPr>
        <w:instrText xml:space="preserve"> REF _Ref106449176 \h </w:instrText>
      </w:r>
      <w:r w:rsidR="000219C5">
        <w:rPr>
          <w:rFonts w:eastAsiaTheme="minorEastAsia"/>
          <w:b/>
          <w:bCs/>
          <w:lang w:val="en-US"/>
        </w:rPr>
      </w:r>
      <w:r w:rsidR="000219C5">
        <w:rPr>
          <w:rFonts w:eastAsiaTheme="minorEastAsia"/>
          <w:b/>
          <w:bCs/>
          <w:lang w:val="en-US"/>
        </w:rPr>
        <w:fldChar w:fldCharType="separate"/>
      </w:r>
      <w:r w:rsidR="000219C5" w:rsidRPr="00D74846">
        <w:rPr>
          <w:lang w:val="en-US"/>
        </w:rPr>
        <w:t xml:space="preserve">Table </w:t>
      </w:r>
      <w:r w:rsidR="000219C5">
        <w:rPr>
          <w:noProof/>
          <w:lang w:val="en-US"/>
        </w:rPr>
        <w:t>2</w:t>
      </w:r>
      <w:r w:rsidR="000219C5">
        <w:rPr>
          <w:lang w:val="en-US"/>
        </w:rPr>
        <w:noBreakHyphen/>
      </w:r>
      <w:r w:rsidR="000219C5">
        <w:rPr>
          <w:noProof/>
          <w:lang w:val="en-US"/>
        </w:rPr>
        <w:t>1</w:t>
      </w:r>
      <w:r w:rsidR="000219C5">
        <w:rPr>
          <w:rFonts w:eastAsiaTheme="minorEastAsia"/>
          <w:b/>
          <w:bCs/>
          <w:lang w:val="en-US"/>
        </w:rPr>
        <w:fldChar w:fldCharType="end"/>
      </w:r>
      <w:r w:rsidR="00380EB7">
        <w:rPr>
          <w:rFonts w:eastAsiaTheme="minorEastAsia"/>
          <w:b/>
          <w:bCs/>
          <w:lang w:val="en-US"/>
        </w:rPr>
        <w:t>.</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5E1985B0" w:rsidR="00421E6F" w:rsidRPr="00A96DF1" w:rsidRDefault="00421E6F" w:rsidP="004D7B5D">
      <w:pPr>
        <w:pStyle w:val="Caption"/>
        <w:keepNext/>
        <w:spacing w:line="360" w:lineRule="auto"/>
        <w:rPr>
          <w:lang w:val="en-US"/>
        </w:rPr>
      </w:pPr>
    </w:p>
    <w:p w14:paraId="3F103459" w14:textId="3B64F480" w:rsidR="00D74846" w:rsidRPr="00D74846" w:rsidRDefault="00D74846" w:rsidP="00D74846">
      <w:pPr>
        <w:pStyle w:val="Caption"/>
        <w:keepNext/>
        <w:rPr>
          <w:lang w:val="en-US"/>
        </w:rPr>
      </w:pPr>
      <w:bookmarkStart w:id="118" w:name="_Ref106449176"/>
      <w:r w:rsidRPr="00D74846">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2</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1</w:t>
      </w:r>
      <w:r w:rsidR="00CF695D">
        <w:rPr>
          <w:lang w:val="en-US"/>
        </w:rPr>
        <w:fldChar w:fldCharType="end"/>
      </w:r>
      <w:bookmarkEnd w:id="118"/>
      <w:r w:rsidRPr="00D74846">
        <w:rPr>
          <w:lang w:val="en-US"/>
        </w:rPr>
        <w:t xml:space="preserve">. </w:t>
      </w:r>
      <w:r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Pr>
          <w:rFonts w:eastAsiaTheme="minorEastAsia"/>
          <w:lang w:val="en-US"/>
        </w:rPr>
        <w:t xml:space="preserve"> with correction factors and mass energy absorption coefficient ratio. Two experiments were performed using dotted and striped GRID configurations with different temperature and air pressure conditions.</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4E62E1"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4E62E1"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4E62E1"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4E62E1"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4E62E1"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4E62E1" w:rsidP="004D7B5D">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4D7B5D">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4D7B5D">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4D7B5D">
      <w:pPr>
        <w:spacing w:line="360" w:lineRule="auto"/>
        <w:rPr>
          <w:lang w:val="en-US"/>
        </w:rPr>
      </w:pPr>
    </w:p>
    <w:p w14:paraId="032565A5" w14:textId="6D7D533A" w:rsidR="00774DB9" w:rsidRDefault="006D1C98" w:rsidP="004D7B5D">
      <w:pPr>
        <w:spacing w:line="360" w:lineRule="auto"/>
        <w:rPr>
          <w:lang w:val="en-US"/>
        </w:rPr>
      </w:pPr>
      <w:r>
        <w:rPr>
          <w:lang w:val="en-US"/>
        </w:rPr>
        <w:t>The ionization chamber was irradiated 5, 10, 15, 20 and 60 seconds</w:t>
      </w:r>
      <w:r w:rsidR="0054054A">
        <w:rPr>
          <w:lang w:val="en-US"/>
        </w:rPr>
        <w:t xml:space="preserve"> 3</w:t>
      </w:r>
      <w:r w:rsidR="00985D6D">
        <w:rPr>
          <w:lang w:val="en-US"/>
        </w:rPr>
        <w:t xml:space="preserve"> (31</w:t>
      </w:r>
      <w:r w:rsidR="00ED1BD1">
        <w:rPr>
          <w:lang w:val="en-US"/>
        </w:rPr>
        <w:t>.</w:t>
      </w:r>
      <w:r w:rsidR="00985D6D">
        <w:rPr>
          <w:lang w:val="en-US"/>
        </w:rPr>
        <w:t>08</w:t>
      </w:r>
      <w:r w:rsidR="00ED1BD1">
        <w:rPr>
          <w:lang w:val="en-US"/>
        </w:rPr>
        <w:t>.</w:t>
      </w:r>
      <w:r w:rsidR="00985D6D">
        <w:rPr>
          <w:lang w:val="en-US"/>
        </w:rPr>
        <w:t>21)</w:t>
      </w:r>
      <w:r w:rsidR="00B647B9">
        <w:rPr>
          <w:lang w:val="en-US"/>
        </w:rPr>
        <w:t xml:space="preserve"> </w:t>
      </w:r>
      <w:r w:rsidR="00985D6D">
        <w:rPr>
          <w:lang w:val="en-US"/>
        </w:rPr>
        <w:t xml:space="preserve">or </w:t>
      </w:r>
      <w:r w:rsidR="0054054A">
        <w:rPr>
          <w:lang w:val="en-US"/>
        </w:rPr>
        <w:t>4</w:t>
      </w:r>
      <w:r w:rsidR="00985D6D">
        <w:rPr>
          <w:lang w:val="en-US"/>
        </w:rPr>
        <w:t xml:space="preserve"> (13</w:t>
      </w:r>
      <w:r w:rsidR="00ED1BD1">
        <w:rPr>
          <w:lang w:val="en-US"/>
        </w:rPr>
        <w:t>.</w:t>
      </w:r>
      <w:r w:rsidR="00985D6D">
        <w:rPr>
          <w:lang w:val="en-US"/>
        </w:rPr>
        <w:t>10</w:t>
      </w:r>
      <w:r w:rsidR="00ED1BD1">
        <w:rPr>
          <w:lang w:val="en-US"/>
        </w:rPr>
        <w:t>.</w:t>
      </w:r>
      <w:r w:rsidR="00985D6D">
        <w:rPr>
          <w:lang w:val="en-US"/>
        </w:rPr>
        <w:t>21)</w:t>
      </w:r>
      <w:r w:rsidR="0054054A">
        <w:rPr>
          <w:lang w:val="en-US"/>
        </w:rPr>
        <w:t xml:space="preserve">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Gy</w:t>
      </w:r>
      <w:r w:rsidR="000D4548">
        <w:rPr>
          <w:lang w:val="en-US"/>
        </w:rPr>
        <w:t xml:space="preserve"> were chosen.</w:t>
      </w:r>
      <w:r w:rsidR="00C42722">
        <w:rPr>
          <w:lang w:val="en-US"/>
        </w:rPr>
        <w:t xml:space="preserve"> </w:t>
      </w:r>
      <w:r w:rsidR="007C3698">
        <w:rPr>
          <w:lang w:val="en-US"/>
        </w:rPr>
        <w:t xml:space="preserve"> </w:t>
      </w:r>
      <w:r w:rsidR="00CE2D22">
        <w:rPr>
          <w:lang w:val="en-US"/>
        </w:rPr>
        <w:t xml:space="preserve">For X-ray machines there </w:t>
      </w:r>
      <w:r w:rsidR="00DA136B">
        <w:rPr>
          <w:lang w:val="en-US"/>
        </w:rPr>
        <w:t xml:space="preserve">is a time from when the machine starts producing a beam, to the desired dose rate is </w:t>
      </w:r>
      <w:r w:rsidR="002E76F7">
        <w:rPr>
          <w:lang w:val="en-US"/>
        </w:rPr>
        <w:t xml:space="preserve">reached. This time is called a ramp-up </w:t>
      </w:r>
      <w:r w:rsidR="004939E3">
        <w:rPr>
          <w:lang w:val="en-US"/>
        </w:rPr>
        <w:t>time</w:t>
      </w:r>
      <w:r w:rsidR="00370980">
        <w:rPr>
          <w:lang w:val="en-US"/>
        </w:rPr>
        <w:t xml:space="preserve"> </w:t>
      </w:r>
      <w:r w:rsidR="000514A0">
        <w:rPr>
          <w:lang w:val="en-US"/>
        </w:rPr>
        <w:fldChar w:fldCharType="begin"/>
      </w:r>
      <w:r w:rsidR="000514A0">
        <w:rPr>
          <w:lang w:val="en-US"/>
        </w:rPr>
        <w:instrText xml:space="preserve"> ADDIN ZOTERO_ITEM CSL_CITATION {"citationID":"AZsj3bv5","properties":{"formattedCitation":"(Heales et al., 1998)","plainCitation":"(Heales et al., 1998)","noteIndex":0},"citationItems":[{"id":537,"uris":["http://zotero.org/users/9228513/items/FYJW6CR3"],"itemData":{"id":537,"type":"article-journal","abstract":"Superficial and orthovoltage therapy machines generally exhibit a \"ramp-up region\" during which the dose rate increases from zero to the steady state output. This can produce a significant dose deficit, which can be made up by adding a correction to the treatment time. This correction, which can be determined from the intercept of the dose versus time plot, takes no account of either the true duration of the ramp-up region or the beam quality variation while it takes place. A new method for investigating the ramp-up region is proposed, and the results are presented for a 100 kVp beam. Measurements of beam quality in terms of half value layer (HVL) have been made as a function of time. A change in HVL from an average of 2.9 mm aluminium in the ramp-up region to 3.1 mm for the steady state region has been observed. A significant random variation in the time between initiation of the radiation and the beginning of the ramp-up region was also observed which was traced to a time varying signal in the control system.","container-title":"The British Journal of Radiology","DOI":"10.1259/bjr.71.852.10319006","ISSN":"0007-1285","issue":"852","journalAbbreviation":"Br J Radiol","language":"eng","note":"PMID: 10319006","page":"1306-1309","source":"PubMed","title":"Timer error and beam quality variation during \"ramp-up\" of a superficial X-ray therapy unit","volume":"71","author":[{"family":"Heales","given":"J. C."},{"family":"Harrett","given":"A."},{"family":"Blake","given":"S."}],"issued":{"date-parts":[["1998",12]]}}}],"schema":"https://github.com/citation-style-language/schema/raw/master/csl-citation.json"} </w:instrText>
      </w:r>
      <w:r w:rsidR="000514A0">
        <w:rPr>
          <w:lang w:val="en-US"/>
        </w:rPr>
        <w:fldChar w:fldCharType="separate"/>
      </w:r>
      <w:r w:rsidR="000514A0" w:rsidRPr="000514A0">
        <w:rPr>
          <w:rFonts w:cs="Times New Roman"/>
          <w:lang w:val="en-US"/>
        </w:rPr>
        <w:t>(Heales et al., 1998)</w:t>
      </w:r>
      <w:r w:rsidR="000514A0">
        <w:rPr>
          <w:lang w:val="en-US"/>
        </w:rPr>
        <w:fldChar w:fldCharType="end"/>
      </w:r>
      <w:r w:rsidR="00C95358">
        <w:rPr>
          <w:lang w:val="en-US"/>
        </w:rPr>
        <w:t xml:space="preserve">. </w:t>
      </w:r>
      <w:r w:rsidR="00420980">
        <w:rPr>
          <w:lang w:val="en-US"/>
        </w:rPr>
        <w:t xml:space="preserve">The ramp-up time is most </w:t>
      </w:r>
      <w:r w:rsidR="004A30B5">
        <w:rPr>
          <w:lang w:val="en-US"/>
        </w:rPr>
        <w:t xml:space="preserve">prevalent for lower doses, where low exposure times are </w:t>
      </w:r>
      <w:r w:rsidR="004C6BC7">
        <w:rPr>
          <w:lang w:val="en-US"/>
        </w:rPr>
        <w:t>used.</w:t>
      </w:r>
      <w:r w:rsidR="004C154E">
        <w:rPr>
          <w:lang w:val="en-US"/>
        </w:rPr>
        <w:t xml:space="preserve"> </w:t>
      </w:r>
      <w:r w:rsidR="004C6BC7">
        <w:rPr>
          <w:lang w:val="en-US"/>
        </w:rPr>
        <w:t>Therefore, a</w:t>
      </w:r>
      <w:r w:rsidR="001C61A6">
        <w:rPr>
          <w:lang w:val="en-US"/>
        </w:rPr>
        <w:t xml:space="preserve"> linear regression</w:t>
      </w:r>
      <w:r w:rsidR="0058095E">
        <w:rPr>
          <w:lang w:val="en-US"/>
        </w:rPr>
        <w:t xml:space="preserve"> model</w:t>
      </w:r>
      <w:r w:rsidR="001C61A6">
        <w:rPr>
          <w:lang w:val="en-US"/>
        </w:rPr>
        <w:t xml:space="preserve">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380EB7">
        <w:rPr>
          <w:lang w:val="en-US"/>
        </w:rPr>
        <w:t>1.6.1</w:t>
      </w:r>
      <w:r w:rsidR="00091607">
        <w:rPr>
          <w:lang w:val="en-US"/>
        </w:rPr>
        <w:fldChar w:fldCharType="end"/>
      </w:r>
      <w:r w:rsidR="001C61A6">
        <w:rPr>
          <w:lang w:val="en-US"/>
        </w:rPr>
        <w:t>)</w:t>
      </w:r>
      <w:r w:rsidR="00AA6AF4">
        <w:rPr>
          <w:lang w:val="en-US"/>
        </w:rPr>
        <w:t xml:space="preserve"> </w:t>
      </w:r>
      <w:r w:rsidR="0058095E">
        <w:rPr>
          <w:lang w:val="en-US"/>
        </w:rPr>
        <w:t xml:space="preserve">was </w:t>
      </w:r>
      <w:r w:rsidR="00647B3E">
        <w:rPr>
          <w:lang w:val="en-US"/>
        </w:rPr>
        <w:t>f</w:t>
      </w:r>
      <w:r w:rsidR="00610F5B">
        <w:rPr>
          <w:lang w:val="en-US"/>
        </w:rPr>
        <w:t>ound</w:t>
      </w:r>
      <w:r w:rsidR="00684FEF">
        <w:rPr>
          <w:lang w:val="en-US"/>
        </w:rPr>
        <w:t xml:space="preserve"> for</w:t>
      </w:r>
      <w:r w:rsidR="007B4A82">
        <w:rPr>
          <w:lang w:val="en-US"/>
        </w:rPr>
        <w:t xml:space="preserve"> </w:t>
      </w:r>
      <w:r w:rsidR="00881930">
        <w:rPr>
          <w:lang w:val="en-US"/>
        </w:rPr>
        <w:t>0.1, 0.2 and 0.5 Gy in</w:t>
      </w:r>
      <w:r w:rsidR="00684FEF">
        <w:rPr>
          <w:lang w:val="en-US"/>
        </w:rPr>
        <w:t xml:space="preserve"> each positio</w:t>
      </w:r>
      <w:r w:rsidR="000F659F">
        <w:rPr>
          <w:lang w:val="en-US"/>
        </w:rPr>
        <w:t>n</w:t>
      </w:r>
      <w:r w:rsidR="00FA47ED">
        <w:rPr>
          <w:lang w:val="en-US"/>
        </w:rPr>
        <w:t xml:space="preserve"> using a function </w:t>
      </w:r>
      <w:r w:rsidR="0079390E">
        <w:rPr>
          <w:lang w:val="en-US"/>
        </w:rPr>
        <w:t xml:space="preserve">called </w:t>
      </w:r>
      <w:r w:rsidR="0079390E">
        <w:rPr>
          <w:i/>
          <w:iCs/>
          <w:lang w:val="en-US"/>
        </w:rPr>
        <w:t>linregress</w:t>
      </w:r>
      <w:r w:rsidR="00D728A0">
        <w:rPr>
          <w:i/>
          <w:iCs/>
          <w:lang w:val="en-US"/>
        </w:rPr>
        <w:t xml:space="preserve"> </w:t>
      </w:r>
      <w:r w:rsidR="00D728A0">
        <w:rPr>
          <w:lang w:val="en-US"/>
        </w:rPr>
        <w:t xml:space="preserve">from the </w:t>
      </w:r>
      <w:r w:rsidR="007108B1">
        <w:rPr>
          <w:i/>
          <w:iCs/>
          <w:lang w:val="en-US"/>
        </w:rPr>
        <w:t xml:space="preserve">scipy.v.1.6 </w:t>
      </w:r>
      <w:r w:rsidR="007108B1">
        <w:rPr>
          <w:lang w:val="en-US"/>
        </w:rPr>
        <w:t xml:space="preserve">library </w:t>
      </w:r>
      <w:r w:rsidR="003C46C9">
        <w:rPr>
          <w:lang w:val="en-US"/>
        </w:rPr>
        <w:fldChar w:fldCharType="begin"/>
      </w:r>
      <w:r w:rsidR="003C46C9">
        <w:rPr>
          <w:lang w:val="en-US"/>
        </w:rPr>
        <w:instrText xml:space="preserve"> ADDIN ZOTERO_ITEM CSL_CITATION {"citationID":"Q8YxJYUS","properties":{"formattedCitation":"(Virtanen et al., 2020)","plainCitation":"(Virtanen et al., 2020)","noteIndex":0},"citationItems":[{"id":514,"uris":["http://zotero.org/users/9228513/items/NA8JBSUP"],"itemData":{"id":514,"type":"article-journal","container-title":"Nature Methods","DOI":"10.1038/s41592-019-0686-2","page":"261–272","title":"SciPy 1.0: Fundamental Algorithms for Scientific Computing in Python","volume":"17","author":[{"family":"Virtanen"</w:instrText>
      </w:r>
      <w:r w:rsidR="003C46C9" w:rsidRPr="00823B83">
        <w:rPr>
          <w:lang w:val="sv-SE"/>
        </w:rPr>
        <w:instrText>,"given":"Pauli"},{"family":"Gommers","given":"Ralf"},{"family":"Oliphant","given":"Travis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w:instrText>
      </w:r>
      <w:r w:rsidR="003C46C9" w:rsidRPr="00881930">
        <w:rPr>
          <w:lang w:val="sv-SE"/>
        </w:rPr>
        <w:instrText>ly":"Polat","given"</w:instrText>
      </w:r>
      <w:r w:rsidR="003C46C9" w:rsidRPr="007B4A82">
        <w:rPr>
          <w:lang w:val="sv-SE"/>
        </w:rPr>
        <w:instrText>:"İl</w:instrText>
      </w:r>
      <w:r w:rsidR="003C46C9" w:rsidRPr="004C6BC7">
        <w:rPr>
          <w:lang w:val="sv-SE"/>
        </w:rPr>
        <w:instrText>han"},{"fam</w:instrText>
      </w:r>
      <w:r w:rsidR="003C46C9" w:rsidRPr="005900C1">
        <w:rPr>
          <w:lang w:val="sv-SE"/>
        </w:rPr>
        <w:instrText xml:space="preserve">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H."},{"family":"Pedregosa","given":"Fabian"},{"family":"Mulbregt","given":"Paul","non-dropping-particle":"van"},{"literal":"SciPy 1.0 Contributors"}],"issued":{"date-parts":[["2020"]]}}}],"schema":"https://github.com/citation-style-language/schema/raw/master/csl-citation.json"} </w:instrText>
      </w:r>
      <w:r w:rsidR="003C46C9">
        <w:rPr>
          <w:lang w:val="en-US"/>
        </w:rPr>
        <w:fldChar w:fldCharType="separate"/>
      </w:r>
      <w:r w:rsidR="003C46C9" w:rsidRPr="005900C1">
        <w:rPr>
          <w:rFonts w:cs="Times New Roman"/>
          <w:lang w:val="sv-SE"/>
        </w:rPr>
        <w:t>(Virtanen et al.,</w:t>
      </w:r>
      <w:r w:rsidR="003C46C9" w:rsidRPr="00881930">
        <w:rPr>
          <w:rFonts w:cs="Times New Roman"/>
          <w:lang w:val="sv-SE"/>
        </w:rPr>
        <w:t xml:space="preserve"> 2020)</w:t>
      </w:r>
      <w:r w:rsidR="003C46C9">
        <w:rPr>
          <w:lang w:val="en-US"/>
        </w:rPr>
        <w:fldChar w:fldCharType="end"/>
      </w:r>
      <w:r w:rsidR="008E4C5D" w:rsidRPr="00881930">
        <w:rPr>
          <w:lang w:val="sv-SE"/>
        </w:rPr>
        <w:t xml:space="preserve"> in Python</w:t>
      </w:r>
      <w:r w:rsidR="00911B4C" w:rsidRPr="00881930">
        <w:rPr>
          <w:lang w:val="sv-SE"/>
        </w:rPr>
        <w:t xml:space="preserve"> (v.3.8)</w:t>
      </w:r>
      <w:r w:rsidR="008E4C5D" w:rsidRPr="00881930">
        <w:rPr>
          <w:lang w:val="sv-SE"/>
        </w:rPr>
        <w:t xml:space="preserve"> </w:t>
      </w:r>
      <w:r w:rsidR="008E4C5D">
        <w:rPr>
          <w:lang w:val="en-US"/>
        </w:rPr>
        <w:fldChar w:fldCharType="begin"/>
      </w:r>
      <w:r w:rsidR="008E4C5D" w:rsidRPr="00881930">
        <w:rPr>
          <w:lang w:val="sv-SE"/>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8E4C5D">
        <w:rPr>
          <w:lang w:val="en-US"/>
        </w:rPr>
        <w:fldChar w:fldCharType="separate"/>
      </w:r>
      <w:r w:rsidR="008E4C5D" w:rsidRPr="00881930">
        <w:rPr>
          <w:rFonts w:cs="Times New Roman"/>
          <w:lang w:val="sv-SE"/>
        </w:rPr>
        <w:t>(Guido van Rossum &amp; and the Python development team, 2020)</w:t>
      </w:r>
      <w:r w:rsidR="008E4C5D">
        <w:rPr>
          <w:lang w:val="en-US"/>
        </w:rPr>
        <w:fldChar w:fldCharType="end"/>
      </w:r>
      <w:r w:rsidR="00A15BD1" w:rsidRPr="00881930">
        <w:rPr>
          <w:lang w:val="sv-SE"/>
        </w:rPr>
        <w:t xml:space="preserve">. </w:t>
      </w:r>
      <w:r w:rsidR="00094CC6" w:rsidRPr="00A15BD1">
        <w:rPr>
          <w:lang w:val="en-US"/>
        </w:rPr>
        <w:t>T</w:t>
      </w:r>
      <w:r w:rsidR="0012566B" w:rsidRPr="00A15BD1">
        <w:rPr>
          <w:lang w:val="en-US"/>
        </w:rPr>
        <w:t xml:space="preserve">hen </w:t>
      </w:r>
      <w:r w:rsidR="0011084E" w:rsidRPr="00A15BD1">
        <w:rPr>
          <w:lang w:val="en-US"/>
        </w:rPr>
        <w:t xml:space="preserve">the estimated parameters were averaged </w:t>
      </w:r>
      <w:r w:rsidR="0012566B" w:rsidRPr="00A15BD1">
        <w:rPr>
          <w:lang w:val="en-US"/>
        </w:rPr>
        <w:t>to get</w:t>
      </w:r>
      <w:r w:rsidR="0011084E" w:rsidRPr="00A15BD1">
        <w:rPr>
          <w:lang w:val="en-US"/>
        </w:rPr>
        <w:t xml:space="preserve"> a model independent of </w:t>
      </w:r>
      <w:r w:rsidR="00F13B95" w:rsidRPr="00A15BD1">
        <w:rPr>
          <w:lang w:val="en-US"/>
        </w:rPr>
        <w:t xml:space="preserve">positioning in the cell flask holder. </w:t>
      </w:r>
      <w:r w:rsidR="007D0AEC">
        <w:rPr>
          <w:lang w:val="en-US"/>
        </w:rPr>
        <w:t xml:space="preserve">This would greatly decrease the duration of the </w:t>
      </w:r>
      <w:r w:rsidR="003C403C">
        <w:rPr>
          <w:lang w:val="en-US"/>
        </w:rPr>
        <w:t>experiment because</w:t>
      </w:r>
      <w:r w:rsidR="007D0AEC">
        <w:rPr>
          <w:lang w:val="en-US"/>
        </w:rPr>
        <w:t xml:space="preserve"> we could irradiate in all positions at once. </w:t>
      </w:r>
    </w:p>
    <w:p w14:paraId="3981FC8E" w14:textId="3661EBBE" w:rsidR="00A63512" w:rsidRDefault="004E62E1" w:rsidP="004D7B5D">
      <w:pPr>
        <w:spacing w:line="360" w:lineRule="auto"/>
        <w:rPr>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D</m:t>
              </m:r>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t ,</m:t>
          </m:r>
        </m:oMath>
      </m:oMathPara>
    </w:p>
    <w:p w14:paraId="33027CD9" w14:textId="77777777" w:rsidR="008F782D" w:rsidRDefault="00E24F4A" w:rsidP="004D7B5D">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 xml:space="preserve">coefficients and D is </w:t>
      </w:r>
      <w:proofErr w:type="gramStart"/>
      <w:r w:rsidR="004B02C1">
        <w:rPr>
          <w:rFonts w:eastAsiaTheme="minorEastAsia"/>
          <w:lang w:val="en-US"/>
        </w:rPr>
        <w:t>dose.</w:t>
      </w:r>
      <w:proofErr w:type="gramEnd"/>
      <w:r w:rsidR="005F212C">
        <w:rPr>
          <w:rFonts w:eastAsiaTheme="minorEastAsia"/>
          <w:lang w:val="en-US"/>
        </w:rPr>
        <w:t xml:space="preserve"> Rearranging the </w:t>
      </w:r>
      <w:r w:rsidR="008F782D">
        <w:rPr>
          <w:rFonts w:eastAsiaTheme="minorEastAsia"/>
          <w:lang w:val="en-US"/>
        </w:rPr>
        <w:t>equation,</w:t>
      </w:r>
      <w:r w:rsidR="005F212C">
        <w:rPr>
          <w:rFonts w:eastAsiaTheme="minorEastAsia"/>
          <w:lang w:val="en-US"/>
        </w:rPr>
        <w:t xml:space="preserve"> we could find the time needed to achieve </w:t>
      </w:r>
      <w:r w:rsidR="00E27396">
        <w:rPr>
          <w:rFonts w:eastAsiaTheme="minorEastAsia"/>
          <w:lang w:val="en-US"/>
        </w:rPr>
        <w:t xml:space="preserve">the </w:t>
      </w:r>
      <w:r w:rsidR="00F36589">
        <w:rPr>
          <w:rFonts w:eastAsiaTheme="minorEastAsia"/>
          <w:lang w:val="en-US"/>
        </w:rPr>
        <w:t xml:space="preserve">desired </w:t>
      </w:r>
      <w:r w:rsidR="00A00084">
        <w:rPr>
          <w:rFonts w:eastAsiaTheme="minorEastAsia"/>
          <w:lang w:val="en-US"/>
        </w:rPr>
        <w:t>dose</w:t>
      </w:r>
      <w:r w:rsidR="008F782D">
        <w:rPr>
          <w:rFonts w:eastAsiaTheme="minorEastAsia"/>
          <w:lang w:val="en-US"/>
        </w:rPr>
        <w:t xml:space="preserve"> (0.1, 0.2, 0.5 Gy). </w:t>
      </w:r>
    </w:p>
    <w:p w14:paraId="2009F98A" w14:textId="51F7E7AA" w:rsidR="00DB53CC" w:rsidRDefault="008F782D" w:rsidP="004D7B5D">
      <w:pPr>
        <w:spacing w:line="360" w:lineRule="auto"/>
        <w:rPr>
          <w:rFonts w:eastAsiaTheme="minorEastAsia"/>
          <w:lang w:val="en-US"/>
        </w:rPr>
      </w:pPr>
      <w:r>
        <w:rPr>
          <w:rFonts w:eastAsiaTheme="minorEastAsia"/>
          <w:lang w:val="en-US"/>
        </w:rPr>
        <w:lastRenderedPageBreak/>
        <w:t xml:space="preserve">and multiplying desired dose with 1.026 </w:t>
      </w:r>
    </w:p>
    <w:p w14:paraId="1AB08CA6" w14:textId="55924CFA" w:rsidR="00DB53CC" w:rsidRDefault="004E62E1" w:rsidP="004D7B5D">
      <w:pPr>
        <w:spacing w:line="360" w:lineRule="auto"/>
        <w:jc w:val="cente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t</m:t>
              </m:r>
            </m:e>
          </m:ac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oMath>
      </m:oMathPara>
    </w:p>
    <w:p w14:paraId="7452463C" w14:textId="0BF22AA8" w:rsidR="00774DB9" w:rsidRPr="00C26DFA" w:rsidRDefault="008166D1" w:rsidP="004D7B5D">
      <w:pPr>
        <w:spacing w:line="360" w:lineRule="auto"/>
        <w:rPr>
          <w:rFonts w:eastAsiaTheme="minorEastAsia"/>
          <w:lang w:val="en-US"/>
        </w:rPr>
      </w:pPr>
      <w:r>
        <w:rPr>
          <w:rFonts w:eastAsiaTheme="minorEastAsia"/>
          <w:lang w:val="en-US"/>
        </w:rPr>
        <w:t xml:space="preserve">Dose was multiplied with 1.026 to compensate for the height difference between </w:t>
      </w:r>
      <w:r w:rsidR="004C4B34">
        <w:rPr>
          <w:rFonts w:eastAsiaTheme="minorEastAsia"/>
          <w:lang w:val="en-US"/>
        </w:rPr>
        <w:t>the sensitive volume of the ionization chamber and the bottom of the cell flask</w:t>
      </w:r>
      <w:r>
        <w:rPr>
          <w:rFonts w:eastAsiaTheme="minorEastAsia"/>
          <w:lang w:val="en-US"/>
        </w:rPr>
        <w:t xml:space="preserve"> mentioned in </w:t>
      </w:r>
      <w:r>
        <w:rPr>
          <w:rFonts w:eastAsiaTheme="minorEastAsia"/>
          <w:lang w:val="en-US"/>
        </w:rPr>
        <w:fldChar w:fldCharType="begin"/>
      </w:r>
      <w:r>
        <w:rPr>
          <w:rFonts w:eastAsiaTheme="minorEastAsia"/>
          <w:lang w:val="en-US"/>
        </w:rPr>
        <w:instrText xml:space="preserve"> REF _Ref103179519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2.1.1</w:t>
      </w:r>
      <w:r>
        <w:rPr>
          <w:rFonts w:eastAsiaTheme="minorEastAsia"/>
          <w:lang w:val="en-US"/>
        </w:rPr>
        <w:fldChar w:fldCharType="end"/>
      </w:r>
      <w:r w:rsidR="00C26DFA">
        <w:rPr>
          <w:rFonts w:eastAsiaTheme="minorEastAsia"/>
          <w:lang w:val="en-US"/>
        </w:rPr>
        <w:br/>
      </w:r>
      <w:r w:rsidR="001567B9">
        <w:rPr>
          <w:rFonts w:eastAsiaTheme="minorEastAsia"/>
          <w:lang w:val="en-US"/>
        </w:rPr>
        <w:t xml:space="preserve">With a nonzero intercept, we could account for the </w:t>
      </w:r>
      <w:r w:rsidR="009D5A29">
        <w:rPr>
          <w:rFonts w:eastAsiaTheme="minorEastAsia"/>
          <w:lang w:val="en-US"/>
        </w:rPr>
        <w:t>ramp-up</w:t>
      </w:r>
      <w:r w:rsidR="00D22682">
        <w:rPr>
          <w:rFonts w:eastAsiaTheme="minorEastAsia"/>
          <w:lang w:val="en-US"/>
        </w:rPr>
        <w:t xml:space="preserve"> in beam production</w:t>
      </w:r>
      <w:r w:rsidR="00385C3B">
        <w:rPr>
          <w:rFonts w:eastAsiaTheme="minorEastAsia"/>
          <w:lang w:val="en-US"/>
        </w:rPr>
        <w:t>.</w:t>
      </w:r>
      <w:r w:rsidR="00D738E0">
        <w:rPr>
          <w:rFonts w:eastAsiaTheme="minorEastAsia"/>
          <w:lang w:val="en-US"/>
        </w:rPr>
        <w:t xml:space="preserve"> </w:t>
      </w:r>
      <w:r w:rsidR="00B40BF6">
        <w:rPr>
          <w:rFonts w:eastAsiaTheme="minorEastAsia"/>
          <w:lang w:val="en-US"/>
        </w:rPr>
        <w:t xml:space="preserve"> </w:t>
      </w:r>
      <w:r w:rsidR="0041087E">
        <w:rPr>
          <w:rFonts w:eastAsiaTheme="minorEastAsia"/>
          <w:i/>
          <w:iCs/>
          <w:lang w:val="en-US"/>
        </w:rPr>
        <w:t>Linregress</w:t>
      </w:r>
      <w:r w:rsidR="0041087E">
        <w:rPr>
          <w:rFonts w:eastAsiaTheme="minorEastAsia"/>
          <w:iCs/>
          <w:lang w:val="en-US"/>
        </w:rPr>
        <w:t xml:space="preserve"> returns the standard error of the</w:t>
      </w:r>
      <w:r w:rsidR="005F3F60">
        <w:rPr>
          <w:rFonts w:eastAsiaTheme="minorEastAsia"/>
          <w:iCs/>
          <w:lang w:val="en-US"/>
        </w:rPr>
        <w:t xml:space="preserve"> estimated coefficients. </w:t>
      </w:r>
      <w:r w:rsidR="00DA2B57">
        <w:rPr>
          <w:rFonts w:eastAsiaTheme="minorEastAsia"/>
          <w:iCs/>
          <w:lang w:val="en-US"/>
        </w:rPr>
        <w:t>Because we found the average model</w:t>
      </w:r>
      <w:r w:rsidR="00ED4F1B">
        <w:rPr>
          <w:rFonts w:eastAsiaTheme="minorEastAsia"/>
          <w:iCs/>
          <w:lang w:val="en-US"/>
        </w:rPr>
        <w:t xml:space="preserve"> the mean standard error of the model was found with</w:t>
      </w:r>
      <w:r w:rsidR="002A0A52">
        <w:rPr>
          <w:rFonts w:eastAsiaTheme="minorEastAsia"/>
          <w:iCs/>
          <w:lang w:val="en-US"/>
        </w:rPr>
        <w:t xml:space="preserve"> </w:t>
      </w:r>
      <m:oMath>
        <m:r>
          <m:rPr>
            <m:sty m:val="p"/>
          </m:rPr>
          <w:rPr>
            <w:rFonts w:ascii="Cambria Math" w:eastAsiaTheme="minorEastAsia" w:hAnsi="Cambria Math"/>
            <w:lang w:val="en-US"/>
          </w:rPr>
          <m:t>Δ</m:t>
        </m:r>
        <m:acc>
          <m:accPr>
            <m:chr m:val="̅"/>
            <m:ctrlPr>
              <w:rPr>
                <w:rFonts w:ascii="Cambria Math" w:eastAsiaTheme="minorEastAsia" w:hAnsi="Cambria Math"/>
                <w:i/>
                <w:iCs/>
                <w:lang w:val="en-US"/>
              </w:rPr>
            </m:ctrlPr>
          </m:accPr>
          <m:e>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acc>
        <m:r>
          <w:rPr>
            <w:rFonts w:ascii="Cambria Math" w:eastAsiaTheme="minorEastAsia" w:hAnsi="Cambria Math"/>
            <w:lang w:val="en-US"/>
          </w:rPr>
          <m:t>= </m:t>
        </m:r>
        <m:rad>
          <m:radPr>
            <m:degHide m:val="1"/>
            <m:ctrlPr>
              <w:rPr>
                <w:rFonts w:ascii="Cambria Math" w:eastAsiaTheme="minorEastAsia" w:hAnsi="Cambria Math"/>
                <w:i/>
                <w:iCs/>
                <w:lang w:val="en-US"/>
              </w:rPr>
            </m:ctrlPr>
          </m:radPr>
          <m:deg/>
          <m:e>
            <m:nary>
              <m:naryPr>
                <m:chr m:val="∑"/>
                <m:limLoc m:val="subSup"/>
                <m:ctrlPr>
                  <w:rPr>
                    <w:rFonts w:ascii="Cambria Math" w:eastAsiaTheme="minorEastAsia" w:hAnsi="Cambria Math"/>
                    <w:i/>
                    <w:iCs/>
                    <w:lang w:val="en-US"/>
                  </w:rPr>
                </m:ctrlPr>
              </m:naryPr>
              <m:sub>
                <m:r>
                  <w:rPr>
                    <w:rFonts w:ascii="Cambria Math" w:eastAsiaTheme="minorEastAsia" w:hAnsi="Cambria Math"/>
                    <w:lang w:val="en-US"/>
                  </w:rPr>
                  <m:t>i=0</m:t>
                </m:r>
              </m:sub>
              <m:sup>
                <m:r>
                  <w:rPr>
                    <w:rFonts w:ascii="Cambria Math" w:eastAsiaTheme="minorEastAsia" w:hAnsi="Cambria Math"/>
                    <w:lang w:val="en-US"/>
                  </w:rPr>
                  <m:t>n</m:t>
                </m:r>
              </m:sup>
              <m:e>
                <m:r>
                  <m:rPr>
                    <m:sty m:val="p"/>
                  </m:rPr>
                  <w:rPr>
                    <w:rFonts w:ascii="Cambria Math" w:eastAsiaTheme="minorEastAsia" w:hAnsi="Cambria Math"/>
                    <w:lang w:val="en-US"/>
                  </w:rPr>
                  <m:t>Δ</m:t>
                </m:r>
                <m:sSubSup>
                  <m:sSubSupPr>
                    <m:ctrlPr>
                      <w:rPr>
                        <w:rFonts w:ascii="Cambria Math" w:eastAsiaTheme="minorEastAsia" w:hAnsi="Cambria Math"/>
                        <w:i/>
                        <w:iCs/>
                        <w:lang w:val="en-US"/>
                      </w:rPr>
                    </m:ctrlPr>
                  </m:sSubSupPr>
                  <m:e>
                    <m:r>
                      <w:rPr>
                        <w:rFonts w:ascii="Cambria Math" w:eastAsiaTheme="minorEastAsia" w:hAnsi="Cambria Math"/>
                        <w:lang w:val="en-US"/>
                      </w:rPr>
                      <m:t>β</m:t>
                    </m:r>
                  </m:e>
                  <m:sub>
                    <m:r>
                      <w:rPr>
                        <w:rFonts w:ascii="Cambria Math" w:eastAsiaTheme="minorEastAsia" w:hAnsi="Cambria Math"/>
                        <w:lang w:val="en-US"/>
                      </w:rPr>
                      <m:t>k,i</m:t>
                    </m:r>
                  </m:sub>
                  <m:sup>
                    <m:r>
                      <w:rPr>
                        <w:rFonts w:ascii="Cambria Math" w:eastAsiaTheme="minorEastAsia" w:hAnsi="Cambria Math"/>
                        <w:lang w:val="en-US"/>
                      </w:rPr>
                      <m:t>2</m:t>
                    </m:r>
                  </m:sup>
                </m:sSubSup>
              </m:e>
            </m:nary>
          </m:e>
        </m:rad>
        <m:r>
          <w:rPr>
            <w:rFonts w:ascii="Cambria Math" w:eastAsiaTheme="minorEastAsia" w:hAnsi="Cambria Math"/>
            <w:lang w:val="en-US"/>
          </w:rPr>
          <m:t xml:space="preserve">/n  </m:t>
        </m:r>
      </m:oMath>
      <w:r w:rsidR="000C520F">
        <w:rPr>
          <w:rFonts w:eastAsiaTheme="minorEastAsia"/>
          <w:iCs/>
          <w:lang w:val="en-US"/>
        </w:rPr>
        <w:t xml:space="preserve">, where k is </w:t>
      </w:r>
      <w:r w:rsidR="00645548">
        <w:rPr>
          <w:rFonts w:eastAsiaTheme="minorEastAsia"/>
          <w:iCs/>
          <w:lang w:val="en-US"/>
        </w:rPr>
        <w:t xml:space="preserve">either 0 or 1. The </w:t>
      </w:r>
      <w:r w:rsidR="00425650">
        <w:rPr>
          <w:rFonts w:eastAsiaTheme="minorEastAsia"/>
          <w:iCs/>
          <w:lang w:val="en-US"/>
        </w:rPr>
        <w:t>standard error of exposure time</w:t>
      </w:r>
      <m:oMath>
        <m:r>
          <w:rPr>
            <w:rFonts w:ascii="Cambria Math" w:eastAsiaTheme="minorEastAsia" w:hAnsi="Cambria Math"/>
            <w:lang w:val="en-US"/>
          </w:rPr>
          <m:t xml:space="preserve"> </m:t>
        </m:r>
        <m:r>
          <m:rPr>
            <m:sty m:val="p"/>
          </m:rPr>
          <w:rPr>
            <w:rFonts w:ascii="Cambria Math" w:eastAsiaTheme="minorEastAsia" w:hAnsi="Cambria Math"/>
            <w:lang w:val="en-US"/>
          </w:rPr>
          <m:t>Δ</m:t>
        </m:r>
        <m:acc>
          <m:accPr>
            <m:ctrlPr>
              <w:rPr>
                <w:rFonts w:ascii="Cambria Math" w:eastAsiaTheme="minorEastAsia" w:hAnsi="Cambria Math"/>
                <w:i/>
                <w:iCs/>
                <w:lang w:val="en-US"/>
              </w:rPr>
            </m:ctrlPr>
          </m:accPr>
          <m:e>
            <m:r>
              <w:rPr>
                <w:rFonts w:ascii="Cambria Math" w:eastAsiaTheme="minorEastAsia" w:hAnsi="Cambria Math"/>
                <w:lang w:val="en-US"/>
              </w:rPr>
              <m:t>t</m:t>
            </m:r>
            <m:ctrlPr>
              <w:rPr>
                <w:rFonts w:ascii="Cambria Math" w:eastAsiaTheme="minorEastAsia" w:hAnsi="Cambria Math"/>
                <w:i/>
                <w:lang w:val="en-US"/>
              </w:rPr>
            </m:ctrlPr>
          </m:e>
        </m:acc>
      </m:oMath>
      <w:r w:rsidR="00810908">
        <w:rPr>
          <w:rFonts w:eastAsiaTheme="minorEastAsia"/>
          <w:iCs/>
          <w:lang w:val="en-US"/>
        </w:rPr>
        <w:t xml:space="preserve"> was found </w:t>
      </w:r>
      <w:r w:rsidR="00E63CE4">
        <w:rPr>
          <w:rFonts w:eastAsiaTheme="minorEastAsia"/>
          <w:lang w:val="en-US"/>
        </w:rPr>
        <w:t xml:space="preserve">using the </w:t>
      </w:r>
      <w:r w:rsidR="00104CA3">
        <w:rPr>
          <w:rFonts w:eastAsiaTheme="minorEastAsia"/>
          <w:lang w:val="en-US"/>
        </w:rPr>
        <w:t>formula</w:t>
      </w:r>
      <w:r w:rsidR="00E63CE4">
        <w:rPr>
          <w:rFonts w:eastAsiaTheme="minorEastAsia"/>
          <w:lang w:val="en-US"/>
        </w:rPr>
        <w:t xml:space="preserve"> for error propagation</w:t>
      </w:r>
      <w:r w:rsidR="005A5EA6">
        <w:rPr>
          <w:rFonts w:eastAsiaTheme="minorEastAsia"/>
          <w:lang w:val="en-US"/>
        </w:rPr>
        <w:t xml:space="preserve"> of the multivariate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5A5EA6">
        <w:rPr>
          <w:rFonts w:eastAsiaTheme="minorEastAsia"/>
          <w:lang w:val="en-US"/>
        </w:rPr>
        <w:t xml:space="preserve"> </w:t>
      </w:r>
      <w:r w:rsidR="00E63CE4">
        <w:rPr>
          <w:rFonts w:eastAsiaTheme="minorEastAsia"/>
          <w:lang w:val="en-US"/>
        </w:rPr>
        <w:t xml:space="preserve"> with independent variables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37E5B" w14:paraId="5D8F0EDD" w14:textId="77777777" w:rsidTr="003E4509">
        <w:tc>
          <w:tcPr>
            <w:tcW w:w="8815" w:type="dxa"/>
          </w:tcPr>
          <w:p w14:paraId="3A9FBDF7" w14:textId="77777777" w:rsidR="00937E5B" w:rsidRDefault="00937E5B" w:rsidP="004D7B5D">
            <w:pPr>
              <w:spacing w:line="360" w:lineRule="auto"/>
            </w:pPr>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19" w:name="_Ref100759194"/>
        <w:tc>
          <w:tcPr>
            <w:tcW w:w="535" w:type="dxa"/>
          </w:tcPr>
          <w:p w14:paraId="1D4790E9" w14:textId="5FCAF9EF" w:rsidR="00937E5B" w:rsidRDefault="00937E5B"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119"/>
          </w:p>
        </w:tc>
      </w:tr>
    </w:tbl>
    <w:p w14:paraId="7A95D527" w14:textId="2574B978" w:rsidR="001A6894" w:rsidRDefault="009030FC" w:rsidP="004D7B5D">
      <w:pPr>
        <w:spacing w:line="360" w:lineRule="auto"/>
        <w:rPr>
          <w:rFonts w:eastAsiaTheme="minorEastAsia"/>
          <w:lang w:val="en-US"/>
        </w:rPr>
      </w:pPr>
      <w:r>
        <w:rPr>
          <w:rFonts w:eastAsiaTheme="minorEastAsia"/>
          <w:lang w:val="en-US"/>
        </w:rPr>
        <w:t>The resulting error expression becomes</w:t>
      </w:r>
    </w:p>
    <w:p w14:paraId="66AAB16D" w14:textId="02FD386F" w:rsidR="00927053" w:rsidRPr="00F71DE5" w:rsidRDefault="00BB4B90" w:rsidP="004D7B5D">
      <w:pPr>
        <w:spacing w:line="360" w:lineRule="auto"/>
        <w:rPr>
          <w:rFonts w:eastAsiaTheme="minorEastAsia"/>
          <w:lang w:val="en-US"/>
        </w:rPr>
      </w:pPr>
      <m:oMathPara>
        <m:oMath>
          <m:r>
            <m:rPr>
              <m:sty m:val="p"/>
            </m:rPr>
            <w:rPr>
              <w:rFonts w:ascii="Cambria Math" w:eastAsiaTheme="minorEastAsia" w:hAnsi="Cambria Math"/>
              <w:lang w:val="en-US"/>
            </w:rPr>
            <m:t>Δ</m:t>
          </m:r>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up>
                              <m:r>
                                <w:rPr>
                                  <w:rFonts w:ascii="Cambria Math" w:eastAsiaTheme="minorEastAsia" w:hAnsi="Cambria Math"/>
                                  <w:lang w:val="en-US"/>
                                </w:rPr>
                                <m:t>2</m:t>
                              </m:r>
                            </m:sup>
                          </m:sSubSup>
                        </m:den>
                      </m:f>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59165DA4" w14:textId="25176077" w:rsidR="00323E81" w:rsidRDefault="00192F50" w:rsidP="004D7B5D">
      <w:pPr>
        <w:spacing w:line="360" w:lineRule="auto"/>
        <w:rPr>
          <w:rFonts w:eastAsiaTheme="minorEastAsia"/>
          <w:lang w:val="en-US"/>
        </w:rPr>
      </w:pPr>
      <w:r>
        <w:rPr>
          <w:rFonts w:eastAsiaTheme="minorEastAsia"/>
          <w:lang w:val="en-US"/>
        </w:rPr>
        <w:t xml:space="preserve">Because linear regression does not account for variability in </w:t>
      </w:r>
      <w:r w:rsidR="00E721CE">
        <w:rPr>
          <w:rFonts w:eastAsiaTheme="minorEastAsia"/>
          <w:lang w:val="en-US"/>
        </w:rPr>
        <w:t xml:space="preserve">the independent variable (see </w:t>
      </w:r>
      <w:r w:rsidR="00E721CE">
        <w:rPr>
          <w:rFonts w:eastAsiaTheme="minorEastAsia"/>
          <w:lang w:val="en-US"/>
        </w:rPr>
        <w:fldChar w:fldCharType="begin"/>
      </w:r>
      <w:r w:rsidR="00E721CE">
        <w:rPr>
          <w:rFonts w:eastAsiaTheme="minorEastAsia"/>
          <w:lang w:val="en-US"/>
        </w:rPr>
        <w:instrText xml:space="preserve"> REF _Ref98754619 \r \h </w:instrText>
      </w:r>
      <w:r w:rsidR="004D7B5D">
        <w:rPr>
          <w:rFonts w:eastAsiaTheme="minorEastAsia"/>
          <w:lang w:val="en-US"/>
        </w:rPr>
        <w:instrText xml:space="preserve"> \* MERGEFORMAT </w:instrText>
      </w:r>
      <w:r w:rsidR="00E721CE">
        <w:rPr>
          <w:rFonts w:eastAsiaTheme="minorEastAsia"/>
          <w:lang w:val="en-US"/>
        </w:rPr>
      </w:r>
      <w:r w:rsidR="00E721CE">
        <w:rPr>
          <w:rFonts w:eastAsiaTheme="minorEastAsia"/>
          <w:lang w:val="en-US"/>
        </w:rPr>
        <w:fldChar w:fldCharType="separate"/>
      </w:r>
      <w:r w:rsidR="00380EB7">
        <w:rPr>
          <w:rFonts w:eastAsiaTheme="minorEastAsia"/>
          <w:lang w:val="en-US"/>
        </w:rPr>
        <w:t>1.6.1</w:t>
      </w:r>
      <w:r w:rsidR="00E721CE">
        <w:rPr>
          <w:rFonts w:eastAsiaTheme="minorEastAsia"/>
          <w:lang w:val="en-US"/>
        </w:rPr>
        <w:fldChar w:fldCharType="end"/>
      </w:r>
      <w:r w:rsidR="00E721CE">
        <w:rPr>
          <w:rFonts w:eastAsiaTheme="minorEastAsia"/>
          <w:lang w:val="en-US"/>
        </w:rPr>
        <w:t xml:space="preserve">), </w:t>
      </w:r>
      <m:oMath>
        <m:r>
          <m:rPr>
            <m:sty m:val="p"/>
          </m:rPr>
          <w:rPr>
            <w:rFonts w:ascii="Cambria Math" w:eastAsiaTheme="minorEastAsia" w:hAnsi="Cambria Math"/>
            <w:lang w:val="en-US"/>
          </w:rPr>
          <m:t>Δ</m:t>
        </m:r>
        <m:r>
          <w:rPr>
            <w:rFonts w:ascii="Cambria Math" w:eastAsiaTheme="minorEastAsia" w:hAnsi="Cambria Math"/>
            <w:lang w:val="en-US"/>
          </w:rPr>
          <m:t>D=0</m:t>
        </m:r>
      </m:oMath>
      <w:r w:rsidR="00BC590E">
        <w:rPr>
          <w:rFonts w:eastAsiaTheme="minorEastAsia"/>
          <w:lang w:val="en-US"/>
        </w:rPr>
        <w:t xml:space="preserve">. </w:t>
      </w:r>
      <w:r w:rsidR="0098671B">
        <w:rPr>
          <w:rFonts w:eastAsiaTheme="minorEastAsia"/>
          <w:lang w:val="en-US"/>
        </w:rPr>
        <w:t xml:space="preserve">For doses above </w:t>
      </w:r>
      <w:r w:rsidR="006A4F2D">
        <w:rPr>
          <w:rFonts w:eastAsiaTheme="minorEastAsia"/>
          <w:lang w:val="en-US"/>
        </w:rPr>
        <w:t xml:space="preserve">0.5 Gy we </w:t>
      </w:r>
      <w:r w:rsidR="00D9414D">
        <w:rPr>
          <w:rFonts w:eastAsiaTheme="minorEastAsia"/>
          <w:lang w:val="en-US"/>
        </w:rPr>
        <w:t>assumed linearity</w:t>
      </w:r>
      <w:r w:rsidR="00EC26FF">
        <w:rPr>
          <w:rFonts w:eastAsiaTheme="minorEastAsia"/>
          <w:lang w:val="en-US"/>
        </w:rPr>
        <w:t xml:space="preserve">. </w:t>
      </w:r>
      <w:r w:rsidR="00F10CC7">
        <w:rPr>
          <w:rFonts w:eastAsiaTheme="minorEastAsia"/>
          <w:lang w:val="en-US"/>
        </w:rPr>
        <w:t>Therefore</w:t>
      </w:r>
      <w:r w:rsidR="00152E1F">
        <w:rPr>
          <w:rFonts w:eastAsiaTheme="minorEastAsia"/>
          <w:lang w:val="en-US"/>
        </w:rPr>
        <w:t>,</w:t>
      </w:r>
      <w:r w:rsidR="00F10CC7">
        <w:rPr>
          <w:rFonts w:eastAsiaTheme="minorEastAsia"/>
          <w:lang w:val="en-US"/>
        </w:rPr>
        <w:t xml:space="preserve"> we </w:t>
      </w:r>
      <w:r w:rsidR="002B3788">
        <w:rPr>
          <w:rFonts w:eastAsiaTheme="minorEastAsia"/>
          <w:lang w:val="en-US"/>
        </w:rPr>
        <w:t xml:space="preserve">only </w:t>
      </w:r>
      <w:r w:rsidR="00152E1F">
        <w:rPr>
          <w:rFonts w:eastAsiaTheme="minorEastAsia"/>
          <w:lang w:val="en-US"/>
        </w:rPr>
        <w:t>made 60 second measurements</w:t>
      </w:r>
      <w:r w:rsidR="00526A3F">
        <w:rPr>
          <w:rFonts w:eastAsiaTheme="minorEastAsia"/>
          <w:lang w:val="en-US"/>
        </w:rPr>
        <w:t xml:space="preserve"> to get dose rate (Gy/min)</w:t>
      </w:r>
      <w:r w:rsidR="006D7222">
        <w:rPr>
          <w:rFonts w:eastAsiaTheme="minorEastAsia"/>
          <w:lang w:val="en-US"/>
        </w:rPr>
        <w:t xml:space="preserve"> in all positions </w:t>
      </w:r>
      <w:r w:rsidR="00D11E94">
        <w:rPr>
          <w:rFonts w:eastAsiaTheme="minorEastAsia"/>
          <w:lang w:val="en-US"/>
        </w:rPr>
        <w:t xml:space="preserve">repeated </w:t>
      </w:r>
      <w:r w:rsidR="006D7222">
        <w:rPr>
          <w:rFonts w:eastAsiaTheme="minorEastAsia"/>
          <w:lang w:val="en-US"/>
        </w:rPr>
        <w:t>3 (31.08.21) or 4 (13.10.21)</w:t>
      </w:r>
      <w:r w:rsidR="00D11E94">
        <w:rPr>
          <w:rFonts w:eastAsiaTheme="minorEastAsia"/>
          <w:lang w:val="en-US"/>
        </w:rPr>
        <w:t xml:space="preserve"> times. </w:t>
      </w:r>
      <w:r w:rsidR="00EF2A59">
        <w:rPr>
          <w:rFonts w:eastAsiaTheme="minorEastAsia"/>
          <w:lang w:val="en-US"/>
        </w:rPr>
        <w:t xml:space="preserve">The measurements were </w:t>
      </w:r>
      <w:r w:rsidR="00A41E4D">
        <w:rPr>
          <w:rFonts w:eastAsiaTheme="minorEastAsia"/>
          <w:lang w:val="en-US"/>
        </w:rPr>
        <w:t>averaged</w:t>
      </w:r>
      <w:r w:rsidR="00C0597C">
        <w:rPr>
          <w:rFonts w:eastAsiaTheme="minorEastAsia"/>
          <w:lang w:val="en-US"/>
        </w:rPr>
        <w:t xml:space="preserve"> to </w:t>
      </w:r>
      <w:r w:rsidR="00A41E4D">
        <w:rPr>
          <w:rFonts w:eastAsiaTheme="minorEastAsia"/>
          <w:lang w:val="en-US"/>
        </w:rPr>
        <w:t>obtain</w:t>
      </w:r>
      <w:r w:rsidR="00C0597C">
        <w:rPr>
          <w:rFonts w:eastAsiaTheme="minorEastAsia"/>
          <w:lang w:val="en-US"/>
        </w:rPr>
        <w:t xml:space="preserve"> one </w:t>
      </w:r>
      <w:r w:rsidR="00BD5895">
        <w:rPr>
          <w:rFonts w:eastAsiaTheme="minorEastAsia"/>
          <w:lang w:val="en-US"/>
        </w:rPr>
        <w:t>dose rate</w:t>
      </w:r>
      <w:r w:rsidR="00C0597C">
        <w:rPr>
          <w:rFonts w:eastAsiaTheme="minorEastAsia"/>
          <w:lang w:val="en-US"/>
        </w:rPr>
        <w:t xml:space="preserve">. </w:t>
      </w:r>
      <w:r w:rsidR="00391AFC">
        <w:rPr>
          <w:rFonts w:eastAsiaTheme="minorEastAsia"/>
          <w:lang w:val="en-US"/>
        </w:rPr>
        <w:t>We assumed</w:t>
      </w:r>
      <w:r w:rsidR="009A328E">
        <w:rPr>
          <w:rFonts w:eastAsiaTheme="minorEastAsia"/>
          <w:lang w:val="en-US"/>
        </w:rPr>
        <w:t xml:space="preserve"> the</w:t>
      </w:r>
      <w:r w:rsidR="00391AFC">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452E51">
        <w:rPr>
          <w:rFonts w:eastAsiaTheme="minorEastAsia"/>
          <w:lang w:val="en-US"/>
        </w:rPr>
        <w:t xml:space="preserve">With the error propagation </w:t>
      </w:r>
      <w:r w:rsidR="001B09EF">
        <w:rPr>
          <w:rFonts w:eastAsiaTheme="minorEastAsia"/>
          <w:lang w:val="en-US"/>
        </w:rPr>
        <w:t>we got</w:t>
      </w:r>
    </w:p>
    <w:p w14:paraId="72792B8E" w14:textId="6E971CE6" w:rsidR="00A24A6A" w:rsidRPr="008C190C" w:rsidRDefault="00003A73" w:rsidP="004D7B5D">
      <w:pPr>
        <w:spacing w:line="360" w:lineRule="auto"/>
        <w:jc w:val="both"/>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=C</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60797201" w14:textId="271748E3" w:rsidR="00697BD7" w:rsidRDefault="000B26EE" w:rsidP="004D7B5D">
      <w:pPr>
        <w:spacing w:line="360" w:lineRule="auto"/>
        <w:rPr>
          <w:rFonts w:eastAsiaTheme="minorEastAsia"/>
          <w:lang w:val="en-US"/>
        </w:rPr>
      </w:pP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Pr>
          <w:rFonts w:eastAsiaTheme="minorEastAsia"/>
          <w:lang w:val="en-US"/>
        </w:rPr>
        <w:t xml:space="preserve"> was found </w:t>
      </w:r>
      <w:r w:rsidR="000E51CC">
        <w:rPr>
          <w:rFonts w:eastAsiaTheme="minorEastAsia"/>
          <w:lang w:val="en-US"/>
        </w:rPr>
        <w:t>from the nC measurements</w:t>
      </w:r>
      <w:r w:rsidR="009A7BAC">
        <w:rPr>
          <w:rFonts w:eastAsiaTheme="minorEastAsia"/>
          <w:lang w:val="en-US"/>
        </w:rPr>
        <w:t xml:space="preserve"> by averaging</w:t>
      </w:r>
      <w:r w:rsidR="00EB7FBA">
        <w:rPr>
          <w:rFonts w:eastAsiaTheme="minorEastAsia"/>
          <w:lang w:val="en-US"/>
        </w:rPr>
        <w:t xml:space="preserve"> repeated measurements</w:t>
      </w:r>
      <w:r w:rsidR="009A7BAC">
        <w:rPr>
          <w:rFonts w:eastAsiaTheme="minorEastAsia"/>
          <w:lang w:val="en-US"/>
        </w:rPr>
        <w:t xml:space="preserve"> of each </w:t>
      </w:r>
      <w:r w:rsidR="00F9741C">
        <w:rPr>
          <w:rFonts w:eastAsiaTheme="minorEastAsia"/>
          <w:lang w:val="en-US"/>
        </w:rPr>
        <w:t xml:space="preserve">position, then </w:t>
      </w:r>
      <w:r w:rsidR="00F25A1C">
        <w:rPr>
          <w:rFonts w:eastAsiaTheme="minorEastAsia"/>
          <w:lang w:val="en-US"/>
        </w:rPr>
        <w:t xml:space="preserve">finding the standard </w:t>
      </w:r>
      <w:r w:rsidR="005E5F89">
        <w:rPr>
          <w:rFonts w:eastAsiaTheme="minorEastAsia"/>
          <w:lang w:val="en-US"/>
        </w:rPr>
        <w:t xml:space="preserve">deviation of these averages and dividing it by </w:t>
      </w:r>
      <m:oMath>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r>
          <w:rPr>
            <w:rFonts w:ascii="Cambria Math" w:eastAsiaTheme="minorEastAsia" w:hAnsi="Cambria Math"/>
            <w:lang w:val="en-US"/>
          </w:rPr>
          <m:t>,</m:t>
        </m:r>
      </m:oMath>
      <w:r w:rsidR="005E5F89">
        <w:rPr>
          <w:rFonts w:eastAsiaTheme="minorEastAsia"/>
          <w:lang w:val="en-US"/>
        </w:rPr>
        <w:t xml:space="preserve"> with n being number of positions.</w:t>
      </w:r>
      <w:r w:rsidR="00EB7FBA">
        <w:rPr>
          <w:rFonts w:eastAsiaTheme="minorEastAsia"/>
          <w:lang w:val="en-US"/>
        </w:rPr>
        <w:t xml:space="preserv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EB7FBA">
        <w:rPr>
          <w:rFonts w:eastAsiaTheme="minorEastAsia"/>
          <w:lang w:val="en-US"/>
        </w:rPr>
        <w:t xml:space="preserve"> was </w:t>
      </w:r>
      <w:r w:rsidR="005A5301">
        <w:rPr>
          <w:rFonts w:eastAsiaTheme="minorEastAsia"/>
          <w:lang w:val="en-US"/>
        </w:rPr>
        <w:t xml:space="preserve">reported as </w:t>
      </w:r>
      <m:oMath>
        <m:r>
          <w:rPr>
            <w:rFonts w:ascii="Cambria Math" w:eastAsiaTheme="minorEastAsia" w:hAnsi="Cambria Math"/>
            <w:lang w:val="en-US"/>
          </w:rPr>
          <m:t>0.39 mGy/nC</m:t>
        </m:r>
      </m:oMath>
      <w:r w:rsidR="005A5301">
        <w:rPr>
          <w:rFonts w:eastAsiaTheme="minorEastAsia"/>
          <w:lang w:val="en-US"/>
        </w:rPr>
        <w:t xml:space="preserve"> by the</w:t>
      </w:r>
      <w:r w:rsidR="00947AF5">
        <w:rPr>
          <w:rFonts w:eastAsiaTheme="minorEastAsia"/>
          <w:lang w:val="en-US"/>
        </w:rPr>
        <w:t xml:space="preserve"> calibration lab (</w:t>
      </w:r>
      <w:r w:rsidR="00313B20" w:rsidRPr="00313B20">
        <w:rPr>
          <w:rFonts w:eastAsiaTheme="minorEastAsia"/>
          <w:i/>
          <w:iCs/>
          <w:lang w:val="en-US"/>
        </w:rPr>
        <w:t>Norwegian Radiation Protection Authority</w:t>
      </w:r>
      <w:r w:rsidR="00947AF5">
        <w:rPr>
          <w:rFonts w:eastAsiaTheme="minorEastAsia"/>
          <w:lang w:val="en-US"/>
        </w:rPr>
        <w:t>)</w:t>
      </w:r>
      <w:r w:rsidR="005A5301">
        <w:rPr>
          <w:rFonts w:eastAsiaTheme="minorEastAsia"/>
          <w:lang w:val="en-US"/>
        </w:rPr>
        <w:t xml:space="preserve">. </w:t>
      </w:r>
    </w:p>
    <w:p w14:paraId="620D99D8" w14:textId="391E74F3" w:rsidR="008C190C" w:rsidRDefault="008C190C" w:rsidP="004D7B5D">
      <w:pPr>
        <w:spacing w:line="360" w:lineRule="auto"/>
        <w:rPr>
          <w:rFonts w:eastAsiaTheme="minorEastAsia"/>
          <w:lang w:val="en-US"/>
        </w:rPr>
      </w:pPr>
      <w:r>
        <w:rPr>
          <w:rFonts w:eastAsiaTheme="minorEastAsia"/>
          <w:lang w:val="en-US"/>
        </w:rPr>
        <w:lastRenderedPageBreak/>
        <w:t xml:space="preserve">Finding time required for 1, </w:t>
      </w:r>
      <w:r w:rsidR="00AB35A5">
        <w:rPr>
          <w:rFonts w:eastAsiaTheme="minorEastAsia"/>
          <w:lang w:val="en-US"/>
        </w:rPr>
        <w:t xml:space="preserve">2, 5 and 10 Gy, we divided the dose with the dose rate. </w:t>
      </w:r>
      <w:r w:rsidR="00BA002C">
        <w:rPr>
          <w:rFonts w:eastAsiaTheme="minorEastAsia"/>
          <w:lang w:val="en-US"/>
        </w:rPr>
        <w:t>Again,</w:t>
      </w:r>
      <w:r w:rsidR="00AB35A5">
        <w:rPr>
          <w:rFonts w:eastAsiaTheme="minorEastAsia"/>
          <w:lang w:val="en-US"/>
        </w:rPr>
        <w:t xml:space="preserve"> using error </w:t>
      </w:r>
      <w:r w:rsidR="003406C4">
        <w:rPr>
          <w:rFonts w:eastAsiaTheme="minorEastAsia"/>
          <w:lang w:val="en-US"/>
        </w:rPr>
        <w:t>propagation</w:t>
      </w:r>
      <w:r w:rsidR="00AB35A5">
        <w:rPr>
          <w:rFonts w:eastAsiaTheme="minorEastAsia"/>
          <w:lang w:val="en-US"/>
        </w:rPr>
        <w:t xml:space="preserve"> we get </w:t>
      </w:r>
      <w:r w:rsidR="005F6933">
        <w:rPr>
          <w:rFonts w:eastAsiaTheme="minorEastAsia"/>
          <w:lang w:val="en-US"/>
        </w:rPr>
        <w:t>uncertainty</w:t>
      </w:r>
    </w:p>
    <w:p w14:paraId="0E39F571" w14:textId="4941E086" w:rsidR="005F6933" w:rsidRPr="005F6933" w:rsidRDefault="00AB35A5" w:rsidP="004D7B5D">
      <w:pPr>
        <w:spacing w:line="360" w:lineRule="auto"/>
        <w:jc w:val="both"/>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doserat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den>
                      </m:f>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doserate</m:t>
                      </m:r>
                    </m:e>
                  </m:d>
                </m:e>
                <m:sup>
                  <m:r>
                    <w:rPr>
                      <w:rFonts w:ascii="Cambria Math" w:eastAsiaTheme="minorEastAsia" w:hAnsi="Cambria Math"/>
                      <w:lang w:val="en-US"/>
                    </w:rPr>
                    <m:t>2</m:t>
                  </m:r>
                </m:sup>
              </m:sSup>
            </m:e>
          </m:rad>
          <m:r>
            <w:rPr>
              <w:rFonts w:ascii="Cambria Math" w:eastAsiaTheme="minorEastAsia" w:hAnsi="Cambria Math"/>
              <w:lang w:val="en-US"/>
            </w:rPr>
            <m:t>.</m:t>
          </m:r>
        </m:oMath>
      </m:oMathPara>
    </w:p>
    <w:p w14:paraId="6345FB41" w14:textId="0432A1BB" w:rsidR="00DE601A" w:rsidRPr="005F6933" w:rsidRDefault="00A23985" w:rsidP="004D7B5D">
      <w:pPr>
        <w:spacing w:line="360" w:lineRule="auto"/>
        <w:jc w:val="both"/>
        <w:rPr>
          <w:rFonts w:eastAsiaTheme="minorEastAsia"/>
          <w:lang w:val="en-US"/>
        </w:rPr>
      </w:pPr>
      <w:r>
        <w:rPr>
          <w:rFonts w:eastAsiaTheme="minorEastAsia"/>
          <w:lang w:val="en-US"/>
        </w:rPr>
        <w:t>To get standard error of the mean we divide</w:t>
      </w:r>
      <w:r w:rsidR="00305A41">
        <w:rPr>
          <w:rFonts w:eastAsiaTheme="minorEastAsia"/>
          <w:lang w:val="en-US"/>
        </w:rPr>
        <w:t>d</w:t>
      </w:r>
      <w:r>
        <w:rPr>
          <w:rFonts w:eastAsiaTheme="minorEastAsia"/>
          <w:lang w:val="en-US"/>
        </w:rPr>
        <w:t xml:space="preserve"> with the square root of </w:t>
      </w:r>
      <w:commentRangeStart w:id="120"/>
      <w:r>
        <w:rPr>
          <w:rFonts w:eastAsiaTheme="minorEastAsia"/>
          <w:lang w:val="en-US"/>
        </w:rPr>
        <w:t xml:space="preserve">number of </w:t>
      </w:r>
      <w:r w:rsidR="00F003FE">
        <w:rPr>
          <w:rFonts w:eastAsiaTheme="minorEastAsia"/>
          <w:lang w:val="en-US"/>
        </w:rPr>
        <w:t xml:space="preserve">measurements. </w:t>
      </w:r>
      <w:commentRangeEnd w:id="120"/>
      <w:r w:rsidR="00F003FE">
        <w:rPr>
          <w:rStyle w:val="CommentReference"/>
        </w:rPr>
        <w:commentReference w:id="120"/>
      </w:r>
    </w:p>
    <w:p w14:paraId="58853AAF" w14:textId="6C7649CF" w:rsidR="006F0489" w:rsidRPr="002638D1" w:rsidRDefault="002638D1" w:rsidP="004D7B5D">
      <w:pPr>
        <w:pStyle w:val="Heading3"/>
        <w:spacing w:line="360" w:lineRule="auto"/>
      </w:pPr>
      <w:bookmarkStart w:id="121" w:name="_Ref101196212"/>
      <w:bookmarkStart w:id="122" w:name="_Ref103870928"/>
      <w:bookmarkStart w:id="123" w:name="_Toc106449119"/>
      <w:r w:rsidRPr="002638D1">
        <w:t>Gafchromic film</w:t>
      </w:r>
      <w:bookmarkEnd w:id="121"/>
      <w:r w:rsidR="00061F73">
        <w:t xml:space="preserve"> </w:t>
      </w:r>
      <w:r w:rsidR="009F1B84">
        <w:t>dosimetry</w:t>
      </w:r>
      <w:bookmarkEnd w:id="122"/>
      <w:bookmarkEnd w:id="123"/>
      <w:r w:rsidR="006F0489" w:rsidRPr="002638D1">
        <w:br/>
      </w:r>
    </w:p>
    <w:p w14:paraId="1D72D1D1" w14:textId="2F5F3297" w:rsidR="000723E2" w:rsidRPr="001D5801" w:rsidRDefault="000723E2" w:rsidP="004D7B5D">
      <w:pPr>
        <w:pStyle w:val="NoSpacing"/>
        <w:spacing w:line="360" w:lineRule="auto"/>
        <w:rPr>
          <w:lang w:val="en-US"/>
        </w:rPr>
      </w:pPr>
      <w:r>
        <w:rPr>
          <w:noProof/>
        </w:rPr>
        <mc:AlternateContent>
          <mc:Choice Requires="wps">
            <w:drawing>
              <wp:anchor distT="0" distB="0" distL="114300" distR="114300" simplePos="0" relativeHeight="251754496" behindDoc="1" locked="0" layoutInCell="1" allowOverlap="1" wp14:anchorId="2AD45D39" wp14:editId="3027AA6E">
                <wp:simplePos x="0" y="0"/>
                <wp:positionH relativeFrom="column">
                  <wp:posOffset>3427730</wp:posOffset>
                </wp:positionH>
                <wp:positionV relativeFrom="paragraph">
                  <wp:posOffset>2219960</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625630AF" w:rsidR="00E02FF3" w:rsidRPr="002638D1" w:rsidRDefault="00E02FF3" w:rsidP="00E02FF3">
                            <w:pPr>
                              <w:pStyle w:val="Caption"/>
                              <w:rPr>
                                <w:lang w:val="en-US"/>
                              </w:rPr>
                            </w:pPr>
                            <w:bookmarkStart w:id="124" w:name="_Ref100567854"/>
                            <w:r w:rsidRPr="00E02FF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124"/>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2" type="#_x0000_t202" style="position:absolute;margin-left:269.9pt;margin-top:174.8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" stroked="f">
                <v:textbox inset="0,0,0,0">
                  <w:txbxContent>
                    <w:p w14:paraId="0B86E698" w14:textId="625630AF" w:rsidR="00E02FF3" w:rsidRPr="002638D1" w:rsidRDefault="00E02FF3" w:rsidP="00E02FF3">
                      <w:pPr>
                        <w:pStyle w:val="Caption"/>
                        <w:rPr>
                          <w:lang w:val="en-US"/>
                        </w:rPr>
                      </w:pPr>
                      <w:bookmarkStart w:id="125" w:name="_Ref100567854"/>
                      <w:r w:rsidRPr="00E02FF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125"/>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r w:rsidRPr="000723E2">
        <w:rPr>
          <w:noProof/>
        </w:rPr>
        <w:drawing>
          <wp:anchor distT="0" distB="0" distL="114300" distR="114300" simplePos="0" relativeHeight="251750400" behindDoc="1" locked="0" layoutInCell="1" allowOverlap="1" wp14:anchorId="05DA27D8" wp14:editId="1CF8F99E">
            <wp:simplePos x="0" y="0"/>
            <wp:positionH relativeFrom="margin">
              <wp:align>left</wp:align>
            </wp:positionH>
            <wp:positionV relativeFrom="paragraph">
              <wp:posOffset>4691380</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2">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sidRPr="000723E2">
        <w:rPr>
          <w:lang w:val="en-US"/>
        </w:rPr>
        <w:t xml:space="preserve">The protocol for </w:t>
      </w:r>
      <w:r w:rsidR="00262E8B" w:rsidRPr="000723E2">
        <w:rPr>
          <w:lang w:val="en-US"/>
        </w:rPr>
        <w:t>G</w:t>
      </w:r>
      <w:r w:rsidR="00095E53" w:rsidRPr="000723E2">
        <w:rPr>
          <w:lang w:val="en-US"/>
        </w:rPr>
        <w:t xml:space="preserve">afchromic film calibration follows the protocol </w:t>
      </w:r>
      <w:r w:rsidR="00CA4828" w:rsidRPr="000723E2">
        <w:rPr>
          <w:lang w:val="en-US"/>
        </w:rPr>
        <w:t xml:space="preserve">established by </w:t>
      </w:r>
      <w:r w:rsidR="00CA4828" w:rsidRPr="000723E2">
        <w:fldChar w:fldCharType="begin"/>
      </w:r>
      <w:r w:rsidR="007A1718" w:rsidRPr="000723E2">
        <w:rPr>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0723E2">
        <w:fldChar w:fldCharType="separate"/>
      </w:r>
      <w:r w:rsidR="007A1718" w:rsidRPr="000723E2">
        <w:rPr>
          <w:lang w:val="en-US"/>
        </w:rPr>
        <w:t>(Devic et al., 2016)</w:t>
      </w:r>
      <w:r w:rsidR="00CA4828" w:rsidRPr="000723E2">
        <w:fldChar w:fldCharType="end"/>
      </w:r>
      <w:r w:rsidR="005C74F7" w:rsidRPr="000723E2">
        <w:rPr>
          <w:lang w:val="en-US"/>
        </w:rPr>
        <w:t xml:space="preserve"> in: </w:t>
      </w:r>
      <w:r w:rsidR="005C74F7" w:rsidRPr="000723E2">
        <w:rPr>
          <w:lang w:val="en-US"/>
        </w:rPr>
        <w:br/>
        <w:t>“</w:t>
      </w:r>
      <w:r w:rsidR="007A1718" w:rsidRPr="000723E2">
        <w:rPr>
          <w:lang w:val="en-US"/>
        </w:rPr>
        <w:t>Reference radiochromic film dosimetry: Review of technical aspects</w:t>
      </w:r>
      <w:r w:rsidR="005C74F7" w:rsidRPr="000723E2">
        <w:rPr>
          <w:lang w:val="en-US"/>
        </w:rPr>
        <w:t>”</w:t>
      </w:r>
      <w:r w:rsidR="003264D8" w:rsidRPr="000723E2">
        <w:rPr>
          <w:lang w:val="en-US"/>
        </w:rPr>
        <w:t>.</w:t>
      </w:r>
      <w:r w:rsidR="0059465E" w:rsidRPr="000723E2">
        <w:rPr>
          <w:lang w:val="en-US"/>
        </w:rPr>
        <w:t xml:space="preserve"> </w:t>
      </w:r>
      <w:r w:rsidR="006F0489" w:rsidRPr="000723E2">
        <w:rPr>
          <w:lang w:val="en-US"/>
        </w:rPr>
        <w:br/>
      </w:r>
      <w:r w:rsidR="006F0489" w:rsidRPr="000723E2">
        <w:rPr>
          <w:lang w:val="en-US"/>
        </w:rPr>
        <w:br/>
      </w:r>
      <w:r w:rsidR="00041C17" w:rsidRPr="001D5801">
        <w:rPr>
          <w:lang w:val="en-US"/>
        </w:rPr>
        <w:t xml:space="preserve">The Gafchromic </w:t>
      </w:r>
      <w:r w:rsidR="00CD3CE7" w:rsidRPr="001D5801">
        <w:rPr>
          <w:lang w:val="en-US"/>
        </w:rPr>
        <w:t>EBT3 films</w:t>
      </w:r>
      <w:r w:rsidR="00505698" w:rsidRPr="001D5801">
        <w:rPr>
          <w:lang w:val="en-US"/>
        </w:rPr>
        <w:t xml:space="preserve"> (</w:t>
      </w:r>
      <w:r w:rsidR="00294265" w:rsidRPr="001D5801">
        <w:rPr>
          <w:lang w:val="en-US"/>
        </w:rPr>
        <w:t>lot #</w:t>
      </w:r>
      <w:r w:rsidR="00A0777D" w:rsidRPr="001D5801">
        <w:rPr>
          <w:lang w:val="en-US"/>
        </w:rPr>
        <w:t>: 02122001</w:t>
      </w:r>
      <w:r w:rsidR="00505698" w:rsidRPr="001D5801">
        <w:rPr>
          <w:lang w:val="en-US"/>
        </w:rPr>
        <w:t>)</w:t>
      </w:r>
      <w:r w:rsidR="00CD3CE7" w:rsidRPr="001D5801">
        <w:rPr>
          <w:lang w:val="en-US"/>
        </w:rPr>
        <w:t xml:space="preserve"> were chosen because they give a</w:t>
      </w:r>
      <w:r w:rsidR="00FC0B33" w:rsidRPr="001D5801">
        <w:rPr>
          <w:lang w:val="en-US"/>
        </w:rPr>
        <w:t xml:space="preserve"> high spatial resolution</w:t>
      </w:r>
      <w:r w:rsidR="00D7511E" w:rsidRPr="001D5801">
        <w:rPr>
          <w:lang w:val="en-US"/>
        </w:rPr>
        <w:t>,</w:t>
      </w:r>
      <w:r w:rsidR="00CD3CE7" w:rsidRPr="001D5801">
        <w:rPr>
          <w:lang w:val="en-US"/>
        </w:rPr>
        <w:t xml:space="preserve"> 2D dose </w:t>
      </w:r>
      <w:r w:rsidR="00137E5A" w:rsidRPr="001D5801">
        <w:rPr>
          <w:lang w:val="en-US"/>
        </w:rPr>
        <w:t>distribution,</w:t>
      </w:r>
      <w:r w:rsidR="00CD3CE7" w:rsidRPr="001D5801">
        <w:rPr>
          <w:lang w:val="en-US"/>
        </w:rPr>
        <w:t xml:space="preserve"> and </w:t>
      </w:r>
      <w:r w:rsidR="00F43E1E" w:rsidRPr="001D5801">
        <w:rPr>
          <w:lang w:val="en-US"/>
        </w:rPr>
        <w:t>they can</w:t>
      </w:r>
      <w:r w:rsidR="0000189E" w:rsidRPr="001D5801">
        <w:rPr>
          <w:lang w:val="en-US"/>
        </w:rPr>
        <w:t xml:space="preserve"> be neatly fitted to a cell flask.</w:t>
      </w:r>
      <w:r w:rsidR="00F82F5B" w:rsidRPr="001D5801">
        <w:rPr>
          <w:lang w:val="en-US"/>
        </w:rPr>
        <w:t xml:space="preserve"> </w:t>
      </w:r>
      <w:r w:rsidR="00C02905" w:rsidRPr="000723E2">
        <w:rPr>
          <w:lang w:val="en-US"/>
        </w:rPr>
        <w:t>The near tissue equivalent property of the films</w:t>
      </w:r>
      <w:r w:rsidR="00EB22BB" w:rsidRPr="000723E2">
        <w:rPr>
          <w:lang w:val="en-US"/>
        </w:rPr>
        <w:t xml:space="preserve"> </w:t>
      </w:r>
      <w:r w:rsidR="00D16892" w:rsidRPr="000723E2">
        <w:rPr>
          <w:lang w:val="en-US"/>
        </w:rPr>
        <w:t xml:space="preserve">offers </w:t>
      </w:r>
      <w:r w:rsidR="0090076B" w:rsidRPr="000723E2">
        <w:rPr>
          <w:lang w:val="en-US"/>
        </w:rPr>
        <w:t>comparative dose meas</w:t>
      </w:r>
      <w:r w:rsidR="00A72844" w:rsidRPr="000723E2">
        <w:rPr>
          <w:lang w:val="en-US"/>
        </w:rPr>
        <w:t xml:space="preserve">urements to cells </w:t>
      </w:r>
      <w:r w:rsidR="00322514" w:rsidRPr="000723E2">
        <w:rPr>
          <w:lang w:val="en-US"/>
        </w:rPr>
        <w:t xml:space="preserve">suspended in medium. </w:t>
      </w:r>
      <w:r w:rsidR="006B21B2" w:rsidRPr="000723E2">
        <w:rPr>
          <w:lang w:val="en-US"/>
        </w:rPr>
        <w:t xml:space="preserve">The polymerization process (see </w:t>
      </w:r>
      <w:r w:rsidR="006B21B2" w:rsidRPr="000723E2">
        <w:fldChar w:fldCharType="begin"/>
      </w:r>
      <w:r w:rsidR="006B21B2" w:rsidRPr="000723E2">
        <w:rPr>
          <w:lang w:val="en-US"/>
        </w:rPr>
        <w:instrText xml:space="preserve"> REF _Ref99639623 \r \h </w:instrText>
      </w:r>
      <w:r w:rsidRPr="000723E2">
        <w:rPr>
          <w:lang w:val="en-US"/>
        </w:rPr>
        <w:instrText xml:space="preserve"> \* MERGEFORMAT </w:instrText>
      </w:r>
      <w:r w:rsidR="006B21B2" w:rsidRPr="000723E2">
        <w:fldChar w:fldCharType="separate"/>
      </w:r>
      <w:r w:rsidR="00380EB7">
        <w:rPr>
          <w:lang w:val="en-US"/>
        </w:rPr>
        <w:t>1.5.3</w:t>
      </w:r>
      <w:r w:rsidR="006B21B2" w:rsidRPr="000723E2">
        <w:fldChar w:fldCharType="end"/>
      </w:r>
      <w:r w:rsidR="006B21B2" w:rsidRPr="000723E2">
        <w:rPr>
          <w:lang w:val="en-US"/>
        </w:rPr>
        <w:t xml:space="preserve">) </w:t>
      </w:r>
      <w:r w:rsidR="00DC42EB" w:rsidRPr="000723E2">
        <w:rPr>
          <w:lang w:val="en-US"/>
        </w:rPr>
        <w:t>changes the color of the film post irradiation, and because of its low sensitivity to light, it’s unnecessary to develop the film</w:t>
      </w:r>
      <w:r w:rsidR="00534280" w:rsidRPr="000723E2">
        <w:rPr>
          <w:lang w:val="en-US"/>
        </w:rPr>
        <w:t xml:space="preserve"> </w:t>
      </w:r>
      <w:r w:rsidR="000A058F" w:rsidRPr="000723E2">
        <w:fldChar w:fldCharType="begin"/>
      </w:r>
      <w:r w:rsidR="000A058F" w:rsidRPr="000723E2">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sidRPr="000723E2">
        <w:fldChar w:fldCharType="separate"/>
      </w:r>
      <w:r w:rsidR="000A058F" w:rsidRPr="000723E2">
        <w:rPr>
          <w:lang w:val="en-US"/>
        </w:rPr>
        <w:t xml:space="preserve">(Niroomand-Rad et </w:t>
      </w:r>
      <w:r w:rsidR="000A058F" w:rsidRPr="000723E2">
        <w:rPr>
          <w:lang w:val="en-US"/>
        </w:rPr>
        <w:lastRenderedPageBreak/>
        <w:t>al., 1998)</w:t>
      </w:r>
      <w:r w:rsidR="000A058F" w:rsidRPr="000723E2">
        <w:fldChar w:fldCharType="end"/>
      </w:r>
      <w:r w:rsidR="00DA4489" w:rsidRPr="000723E2">
        <w:rPr>
          <w:lang w:val="en-US"/>
        </w:rPr>
        <w:t xml:space="preserve">. </w:t>
      </w:r>
      <w:r w:rsidR="00DA4489" w:rsidRPr="000723E2">
        <w:rPr>
          <w:lang w:val="en-US"/>
        </w:rPr>
        <w:br/>
        <w:t xml:space="preserve">EBT3 was chosen </w:t>
      </w:r>
      <w:r w:rsidR="00546CE1" w:rsidRPr="000723E2">
        <w:rPr>
          <w:lang w:val="en-US"/>
        </w:rPr>
        <w:t>because of its symmetric</w:t>
      </w:r>
      <w:r w:rsidR="00984451" w:rsidRPr="000723E2">
        <w:rPr>
          <w:lang w:val="en-US"/>
        </w:rPr>
        <w:t xml:space="preserve"> chemical</w:t>
      </w:r>
      <w:r w:rsidR="00546CE1" w:rsidRPr="000723E2">
        <w:rPr>
          <w:lang w:val="en-US"/>
        </w:rPr>
        <w:t xml:space="preserve"> </w:t>
      </w:r>
      <w:r w:rsidR="00983AD1" w:rsidRPr="000723E2">
        <w:rPr>
          <w:lang w:val="en-US"/>
        </w:rPr>
        <w:t xml:space="preserve">configuration </w:t>
      </w:r>
      <w:r w:rsidR="00873351" w:rsidRPr="000723E2">
        <w:rPr>
          <w:lang w:val="en-US"/>
        </w:rPr>
        <w:t xml:space="preserve">(see </w:t>
      </w:r>
      <w:r w:rsidR="00DD6163" w:rsidRPr="000723E2">
        <w:fldChar w:fldCharType="begin"/>
      </w:r>
      <w:r w:rsidR="00DD6163" w:rsidRPr="000723E2">
        <w:rPr>
          <w:lang w:val="en-US"/>
        </w:rPr>
        <w:instrText xml:space="preserve"> REF _Ref99640055 \h </w:instrText>
      </w:r>
      <w:r w:rsidRPr="000723E2">
        <w:rPr>
          <w:lang w:val="en-US"/>
        </w:rPr>
        <w:instrText xml:space="preserve"> \* MERGEFORMAT </w:instrText>
      </w:r>
      <w:r w:rsidR="00DD6163" w:rsidRPr="000723E2">
        <w:fldChar w:fldCharType="separate"/>
      </w:r>
      <w:r w:rsidR="00380EB7" w:rsidRPr="006C6937">
        <w:rPr>
          <w:lang w:val="en-US"/>
        </w:rPr>
        <w:t xml:space="preserve">Figure </w:t>
      </w:r>
      <w:r w:rsidR="00380EB7">
        <w:rPr>
          <w:lang w:val="en-US"/>
        </w:rPr>
        <w:t>1</w:t>
      </w:r>
      <w:r w:rsidR="00380EB7">
        <w:rPr>
          <w:lang w:val="en-US"/>
        </w:rPr>
        <w:noBreakHyphen/>
        <w:t>15</w:t>
      </w:r>
      <w:r w:rsidR="00DD6163" w:rsidRPr="000723E2">
        <w:fldChar w:fldCharType="end"/>
      </w:r>
      <w:r w:rsidR="00873351" w:rsidRPr="000723E2">
        <w:rPr>
          <w:lang w:val="en-US"/>
        </w:rPr>
        <w:t>)</w:t>
      </w:r>
      <w:r w:rsidR="00F47674" w:rsidRPr="000723E2">
        <w:rPr>
          <w:lang w:val="en-US"/>
        </w:rPr>
        <w:t>,</w:t>
      </w:r>
      <w:r w:rsidR="00AD458A" w:rsidRPr="000723E2">
        <w:rPr>
          <w:lang w:val="en-US"/>
        </w:rPr>
        <w:t xml:space="preserve"> with a 125 </w:t>
      </w:r>
      <m:oMath>
        <m:r>
          <w:rPr>
            <w:rFonts w:ascii="Cambria Math" w:hAnsi="Cambria Math"/>
          </w:rPr>
          <m:t>μm</m:t>
        </m:r>
      </m:oMath>
      <w:r w:rsidR="00AD458A" w:rsidRPr="000723E2">
        <w:rPr>
          <w:lang w:val="en-US"/>
        </w:rPr>
        <w:t xml:space="preserve"> </w:t>
      </w:r>
      <w:r w:rsidR="00E70148" w:rsidRPr="000723E2">
        <w:rPr>
          <w:lang w:val="en-US"/>
        </w:rPr>
        <w:t xml:space="preserve">protective matt polymer layer on both side </w:t>
      </w:r>
      <w:r w:rsidR="00203CC6" w:rsidRPr="000723E2">
        <w:rPr>
          <w:lang w:val="en-US"/>
        </w:rPr>
        <w:t>of</w:t>
      </w:r>
      <w:r w:rsidR="00E70148" w:rsidRPr="000723E2">
        <w:rPr>
          <w:lang w:val="en-US"/>
        </w:rPr>
        <w:t xml:space="preserve"> a </w:t>
      </w:r>
      <w:r w:rsidR="00203CC6" w:rsidRPr="000723E2">
        <w:rPr>
          <w:lang w:val="en-US"/>
        </w:rPr>
        <w:t xml:space="preserve">26 </w:t>
      </w:r>
      <m:oMath>
        <m:r>
          <w:rPr>
            <w:rFonts w:ascii="Cambria Math" w:hAnsi="Cambria Math"/>
          </w:rPr>
          <m:t>μm</m:t>
        </m:r>
      </m:oMath>
      <w:r w:rsidR="00203CC6" w:rsidRPr="000723E2">
        <w:rPr>
          <w:lang w:val="en-US"/>
        </w:rPr>
        <w:t xml:space="preserve"> active </w:t>
      </w:r>
      <w:r w:rsidR="001F7C15" w:rsidRPr="000723E2">
        <w:rPr>
          <w:lang w:val="en-US"/>
        </w:rPr>
        <w:t>layer.</w:t>
      </w:r>
      <w:r w:rsidR="00983AD1" w:rsidRPr="000723E2">
        <w:rPr>
          <w:lang w:val="en-US"/>
        </w:rPr>
        <w:t xml:space="preserve"> </w:t>
      </w:r>
      <w:r w:rsidR="001F7C15" w:rsidRPr="001D5801">
        <w:rPr>
          <w:lang w:val="en-US"/>
        </w:rPr>
        <w:t>T</w:t>
      </w:r>
      <w:r w:rsidR="00983AD1" w:rsidRPr="001D5801">
        <w:rPr>
          <w:lang w:val="en-US"/>
        </w:rPr>
        <w:t>he</w:t>
      </w:r>
      <w:r w:rsidR="004C4A62" w:rsidRPr="001D5801">
        <w:rPr>
          <w:lang w:val="en-US"/>
        </w:rPr>
        <w:t xml:space="preserve"> </w:t>
      </w:r>
      <w:r w:rsidR="000977B8" w:rsidRPr="001D5801">
        <w:rPr>
          <w:lang w:val="en-US"/>
        </w:rPr>
        <w:t>implementation</w:t>
      </w:r>
      <w:r w:rsidR="001F7C15" w:rsidRPr="001D5801">
        <w:rPr>
          <w:lang w:val="en-US"/>
        </w:rPr>
        <w:t xml:space="preserve"> of</w:t>
      </w:r>
      <w:r w:rsidR="00A144A5" w:rsidRPr="001D5801">
        <w:rPr>
          <w:lang w:val="en-US"/>
        </w:rPr>
        <w:t xml:space="preserve"> a</w:t>
      </w:r>
      <w:r w:rsidR="009A6D49" w:rsidRPr="001D5801">
        <w:rPr>
          <w:lang w:val="en-US"/>
        </w:rPr>
        <w:t xml:space="preserve"> </w:t>
      </w:r>
      <w:r w:rsidR="0051227D" w:rsidRPr="001D5801">
        <w:rPr>
          <w:lang w:val="en-US"/>
        </w:rPr>
        <w:t>matte polyester</w:t>
      </w:r>
      <w:r w:rsidR="00A96CD9" w:rsidRPr="001D5801">
        <w:rPr>
          <w:lang w:val="en-US"/>
        </w:rPr>
        <w:t xml:space="preserve"> protective</w:t>
      </w:r>
      <w:r w:rsidR="00FC41C9" w:rsidRPr="001D5801">
        <w:rPr>
          <w:lang w:val="en-US"/>
        </w:rPr>
        <w:t xml:space="preserve"> layer</w:t>
      </w:r>
      <w:r w:rsidR="001F7C15" w:rsidRPr="001D5801">
        <w:rPr>
          <w:lang w:val="en-US"/>
        </w:rPr>
        <w:t xml:space="preserve"> instead of the smooth</w:t>
      </w:r>
      <w:r w:rsidR="005F7C04" w:rsidRPr="001D5801">
        <w:rPr>
          <w:lang w:val="en-US"/>
        </w:rPr>
        <w:t xml:space="preserve"> layer</w:t>
      </w:r>
      <w:r w:rsidR="001F7C15" w:rsidRPr="001D5801">
        <w:rPr>
          <w:lang w:val="en-US"/>
        </w:rPr>
        <w:t xml:space="preserve"> found in</w:t>
      </w:r>
      <w:r w:rsidR="00FC41C9" w:rsidRPr="001D5801">
        <w:rPr>
          <w:lang w:val="en-US"/>
        </w:rPr>
        <w:t xml:space="preserve"> EBT2</w:t>
      </w:r>
      <w:r w:rsidR="0051227D" w:rsidRPr="001D5801">
        <w:rPr>
          <w:lang w:val="en-US"/>
        </w:rPr>
        <w:t xml:space="preserve"> </w:t>
      </w:r>
      <w:r w:rsidR="00A144A5" w:rsidRPr="001D5801">
        <w:rPr>
          <w:lang w:val="en-US"/>
        </w:rPr>
        <w:t>removes the generation of the newton ring artefact</w:t>
      </w:r>
      <w:r w:rsidR="00D2181A" w:rsidRPr="001D5801">
        <w:rPr>
          <w:lang w:val="en-US"/>
        </w:rPr>
        <w:t>s</w:t>
      </w:r>
      <w:r w:rsidR="00A144A5" w:rsidRPr="001D5801">
        <w:rPr>
          <w:lang w:val="en-US"/>
        </w:rPr>
        <w:t xml:space="preserve"> when scanning the films</w:t>
      </w:r>
      <w:r w:rsidR="00563015" w:rsidRPr="001D5801">
        <w:rPr>
          <w:lang w:val="en-US"/>
        </w:rPr>
        <w:t xml:space="preserve"> </w:t>
      </w:r>
      <w:r w:rsidR="006241B6" w:rsidRPr="000723E2">
        <w:fldChar w:fldCharType="begin"/>
      </w:r>
      <w:r w:rsidR="00F36726" w:rsidRPr="001D5801">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sidRPr="000723E2">
        <w:fldChar w:fldCharType="separate"/>
      </w:r>
      <w:r w:rsidR="00F36726" w:rsidRPr="001D5801">
        <w:rPr>
          <w:lang w:val="en-US"/>
        </w:rPr>
        <w:t>(GafChromic, n.d.)</w:t>
      </w:r>
      <w:r w:rsidR="006241B6" w:rsidRPr="000723E2">
        <w:fldChar w:fldCharType="end"/>
      </w:r>
      <w:r w:rsidR="009246F8" w:rsidRPr="001D5801">
        <w:rPr>
          <w:lang w:val="en-US"/>
        </w:rPr>
        <w:t xml:space="preserve">. </w:t>
      </w:r>
      <w:r w:rsidR="00FC41C9" w:rsidRPr="001D5801">
        <w:rPr>
          <w:lang w:val="en-US"/>
        </w:rPr>
        <w:t>The films have a dose range of 0.1 – 10 Gy</w:t>
      </w:r>
      <w:r w:rsidR="00B14033" w:rsidRPr="001D5801">
        <w:rPr>
          <w:lang w:val="en-US"/>
        </w:rPr>
        <w:t xml:space="preserve">. </w:t>
      </w:r>
      <w:r w:rsidR="00B73A8E" w:rsidRPr="001D5801">
        <w:rPr>
          <w:lang w:val="en-US"/>
        </w:rPr>
        <w:t>The</w:t>
      </w:r>
      <w:r w:rsidR="00B01311" w:rsidRPr="001D5801">
        <w:rPr>
          <w:lang w:val="en-US"/>
        </w:rPr>
        <w:t>ir</w:t>
      </w:r>
      <w:r w:rsidR="00B73A8E" w:rsidRPr="001D5801">
        <w:rPr>
          <w:lang w:val="en-US"/>
        </w:rPr>
        <w:t xml:space="preserve"> optical density is known to change </w:t>
      </w:r>
      <w:r w:rsidR="006F2CF0" w:rsidRPr="001D5801">
        <w:rPr>
          <w:lang w:val="en-US"/>
        </w:rPr>
        <w:t xml:space="preserve">from </w:t>
      </w:r>
      <w:r w:rsidR="003F09D3" w:rsidRPr="001D5801">
        <w:rPr>
          <w:lang w:val="en-US"/>
        </w:rPr>
        <w:t xml:space="preserve">exposure to UV light, </w:t>
      </w:r>
      <w:r w:rsidR="001440A9" w:rsidRPr="001D5801">
        <w:rPr>
          <w:lang w:val="en-US"/>
        </w:rPr>
        <w:t xml:space="preserve">temperature and </w:t>
      </w:r>
      <w:r w:rsidR="0069031B" w:rsidRPr="001D5801">
        <w:rPr>
          <w:lang w:val="en-US"/>
        </w:rPr>
        <w:t xml:space="preserve">humidity </w:t>
      </w:r>
      <w:r w:rsidR="00DA3A4F" w:rsidRPr="000723E2">
        <w:fldChar w:fldCharType="begin"/>
      </w:r>
      <w:r w:rsidR="00D45459" w:rsidRPr="001D5801">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w:instrText>
      </w:r>
      <w:r w:rsidR="00D45459" w:rsidRPr="000723E2">
        <w:instrText>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w:instrText>
      </w:r>
      <w:r w:rsidR="00D45459" w:rsidRPr="001D5801">
        <w:rPr>
          <w:lang w:val="en-US"/>
        </w:rPr>
        <w:instrText xml:space="preserve">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sidRPr="000723E2">
        <w:fldChar w:fldCharType="separate"/>
      </w:r>
      <w:r w:rsidR="00E850F3" w:rsidRPr="001D5801">
        <w:rPr>
          <w:lang w:val="en-US"/>
        </w:rPr>
        <w:t>(Girard et al., 2012; Park et al., 2012)</w:t>
      </w:r>
      <w:r w:rsidR="00DA3A4F" w:rsidRPr="000723E2">
        <w:fldChar w:fldCharType="end"/>
      </w:r>
      <w:r w:rsidR="00E850F3" w:rsidRPr="001D5801">
        <w:rPr>
          <w:lang w:val="en-US"/>
        </w:rPr>
        <w:t>, the films were therefore handled using gloves</w:t>
      </w:r>
      <w:r w:rsidR="008851A2" w:rsidRPr="001D5801">
        <w:rPr>
          <w:lang w:val="en-US"/>
        </w:rPr>
        <w:t xml:space="preserve"> i</w:t>
      </w:r>
      <w:r w:rsidR="00E23DCA" w:rsidRPr="001D5801">
        <w:rPr>
          <w:lang w:val="en-US"/>
        </w:rPr>
        <w:t>n a room with dark curtains</w:t>
      </w:r>
      <w:r w:rsidR="008851A2" w:rsidRPr="001D5801">
        <w:rPr>
          <w:lang w:val="en-US"/>
        </w:rPr>
        <w:t xml:space="preserve">, and stored in a </w:t>
      </w:r>
      <w:r w:rsidR="00A95D7A" w:rsidRPr="001D5801">
        <w:rPr>
          <w:lang w:val="en-US"/>
        </w:rPr>
        <w:t>room tempered drawer.</w:t>
      </w:r>
      <w:r w:rsidR="009F1B84" w:rsidRPr="001D5801">
        <w:rPr>
          <w:lang w:val="en-US"/>
        </w:rPr>
        <w:t xml:space="preserve"> </w:t>
      </w:r>
      <w:r w:rsidR="00814190" w:rsidRPr="001D5801">
        <w:rPr>
          <w:lang w:val="en-US"/>
        </w:rPr>
        <w:t xml:space="preserve">Because of </w:t>
      </w:r>
      <w:r w:rsidR="00D01C5E" w:rsidRPr="001D5801">
        <w:rPr>
          <w:lang w:val="en-US"/>
        </w:rPr>
        <w:t>the external influences in film response, it was important to hav</w:t>
      </w:r>
      <w:r w:rsidR="008B152E" w:rsidRPr="001D5801">
        <w:rPr>
          <w:lang w:val="en-US"/>
        </w:rPr>
        <w:t xml:space="preserve">e a set of control films, that received zero dose. </w:t>
      </w:r>
      <w:bookmarkStart w:id="126" w:name="_Ref99732872"/>
    </w:p>
    <w:p w14:paraId="56AFA68E" w14:textId="77777777" w:rsidR="000723E2" w:rsidRPr="001D5801" w:rsidRDefault="000723E2" w:rsidP="004D7B5D">
      <w:pPr>
        <w:pStyle w:val="NoSpacing"/>
        <w:spacing w:line="360" w:lineRule="auto"/>
        <w:rPr>
          <w:lang w:val="en-US"/>
        </w:rPr>
      </w:pPr>
    </w:p>
    <w:bookmarkEnd w:id="126"/>
    <w:p w14:paraId="437158BA" w14:textId="0FDAF8D5" w:rsidR="000723E2" w:rsidRDefault="000723E2" w:rsidP="004D7B5D">
      <w:pPr>
        <w:pStyle w:val="NoSpacing"/>
        <w:spacing w:line="360" w:lineRule="auto"/>
        <w:rPr>
          <w:lang w:val="en-US"/>
        </w:rPr>
      </w:pPr>
    </w:p>
    <w:p w14:paraId="6807731C" w14:textId="472DAE02" w:rsidR="003D6F96" w:rsidRDefault="00C752C1" w:rsidP="004D7B5D">
      <w:pPr>
        <w:pStyle w:val="Heading4"/>
        <w:spacing w:line="360" w:lineRule="auto"/>
        <w:rPr>
          <w:lang w:val="en-US"/>
        </w:rPr>
      </w:pPr>
      <w:r>
        <w:rPr>
          <w:lang w:val="en-US"/>
        </w:rPr>
        <w:t>Film irradiation</w:t>
      </w:r>
    </w:p>
    <w:p w14:paraId="16A59B51" w14:textId="08052A5D" w:rsidR="00C752C1" w:rsidRPr="00C752C1" w:rsidRDefault="00C752C1" w:rsidP="004D7B5D">
      <w:pPr>
        <w:spacing w:line="360" w:lineRule="auto"/>
        <w:rPr>
          <w:lang w:val="en-US"/>
        </w:rPr>
      </w:pPr>
      <w:r>
        <w:rPr>
          <w:lang w:val="en-US"/>
        </w:rPr>
        <w:t xml:space="preserve">As mentioned in </w:t>
      </w:r>
      <w:r>
        <w:rPr>
          <w:lang w:val="en-US"/>
        </w:rPr>
        <w:fldChar w:fldCharType="begin"/>
      </w:r>
      <w:r>
        <w:rPr>
          <w:lang w:val="en-US"/>
        </w:rPr>
        <w:instrText xml:space="preserve"> REF _Ref100567515 \r \h </w:instrText>
      </w:r>
      <w:r w:rsidR="004D7B5D">
        <w:rPr>
          <w:lang w:val="en-US"/>
        </w:rPr>
        <w:instrText xml:space="preserve"> \* MERGEFORMAT </w:instrText>
      </w:r>
      <w:r>
        <w:rPr>
          <w:lang w:val="en-US"/>
        </w:rPr>
      </w:r>
      <w:r>
        <w:rPr>
          <w:lang w:val="en-US"/>
        </w:rPr>
        <w:fldChar w:fldCharType="separate"/>
      </w:r>
      <w:r w:rsidR="00380EB7">
        <w:rPr>
          <w:lang w:val="en-US"/>
        </w:rPr>
        <w:t>1.5.3</w:t>
      </w:r>
      <w:r>
        <w:rPr>
          <w:lang w:val="en-US"/>
        </w:rPr>
        <w:fldChar w:fldCharType="end"/>
      </w:r>
      <w:r>
        <w:rPr>
          <w:lang w:val="en-US"/>
        </w:rPr>
        <w:t xml:space="preserve">, we </w:t>
      </w:r>
      <w:r w:rsidR="0046120F">
        <w:rPr>
          <w:lang w:val="en-US"/>
        </w:rPr>
        <w:t xml:space="preserve">needed to establish a calibration </w:t>
      </w:r>
      <w:r w:rsidR="00713963">
        <w:rPr>
          <w:lang w:val="en-US"/>
        </w:rPr>
        <w:t>curve before</w:t>
      </w:r>
      <w:r w:rsidR="00761DA2">
        <w:rPr>
          <w:lang w:val="en-US"/>
        </w:rPr>
        <w:t xml:space="preserve"> </w:t>
      </w:r>
      <w:r w:rsidR="00713963">
        <w:rPr>
          <w:lang w:val="en-US"/>
        </w:rPr>
        <w:t>cell flask dose could be measured</w:t>
      </w:r>
      <w:r w:rsidR="0046120F">
        <w:rPr>
          <w:lang w:val="en-US"/>
        </w:rPr>
        <w:t>.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w:t>
      </w:r>
      <w:r w:rsidR="00E5218E">
        <w:rPr>
          <w:lang w:val="en-US"/>
        </w:rPr>
        <w:t xml:space="preserve"> on the 31.08.21 and the 13.10.21,</w:t>
      </w:r>
      <w:r w:rsidR="0046120F">
        <w:rPr>
          <w:lang w:val="en-US"/>
        </w:rPr>
        <w:t xml:space="preserve"> respec</w:t>
      </w:r>
      <w:r w:rsidR="00F70BEF">
        <w:rPr>
          <w:lang w:val="en-US"/>
        </w:rPr>
        <w:t>tively. The method was mostly the same</w:t>
      </w:r>
      <w:r w:rsidR="00761DA2">
        <w:rPr>
          <w:lang w:val="en-US"/>
        </w:rPr>
        <w:t xml:space="preserve"> on both occasions,</w:t>
      </w:r>
      <w:r w:rsidR="00F70BEF">
        <w:rPr>
          <w:lang w:val="en-US"/>
        </w:rPr>
        <w:t xml:space="preserve"> </w:t>
      </w:r>
      <w:r w:rsidR="0070233E">
        <w:rPr>
          <w:lang w:val="en-US"/>
        </w:rPr>
        <w:t>but</w:t>
      </w:r>
      <w:r w:rsidR="00F70BEF">
        <w:rPr>
          <w:lang w:val="en-US"/>
        </w:rPr>
        <w:t xml:space="preserve"> </w:t>
      </w:r>
      <w:r w:rsidR="00276FFA">
        <w:rPr>
          <w:lang w:val="en-US"/>
        </w:rPr>
        <w:t xml:space="preserve">the size of the calibration films </w:t>
      </w:r>
      <w:r w:rsidR="00761DA2">
        <w:rPr>
          <w:lang w:val="en-US"/>
        </w:rPr>
        <w:t>was</w:t>
      </w:r>
      <w:r w:rsidR="00276FFA">
        <w:rPr>
          <w:lang w:val="en-US"/>
        </w:rPr>
        <w:t xml:space="preserve"> different. The films</w:t>
      </w:r>
      <w:r w:rsidR="003B67E5">
        <w:rPr>
          <w:lang w:val="en-US"/>
        </w:rPr>
        <w:t xml:space="preserve"> came in </w:t>
      </w:r>
      <w:r w:rsidR="000F2ECD">
        <w:rPr>
          <w:lang w:val="en-US"/>
        </w:rPr>
        <w:t xml:space="preserve">20 </w:t>
      </w:r>
      <w:r w:rsidR="00847907">
        <w:rPr>
          <w:lang w:val="en-US"/>
        </w:rPr>
        <w:t>x 28 cm</w:t>
      </w:r>
      <w:r w:rsidR="00847907">
        <w:rPr>
          <w:vertAlign w:val="superscript"/>
          <w:lang w:val="en-US"/>
        </w:rPr>
        <w:t>2</w:t>
      </w:r>
      <w:r w:rsidR="00847907">
        <w:rPr>
          <w:lang w:val="en-US"/>
        </w:rPr>
        <w:t xml:space="preserve"> sheets and</w:t>
      </w:r>
      <w:r w:rsidR="00276FFA">
        <w:rPr>
          <w:lang w:val="en-US"/>
        </w:rPr>
        <w:t xml:space="preserve"> were cut </w:t>
      </w:r>
      <w:r w:rsidR="00BF7F54">
        <w:rPr>
          <w:lang w:val="en-US"/>
        </w:rPr>
        <w:t>with</w:t>
      </w:r>
      <w:r w:rsidR="00276FFA">
        <w:rPr>
          <w:lang w:val="en-US"/>
        </w:rPr>
        <w:t xml:space="preserve"> a </w:t>
      </w:r>
      <w:r w:rsidR="00E46987">
        <w:rPr>
          <w:lang w:val="en-US"/>
        </w:rPr>
        <w:t>G</w:t>
      </w:r>
      <w:r w:rsidR="00E46987" w:rsidRPr="00E46987">
        <w:rPr>
          <w:lang w:val="en-US"/>
        </w:rPr>
        <w:t>uillotine</w:t>
      </w:r>
      <w:r w:rsidR="00276FFA">
        <w:rPr>
          <w:lang w:val="en-US"/>
        </w:rPr>
        <w:t xml:space="preserve">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(Borca et al., 2013)</w:t>
      </w:r>
      <w:r w:rsidR="00572586">
        <w:rPr>
          <w:rFonts w:eastAsiaTheme="minorEastAsia"/>
          <w:lang w:val="en-US"/>
        </w:rPr>
        <w:fldChar w:fldCharType="end"/>
      </w:r>
      <w:r w:rsidR="00572586">
        <w:rPr>
          <w:rFonts w:eastAsiaTheme="minorEastAsia"/>
          <w:lang w:val="en-US"/>
        </w:rPr>
        <w:t xml:space="preserve">. A cut </w:t>
      </w:r>
      <w:r w:rsidR="00BF7F54">
        <w:rPr>
          <w:rFonts w:eastAsiaTheme="minorEastAsia"/>
          <w:lang w:val="en-US"/>
        </w:rPr>
        <w:t xml:space="preserve">was </w:t>
      </w:r>
      <w:r w:rsidR="00572586">
        <w:rPr>
          <w:rFonts w:eastAsiaTheme="minorEastAsia"/>
          <w:lang w:val="en-US"/>
        </w:rPr>
        <w:t xml:space="preserve">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not handled properly and the film was flipped</w:t>
      </w:r>
      <w:r w:rsidR="00DD0CC8">
        <w:rPr>
          <w:rFonts w:eastAsiaTheme="minorEastAsia"/>
          <w:lang w:val="en-US"/>
        </w:rPr>
        <w:t xml:space="preserve"> to its opposite side</w:t>
      </w:r>
      <w:r w:rsidR="005D5EE7">
        <w:rPr>
          <w:rFonts w:eastAsiaTheme="minorEastAsia"/>
          <w:lang w:val="en-US"/>
        </w:rPr>
        <w:t xml:space="preserve">,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4D7B5D">
        <w:rPr>
          <w:rFonts w:eastAsiaTheme="minorEastAsia"/>
          <w:lang w:val="en-US"/>
        </w:rPr>
        <w:instrText xml:space="preserve"> \* MERGEFORMAT </w:instrText>
      </w:r>
      <w:r w:rsidR="002F049B">
        <w:rPr>
          <w:rFonts w:eastAsiaTheme="minorEastAsia"/>
          <w:lang w:val="en-US"/>
        </w:rPr>
      </w:r>
      <w:r w:rsidR="002F049B">
        <w:rPr>
          <w:rFonts w:eastAsiaTheme="minorEastAsia"/>
          <w:lang w:val="en-US"/>
        </w:rPr>
        <w:fldChar w:fldCharType="separate"/>
      </w:r>
      <w:r w:rsidR="00380EB7" w:rsidRPr="00E02FF3">
        <w:rPr>
          <w:lang w:val="en-US"/>
        </w:rPr>
        <w:t xml:space="preserve">Figure </w:t>
      </w:r>
      <w:r w:rsidR="00380EB7">
        <w:rPr>
          <w:noProof/>
          <w:lang w:val="en-US"/>
        </w:rPr>
        <w:t>2</w:t>
      </w:r>
      <w:r w:rsidR="00380EB7">
        <w:rPr>
          <w:noProof/>
          <w:lang w:val="en-US"/>
        </w:rPr>
        <w:noBreakHyphen/>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The T25 cell flasks were cut horizontally, and one film was placed inside each flask. The films were then irradiated in all positions simultaneously</w:t>
      </w:r>
      <w:r w:rsidR="005A6251">
        <w:rPr>
          <w:lang w:val="en-US"/>
        </w:rPr>
        <w:t xml:space="preserve"> using the experimental setup shown in </w:t>
      </w:r>
      <w:r w:rsidR="005A6251">
        <w:rPr>
          <w:lang w:val="en-US"/>
        </w:rPr>
        <w:fldChar w:fldCharType="begin"/>
      </w:r>
      <w:r w:rsidR="005A6251">
        <w:rPr>
          <w:lang w:val="en-US"/>
        </w:rPr>
        <w:instrText xml:space="preserve"> REF _Ref104796820 \h </w:instrText>
      </w:r>
      <w:r w:rsidR="005A6251">
        <w:rPr>
          <w:lang w:val="en-US"/>
        </w:rPr>
      </w:r>
      <w:r w:rsidR="005A6251">
        <w:rPr>
          <w:lang w:val="en-US"/>
        </w:rPr>
        <w:fldChar w:fldCharType="separate"/>
      </w:r>
      <w:r w:rsidR="005A6251" w:rsidRPr="00AE60BC">
        <w:rPr>
          <w:lang w:val="en-US"/>
        </w:rPr>
        <w:t xml:space="preserve">Figure </w:t>
      </w:r>
      <w:r w:rsidR="005A6251">
        <w:rPr>
          <w:noProof/>
          <w:lang w:val="en-US"/>
        </w:rPr>
        <w:t>2</w:t>
      </w:r>
      <w:r w:rsidR="005A6251">
        <w:rPr>
          <w:lang w:val="en-US"/>
        </w:rPr>
        <w:noBreakHyphen/>
      </w:r>
      <w:r w:rsidR="005A6251">
        <w:rPr>
          <w:noProof/>
          <w:lang w:val="en-US"/>
        </w:rPr>
        <w:t>6</w:t>
      </w:r>
      <w:r w:rsidR="005A6251">
        <w:rPr>
          <w:lang w:val="en-US"/>
        </w:rPr>
        <w:fldChar w:fldCharType="end"/>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w:t>
      </w:r>
      <w:r w:rsidR="001C6A42">
        <w:rPr>
          <w:lang w:val="en-US"/>
        </w:rPr>
        <w:t xml:space="preserve"> the </w:t>
      </w:r>
      <w:r w:rsidR="001C6A42">
        <w:rPr>
          <w:lang w:val="en-US"/>
        </w:rPr>
        <w:lastRenderedPageBreak/>
        <w:t>experimental setups of</w:t>
      </w:r>
      <w:r w:rsidR="0025133F">
        <w:rPr>
          <w:lang w:val="en-US"/>
        </w:rPr>
        <w:t xml:space="preserve"> film</w:t>
      </w:r>
      <w:r w:rsidR="00F42544">
        <w:rPr>
          <w:lang w:val="en-US"/>
        </w:rPr>
        <w:t>- and</w:t>
      </w:r>
      <w:r w:rsidR="0025133F">
        <w:rPr>
          <w:lang w:val="en-US"/>
        </w:rPr>
        <w:t xml:space="preserve"> ionization chamber</w:t>
      </w:r>
      <w:r w:rsidR="00037FC4">
        <w:rPr>
          <w:lang w:val="en-US"/>
        </w:rPr>
        <w:t xml:space="preserve"> irradiation</w:t>
      </w:r>
      <w:r w:rsidR="007A727E">
        <w:rPr>
          <w:lang w:val="en-US"/>
        </w:rPr>
        <w:t xml:space="preserve">. The films were irradiated with the exposure times found in </w:t>
      </w:r>
      <w:r w:rsidR="007A727E">
        <w:rPr>
          <w:lang w:val="en-US"/>
        </w:rPr>
        <w:fldChar w:fldCharType="begin"/>
      </w:r>
      <w:r w:rsidR="007A727E">
        <w:rPr>
          <w:lang w:val="en-US"/>
        </w:rPr>
        <w:instrText xml:space="preserve"> REF _Ref99890610 \r \h </w:instrText>
      </w:r>
      <w:r w:rsidR="004D7B5D">
        <w:rPr>
          <w:lang w:val="en-US"/>
        </w:rPr>
        <w:instrText xml:space="preserve"> \* MERGEFORMAT </w:instrText>
      </w:r>
      <w:r w:rsidR="007A727E">
        <w:rPr>
          <w:lang w:val="en-US"/>
        </w:rPr>
      </w:r>
      <w:r w:rsidR="007A727E">
        <w:rPr>
          <w:lang w:val="en-US"/>
        </w:rPr>
        <w:fldChar w:fldCharType="separate"/>
      </w:r>
      <w:r w:rsidR="00380EB7">
        <w:rPr>
          <w:lang w:val="en-US"/>
        </w:rPr>
        <w:t>2.1.1</w:t>
      </w:r>
      <w:r w:rsidR="007A727E">
        <w:rPr>
          <w:lang w:val="en-US"/>
        </w:rPr>
        <w:fldChar w:fldCharType="end"/>
      </w:r>
      <w:r w:rsidR="007A727E">
        <w:rPr>
          <w:lang w:val="en-US"/>
        </w:rPr>
        <w:t xml:space="preserve">. </w:t>
      </w:r>
    </w:p>
    <w:p w14:paraId="75A9AA86" w14:textId="7DF31D6D" w:rsidR="003D6F96" w:rsidRDefault="00CE0476" w:rsidP="004D7B5D">
      <w:pPr>
        <w:spacing w:line="360" w:lineRule="auto"/>
        <w:rPr>
          <w:lang w:val="en-US"/>
        </w:rPr>
      </w:pPr>
      <w:r>
        <w:rPr>
          <w:noProof/>
          <w:lang w:val="en-US"/>
        </w:rPr>
        <w:drawing>
          <wp:anchor distT="0" distB="0" distL="114300" distR="114300" simplePos="0" relativeHeight="251749376" behindDoc="1" locked="0" layoutInCell="1" allowOverlap="1" wp14:anchorId="3A071BE0" wp14:editId="2092651F">
            <wp:simplePos x="0" y="0"/>
            <wp:positionH relativeFrom="margin">
              <wp:align>left</wp:align>
            </wp:positionH>
            <wp:positionV relativeFrom="paragraph">
              <wp:posOffset>23847</wp:posOffset>
            </wp:positionV>
            <wp:extent cx="5010150" cy="3663950"/>
            <wp:effectExtent l="0" t="0" r="0" b="0"/>
            <wp:wrapTight wrapText="bothSides">
              <wp:wrapPolygon edited="0">
                <wp:start x="0" y="0"/>
                <wp:lineTo x="0" y="21450"/>
                <wp:lineTo x="21518" y="21450"/>
                <wp:lineTo x="21518"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3">
                      <a:extLst>
                        <a:ext uri="{28A0092B-C50C-407E-A947-70E740481C1C}">
                          <a14:useLocalDpi xmlns:a14="http://schemas.microsoft.com/office/drawing/2010/main" val="0"/>
                        </a:ext>
                      </a:extLst>
                    </a:blip>
                    <a:srcRect l="4349" t="12135" r="40970" b="16757"/>
                    <a:stretch/>
                  </pic:blipFill>
                  <pic:spPr bwMode="auto">
                    <a:xfrm>
                      <a:off x="0" y="0"/>
                      <a:ext cx="5017473" cy="3669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48B4DF6D" w:rsidR="003D6F96" w:rsidRDefault="003D6F96" w:rsidP="004D7B5D">
      <w:pPr>
        <w:spacing w:line="360" w:lineRule="auto"/>
        <w:rPr>
          <w:lang w:val="en-US"/>
        </w:rPr>
      </w:pPr>
    </w:p>
    <w:p w14:paraId="582F60E6" w14:textId="5A17E2E0" w:rsidR="003D6F96" w:rsidRDefault="00592F2F" w:rsidP="004D7B5D">
      <w:pPr>
        <w:spacing w:line="360" w:lineRule="auto"/>
        <w:rPr>
          <w:lang w:val="en-US"/>
        </w:rPr>
      </w:pPr>
      <w:r>
        <w:rPr>
          <w:noProof/>
        </w:rPr>
        <mc:AlternateContent>
          <mc:Choice Requires="wps">
            <w:drawing>
              <wp:anchor distT="0" distB="0" distL="114300" distR="114300" simplePos="0" relativeHeight="251835392" behindDoc="1" locked="0" layoutInCell="1" allowOverlap="1" wp14:anchorId="4BD9E7B5" wp14:editId="105AA29A">
                <wp:simplePos x="0" y="0"/>
                <wp:positionH relativeFrom="column">
                  <wp:posOffset>4305300</wp:posOffset>
                </wp:positionH>
                <wp:positionV relativeFrom="paragraph">
                  <wp:posOffset>275590</wp:posOffset>
                </wp:positionV>
                <wp:extent cx="1447800" cy="933450"/>
                <wp:effectExtent l="0" t="0" r="0" b="0"/>
                <wp:wrapTight wrapText="bothSides">
                  <wp:wrapPolygon edited="0">
                    <wp:start x="0" y="0"/>
                    <wp:lineTo x="0" y="21159"/>
                    <wp:lineTo x="21316" y="21159"/>
                    <wp:lineTo x="213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447800" cy="933450"/>
                        </a:xfrm>
                        <a:prstGeom prst="rect">
                          <a:avLst/>
                        </a:prstGeom>
                        <a:solidFill>
                          <a:prstClr val="white"/>
                        </a:solidFill>
                        <a:ln>
                          <a:noFill/>
                        </a:ln>
                      </wps:spPr>
                      <wps:txbx>
                        <w:txbxContent>
                          <w:p w14:paraId="1990113C" w14:textId="341B58E9" w:rsidR="00943229" w:rsidRPr="00A4061F" w:rsidRDefault="00943229" w:rsidP="00943229">
                            <w:pPr>
                              <w:pStyle w:val="Caption"/>
                              <w:rPr>
                                <w:noProof/>
                                <w:sz w:val="24"/>
                                <w:lang w:val="en-US"/>
                              </w:rPr>
                            </w:pPr>
                            <w:bookmarkStart w:id="127" w:name="_Ref104796820"/>
                            <w:r w:rsidRPr="00AE60B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6</w:t>
                            </w:r>
                            <w:r w:rsidR="00D862CB">
                              <w:rPr>
                                <w:lang w:val="en-US"/>
                              </w:rPr>
                              <w:fldChar w:fldCharType="end"/>
                            </w:r>
                            <w:bookmarkEnd w:id="127"/>
                            <w:r w:rsidRPr="00AE60BC">
                              <w:rPr>
                                <w:lang w:val="en-US"/>
                              </w:rPr>
                              <w:t xml:space="preserve">. </w:t>
                            </w:r>
                            <w:r w:rsidRPr="00953EDA">
                              <w:rPr>
                                <w:lang w:val="en-US"/>
                              </w:rPr>
                              <w:t>The experimental setup f</w:t>
                            </w:r>
                            <w:r>
                              <w:rPr>
                                <w:lang w:val="en-US"/>
                              </w:rPr>
                              <w:t xml:space="preserve">or GRID irradiation of </w:t>
                            </w:r>
                            <w:r w:rsidR="00A4061F">
                              <w:rPr>
                                <w:lang w:val="en-US"/>
                              </w:rPr>
                              <w:t>G</w:t>
                            </w:r>
                            <w:r>
                              <w:rPr>
                                <w:lang w:val="en-US"/>
                              </w:rPr>
                              <w:t>afchromic</w:t>
                            </w:r>
                            <w:r w:rsidR="00A4061F">
                              <w:rPr>
                                <w:vertAlign w:val="superscript"/>
                                <w:lang w:val="en-US"/>
                              </w:rPr>
                              <w:t>TM</w:t>
                            </w:r>
                            <w:r>
                              <w:rPr>
                                <w:lang w:val="en-US"/>
                              </w:rPr>
                              <w:t xml:space="preserve"> films. For calibration, no GRID</w:t>
                            </w:r>
                            <w:r w:rsidR="008607C5">
                              <w:rPr>
                                <w:lang w:val="en-US"/>
                              </w:rPr>
                              <w:t xml:space="preserve"> block</w:t>
                            </w:r>
                            <w:r>
                              <w:rPr>
                                <w:lang w:val="en-US"/>
                              </w:rPr>
                              <w:t xml:space="preserve"> was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E7B5" id="Text Box 127" o:spid="_x0000_s1043" type="#_x0000_t202" style="position:absolute;margin-left:339pt;margin-top:21.7pt;width:114pt;height:7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" stroked="f">
                <v:textbox inset="0,0,0,0">
                  <w:txbxContent>
                    <w:p w14:paraId="1990113C" w14:textId="341B58E9" w:rsidR="00943229" w:rsidRPr="00A4061F" w:rsidRDefault="00943229" w:rsidP="00943229">
                      <w:pPr>
                        <w:pStyle w:val="Caption"/>
                        <w:rPr>
                          <w:noProof/>
                          <w:sz w:val="24"/>
                          <w:lang w:val="en-US"/>
                        </w:rPr>
                      </w:pPr>
                      <w:bookmarkStart w:id="128" w:name="_Ref104796820"/>
                      <w:r w:rsidRPr="00AE60B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6</w:t>
                      </w:r>
                      <w:r w:rsidR="00D862CB">
                        <w:rPr>
                          <w:lang w:val="en-US"/>
                        </w:rPr>
                        <w:fldChar w:fldCharType="end"/>
                      </w:r>
                      <w:bookmarkEnd w:id="128"/>
                      <w:r w:rsidRPr="00AE60BC">
                        <w:rPr>
                          <w:lang w:val="en-US"/>
                        </w:rPr>
                        <w:t xml:space="preserve">. </w:t>
                      </w:r>
                      <w:r w:rsidRPr="00953EDA">
                        <w:rPr>
                          <w:lang w:val="en-US"/>
                        </w:rPr>
                        <w:t>The experimental setup f</w:t>
                      </w:r>
                      <w:r>
                        <w:rPr>
                          <w:lang w:val="en-US"/>
                        </w:rPr>
                        <w:t xml:space="preserve">or GRID irradiation of </w:t>
                      </w:r>
                      <w:r w:rsidR="00A4061F">
                        <w:rPr>
                          <w:lang w:val="en-US"/>
                        </w:rPr>
                        <w:t>G</w:t>
                      </w:r>
                      <w:r>
                        <w:rPr>
                          <w:lang w:val="en-US"/>
                        </w:rPr>
                        <w:t>afchromic</w:t>
                      </w:r>
                      <w:r w:rsidR="00A4061F">
                        <w:rPr>
                          <w:vertAlign w:val="superscript"/>
                          <w:lang w:val="en-US"/>
                        </w:rPr>
                        <w:t>TM</w:t>
                      </w:r>
                      <w:r>
                        <w:rPr>
                          <w:lang w:val="en-US"/>
                        </w:rPr>
                        <w:t xml:space="preserve"> films. For calibration, no GRID</w:t>
                      </w:r>
                      <w:r w:rsidR="008607C5">
                        <w:rPr>
                          <w:lang w:val="en-US"/>
                        </w:rPr>
                        <w:t xml:space="preserve"> block</w:t>
                      </w:r>
                      <w:r>
                        <w:rPr>
                          <w:lang w:val="en-US"/>
                        </w:rPr>
                        <w:t xml:space="preserve"> was used.   </w:t>
                      </w:r>
                    </w:p>
                  </w:txbxContent>
                </v:textbox>
                <w10:wrap type="tight"/>
              </v:shape>
            </w:pict>
          </mc:Fallback>
        </mc:AlternateContent>
      </w:r>
    </w:p>
    <w:p w14:paraId="59C37196" w14:textId="493109EF" w:rsidR="003D6F96" w:rsidRDefault="003D6F96" w:rsidP="004D7B5D">
      <w:pPr>
        <w:spacing w:line="360" w:lineRule="auto"/>
        <w:rPr>
          <w:lang w:val="en-US"/>
        </w:rPr>
      </w:pPr>
    </w:p>
    <w:p w14:paraId="489B534F" w14:textId="7B7F13CA" w:rsidR="003D6F96" w:rsidRDefault="003D6F96" w:rsidP="004D7B5D">
      <w:pPr>
        <w:spacing w:line="360" w:lineRule="auto"/>
        <w:rPr>
          <w:lang w:val="en-US"/>
        </w:rPr>
      </w:pPr>
    </w:p>
    <w:p w14:paraId="3AF2BE18" w14:textId="1A15C475" w:rsidR="003D6F96" w:rsidRDefault="003D6F96" w:rsidP="004D7B5D">
      <w:pPr>
        <w:spacing w:line="360" w:lineRule="auto"/>
        <w:rPr>
          <w:lang w:val="en-US"/>
        </w:rPr>
      </w:pPr>
    </w:p>
    <w:p w14:paraId="170BF915" w14:textId="77777777" w:rsidR="004F1A51" w:rsidRDefault="004F1A51" w:rsidP="004D7B5D">
      <w:pPr>
        <w:spacing w:line="360" w:lineRule="auto"/>
        <w:rPr>
          <w:lang w:val="en-US"/>
        </w:rPr>
      </w:pPr>
    </w:p>
    <w:p w14:paraId="257BD7CA" w14:textId="705AAB6A" w:rsidR="004F1A51" w:rsidRDefault="004F1A51" w:rsidP="004D7B5D">
      <w:pPr>
        <w:spacing w:line="360" w:lineRule="auto"/>
        <w:rPr>
          <w:lang w:val="en-US"/>
        </w:rPr>
      </w:pPr>
    </w:p>
    <w:p w14:paraId="465BEC19" w14:textId="14E8930C" w:rsidR="00E04118" w:rsidRDefault="00504CB2" w:rsidP="004D7B5D">
      <w:pPr>
        <w:spacing w:line="360" w:lineRule="auto"/>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6A7B12">
        <w:rPr>
          <w:lang w:val="en-US"/>
        </w:rPr>
        <w:t xml:space="preserve">. </w:t>
      </w:r>
      <w:r w:rsidR="00362818">
        <w:rPr>
          <w:lang w:val="en-US"/>
        </w:rPr>
        <w:t>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Gy</w:t>
      </w:r>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4D7B5D">
        <w:rPr>
          <w:lang w:val="en-US"/>
        </w:rPr>
        <w:instrText xml:space="preserve"> \* MERGEFORMAT </w:instrText>
      </w:r>
      <w:r w:rsidR="001D0146">
        <w:rPr>
          <w:lang w:val="en-US"/>
        </w:rPr>
      </w:r>
      <w:r w:rsidR="001D0146">
        <w:rPr>
          <w:lang w:val="en-US"/>
        </w:rPr>
        <w:fldChar w:fldCharType="separate"/>
      </w:r>
      <w:r w:rsidR="00B85E26">
        <w:rPr>
          <w:b/>
          <w:bCs/>
          <w:lang w:val="en-US"/>
        </w:rPr>
        <w:fldChar w:fldCharType="begin"/>
      </w:r>
      <w:r w:rsidR="00B85E26">
        <w:rPr>
          <w:lang w:val="en-US"/>
        </w:rPr>
        <w:instrText xml:space="preserve"> REF _Ref104796820 \h </w:instrText>
      </w:r>
      <w:r w:rsidR="00B85E26">
        <w:rPr>
          <w:b/>
          <w:bCs/>
          <w:lang w:val="en-US"/>
        </w:rPr>
      </w:r>
      <w:r w:rsidR="00B85E26">
        <w:rPr>
          <w:b/>
          <w:bCs/>
          <w:lang w:val="en-US"/>
        </w:rPr>
        <w:fldChar w:fldCharType="separate"/>
      </w:r>
      <w:r w:rsidR="00B85E26" w:rsidRPr="00AE60BC">
        <w:rPr>
          <w:lang w:val="en-US"/>
        </w:rPr>
        <w:t xml:space="preserve">Figure </w:t>
      </w:r>
      <w:r w:rsidR="00B85E26">
        <w:rPr>
          <w:noProof/>
          <w:lang w:val="en-US"/>
        </w:rPr>
        <w:t>2</w:t>
      </w:r>
      <w:r w:rsidR="00B85E26">
        <w:rPr>
          <w:lang w:val="en-US"/>
        </w:rPr>
        <w:noBreakHyphen/>
      </w:r>
      <w:r w:rsidR="00B85E26">
        <w:rPr>
          <w:noProof/>
          <w:lang w:val="en-US"/>
        </w:rPr>
        <w:t>6</w:t>
      </w:r>
      <w:r w:rsidR="00B85E26">
        <w:rPr>
          <w:b/>
          <w:bCs/>
          <w:lang w:val="en-US"/>
        </w:rPr>
        <w:fldChar w:fldCharType="end"/>
      </w:r>
      <w:r w:rsidR="00380EB7">
        <w:rPr>
          <w:b/>
          <w:bCs/>
          <w:lang w:val="en-US"/>
        </w:rPr>
        <w:t>.</w:t>
      </w:r>
      <w:r w:rsidR="001D0146">
        <w:rPr>
          <w:lang w:val="en-US"/>
        </w:rPr>
        <w:fldChar w:fldCharType="end"/>
      </w:r>
      <w:r w:rsidR="00CA5D42">
        <w:rPr>
          <w:lang w:val="en-US"/>
        </w:rPr>
        <w:t xml:space="preserve"> </w:t>
      </w:r>
      <w:r w:rsidR="00984CD7">
        <w:rPr>
          <w:lang w:val="en-US"/>
        </w:rPr>
        <w:t>On the first dosimetry experiment (31.08.21) we irradiated</w:t>
      </w:r>
      <w:r w:rsidR="00983A76">
        <w:rPr>
          <w:lang w:val="en-US"/>
        </w:rPr>
        <w:t xml:space="preserve"> using</w:t>
      </w:r>
      <w:r w:rsidR="00984CD7">
        <w:rPr>
          <w:lang w:val="en-US"/>
        </w:rPr>
        <w:t xml:space="preserve"> </w:t>
      </w:r>
      <w:r w:rsidR="00983A76">
        <w:rPr>
          <w:lang w:val="en-US"/>
        </w:rPr>
        <w:t>both GRID and OPEN field</w:t>
      </w:r>
      <w:r w:rsidR="00DB0DD2">
        <w:rPr>
          <w:lang w:val="en-US"/>
        </w:rPr>
        <w:t xml:space="preserve">. </w:t>
      </w:r>
      <w:r w:rsidR="00A10D6A">
        <w:rPr>
          <w:lang w:val="en-US"/>
        </w:rPr>
        <w:t xml:space="preserve">The OPEN field </w:t>
      </w:r>
      <w:r w:rsidR="00A63C41">
        <w:rPr>
          <w:lang w:val="en-US"/>
        </w:rPr>
        <w:t xml:space="preserve">films were used to </w:t>
      </w:r>
      <w:r w:rsidR="00094CCE">
        <w:rPr>
          <w:lang w:val="en-US"/>
        </w:rPr>
        <w:t xml:space="preserve">evaluate the accuracy of our dosimetry. However, </w:t>
      </w:r>
      <w:r w:rsidR="00DB0DD2">
        <w:rPr>
          <w:lang w:val="en-US"/>
        </w:rPr>
        <w:t>on the second</w:t>
      </w:r>
      <w:r w:rsidR="006A7B12">
        <w:rPr>
          <w:lang w:val="en-US"/>
        </w:rPr>
        <w:t xml:space="preserve"> dosimetry experiment</w:t>
      </w:r>
      <w:r w:rsidR="00DB0DD2">
        <w:rPr>
          <w:lang w:val="en-US"/>
        </w:rPr>
        <w:t>, only GRID irradiations were made</w:t>
      </w:r>
      <w:r w:rsidR="00865911">
        <w:rPr>
          <w:lang w:val="en-US"/>
        </w:rPr>
        <w:t xml:space="preserve"> to save time. </w:t>
      </w:r>
      <w:r w:rsidR="00E04118">
        <w:rPr>
          <w:lang w:val="en-US"/>
        </w:rPr>
        <w:t xml:space="preserve">Four films were irradiated 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02223224" w:rsidR="00BF2667" w:rsidRDefault="00934491" w:rsidP="004D7B5D">
      <w:pPr>
        <w:spacing w:line="360" w:lineRule="auto"/>
        <w:rPr>
          <w:lang w:val="en-US"/>
        </w:rPr>
      </w:pPr>
      <w:r>
        <w:rPr>
          <w:lang w:val="en-US"/>
        </w:rPr>
        <w:t>Two</w:t>
      </w:r>
      <w:r w:rsidR="00710D46" w:rsidRPr="00526352">
        <w:rPr>
          <w:lang w:val="en-US"/>
        </w:rPr>
        <w:t xml:space="preserve"> in-house</w:t>
      </w:r>
      <w:r w:rsidR="00F071D6">
        <w:rPr>
          <w:lang w:val="en-US"/>
        </w:rPr>
        <w:t xml:space="preserve"> with dimensions</w:t>
      </w:r>
      <w:r w:rsidR="00710D46" w:rsidRPr="00526352">
        <w:rPr>
          <w:lang w:val="en-US"/>
        </w:rPr>
        <w:t xml:space="preserve"> </w:t>
      </w:r>
      <w:r w:rsidR="002565ED" w:rsidRPr="002565ED">
        <w:rPr>
          <w:lang w:val="en-US"/>
        </w:rPr>
        <w:t>150 x 130 x 5 mm</w:t>
      </w:r>
      <w:r w:rsidR="002565ED">
        <w:rPr>
          <w:vertAlign w:val="superscript"/>
          <w:lang w:val="en-US"/>
        </w:rPr>
        <w:t>3</w:t>
      </w:r>
      <w:r w:rsidR="002565ED" w:rsidRPr="002565ED">
        <w:rPr>
          <w:lang w:val="en-US"/>
        </w:rPr>
        <w:t xml:space="preserve"> </w:t>
      </w:r>
      <w:r w:rsidR="00710D46" w:rsidRPr="00526352">
        <w:rPr>
          <w:lang w:val="en-US"/>
        </w:rPr>
        <w:t>tungsten metal</w:t>
      </w:r>
      <w:r w:rsidR="004E052D">
        <w:rPr>
          <w:lang w:val="en-US"/>
        </w:rPr>
        <w:t xml:space="preserve"> </w:t>
      </w:r>
      <w:r w:rsidR="00710D46" w:rsidRPr="00526352">
        <w:rPr>
          <w:lang w:val="en-US"/>
        </w:rPr>
        <w:t>collimators</w:t>
      </w:r>
      <w:r w:rsidR="00B40C45">
        <w:rPr>
          <w:lang w:val="en-US"/>
        </w:rPr>
        <w:t xml:space="preserve"> </w:t>
      </w:r>
      <w:r w:rsidR="00373578">
        <w:rPr>
          <w:lang w:val="en-US"/>
        </w:rPr>
        <w:t>with</w:t>
      </w:r>
      <w:r w:rsidR="005E599A">
        <w:rPr>
          <w:lang w:val="en-US"/>
        </w:rPr>
        <w:t xml:space="preserve"> striped or dotted grid</w:t>
      </w:r>
      <w:r w:rsidR="00373578">
        <w:rPr>
          <w:lang w:val="en-US"/>
        </w:rPr>
        <w:t xml:space="preserve"> </w:t>
      </w:r>
      <w:r w:rsidR="005E599A">
        <w:rPr>
          <w:lang w:val="en-US"/>
        </w:rPr>
        <w:t>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4D7B5D">
        <w:rPr>
          <w:lang w:val="en-US"/>
        </w:rPr>
        <w:instrText xml:space="preserve"> \* MERGEFORMAT </w:instrText>
      </w:r>
      <w:r w:rsidR="00710D46">
        <w:rPr>
          <w:lang w:val="en-US"/>
        </w:rPr>
      </w:r>
      <w:r w:rsidR="00710D46">
        <w:rPr>
          <w:lang w:val="en-US"/>
        </w:rPr>
        <w:fldChar w:fldCharType="separate"/>
      </w:r>
      <w:r w:rsidR="00380EB7" w:rsidRPr="00337E02">
        <w:rPr>
          <w:lang w:val="en-US"/>
        </w:rPr>
        <w:t xml:space="preserve">Figure </w:t>
      </w:r>
      <w:r w:rsidR="00380EB7">
        <w:rPr>
          <w:noProof/>
          <w:lang w:val="en-US"/>
        </w:rPr>
        <w:t>2</w:t>
      </w:r>
      <w:r w:rsidR="00380EB7">
        <w:rPr>
          <w:noProof/>
          <w:lang w:val="en-US"/>
        </w:rPr>
        <w:noBreakHyphen/>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214A71">
        <w:rPr>
          <w:lang w:val="en-US"/>
        </w:rPr>
        <w:t xml:space="preserve">The stripes had 5 mm </w:t>
      </w:r>
      <w:r w:rsidR="00F2628B">
        <w:rPr>
          <w:lang w:val="en-US"/>
        </w:rPr>
        <w:t>wide slits</w:t>
      </w:r>
      <w:r w:rsidR="009555FB">
        <w:rPr>
          <w:lang w:val="en-US"/>
        </w:rPr>
        <w:t xml:space="preserve"> with 10 mm shielding in between</w:t>
      </w:r>
      <w:r w:rsidR="00F2628B">
        <w:rPr>
          <w:lang w:val="en-US"/>
        </w:rPr>
        <w:t xml:space="preserve"> </w:t>
      </w:r>
      <w:r w:rsidR="00A2305A">
        <w:rPr>
          <w:lang w:val="en-US"/>
        </w:rPr>
        <w:t>and the</w:t>
      </w:r>
      <w:r w:rsidR="00214A71">
        <w:rPr>
          <w:lang w:val="en-US"/>
        </w:rPr>
        <w:t xml:space="preserve"> diameter of the dots was</w:t>
      </w:r>
      <w:r w:rsidR="00A2305A">
        <w:rPr>
          <w:lang w:val="en-US"/>
        </w:rPr>
        <w:t xml:space="preserve"> also</w:t>
      </w:r>
      <w:r w:rsidR="00214A71">
        <w:rPr>
          <w:lang w:val="en-US"/>
        </w:rPr>
        <w:t xml:space="preserve"> </w:t>
      </w:r>
      <w:r w:rsidR="005E599A">
        <w:rPr>
          <w:lang w:val="en-US"/>
        </w:rPr>
        <w:t xml:space="preserve">5 mm. </w:t>
      </w:r>
      <w:r w:rsidR="003F413A">
        <w:rPr>
          <w:lang w:val="en-US"/>
        </w:rPr>
        <w:t xml:space="preserve">The GRID’s create </w:t>
      </w:r>
      <w:r w:rsidR="00B701C5">
        <w:rPr>
          <w:lang w:val="en-US"/>
        </w:rPr>
        <w:t xml:space="preserve">high and low dose areas, called peak </w:t>
      </w:r>
      <w:r w:rsidR="00B701C5">
        <w:rPr>
          <w:lang w:val="en-US"/>
        </w:rPr>
        <w:lastRenderedPageBreak/>
        <w:t>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4D7B5D">
        <w:rPr>
          <w:lang w:val="en-US"/>
        </w:rPr>
        <w:instrText xml:space="preserve"> \* MERGEFORMAT </w:instrText>
      </w:r>
      <w:r w:rsidR="00710D46">
        <w:rPr>
          <w:lang w:val="en-US"/>
        </w:rPr>
      </w:r>
      <w:r w:rsidR="00710D46">
        <w:rPr>
          <w:lang w:val="en-US"/>
        </w:rPr>
        <w:fldChar w:fldCharType="separate"/>
      </w:r>
      <w:r w:rsidR="00380EB7">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w:t>
      </w:r>
      <w:r w:rsidR="00625F76">
        <w:rPr>
          <w:lang w:val="en-US"/>
        </w:rPr>
        <w:t xml:space="preserve">slits </w:t>
      </w:r>
      <w:r w:rsidR="00710D46">
        <w:rPr>
          <w:lang w:val="en-US"/>
        </w:rPr>
        <w:t xml:space="preserve">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4D7B5D">
      <w:pPr>
        <w:spacing w:line="360" w:lineRule="auto"/>
        <w:jc w:val="center"/>
        <w:rPr>
          <w:lang w:val="en-US"/>
        </w:rPr>
      </w:pPr>
      <w:r>
        <w:rPr>
          <w:noProof/>
          <w:lang w:val="en-US"/>
        </w:rPr>
        <w:drawing>
          <wp:inline distT="0" distB="0" distL="0" distR="0" wp14:anchorId="5C52113A" wp14:editId="48553428">
            <wp:extent cx="5080000" cy="2672212"/>
            <wp:effectExtent l="0" t="0" r="635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4" cstate="print">
                      <a:extLst>
                        <a:ext uri="{28A0092B-C50C-407E-A947-70E740481C1C}">
                          <a14:useLocalDpi xmlns:a14="http://schemas.microsoft.com/office/drawing/2010/main" val="0"/>
                        </a:ext>
                      </a:extLst>
                    </a:blip>
                    <a:srcRect l="669" t="5648" r="3310" b="4558"/>
                    <a:stretch/>
                  </pic:blipFill>
                  <pic:spPr bwMode="auto">
                    <a:xfrm>
                      <a:off x="0" y="0"/>
                      <a:ext cx="5086492" cy="2675627"/>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59CACB7B" w:rsidR="00F30304" w:rsidRDefault="00F30304" w:rsidP="004D7B5D">
      <w:pPr>
        <w:pStyle w:val="Caption"/>
        <w:spacing w:line="360" w:lineRule="auto"/>
        <w:rPr>
          <w:lang w:val="en-US"/>
        </w:rPr>
      </w:pPr>
      <w:bookmarkStart w:id="129" w:name="_Ref99729543"/>
      <w:r w:rsidRPr="00337E02">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7</w:t>
      </w:r>
      <w:r w:rsidR="00D862CB">
        <w:rPr>
          <w:lang w:val="en-US"/>
        </w:rPr>
        <w:fldChar w:fldCharType="end"/>
      </w:r>
      <w:bookmarkEnd w:id="129"/>
      <w:r w:rsidRPr="00337E02">
        <w:rPr>
          <w:lang w:val="en-US"/>
        </w:rPr>
        <w:t>. Illustration of how the</w:t>
      </w:r>
      <w:r>
        <w:rPr>
          <w:lang w:val="en-US"/>
        </w:rPr>
        <w:t xml:space="preserve"> Gafchromic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4D7B5D">
      <w:pPr>
        <w:spacing w:line="360" w:lineRule="auto"/>
        <w:rPr>
          <w:lang w:val="en-US"/>
        </w:rPr>
      </w:pPr>
    </w:p>
    <w:p w14:paraId="5A435F5A" w14:textId="77777777" w:rsidR="00BF2667" w:rsidRPr="00D85EEA" w:rsidRDefault="00BF2667" w:rsidP="004D7B5D">
      <w:pPr>
        <w:spacing w:line="360" w:lineRule="auto"/>
        <w:rPr>
          <w:lang w:val="en-US"/>
        </w:rPr>
      </w:pPr>
    </w:p>
    <w:p w14:paraId="40AA1843" w14:textId="0E3539C2" w:rsidR="00A405C2" w:rsidRDefault="00977C36" w:rsidP="004D7B5D">
      <w:pPr>
        <w:pStyle w:val="Heading4"/>
        <w:spacing w:line="360" w:lineRule="auto"/>
        <w:rPr>
          <w:lang w:val="en-US"/>
        </w:rPr>
      </w:pPr>
      <w:bookmarkStart w:id="130" w:name="_Ref100051198"/>
      <w:r w:rsidRPr="00977C36">
        <w:rPr>
          <w:lang w:val="en-US"/>
        </w:rPr>
        <w:t>Scanning</w:t>
      </w:r>
      <w:bookmarkEnd w:id="130"/>
      <w:r w:rsidRPr="00977C36">
        <w:rPr>
          <w:lang w:val="en-US"/>
        </w:rPr>
        <w:t xml:space="preserve"> </w:t>
      </w:r>
    </w:p>
    <w:p w14:paraId="0817EFDF" w14:textId="77777777" w:rsidR="00BF6949" w:rsidRDefault="00BF6949" w:rsidP="004D7B5D">
      <w:pPr>
        <w:spacing w:line="360" w:lineRule="auto"/>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(Devic et al., 2005)</w:t>
      </w:r>
      <w:r>
        <w:rPr>
          <w:lang w:val="en-US"/>
        </w:rPr>
        <w:fldChar w:fldCharType="end"/>
      </w:r>
      <w:r>
        <w:rPr>
          <w:lang w:val="en-US"/>
        </w:rPr>
        <w:t xml:space="preserve">. </w:t>
      </w:r>
    </w:p>
    <w:p w14:paraId="47D1E6FC" w14:textId="113A4805" w:rsidR="00F177E5" w:rsidRDefault="00BC522D" w:rsidP="004D7B5D">
      <w:pPr>
        <w:spacing w:line="360" w:lineRule="auto"/>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 xml:space="preserve">(Aldelaijan &amp; </w:t>
      </w:r>
      <w:r w:rsidR="00295EB7" w:rsidRPr="004070E8">
        <w:rPr>
          <w:rFonts w:cs="Times New Roman"/>
          <w:lang w:val="en-US"/>
        </w:rPr>
        <w:lastRenderedPageBreak/>
        <w:t>Devic, 2018)</w:t>
      </w:r>
      <w:r w:rsidR="00D67575">
        <w:rPr>
          <w:lang w:val="en-US"/>
        </w:rPr>
        <w:fldChar w:fldCharType="end"/>
      </w:r>
      <w:r w:rsidR="00D67575">
        <w:rPr>
          <w:lang w:val="en-US"/>
        </w:rPr>
        <w:t xml:space="preserve">. </w:t>
      </w:r>
      <w:r w:rsidR="00FA7F4B">
        <w:rPr>
          <w:lang w:val="en-US"/>
        </w:rPr>
        <w:t>Using the Epson scan tool v.5.1 software we</w:t>
      </w:r>
      <w:r w:rsidR="00A2126C">
        <w:rPr>
          <w:lang w:val="en-US"/>
        </w:rPr>
        <w:t xml:space="preserve"> disabled </w:t>
      </w:r>
      <w:r w:rsidR="00FA7F4B">
        <w:rPr>
          <w:lang w:val="en-US"/>
        </w:rPr>
        <w:t xml:space="preserve">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(Paelinck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xml:space="preserve">. </w:t>
      </w:r>
      <w:r w:rsidR="00E56A6E">
        <w:rPr>
          <w:lang w:val="en-US"/>
        </w:rPr>
        <w:t xml:space="preserve">We found the largest </w:t>
      </w:r>
      <w:r w:rsidR="00D76335">
        <w:rPr>
          <w:lang w:val="en-US"/>
        </w:rPr>
        <w:t>RPD</w:t>
      </w:r>
      <w:r w:rsidR="00E56A6E">
        <w:rPr>
          <w:lang w:val="en-US"/>
        </w:rPr>
        <w:t xml:space="preserve"> between the</w:t>
      </w:r>
      <w:r w:rsidR="00FE1A8E">
        <w:rPr>
          <w:lang w:val="en-US"/>
        </w:rPr>
        <w:t xml:space="preserve"> mean pixel value of the</w:t>
      </w:r>
      <w:r w:rsidR="00E56A6E">
        <w:rPr>
          <w:lang w:val="en-US"/>
        </w:rPr>
        <w:t xml:space="preserve"> fours </w:t>
      </w:r>
      <w:r w:rsidR="00ED6E57">
        <w:rPr>
          <w:lang w:val="en-US"/>
        </w:rPr>
        <w:t>scans</w:t>
      </w:r>
      <w:r w:rsidR="00FE1A8E">
        <w:rPr>
          <w:lang w:val="en-US"/>
        </w:rPr>
        <w:t xml:space="preserve"> for all films</w:t>
      </w:r>
      <w:r w:rsidR="00ED6E57">
        <w:rPr>
          <w:lang w:val="en-US"/>
        </w:rPr>
        <w:t xml:space="preserve"> to be approximately </w:t>
      </w:r>
      <m:oMath>
        <m:r>
          <w:rPr>
            <w:rFonts w:ascii="Cambria Math" w:hAnsi="Cambria Math"/>
            <w:lang w:val="en-US"/>
          </w:rPr>
          <m:t>0.1%</m:t>
        </m:r>
      </m:oMath>
      <w:r w:rsidR="00640CD8">
        <w:rPr>
          <w:rFonts w:eastAsiaTheme="minorEastAsia"/>
          <w:lang w:val="en-US"/>
        </w:rPr>
        <w:t xml:space="preserve">. </w:t>
      </w:r>
      <w:r w:rsidR="000F2C8A">
        <w:rPr>
          <w:rFonts w:eastAsiaTheme="minorEastAsia"/>
          <w:lang w:val="en-US"/>
        </w:rPr>
        <w:t>Which was s</w:t>
      </w:r>
      <w:r w:rsidR="00640CD8">
        <w:rPr>
          <w:rFonts w:eastAsiaTheme="minorEastAsia"/>
          <w:lang w:val="en-US"/>
        </w:rPr>
        <w:t xml:space="preserve">mall enough for us </w:t>
      </w:r>
      <w:r w:rsidR="003F3532">
        <w:rPr>
          <w:rFonts w:eastAsiaTheme="minorEastAsia"/>
          <w:lang w:val="en-US"/>
        </w:rPr>
        <w:t xml:space="preserve">to neglect </w:t>
      </w:r>
      <w:r w:rsidR="000F2C8A">
        <w:rPr>
          <w:rFonts w:eastAsiaTheme="minorEastAsia"/>
          <w:lang w:val="en-US"/>
        </w:rPr>
        <w:t>the scanners effect on film response</w:t>
      </w:r>
      <w:r w:rsidR="0000068F">
        <w:rPr>
          <w:rFonts w:eastAsiaTheme="minorEastAsia"/>
          <w:lang w:val="en-US"/>
        </w:rPr>
        <w:t xml:space="preserve"> and only use the first scan in our dosimetry.</w:t>
      </w:r>
      <w:r w:rsidR="00ED6E57">
        <w:rPr>
          <w:lang w:val="en-US"/>
        </w:rPr>
        <w:t xml:space="preserve"> </w:t>
      </w:r>
      <w:r w:rsidR="000F2C8A">
        <w:rPr>
          <w:lang w:val="en-US"/>
        </w:rPr>
        <w:br/>
      </w:r>
      <w:r w:rsidR="00B933C4">
        <w:rPr>
          <w:lang w:val="en-US"/>
        </w:rPr>
        <w:t xml:space="preserve">For a complete opaque film, light transmission should be zero. However, there will always be background noise. </w:t>
      </w:r>
      <w:r w:rsidR="0070351C">
        <w:rPr>
          <w:lang w:val="en-US"/>
        </w:rPr>
        <w:t xml:space="preserve">Therefore, a black film was </w:t>
      </w:r>
      <w:r w:rsidR="00FE1A8E">
        <w:rPr>
          <w:lang w:val="en-US"/>
        </w:rPr>
        <w:t>scanned,</w:t>
      </w:r>
      <w:r w:rsidR="0070351C">
        <w:rPr>
          <w:lang w:val="en-US"/>
        </w:rPr>
        <w:t xml:space="preserve"> and its </w:t>
      </w:r>
      <w:r w:rsidR="00F47F14">
        <w:rPr>
          <w:lang w:val="en-US"/>
        </w:rPr>
        <w:t xml:space="preserve">intensity was subtracted from all control and irradiated films. </w:t>
      </w:r>
      <w:r w:rsidR="007C489B">
        <w:rPr>
          <w:lang w:val="en-US"/>
        </w:rPr>
        <w:br/>
      </w:r>
      <w:r w:rsidR="00E83660">
        <w:rPr>
          <w:lang w:val="en-US"/>
        </w:rPr>
        <w:t xml:space="preserve">The images were saved as </w:t>
      </w:r>
      <w:r w:rsidR="00526D46">
        <w:rPr>
          <w:lang w:val="en-US"/>
        </w:rPr>
        <w:t>TIFF</w:t>
      </w:r>
      <w:r w:rsidR="00E83660">
        <w:rPr>
          <w:lang w:val="en-US"/>
        </w:rPr>
        <w:t xml:space="preserve"> (</w:t>
      </w:r>
      <w:r w:rsidR="00526D46">
        <w:rPr>
          <w:lang w:val="en-US"/>
        </w:rPr>
        <w:t>Tag Image File Format</w:t>
      </w:r>
      <w:r w:rsidR="00E83660">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4D7B5D">
      <w:pPr>
        <w:pStyle w:val="Heading4"/>
        <w:spacing w:line="360" w:lineRule="auto"/>
        <w:rPr>
          <w:lang w:val="en-US"/>
        </w:rPr>
      </w:pPr>
      <w:bookmarkStart w:id="131" w:name="_Ref102036524"/>
      <w:r>
        <w:rPr>
          <w:lang w:val="en-US"/>
        </w:rPr>
        <w:t>Film calibration</w:t>
      </w:r>
      <w:bookmarkEnd w:id="131"/>
    </w:p>
    <w:p w14:paraId="1A52FD60" w14:textId="022192F5" w:rsidR="00496FEF" w:rsidRDefault="00012214" w:rsidP="004D7B5D">
      <w:pPr>
        <w:spacing w:line="360" w:lineRule="auto"/>
        <w:rPr>
          <w:lang w:val="en-US"/>
        </w:rPr>
      </w:pPr>
      <w:r>
        <w:rPr>
          <w:lang w:val="en-US"/>
        </w:rPr>
        <w:t xml:space="preserve">Calculating </w:t>
      </w:r>
      <w:r w:rsidR="00EA6FDE">
        <w:rPr>
          <w:lang w:val="en-US"/>
        </w:rPr>
        <w:t>net</w:t>
      </w:r>
      <w:r w:rsidR="00682A07">
        <w:rPr>
          <w:lang w:val="en-US"/>
        </w:rPr>
        <w:t xml:space="preserve">OD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4E62E1"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4AC6CFB4" w:rsidR="00D85EEA" w:rsidRPr="00200D09" w:rsidRDefault="00BB4015" w:rsidP="004D7B5D">
      <w:pPr>
        <w:spacing w:line="360" w:lineRule="auto"/>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w:t>
      </w:r>
      <w:r w:rsidR="002E48D8">
        <w:rPr>
          <w:rFonts w:eastAsiaTheme="minorEastAsia"/>
          <w:lang w:val="en-US"/>
        </w:rPr>
        <w:t xml:space="preserve"> pixel value</w:t>
      </w:r>
      <w:r w:rsidR="00A74C01">
        <w:rPr>
          <w:rFonts w:eastAsiaTheme="minorEastAsia"/>
          <w:lang w:val="en-US"/>
        </w:rPr>
        <w:t xml:space="preserve">. </w:t>
      </w:r>
      <w:r w:rsidR="006616A3">
        <w:rPr>
          <w:rFonts w:eastAsiaTheme="minorEastAsia"/>
          <w:lang w:val="en-US"/>
        </w:rPr>
        <w:t xml:space="preserve">For 2D analysis of </w:t>
      </w:r>
      <w:r w:rsidR="002855A4">
        <w:rPr>
          <w:rFonts w:eastAsiaTheme="minorEastAsia"/>
          <w:lang w:val="en-US"/>
        </w:rPr>
        <w:t>cell survival a mean dose map was generated using all 16 films (see explanation further down).</w:t>
      </w:r>
      <w:r w:rsidR="004510BD">
        <w:rPr>
          <w:rFonts w:eastAsiaTheme="minorEastAsia"/>
          <w:lang w:val="en-US"/>
        </w:rPr>
        <w:t xml:space="preserve"> It was therefore crucial that the GRID pattern aligned, so they could be </w:t>
      </w:r>
      <w:r w:rsidR="00104699">
        <w:rPr>
          <w:rFonts w:eastAsiaTheme="minorEastAsia"/>
          <w:lang w:val="en-US"/>
        </w:rPr>
        <w:t>stacked on top of each other.</w:t>
      </w:r>
      <w:r w:rsidR="006616A3">
        <w:rPr>
          <w:rFonts w:eastAsiaTheme="minorEastAsia"/>
          <w:lang w:val="en-US"/>
        </w:rPr>
        <w:t xml:space="preserve"> </w:t>
      </w:r>
      <w:r w:rsidR="00104699">
        <w:rPr>
          <w:rFonts w:eastAsiaTheme="minorEastAsia"/>
          <w:lang w:val="en-US"/>
        </w:rPr>
        <w:t>However, b</w:t>
      </w:r>
      <w:r w:rsidR="00A74C01">
        <w:rPr>
          <w:rFonts w:eastAsiaTheme="minorEastAsia"/>
          <w:lang w:val="en-US"/>
        </w:rPr>
        <w:t xml:space="preserve">ecause of poor accuracy when </w:t>
      </w:r>
      <w:r w:rsidR="009D4C97">
        <w:rPr>
          <w:rFonts w:eastAsiaTheme="minorEastAsia"/>
          <w:lang w:val="en-US"/>
        </w:rPr>
        <w:t xml:space="preserve">cutting the measurement films, they were not </w:t>
      </w:r>
      <w:r w:rsidR="00B94856">
        <w:rPr>
          <w:rFonts w:eastAsiaTheme="minorEastAsia"/>
          <w:lang w:val="en-US"/>
        </w:rPr>
        <w:t>equally positioned within the cell flask</w:t>
      </w:r>
      <w:r w:rsidR="00FC4891">
        <w:rPr>
          <w:rFonts w:eastAsiaTheme="minorEastAsia"/>
          <w:lang w:val="en-US"/>
        </w:rPr>
        <w:t xml:space="preserve"> (see </w:t>
      </w:r>
      <w:r w:rsidR="00390312">
        <w:rPr>
          <w:rFonts w:eastAsiaTheme="minorEastAsia"/>
          <w:lang w:val="en-US"/>
        </w:rPr>
        <w:fldChar w:fldCharType="begin"/>
      </w:r>
      <w:r w:rsidR="00390312">
        <w:rPr>
          <w:rFonts w:eastAsiaTheme="minorEastAsia"/>
          <w:lang w:val="en-US"/>
        </w:rPr>
        <w:instrText xml:space="preserve"> REF _Ref103779705 \h </w:instrText>
      </w:r>
      <w:r w:rsidR="004D7B5D">
        <w:rPr>
          <w:rFonts w:eastAsiaTheme="minorEastAsia"/>
          <w:lang w:val="en-US"/>
        </w:rPr>
        <w:instrText xml:space="preserve"> \* MERGEFORMAT </w:instrText>
      </w:r>
      <w:r w:rsidR="00390312">
        <w:rPr>
          <w:rFonts w:eastAsiaTheme="minorEastAsia"/>
          <w:lang w:val="en-US"/>
        </w:rPr>
      </w:r>
      <w:r w:rsidR="00390312">
        <w:rPr>
          <w:rFonts w:eastAsiaTheme="minorEastAsia"/>
          <w:lang w:val="en-US"/>
        </w:rPr>
        <w:fldChar w:fldCharType="separate"/>
      </w:r>
      <w:r w:rsidR="00380EB7" w:rsidRPr="00525F1D">
        <w:rPr>
          <w:lang w:val="en-US"/>
        </w:rPr>
        <w:t xml:space="preserve">Figure </w:t>
      </w:r>
      <w:r w:rsidR="00380EB7">
        <w:rPr>
          <w:noProof/>
          <w:lang w:val="en-US"/>
        </w:rPr>
        <w:t>2</w:t>
      </w:r>
      <w:r w:rsidR="00380EB7">
        <w:rPr>
          <w:noProof/>
          <w:lang w:val="en-US"/>
        </w:rPr>
        <w:noBreakHyphen/>
        <w:t>7</w:t>
      </w:r>
      <w:r w:rsidR="00390312">
        <w:rPr>
          <w:rFonts w:eastAsiaTheme="minorEastAsia"/>
          <w:lang w:val="en-US"/>
        </w:rPr>
        <w:fldChar w:fldCharType="end"/>
      </w:r>
      <w:r w:rsidR="00FC4891">
        <w:rPr>
          <w:rFonts w:eastAsiaTheme="minorEastAsia"/>
          <w:lang w:val="en-US"/>
        </w:rPr>
        <w:t>)</w:t>
      </w:r>
      <w:r w:rsidR="00B94856">
        <w:rPr>
          <w:rFonts w:eastAsiaTheme="minorEastAsia"/>
          <w:lang w:val="en-US"/>
        </w:rPr>
        <w:t>. We therefore had to</w:t>
      </w:r>
      <w:r w:rsidR="00E9644A">
        <w:rPr>
          <w:rFonts w:eastAsiaTheme="minorEastAsia"/>
          <w:lang w:val="en-US"/>
        </w:rPr>
        <w:t xml:space="preserve"> spatially</w:t>
      </w:r>
      <w:r w:rsidR="00B94856">
        <w:rPr>
          <w:rFonts w:eastAsiaTheme="minorEastAsia"/>
          <w:lang w:val="en-US"/>
        </w:rPr>
        <w:t xml:space="preserve"> registe</w:t>
      </w:r>
      <w:r w:rsidR="002E48D8">
        <w:rPr>
          <w:rFonts w:eastAsiaTheme="minorEastAsia"/>
          <w:lang w:val="en-US"/>
        </w:rPr>
        <w:softHyphen/>
      </w:r>
      <w:r w:rsidR="00B94856">
        <w:rPr>
          <w:rFonts w:eastAsiaTheme="minorEastAsia"/>
          <w:lang w:val="en-US"/>
        </w:rPr>
        <w:t xml:space="preserve">r the </w:t>
      </w:r>
      <w:r w:rsidR="00E9644A">
        <w:rPr>
          <w:rFonts w:eastAsiaTheme="minorEastAsia"/>
          <w:lang w:val="en-US"/>
        </w:rPr>
        <w:t>films</w:t>
      </w:r>
      <w:r w:rsidR="00B94856">
        <w:rPr>
          <w:rFonts w:eastAsiaTheme="minorEastAsia"/>
          <w:lang w:val="en-US"/>
        </w:rPr>
        <w:t xml:space="preserve">, </w:t>
      </w:r>
      <w:r w:rsidR="00D86383">
        <w:rPr>
          <w:rFonts w:eastAsiaTheme="minorEastAsia"/>
          <w:lang w:val="en-US"/>
        </w:rPr>
        <w:t>which is the process of geometrically align</w:t>
      </w:r>
      <w:r w:rsidR="00793B74">
        <w:rPr>
          <w:rFonts w:eastAsiaTheme="minorEastAsia"/>
          <w:lang w:val="en-US"/>
        </w:rPr>
        <w:t>ing two images</w:t>
      </w:r>
      <w:r w:rsidR="000C7056">
        <w:rPr>
          <w:rFonts w:eastAsiaTheme="minorEastAsia"/>
          <w:lang w:val="en-US"/>
        </w:rPr>
        <w:t>.</w:t>
      </w:r>
      <w:r w:rsidR="006738F9">
        <w:rPr>
          <w:rFonts w:eastAsiaTheme="minorEastAsia"/>
          <w:lang w:val="en-US"/>
        </w:rPr>
        <w:t xml:space="preserve"> </w:t>
      </w:r>
      <w:r w:rsidR="005F065E">
        <w:rPr>
          <w:rFonts w:eastAsiaTheme="minorEastAsia"/>
          <w:lang w:val="en-US"/>
        </w:rPr>
        <w:t xml:space="preserve">The </w:t>
      </w:r>
      <w:r w:rsidR="006504EA">
        <w:rPr>
          <w:rFonts w:eastAsiaTheme="minorEastAsia"/>
          <w:lang w:val="en-US"/>
        </w:rPr>
        <w:t xml:space="preserve">calibration films were </w:t>
      </w:r>
      <w:r w:rsidR="00BF608E">
        <w:rPr>
          <w:rFonts w:eastAsiaTheme="minorEastAsia"/>
          <w:lang w:val="en-US"/>
        </w:rPr>
        <w:t xml:space="preserve">also </w:t>
      </w:r>
      <w:r w:rsidR="006504EA">
        <w:rPr>
          <w:rFonts w:eastAsiaTheme="minorEastAsia"/>
          <w:lang w:val="en-US"/>
        </w:rPr>
        <w:t>registered. This ensured that the</w:t>
      </w:r>
      <w:r w:rsidR="00BF608E">
        <w:rPr>
          <w:rFonts w:eastAsiaTheme="minorEastAsia"/>
          <w:lang w:val="en-US"/>
        </w:rPr>
        <w:t xml:space="preserve"> region of interest (ROI) </w:t>
      </w:r>
      <w:r w:rsidR="00D434A8">
        <w:rPr>
          <w:rFonts w:eastAsiaTheme="minorEastAsia"/>
          <w:lang w:val="en-US"/>
        </w:rPr>
        <w:t>was p</w:t>
      </w:r>
      <w:r w:rsidR="004A0094">
        <w:rPr>
          <w:rFonts w:eastAsiaTheme="minorEastAsia"/>
          <w:lang w:val="en-US"/>
        </w:rPr>
        <w:t>ositioned equally in all calibration films.</w:t>
      </w:r>
      <w:r w:rsidR="006504EA">
        <w:rPr>
          <w:rFonts w:eastAsiaTheme="minorEastAsia"/>
          <w:lang w:val="en-US"/>
        </w:rPr>
        <w:t xml:space="preserve"> </w:t>
      </w:r>
      <w:r w:rsidR="003664F2">
        <w:rPr>
          <w:rFonts w:eastAsiaTheme="minorEastAsia"/>
          <w:lang w:val="en-US"/>
        </w:rPr>
        <w:t xml:space="preserve">The only </w:t>
      </w:r>
      <w:r w:rsidR="00481C6A">
        <w:rPr>
          <w:rFonts w:eastAsiaTheme="minorEastAsia"/>
          <w:lang w:val="en-US"/>
        </w:rPr>
        <w:t>possible displacements</w:t>
      </w:r>
      <w:r w:rsidR="007A6988">
        <w:rPr>
          <w:rFonts w:eastAsiaTheme="minorEastAsia"/>
          <w:lang w:val="en-US"/>
        </w:rPr>
        <w:t xml:space="preserve"> during calibration</w:t>
      </w:r>
      <w:r w:rsidR="00481C6A">
        <w:rPr>
          <w:rFonts w:eastAsiaTheme="minorEastAsia"/>
          <w:lang w:val="en-US"/>
        </w:rPr>
        <w:t xml:space="preserve">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w:t>
      </w:r>
      <w:r w:rsidR="004A4474">
        <w:rPr>
          <w:rFonts w:eastAsiaTheme="minorEastAsia"/>
          <w:lang w:val="en-US"/>
        </w:rPr>
        <w:t xml:space="preserve"> (</w:t>
      </w:r>
      <w:r w:rsidR="00E0712D">
        <w:rPr>
          <w:rFonts w:eastAsiaTheme="minorEastAsia"/>
          <w:lang w:val="en-US"/>
        </w:rPr>
        <w:t>preserving Euclidean distance</w:t>
      </w:r>
      <w:r w:rsidR="004A4474">
        <w:rPr>
          <w:rFonts w:eastAsiaTheme="minorEastAsia"/>
          <w:lang w:val="en-US"/>
        </w:rPr>
        <w:t>)</w:t>
      </w:r>
      <w:r w:rsidR="00200D09">
        <w:rPr>
          <w:rFonts w:eastAsiaTheme="minorEastAsia"/>
          <w:lang w:val="en-US"/>
        </w:rPr>
        <w:t xml:space="preserve"> was </w:t>
      </w:r>
      <w:r w:rsidR="00B1358E">
        <w:rPr>
          <w:rFonts w:eastAsiaTheme="minorEastAsia"/>
          <w:lang w:val="en-US"/>
        </w:rPr>
        <w:t>performed</w:t>
      </w:r>
      <w:r w:rsidR="007C679C">
        <w:rPr>
          <w:rFonts w:eastAsiaTheme="minorEastAsia"/>
          <w:lang w:val="en-US"/>
        </w:rPr>
        <w:t>.</w:t>
      </w:r>
      <w:r w:rsidR="001B4F95">
        <w:rPr>
          <w:rFonts w:eastAsiaTheme="minorEastAsia"/>
          <w:lang w:val="en-US"/>
        </w:rPr>
        <w:t xml:space="preserve"> </w:t>
      </w:r>
      <w:r w:rsidR="00525F1D">
        <w:rPr>
          <w:rFonts w:eastAsiaTheme="minorEastAsia"/>
          <w:lang w:val="en-US"/>
        </w:rPr>
        <w:br/>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r w:rsidR="00F4239E">
        <w:rPr>
          <w:rFonts w:eastAsiaTheme="minorEastAsia"/>
          <w:i/>
          <w:iCs/>
          <w:lang w:val="en-US"/>
        </w:rPr>
        <w:t>pystackreg</w:t>
      </w:r>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is a port of the imageJ</w:t>
      </w:r>
      <w:r w:rsidR="002F60AB">
        <w:rPr>
          <w:rFonts w:eastAsiaTheme="minorEastAsia"/>
          <w:lang w:val="en-US"/>
        </w:rPr>
        <w:t xml:space="preserve"> </w:t>
      </w:r>
      <w:r w:rsidR="002F60AB">
        <w:rPr>
          <w:rFonts w:eastAsiaTheme="minorEastAsia"/>
          <w:lang w:val="en-US"/>
        </w:rPr>
        <w:lastRenderedPageBreak/>
        <w:t xml:space="preserve">extension TurboReg/StackReg </w:t>
      </w:r>
      <w:r w:rsidR="008A1AA9">
        <w:rPr>
          <w:rFonts w:eastAsiaTheme="minorEastAsia"/>
          <w:lang w:val="en-US"/>
        </w:rPr>
        <w:t>based on</w:t>
      </w:r>
      <w:r w:rsidR="0072343A">
        <w:rPr>
          <w:rFonts w:eastAsiaTheme="minorEastAsia"/>
          <w:lang w:val="en-US"/>
        </w:rPr>
        <w:t xml:space="preserve"> the</w:t>
      </w:r>
      <w:r w:rsidR="00D80254">
        <w:rPr>
          <w:rFonts w:eastAsiaTheme="minorEastAsia"/>
          <w:lang w:val="en-US"/>
        </w:rPr>
        <w:t xml:space="preserve"> 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72343A">
        <w:rPr>
          <w:rFonts w:eastAsiaTheme="minorEastAsia"/>
          <w:i/>
          <w:iCs/>
          <w:lang w:val="en-US"/>
        </w:rPr>
        <w:t xml:space="preserve">, by </w:t>
      </w:r>
      <w:r w:rsidR="0072343A">
        <w:rPr>
          <w:rFonts w:eastAsiaTheme="minorEastAsia"/>
          <w:lang w:val="en-US"/>
        </w:rPr>
        <w:fldChar w:fldCharType="begin"/>
      </w:r>
      <w:r w:rsidR="0072343A">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72343A">
        <w:rPr>
          <w:rFonts w:eastAsiaTheme="minorEastAsia"/>
          <w:lang w:val="en-US"/>
        </w:rPr>
        <w:fldChar w:fldCharType="separate"/>
      </w:r>
      <w:r w:rsidR="0072343A" w:rsidRPr="00B716EF">
        <w:rPr>
          <w:rFonts w:cs="Times New Roman"/>
          <w:lang w:val="en-US"/>
        </w:rPr>
        <w:t>Thevenaz et al.</w:t>
      </w:r>
      <w:r w:rsidR="0072343A">
        <w:rPr>
          <w:rFonts w:eastAsiaTheme="minorEastAsia"/>
          <w:lang w:val="en-US"/>
        </w:rPr>
        <w:fldChar w:fldCharType="end"/>
      </w:r>
    </w:p>
    <w:p w14:paraId="6DCE6174" w14:textId="17931AEA" w:rsidR="00234685" w:rsidRDefault="00525F1D" w:rsidP="004D7B5D">
      <w:pPr>
        <w:spacing w:line="360" w:lineRule="auto"/>
        <w:rPr>
          <w:rFonts w:eastAsiaTheme="minorEastAsia"/>
          <w:lang w:val="en-US"/>
        </w:rPr>
      </w:pPr>
      <w:r>
        <w:rPr>
          <w:noProof/>
        </w:rPr>
        <mc:AlternateContent>
          <mc:Choice Requires="wps">
            <w:drawing>
              <wp:anchor distT="0" distB="0" distL="114300" distR="114300" simplePos="0" relativeHeight="251806720" behindDoc="1" locked="0" layoutInCell="1" allowOverlap="1" wp14:anchorId="4A47493E" wp14:editId="4AC2C5B1">
                <wp:simplePos x="0" y="0"/>
                <wp:positionH relativeFrom="margin">
                  <wp:posOffset>1937020</wp:posOffset>
                </wp:positionH>
                <wp:positionV relativeFrom="paragraph">
                  <wp:posOffset>3267980</wp:posOffset>
                </wp:positionV>
                <wp:extent cx="4163060" cy="462280"/>
                <wp:effectExtent l="0" t="0" r="8890" b="0"/>
                <wp:wrapTight wrapText="bothSides">
                  <wp:wrapPolygon edited="0">
                    <wp:start x="0" y="0"/>
                    <wp:lineTo x="0" y="20473"/>
                    <wp:lineTo x="21547" y="20473"/>
                    <wp:lineTo x="21547"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3060" cy="462280"/>
                        </a:xfrm>
                        <a:prstGeom prst="rect">
                          <a:avLst/>
                        </a:prstGeom>
                        <a:solidFill>
                          <a:prstClr val="white"/>
                        </a:solidFill>
                        <a:ln>
                          <a:noFill/>
                        </a:ln>
                      </wps:spPr>
                      <wps:txbx>
                        <w:txbxContent>
                          <w:p w14:paraId="42FAEFEB" w14:textId="6CFDF806" w:rsidR="00525F1D" w:rsidRPr="00525F1D" w:rsidRDefault="00525F1D" w:rsidP="00525F1D">
                            <w:pPr>
                              <w:pStyle w:val="Caption"/>
                              <w:rPr>
                                <w:noProof/>
                                <w:sz w:val="24"/>
                                <w:lang w:val="en-US"/>
                              </w:rPr>
                            </w:pPr>
                            <w:bookmarkStart w:id="132" w:name="_Ref103779705"/>
                            <w:r w:rsidRPr="00525F1D">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8</w:t>
                            </w:r>
                            <w:r w:rsidR="00D862CB">
                              <w:rPr>
                                <w:lang w:val="en-US"/>
                              </w:rPr>
                              <w:fldChar w:fldCharType="end"/>
                            </w:r>
                            <w:bookmarkEnd w:id="132"/>
                            <w:r w:rsidRPr="00525F1D">
                              <w:rPr>
                                <w:lang w:val="en-US"/>
                              </w:rPr>
                              <w:t>. Illustration of misalignment of m</w:t>
                            </w:r>
                            <w:r>
                              <w:rPr>
                                <w:lang w:val="en-US"/>
                              </w:rPr>
                              <w:t xml:space="preserve">easurement films underneath the GRID collimator, explaining the necessity for image registration.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493E" id="Text Box 96" o:spid="_x0000_s1044" type="#_x0000_t202" style="position:absolute;margin-left:152.5pt;margin-top:257.3pt;width:327.8pt;height:36.4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1jHgIAAEMEAAAOAAAAZHJzL2Uyb0RvYy54bWysU8Fu2zAMvQ/YPwi6L06yIiu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" stroked="f">
                <v:textbox inset="0,0,0,0">
                  <w:txbxContent>
                    <w:p w14:paraId="42FAEFEB" w14:textId="6CFDF806" w:rsidR="00525F1D" w:rsidRPr="00525F1D" w:rsidRDefault="00525F1D" w:rsidP="00525F1D">
                      <w:pPr>
                        <w:pStyle w:val="Caption"/>
                        <w:rPr>
                          <w:noProof/>
                          <w:sz w:val="24"/>
                          <w:lang w:val="en-US"/>
                        </w:rPr>
                      </w:pPr>
                      <w:bookmarkStart w:id="133" w:name="_Ref103779705"/>
                      <w:r w:rsidRPr="00525F1D">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8</w:t>
                      </w:r>
                      <w:r w:rsidR="00D862CB">
                        <w:rPr>
                          <w:lang w:val="en-US"/>
                        </w:rPr>
                        <w:fldChar w:fldCharType="end"/>
                      </w:r>
                      <w:bookmarkEnd w:id="133"/>
                      <w:r w:rsidRPr="00525F1D">
                        <w:rPr>
                          <w:lang w:val="en-US"/>
                        </w:rPr>
                        <w:t>. Illustration of misalignment of m</w:t>
                      </w:r>
                      <w:r>
                        <w:rPr>
                          <w:lang w:val="en-US"/>
                        </w:rPr>
                        <w:t xml:space="preserve">easurement films underneath the GRID collimator, explaining the necessity for image registration. </w:t>
                      </w:r>
                    </w:p>
                  </w:txbxContent>
                </v:textbox>
                <w10:wrap type="tight" anchorx="margin"/>
              </v:shape>
            </w:pict>
          </mc:Fallback>
        </mc:AlternateContent>
      </w:r>
      <w:r>
        <w:rPr>
          <w:rFonts w:eastAsiaTheme="minorEastAsia"/>
          <w:noProof/>
          <w:lang w:val="en-US"/>
        </w:rPr>
        <w:drawing>
          <wp:anchor distT="0" distB="0" distL="114300" distR="114300" simplePos="0" relativeHeight="251804672" behindDoc="1" locked="0" layoutInCell="1" allowOverlap="1" wp14:anchorId="0CFAA335" wp14:editId="7F84FA6E">
            <wp:simplePos x="0" y="0"/>
            <wp:positionH relativeFrom="margin">
              <wp:align>left</wp:align>
            </wp:positionH>
            <wp:positionV relativeFrom="paragraph">
              <wp:posOffset>1099131</wp:posOffset>
            </wp:positionV>
            <wp:extent cx="6040877" cy="2752901"/>
            <wp:effectExtent l="0" t="0" r="0" b="9525"/>
            <wp:wrapTight wrapText="bothSides">
              <wp:wrapPolygon edited="0">
                <wp:start x="0" y="0"/>
                <wp:lineTo x="0" y="21525"/>
                <wp:lineTo x="21321" y="21525"/>
                <wp:lineTo x="21321" y="0"/>
                <wp:lineTo x="0" y="0"/>
              </wp:wrapPolygon>
            </wp:wrapTight>
            <wp:docPr id="95" name="Picture 9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funnel chart&#10;&#10;Description automatically generated"/>
                    <pic:cNvPicPr/>
                  </pic:nvPicPr>
                  <pic:blipFill rotWithShape="1">
                    <a:blip r:embed="rId45">
                      <a:extLst>
                        <a:ext uri="{28A0092B-C50C-407E-A947-70E740481C1C}">
                          <a14:useLocalDpi xmlns:a14="http://schemas.microsoft.com/office/drawing/2010/main" val="0"/>
                        </a:ext>
                      </a:extLst>
                    </a:blip>
                    <a:srcRect t="5527" r="-1665" b="12108"/>
                    <a:stretch/>
                  </pic:blipFill>
                  <pic:spPr bwMode="auto">
                    <a:xfrm>
                      <a:off x="0" y="0"/>
                      <a:ext cx="6040877" cy="2752901"/>
                    </a:xfrm>
                    <a:prstGeom prst="rect">
                      <a:avLst/>
                    </a:prstGeom>
                    <a:ln>
                      <a:noFill/>
                    </a:ln>
                    <a:extLst>
                      <a:ext uri="{53640926-AAD7-44D8-BBD7-CCE9431645EC}">
                        <a14:shadowObscured xmlns:a14="http://schemas.microsoft.com/office/drawing/2010/main"/>
                      </a:ext>
                    </a:extLst>
                  </pic:spPr>
                </pic:pic>
              </a:graphicData>
            </a:graphic>
          </wp:anchor>
        </w:drawing>
      </w:r>
      <w:r w:rsidR="00560982">
        <w:rPr>
          <w:lang w:val="en-US"/>
        </w:rPr>
        <w:t>Turboreg</w:t>
      </w:r>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3D2A57">
        <w:rPr>
          <w:rFonts w:eastAsiaTheme="minorEastAsia"/>
          <w:lang w:val="en-US"/>
        </w:rPr>
        <w:t xml:space="preserve"> (rows, columns)</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pixel. </w:t>
      </w:r>
      <w:r w:rsidR="005868EE">
        <w:rPr>
          <w:rFonts w:eastAsiaTheme="minorEastAsia"/>
          <w:lang w:val="en-US"/>
        </w:rPr>
        <w:t xml:space="preserve">Turboreg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4E62E1" w:rsidP="004D7B5D">
      <w:pPr>
        <w:spacing w:line="360" w:lineRule="auto"/>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4D7B5D">
      <w:pPr>
        <w:spacing w:line="360" w:lineRule="auto"/>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4E62E1" w:rsidP="004D7B5D">
      <w:pPr>
        <w:spacing w:line="360" w:lineRule="auto"/>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053E8096" w14:textId="4D74F201" w:rsidR="00772F2A" w:rsidRPr="0018391D" w:rsidRDefault="00E338F1" w:rsidP="004D7B5D">
      <w:pPr>
        <w:spacing w:line="360" w:lineRule="auto"/>
        <w:rPr>
          <w:lang w:val="en-US"/>
        </w:rPr>
      </w:pPr>
      <w:r>
        <w:rPr>
          <w:lang w:val="en-US"/>
        </w:rPr>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4D7B5D">
        <w:rPr>
          <w:lang w:val="en-US"/>
        </w:rPr>
        <w:instrText xml:space="preserve"> \* MERGEFORMAT </w:instrText>
      </w:r>
      <w:r w:rsidR="0094427E">
        <w:rPr>
          <w:lang w:val="en-US"/>
        </w:rPr>
      </w:r>
      <w:r w:rsidR="0094427E">
        <w:rPr>
          <w:lang w:val="en-US"/>
        </w:rPr>
        <w:fldChar w:fldCharType="separate"/>
      </w:r>
      <w:r w:rsidR="00380EB7">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r w:rsidR="009C0650">
        <w:rPr>
          <w:i/>
          <w:iCs/>
          <w:lang w:val="en-US"/>
        </w:rPr>
        <w:t xml:space="preserve">Pystackreg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w:t>
      </w:r>
      <w:r w:rsidR="001445FA">
        <w:rPr>
          <w:lang w:val="en-US"/>
        </w:rPr>
        <w:t xml:space="preserve"> of </w:t>
      </w:r>
      <w:r w:rsidR="00A964A2">
        <w:rPr>
          <w:lang w:val="en-US"/>
        </w:rPr>
        <w:t>20 pixels in each direction of the image</w:t>
      </w:r>
      <w:r w:rsidR="0026778E">
        <w:rPr>
          <w:lang w:val="en-US"/>
        </w:rPr>
        <w:t xml:space="preserve"> was </w:t>
      </w:r>
      <w:r w:rsidR="00E032C0">
        <w:rPr>
          <w:lang w:val="en-US"/>
        </w:rPr>
        <w:t>made</w:t>
      </w:r>
      <w:r w:rsidR="0026778E">
        <w:rPr>
          <w:lang w:val="en-US"/>
        </w:rPr>
        <w:t>.</w:t>
      </w:r>
      <w:r w:rsidR="00F81836">
        <w:rPr>
          <w:lang w:val="en-US"/>
        </w:rPr>
        <w:t xml:space="preserve"> </w:t>
      </w:r>
      <w:r w:rsidR="005D149A">
        <w:rPr>
          <w:lang w:val="en-US"/>
        </w:rPr>
        <w:t>We wanted all images to be aligned to the first image in the folder</w:t>
      </w:r>
      <w:r w:rsidR="00460BC7">
        <w:rPr>
          <w:lang w:val="en-US"/>
        </w:rPr>
        <w:t>, but t</w:t>
      </w:r>
      <w:r w:rsidR="009E02A1">
        <w:rPr>
          <w:lang w:val="en-US"/>
        </w:rPr>
        <w:t xml:space="preserve">he high intensity </w:t>
      </w:r>
      <w:r w:rsidR="00460BC7">
        <w:rPr>
          <w:lang w:val="en-US"/>
        </w:rPr>
        <w:t>discrepancy</w:t>
      </w:r>
      <w:r w:rsidR="009E02A1">
        <w:rPr>
          <w:lang w:val="en-US"/>
        </w:rPr>
        <w:t xml:space="preserve"> </w:t>
      </w:r>
      <w:r w:rsidR="00460BC7">
        <w:rPr>
          <w:lang w:val="en-US"/>
        </w:rPr>
        <w:t>of</w:t>
      </w:r>
      <w:r w:rsidR="009E02A1">
        <w:rPr>
          <w:lang w:val="en-US"/>
        </w:rPr>
        <w:t xml:space="preserve"> the </w:t>
      </w:r>
      <w:r w:rsidR="009E02A1">
        <w:rPr>
          <w:lang w:val="en-US"/>
        </w:rPr>
        <w:lastRenderedPageBreak/>
        <w:t xml:space="preserve">calibration films </w:t>
      </w:r>
      <w:r w:rsidR="00605B0B">
        <w:rPr>
          <w:lang w:val="en-US"/>
        </w:rPr>
        <w:t>originating</w:t>
      </w:r>
      <w:r w:rsidR="005C74B3">
        <w:rPr>
          <w:lang w:val="en-US"/>
        </w:rPr>
        <w:t xml:space="preserve"> from</w:t>
      </w:r>
      <w:r w:rsidR="009E02A1">
        <w:rPr>
          <w:lang w:val="en-US"/>
        </w:rPr>
        <w:t xml:space="preserve"> irradiating with doses ranging from 0 Gy to 10 Gy, </w:t>
      </w:r>
      <w:r w:rsidR="002318C0">
        <w:rPr>
          <w:lang w:val="en-US"/>
        </w:rPr>
        <w:t xml:space="preserve">caused </w:t>
      </w:r>
      <w:r w:rsidR="00B15256">
        <w:rPr>
          <w:lang w:val="en-US"/>
        </w:rPr>
        <w:t xml:space="preserve">large errors in the registration. We therefore registered </w:t>
      </w:r>
      <w:r w:rsidR="00CE784D">
        <w:rPr>
          <w:lang w:val="en-US"/>
        </w:rPr>
        <w:t xml:space="preserve">each image to the </w:t>
      </w:r>
      <w:r w:rsidR="00C84F4B">
        <w:rPr>
          <w:lang w:val="en-US"/>
        </w:rPr>
        <w:t>neighboring image.</w:t>
      </w:r>
      <w:r w:rsidR="005312D7">
        <w:rPr>
          <w:lang w:val="en-US"/>
        </w:rPr>
        <w:br/>
      </w:r>
      <w:r w:rsidR="00C84F4B">
        <w:rPr>
          <w:lang w:val="en-US"/>
        </w:rPr>
        <w:t xml:space="preserve">This was not </w:t>
      </w:r>
      <w:r w:rsidR="0080256F">
        <w:rPr>
          <w:lang w:val="en-US"/>
        </w:rPr>
        <w:t xml:space="preserve">required when registering the measurement films, as they were all irradiated with 5 Gy. </w:t>
      </w:r>
      <w:r w:rsidR="001721B7">
        <w:rPr>
          <w:lang w:val="en-US"/>
        </w:rPr>
        <w:t>The background of the measurement films had to be dulled</w:t>
      </w:r>
      <w:r w:rsidR="00F81836">
        <w:rPr>
          <w:lang w:val="en-US"/>
        </w:rPr>
        <w:t xml:space="preserve"> as well as cropping the image.</w:t>
      </w:r>
      <w:r w:rsidR="0082700B">
        <w:rPr>
          <w:lang w:val="en-US"/>
        </w:rPr>
        <w:t xml:space="preserve"> </w:t>
      </w:r>
      <w:r w:rsidR="00D40139">
        <w:rPr>
          <w:lang w:val="en-US"/>
        </w:rPr>
        <w:br/>
      </w:r>
      <w:r w:rsidR="00666B6C">
        <w:rPr>
          <w:lang w:val="en-US"/>
        </w:rPr>
        <w:t xml:space="preserve">We chose to use </w:t>
      </w:r>
      <w:r w:rsidR="00E031D8">
        <w:rPr>
          <w:lang w:val="en-US"/>
        </w:rPr>
        <w:t>a</w:t>
      </w:r>
      <w:r w:rsidR="00C95D62">
        <w:rPr>
          <w:lang w:val="en-US"/>
        </w:rPr>
        <w:t xml:space="preserve"> package called </w:t>
      </w:r>
      <w:proofErr w:type="gramStart"/>
      <w:r w:rsidR="00C95D62">
        <w:rPr>
          <w:i/>
          <w:iCs/>
          <w:lang w:val="en-US"/>
        </w:rPr>
        <w:t>skimage.transform</w:t>
      </w:r>
      <w:proofErr w:type="gramEnd"/>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5C5B82">
        <w:rPr>
          <w:rFonts w:eastAsiaTheme="minorEastAsia"/>
          <w:bCs/>
          <w:lang w:val="en-US"/>
        </w:rPr>
        <w:t>, with added translational</w:t>
      </w:r>
      <w:r w:rsidR="00AC00A6">
        <w:rPr>
          <w:rFonts w:eastAsiaTheme="minorEastAsia"/>
          <w:bCs/>
          <w:lang w:val="en-US"/>
        </w:rPr>
        <w:t xml:space="preserve"> elements</w:t>
      </w:r>
      <w:r w:rsidR="005C5B82">
        <w:rPr>
          <w:rFonts w:eastAsiaTheme="minorEastAsia"/>
          <w:bCs/>
          <w:lang w:val="en-US"/>
        </w:rPr>
        <w:t xml:space="preserve">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x</m:t>
            </m:r>
          </m:sub>
        </m:sSub>
      </m:oMath>
      <w:r w:rsidR="00AC00A6">
        <w:rPr>
          <w:rFonts w:eastAsiaTheme="minorEastAsia"/>
          <w:bCs/>
          <w:lang w:val="en-US"/>
        </w:rPr>
        <w:t xml:space="preserve"> and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y</m:t>
            </m:r>
          </m:sub>
        </m:sSub>
      </m:oMath>
      <w:r w:rsidR="00AC00A6">
        <w:rPr>
          <w:rFonts w:eastAsiaTheme="minorEastAsia"/>
          <w:bCs/>
          <w:lang w:val="en-US"/>
        </w:rPr>
        <w:t>,</w:t>
      </w:r>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42474579" w:rsidR="006D2822" w:rsidRDefault="004E62E1" w:rsidP="004D7B5D">
      <w:pPr>
        <w:spacing w:line="360" w:lineRule="auto"/>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-sin θ</m:t>
                    </m:r>
                  </m:e>
                  <m:e>
                    <m:sSub>
                      <m:sSubPr>
                        <m:ctrlPr>
                          <w:rPr>
                            <w:rFonts w:ascii="Cambria Math" w:hAnsi="Cambria Math"/>
                            <w:i/>
                            <w:sz w:val="22"/>
                          </w:rPr>
                        </m:ctrlPr>
                      </m:sSubPr>
                      <m:e>
                        <m:r>
                          <w:rPr>
                            <w:rFonts w:ascii="Cambria Math" w:hAnsi="Cambria Math"/>
                            <w:sz w:val="22"/>
                          </w:rPr>
                          <m:t>t</m:t>
                        </m:r>
                      </m:e>
                      <m:sub>
                        <m:r>
                          <w:rPr>
                            <w:rFonts w:ascii="Cambria Math" w:hAnsi="Cambria Math"/>
                            <w:sz w:val="22"/>
                          </w:rPr>
                          <m:t>x</m:t>
                        </m:r>
                      </m:sub>
                    </m:sSub>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sSub>
                      <m:sSubPr>
                        <m:ctrlPr>
                          <w:rPr>
                            <w:rFonts w:ascii="Cambria Math" w:hAnsi="Cambria Math"/>
                            <w:i/>
                            <w:sz w:val="22"/>
                          </w:rPr>
                        </m:ctrlPr>
                      </m:sSubPr>
                      <m:e>
                        <m:r>
                          <w:rPr>
                            <w:rFonts w:ascii="Cambria Math" w:hAnsi="Cambria Math"/>
                            <w:sz w:val="22"/>
                          </w:rPr>
                          <m:t>t</m:t>
                        </m:r>
                      </m:e>
                      <m:sub>
                        <m:r>
                          <w:rPr>
                            <w:rFonts w:ascii="Cambria Math" w:hAnsi="Cambria Math"/>
                            <w:sz w:val="22"/>
                          </w:rPr>
                          <m:t>y</m:t>
                        </m:r>
                      </m:sub>
                    </m:sSub>
                  </m:e>
                </m:mr>
                <m:mr>
                  <m:e>
                    <m:r>
                      <w:rPr>
                        <w:rFonts w:ascii="Cambria Math" w:hAnsi="Cambria Math"/>
                        <w:sz w:val="22"/>
                      </w:rPr>
                      <m:t>0</m:t>
                    </m:r>
                  </m:e>
                  <m:e>
                    <m:r>
                      <w:rPr>
                        <w:rFonts w:ascii="Cambria Math" w:hAnsi="Cambria Math"/>
                        <w:sz w:val="22"/>
                      </w:rPr>
                      <m:t>0</m:t>
                    </m:r>
                  </m:e>
                  <m:e>
                    <m:r>
                      <w:rPr>
                        <w:rFonts w:ascii="Cambria Math" w:hAnsi="Cambria Math"/>
                        <w:sz w:val="22"/>
                      </w:rPr>
                      <m:t>1</m:t>
                    </m:r>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78ACAAC2" w14:textId="0C65E182" w:rsidR="00C56592" w:rsidRDefault="00B36C38" w:rsidP="004D7B5D">
      <w:pPr>
        <w:spacing w:line="360" w:lineRule="auto"/>
        <w:rPr>
          <w:rFonts w:eastAsiaTheme="minorEastAsia"/>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called bi-cubic interpolatio</w:t>
      </w:r>
      <w:r w:rsidR="00C627AD">
        <w:rPr>
          <w:rFonts w:eastAsiaTheme="minorEastAsia"/>
          <w:lang w:val="en-US"/>
        </w:rPr>
        <w:t>n</w:t>
      </w:r>
      <w:r w:rsidR="005649C3">
        <w:rPr>
          <w:rFonts w:eastAsiaTheme="minorEastAsia"/>
          <w:lang w:val="en-US"/>
        </w:rPr>
        <w:t xml:space="preserve"> was used</w:t>
      </w:r>
      <w:r w:rsidR="00C627AD">
        <w:rPr>
          <w:rFonts w:eastAsiaTheme="minorEastAsia"/>
          <w:lang w:val="en-US"/>
        </w:rPr>
        <w:t xml:space="preserve">.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A61B8C">
        <w:rPr>
          <w:rFonts w:eastAsiaTheme="minorEastAsia"/>
          <w:lang w:val="en-US"/>
        </w:rPr>
        <w:t xml:space="preserve">The advantage </w:t>
      </w:r>
      <w:r w:rsidR="00FC4ACA">
        <w:rPr>
          <w:rFonts w:eastAsiaTheme="minorEastAsia"/>
          <w:lang w:val="en-US"/>
        </w:rPr>
        <w:t>of</w:t>
      </w:r>
      <w:r w:rsidR="00A61B8C">
        <w:rPr>
          <w:rFonts w:eastAsiaTheme="minorEastAsia"/>
          <w:lang w:val="en-US"/>
        </w:rPr>
        <w:t xml:space="preserve"> extracting the transformation matrix before applying it</w:t>
      </w:r>
      <w:r w:rsidR="00BD18EF">
        <w:rPr>
          <w:rFonts w:eastAsiaTheme="minorEastAsia"/>
          <w:lang w:val="en-US"/>
        </w:rPr>
        <w:t>,</w:t>
      </w:r>
      <w:r w:rsidR="00A61B8C">
        <w:rPr>
          <w:rFonts w:eastAsiaTheme="minorEastAsia"/>
          <w:lang w:val="en-US"/>
        </w:rPr>
        <w:t xml:space="preserve"> is </w:t>
      </w:r>
      <w:r w:rsidR="00DE56FB">
        <w:rPr>
          <w:rFonts w:eastAsiaTheme="minorEastAsia"/>
          <w:lang w:val="en-US"/>
        </w:rPr>
        <w:t xml:space="preserve">that you </w:t>
      </w:r>
      <w:r w:rsidR="00C37C5A">
        <w:rPr>
          <w:rFonts w:eastAsiaTheme="minorEastAsia"/>
          <w:lang w:val="en-US"/>
        </w:rPr>
        <w:t>can</w:t>
      </w:r>
      <w:r w:rsidR="00DE56FB">
        <w:rPr>
          <w:rFonts w:eastAsiaTheme="minorEastAsia"/>
          <w:lang w:val="en-US"/>
        </w:rPr>
        <w:t xml:space="preserve"> make small tweaks </w:t>
      </w:r>
      <w:r w:rsidR="00BD18EF">
        <w:rPr>
          <w:rFonts w:eastAsiaTheme="minorEastAsia"/>
          <w:lang w:val="en-US"/>
        </w:rPr>
        <w:t>to the registration</w:t>
      </w:r>
      <w:r w:rsidR="00C37C5A">
        <w:rPr>
          <w:rFonts w:eastAsiaTheme="minorEastAsia"/>
          <w:lang w:val="en-US"/>
        </w:rPr>
        <w:t xml:space="preserve"> by tuning the rotational and translational parameters.</w:t>
      </w:r>
    </w:p>
    <w:p w14:paraId="4A1B01DE" w14:textId="6303CD26" w:rsidR="00B3497B" w:rsidRPr="005B1E99" w:rsidRDefault="000772C1" w:rsidP="004D7B5D">
      <w:pPr>
        <w:spacing w:line="360" w:lineRule="auto"/>
        <w:rPr>
          <w:lang w:val="en-US"/>
        </w:rPr>
      </w:pPr>
      <w:r>
        <w:rPr>
          <w:lang w:val="en-US"/>
        </w:rPr>
        <w:t>In the cut area of the films a transparent white color appears</w:t>
      </w:r>
      <w:r w:rsidR="00F51AB9">
        <w:rPr>
          <w:lang w:val="en-US"/>
        </w:rPr>
        <w:t xml:space="preserve">. </w:t>
      </w:r>
      <w:r w:rsidR="00373BF6">
        <w:rPr>
          <w:lang w:val="en-US"/>
        </w:rPr>
        <w:t>These areas are undesirable,</w:t>
      </w:r>
      <w:r w:rsidR="00A6163D">
        <w:rPr>
          <w:lang w:val="en-US"/>
        </w:rPr>
        <w:t xml:space="preserve"> as </w:t>
      </w:r>
      <w:r w:rsidR="00557110">
        <w:rPr>
          <w:lang w:val="en-US"/>
        </w:rPr>
        <w:t xml:space="preserve">they indicate damage </w:t>
      </w:r>
      <w:r w:rsidR="001472A0">
        <w:rPr>
          <w:lang w:val="en-US"/>
        </w:rPr>
        <w:t>of</w:t>
      </w:r>
      <w:r w:rsidR="00557110">
        <w:rPr>
          <w:lang w:val="en-US"/>
        </w:rPr>
        <w:t xml:space="preserve"> </w:t>
      </w:r>
      <w:r w:rsidR="007265EE">
        <w:rPr>
          <w:lang w:val="en-US"/>
        </w:rPr>
        <w:t xml:space="preserve">the </w:t>
      </w:r>
      <w:r w:rsidR="00F738E4">
        <w:rPr>
          <w:lang w:val="en-US"/>
        </w:rPr>
        <w:t>film’s layers</w:t>
      </w:r>
      <w:r w:rsidR="007265EE">
        <w:rPr>
          <w:lang w:val="en-US"/>
        </w:rPr>
        <w:t>.</w:t>
      </w:r>
      <w:r w:rsidR="00373BF6">
        <w:rPr>
          <w:lang w:val="en-US"/>
        </w:rPr>
        <w:t xml:space="preserve"> </w:t>
      </w:r>
      <w:r w:rsidR="007265EE">
        <w:rPr>
          <w:lang w:val="en-US"/>
        </w:rPr>
        <w:t>W</w:t>
      </w:r>
      <w:r w:rsidR="00373BF6">
        <w:rPr>
          <w:lang w:val="en-US"/>
        </w:rPr>
        <w:t>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w:t>
      </w:r>
      <w:r w:rsidR="00B3497B">
        <w:rPr>
          <w:lang w:val="en-US"/>
        </w:rPr>
        <w:t xml:space="preserve"> A suitable ROI was found retrospectively</w:t>
      </w:r>
      <w:r w:rsidR="00753A41">
        <w:rPr>
          <w:lang w:val="en-US"/>
        </w:rPr>
        <w:t>, by</w:t>
      </w:r>
      <w:r w:rsidR="003B5CF0">
        <w:rPr>
          <w:lang w:val="en-US"/>
        </w:rPr>
        <w:t xml:space="preserve"> extracting the mean squared error (MSE) of</w:t>
      </w:r>
      <w:r w:rsidR="00C57479">
        <w:rPr>
          <w:lang w:val="en-US"/>
        </w:rPr>
        <w:t xml:space="preserve"> the</w:t>
      </w:r>
      <w:r w:rsidR="00E33342">
        <w:rPr>
          <w:lang w:val="en-US"/>
        </w:rPr>
        <w:t xml:space="preserve"> non-linear fit of equation </w:t>
      </w:r>
      <w:r w:rsidR="00E33342">
        <w:rPr>
          <w:lang w:val="en-US"/>
        </w:rPr>
        <w:fldChar w:fldCharType="begin"/>
      </w:r>
      <w:r w:rsidR="00E33342">
        <w:rPr>
          <w:lang w:val="en-US"/>
        </w:rPr>
        <w:instrText xml:space="preserve"> REF _Ref101268144 \h </w:instrText>
      </w:r>
      <w:r w:rsidR="004D7B5D">
        <w:rPr>
          <w:lang w:val="en-US"/>
        </w:rPr>
        <w:instrText xml:space="preserve"> \* MERGEFORMAT </w:instrText>
      </w:r>
      <w:r w:rsidR="00E33342">
        <w:rPr>
          <w:lang w:val="en-US"/>
        </w:rPr>
      </w:r>
      <w:r w:rsidR="00E33342">
        <w:rPr>
          <w:lang w:val="en-US"/>
        </w:rPr>
        <w:fldChar w:fldCharType="separate"/>
      </w:r>
      <w:r w:rsidR="00380EB7" w:rsidRPr="00380EB7">
        <w:rPr>
          <w:noProof/>
          <w:lang w:val="en-US"/>
        </w:rPr>
        <w:t>2</w:t>
      </w:r>
      <w:r w:rsidR="00380EB7" w:rsidRPr="00380EB7">
        <w:rPr>
          <w:noProof/>
          <w:lang w:val="en-US"/>
        </w:rPr>
        <w:noBreakHyphen/>
        <w:t>6</w:t>
      </w:r>
      <w:r w:rsidR="00E33342">
        <w:rPr>
          <w:lang w:val="en-US"/>
        </w:rPr>
        <w:fldChar w:fldCharType="end"/>
      </w:r>
      <w:r w:rsidR="00C57479">
        <w:rPr>
          <w:lang w:val="en-US"/>
        </w:rPr>
        <w:t xml:space="preserve">. </w:t>
      </w:r>
      <w:r w:rsidR="0033748D">
        <w:rPr>
          <w:rFonts w:eastAsiaTheme="minorEastAsia"/>
          <w:lang w:val="en-US"/>
        </w:rPr>
        <w:t>Based on these calculations an ROI of</w:t>
      </w:r>
      <w:r w:rsidR="00EC3DD6">
        <w:rPr>
          <w:rFonts w:eastAsiaTheme="minorEastAsia"/>
          <w:lang w:val="en-US"/>
        </w:rPr>
        <w:t xml:space="preserve"> 3 </w:t>
      </w:r>
      <w:r w:rsidR="0033748D">
        <w:rPr>
          <w:rFonts w:eastAsiaTheme="minorEastAsia"/>
          <w:lang w:val="en-US"/>
        </w:rPr>
        <w:t xml:space="preserve">x </w:t>
      </w:r>
      <w:r w:rsidR="00EC3DD6">
        <w:rPr>
          <w:rFonts w:eastAsiaTheme="minorEastAsia"/>
          <w:lang w:val="en-US"/>
        </w:rPr>
        <w:t>3</w:t>
      </w:r>
      <w:r w:rsidR="0033748D">
        <w:rPr>
          <w:rFonts w:eastAsiaTheme="minorEastAsia"/>
          <w:lang w:val="en-US"/>
        </w:rPr>
        <w:t xml:space="preserve"> mm</w:t>
      </w:r>
      <w:r w:rsidR="005B1E99">
        <w:rPr>
          <w:rFonts w:eastAsiaTheme="minorEastAsia"/>
          <w:vertAlign w:val="superscript"/>
          <w:lang w:val="en-US"/>
        </w:rPr>
        <w:t>2</w:t>
      </w:r>
      <w:r w:rsidR="005B1E99">
        <w:rPr>
          <w:rFonts w:eastAsiaTheme="minorEastAsia"/>
          <w:lang w:val="en-US"/>
        </w:rPr>
        <w:t xml:space="preserve"> was chosen. </w:t>
      </w:r>
    </w:p>
    <w:p w14:paraId="303815F9" w14:textId="2964B72C" w:rsidR="00093FE9" w:rsidRDefault="001A3781" w:rsidP="004D7B5D">
      <w:pPr>
        <w:spacing w:line="360" w:lineRule="auto"/>
        <w:rPr>
          <w:lang w:val="en-US"/>
        </w:rPr>
      </w:pPr>
      <w:r>
        <w:rPr>
          <w:lang w:val="en-US"/>
        </w:rPr>
        <w:t>Measuring the darkening of the film</w:t>
      </w:r>
      <w:r w:rsidR="00E702D2">
        <w:rPr>
          <w:lang w:val="en-US"/>
        </w:rPr>
        <w:t xml:space="preserve"> </w:t>
      </w:r>
      <w:r>
        <w:rPr>
          <w:lang w:val="en-US"/>
        </w:rPr>
        <w:t xml:space="preserve">we used </w:t>
      </w:r>
      <w:r w:rsidR="00E702D2">
        <w:rPr>
          <w:lang w:val="en-US"/>
        </w:rPr>
        <w:t xml:space="preserve">the net optical density netOD.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(Devic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CF0BE6" w14:paraId="0BA17D57" w14:textId="77777777" w:rsidTr="00E52702">
        <w:tc>
          <w:tcPr>
            <w:tcW w:w="8815" w:type="dxa"/>
          </w:tcPr>
          <w:p w14:paraId="3F943EF9" w14:textId="7D27A62B" w:rsidR="00102B67" w:rsidRPr="00754691" w:rsidRDefault="00102B67" w:rsidP="004D7B5D">
            <w:pPr>
              <w:spacing w:line="360" w:lineRule="auto"/>
              <w:rPr>
                <w:lang w:val="en-US"/>
              </w:rPr>
            </w:pPr>
            <m:oMathPara>
              <m:oMath>
                <m:r>
                  <w:rPr>
                    <w:rFonts w:ascii="Cambria Math" w:hAnsi="Cambria Math"/>
                  </w:rPr>
                  <w:lastRenderedPageBreak/>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func>
                          <m:funcPr>
                            <m:ctrlPr>
                              <w:rPr>
                                <w:rFonts w:ascii="Cambria Math" w:hAnsi="Cambria Math"/>
                                <w:i/>
                                <w:lang w:val="en-US"/>
                              </w:rPr>
                            </m:ctrlPr>
                          </m:funcPr>
                          <m:fName>
                            <m:r>
                              <w:rPr>
                                <w:rFonts w:ascii="Cambria Math" w:hAnsi="Cambria Math"/>
                                <w:lang w:val="en-US"/>
                              </w:rPr>
                              <m:t>0,</m:t>
                            </m:r>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ctrlPr>
                                  <w:rPr>
                                    <w:rFonts w:ascii="Cambria Math" w:hAnsi="Cambria Math"/>
                                    <w:lang w:val="en-US"/>
                                  </w:rPr>
                                </m:ctrlPr>
                              </m:sub>
                            </m:sSub>
                          </m:fName>
                          <m:e>
                            <m:d>
                              <m:dPr>
                                <m:ctrlPr>
                                  <w:rPr>
                                    <w:rFonts w:ascii="Cambria Math" w:hAnsi="Cambria Math"/>
                                    <w:i/>
                                    <w:lang w:val="en-US"/>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ctrlPr>
                                  <w:rPr>
                                    <w:rFonts w:ascii="Cambria Math" w:hAnsi="Cambria Math"/>
                                    <w:i/>
                                  </w:rPr>
                                </m:ctrlPr>
                              </m:e>
                            </m:d>
                          </m:e>
                        </m:func>
                      </m:e>
                    </m:d>
                  </m:e>
                </m:func>
              </m:oMath>
            </m:oMathPara>
          </w:p>
        </w:tc>
        <w:bookmarkStart w:id="134" w:name="_Ref103346287"/>
        <w:tc>
          <w:tcPr>
            <w:tcW w:w="536" w:type="dxa"/>
          </w:tcPr>
          <w:p w14:paraId="3540A25C" w14:textId="02541270" w:rsidR="00102B67" w:rsidRPr="00754691" w:rsidRDefault="00102B67"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4</w:t>
            </w:r>
            <w:r>
              <w:fldChar w:fldCharType="end"/>
            </w:r>
            <w:bookmarkEnd w:id="134"/>
          </w:p>
        </w:tc>
      </w:tr>
    </w:tbl>
    <w:p w14:paraId="65B2CF0C" w14:textId="150AFC99" w:rsidR="001A7BDC" w:rsidRDefault="002272A6" w:rsidP="004D7B5D">
      <w:pPr>
        <w:spacing w:line="360" w:lineRule="auto"/>
        <w:rPr>
          <w:rFonts w:eastAsiaTheme="minorEastAsia"/>
          <w:lang w:val="en-US"/>
        </w:rPr>
      </w:pPr>
      <w:r>
        <w:rPr>
          <w:rFonts w:eastAsiaTheme="minorEastAsia"/>
          <w:lang w:val="en-US"/>
        </w:rPr>
        <w:t xml:space="preserve">If </w:t>
      </w:r>
      <w:r w:rsidR="00681BF9">
        <w:rPr>
          <w:rFonts w:eastAsiaTheme="minorEastAsia"/>
          <w:lang w:val="en-US"/>
        </w:rPr>
        <w:t>the log returns a negative number</w:t>
      </w:r>
      <w:r w:rsidR="000E3321">
        <w:rPr>
          <w:rFonts w:eastAsiaTheme="minorEastAsia"/>
          <w:lang w:val="en-US"/>
        </w:rPr>
        <w:t xml:space="preserve">, then the </w:t>
      </w:r>
      <w:r w:rsidR="00DD5ACF">
        <w:rPr>
          <w:rFonts w:eastAsiaTheme="minorEastAsia"/>
          <w:lang w:val="en-US"/>
        </w:rPr>
        <w:t>PV value of the irradiated film is larger than that of the control film</w:t>
      </w:r>
      <w:r w:rsidR="0050629E">
        <w:rPr>
          <w:rFonts w:eastAsiaTheme="minorEastAsia"/>
          <w:lang w:val="en-US"/>
        </w:rPr>
        <w:t>, which in theory should not be possible. W</w:t>
      </w:r>
      <w:r w:rsidR="00681BF9">
        <w:rPr>
          <w:rFonts w:eastAsiaTheme="minorEastAsia"/>
          <w:lang w:val="en-US"/>
        </w:rPr>
        <w:t>e</w:t>
      </w:r>
      <w:r w:rsidR="0050629E">
        <w:rPr>
          <w:rFonts w:eastAsiaTheme="minorEastAsia"/>
          <w:lang w:val="en-US"/>
        </w:rPr>
        <w:t xml:space="preserve"> therefore</w:t>
      </w:r>
      <w:r w:rsidR="00681BF9">
        <w:rPr>
          <w:rFonts w:eastAsiaTheme="minorEastAsia"/>
          <w:lang w:val="en-US"/>
        </w:rPr>
        <w:t xml:space="preserve"> set netOD of that film to 0. </w:t>
      </w:r>
    </w:p>
    <w:p w14:paraId="54FE15F0" w14:textId="3AAF4C8A" w:rsidR="005C3455" w:rsidRPr="00373F00" w:rsidRDefault="00DF4F15" w:rsidP="004D7B5D">
      <w:pPr>
        <w:spacing w:line="360" w:lineRule="auto"/>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412749">
        <w:rPr>
          <w:rFonts w:eastAsiaTheme="minorEastAsia"/>
          <w:lang w:val="en-US"/>
        </w:rPr>
        <w:t xml:space="preserve"> (see </w:t>
      </w:r>
      <w:r w:rsidR="00412749">
        <w:rPr>
          <w:rFonts w:eastAsiaTheme="minorEastAsia"/>
          <w:lang w:val="en-US"/>
        </w:rPr>
        <w:fldChar w:fldCharType="begin"/>
      </w:r>
      <w:r w:rsidR="00412749">
        <w:rPr>
          <w:rFonts w:eastAsiaTheme="minorEastAsia"/>
          <w:lang w:val="en-US"/>
        </w:rPr>
        <w:instrText xml:space="preserve"> REF _Ref103169841 \h </w:instrText>
      </w:r>
      <w:r w:rsidR="004D7B5D">
        <w:rPr>
          <w:rFonts w:eastAsiaTheme="minorEastAsia"/>
          <w:lang w:val="en-US"/>
        </w:rPr>
        <w:instrText xml:space="preserve"> \* MERGEFORMAT </w:instrText>
      </w:r>
      <w:r w:rsidR="00412749">
        <w:rPr>
          <w:rFonts w:eastAsiaTheme="minorEastAsia"/>
          <w:lang w:val="en-US"/>
        </w:rPr>
      </w:r>
      <w:r w:rsidR="00412749">
        <w:rPr>
          <w:rFonts w:eastAsiaTheme="minorEastAsia"/>
          <w:lang w:val="en-US"/>
        </w:rPr>
        <w:fldChar w:fldCharType="separate"/>
      </w:r>
      <w:r w:rsidR="00380EB7" w:rsidRPr="00DB3FFC">
        <w:rPr>
          <w:lang w:val="en-US"/>
        </w:rPr>
        <w:t xml:space="preserve">Figure </w:t>
      </w:r>
      <w:r w:rsidR="00380EB7">
        <w:rPr>
          <w:noProof/>
          <w:lang w:val="en-US"/>
        </w:rPr>
        <w:t>2</w:t>
      </w:r>
      <w:r w:rsidR="00380EB7">
        <w:rPr>
          <w:noProof/>
          <w:lang w:val="en-US"/>
        </w:rPr>
        <w:noBreakHyphen/>
        <w:t>8</w:t>
      </w:r>
      <w:r w:rsidR="00412749">
        <w:rPr>
          <w:rFonts w:eastAsiaTheme="minorEastAsia"/>
          <w:lang w:val="en-US"/>
        </w:rPr>
        <w:fldChar w:fldCharType="end"/>
      </w:r>
      <w:r w:rsidR="00412749">
        <w:rPr>
          <w:rFonts w:eastAsiaTheme="minorEastAsia"/>
          <w:lang w:val="en-US"/>
        </w:rPr>
        <w:t>)</w:t>
      </w:r>
      <w:r w:rsidR="003D4BEB">
        <w:rPr>
          <w:rFonts w:eastAsiaTheme="minorEastAsia"/>
          <w:lang w:val="en-US"/>
        </w:rPr>
        <w:t>.</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DB5DC9">
        <w:rPr>
          <w:rFonts w:eastAsiaTheme="minorEastAsia"/>
          <w:lang w:val="en-US"/>
        </w:rPr>
        <w:instrText xml:space="preserve"> ADDIN ZOTERO_ITEM CSL_CITATION {"citationID":"QzMEKLpF","properties":{"formattedCitation":"(Devic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DB5DC9" w:rsidRPr="00823B83">
        <w:rPr>
          <w:rFonts w:eastAsiaTheme="minorEastAsia"/>
        </w:rPr>
        <w:instrText>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w:instrText>
      </w:r>
      <w:r w:rsidR="00DB5DC9" w:rsidRPr="00B92C68">
        <w:rPr>
          <w:rFonts w:eastAsiaTheme="minorEastAsia"/>
        </w:rPr>
        <w:instrText>en":"Assen S."},</w:instrText>
      </w:r>
      <w:r w:rsidR="00DB5DC9" w:rsidRPr="00DB5DC9">
        <w:rPr>
          <w:rFonts w:eastAsiaTheme="minorEastAsia"/>
        </w:rPr>
        <w:instrText xml:space="preserve">{"family":"Ali","given":"Imad"},{"family":"Williamson","given":"Jeffrey F."},{"family":"Elizondo","given":"Angel"}],"issued":{"date-parts":[["2004",9]]}}}],"schema":"https://github.com/citation-style-language/schema/raw/master/csl-citation.json"} </w:instrText>
      </w:r>
      <w:r w:rsidR="000E3D7B">
        <w:rPr>
          <w:rFonts w:eastAsiaTheme="minorEastAsia"/>
          <w:lang w:val="en-US"/>
        </w:rPr>
        <w:fldChar w:fldCharType="separate"/>
      </w:r>
      <w:r w:rsidR="00DB5DC9" w:rsidRPr="00DB5DC9">
        <w:rPr>
          <w:rFonts w:cs="Times New Roman"/>
        </w:rPr>
        <w:t>(Devic et al., 2004)</w:t>
      </w:r>
      <w:r w:rsidR="000E3D7B">
        <w:rPr>
          <w:rFonts w:eastAsiaTheme="minorEastAsia"/>
          <w:lang w:val="en-US"/>
        </w:rPr>
        <w:fldChar w:fldCharType="end"/>
      </w:r>
      <w:r w:rsidR="00E4037B" w:rsidRPr="00DB5DC9">
        <w:rPr>
          <w:rFonts w:eastAsiaTheme="minorEastAsia"/>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w</m:t>
            </m:r>
          </m:e>
          <m:sub>
            <m:r>
              <w:rPr>
                <w:rFonts w:ascii="Cambria Math" w:eastAsiaTheme="minorEastAsia" w:hAnsi="Cambria Math"/>
                <w:sz w:val="28"/>
                <w:szCs w:val="24"/>
                <w:lang w:val="en-US"/>
              </w:rPr>
              <m:t>i</m:t>
            </m:r>
          </m:sub>
        </m:sSub>
        <m:r>
          <w:rPr>
            <w:rFonts w:ascii="Cambria Math" w:eastAsiaTheme="minorEastAsia" w:hAnsi="Cambria Math"/>
            <w:sz w:val="28"/>
            <w:szCs w:val="24"/>
          </w:rPr>
          <m:t>=</m:t>
        </m:r>
        <m:f>
          <m:fPr>
            <m:ctrlPr>
              <w:rPr>
                <w:rFonts w:ascii="Cambria Math" w:eastAsiaTheme="minorEastAsia" w:hAnsi="Cambria Math"/>
                <w:i/>
                <w:sz w:val="28"/>
                <w:szCs w:val="24"/>
                <w:lang w:val="en-US"/>
              </w:rPr>
            </m:ctrlPr>
          </m:fPr>
          <m:num>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rPr>
                  <m:t>1/</m:t>
                </m:r>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num>
          <m:den>
            <m:nary>
              <m:naryPr>
                <m:chr m:val="∑"/>
                <m:limLoc m:val="subSup"/>
                <m:ctrlPr>
                  <w:rPr>
                    <w:rFonts w:ascii="Cambria Math" w:eastAsiaTheme="minorEastAsia" w:hAnsi="Cambria Math"/>
                    <w:i/>
                    <w:sz w:val="28"/>
                    <w:szCs w:val="24"/>
                    <w:lang w:val="en-US"/>
                  </w:rPr>
                </m:ctrlPr>
              </m:naryPr>
              <m:sub>
                <m:r>
                  <w:rPr>
                    <w:rFonts w:ascii="Cambria Math" w:eastAsiaTheme="minorEastAsia" w:hAnsi="Cambria Math"/>
                    <w:sz w:val="28"/>
                    <w:szCs w:val="24"/>
                    <w:lang w:val="en-US"/>
                  </w:rPr>
                  <m:t>i</m:t>
                </m:r>
                <m:r>
                  <w:rPr>
                    <w:rFonts w:ascii="Cambria Math" w:eastAsiaTheme="minorEastAsia" w:hAnsi="Cambria Math"/>
                    <w:sz w:val="28"/>
                    <w:szCs w:val="24"/>
                  </w:rPr>
                  <m:t xml:space="preserve">=1 </m:t>
                </m:r>
              </m:sub>
              <m:sup>
                <m:r>
                  <w:rPr>
                    <w:rFonts w:ascii="Cambria Math" w:eastAsiaTheme="minorEastAsia" w:hAnsi="Cambria Math"/>
                    <w:sz w:val="28"/>
                    <w:szCs w:val="24"/>
                    <w:lang w:val="en-US"/>
                  </w:rPr>
                  <m:t>n</m:t>
                </m:r>
              </m:sup>
              <m:e>
                <m:r>
                  <w:rPr>
                    <w:rFonts w:ascii="Cambria Math" w:eastAsiaTheme="minorEastAsia" w:hAnsi="Cambria Math"/>
                    <w:sz w:val="28"/>
                    <w:szCs w:val="24"/>
                  </w:rPr>
                  <m:t>1/</m:t>
                </m:r>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e>
            </m:nary>
          </m:den>
        </m:f>
        <m:r>
          <w:rPr>
            <w:rFonts w:ascii="Cambria Math" w:eastAsiaTheme="minorEastAsia" w:hAnsi="Cambria Math"/>
            <w:sz w:val="28"/>
            <w:szCs w:val="24"/>
          </w:rPr>
          <m:t xml:space="preserve"> </m:t>
        </m:r>
      </m:oMath>
      <w:r w:rsidR="00364052" w:rsidRPr="00DB5DC9">
        <w:rPr>
          <w:rFonts w:eastAsiaTheme="minorEastAsia"/>
        </w:rPr>
        <w:t>.</w:t>
      </w:r>
      <w:r w:rsidR="00E16977" w:rsidRPr="00DB5DC9">
        <w:rPr>
          <w:rFonts w:eastAsiaTheme="minorEastAsia"/>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sidRPr="00DB5DC9">
        <w:rPr>
          <w:rFonts w:eastAsiaTheme="minorEastAsia"/>
        </w:rPr>
        <w:t xml:space="preserve"> </w:t>
      </w:r>
      <w:r w:rsidR="00E16977">
        <w:rPr>
          <w:rFonts w:eastAsiaTheme="minorEastAsia"/>
          <w:lang w:val="en-US"/>
        </w:rPr>
        <w:t xml:space="preserve">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 xml:space="preserve">we wanted each </w:t>
      </w:r>
      <w:r w:rsidR="00CD4443">
        <w:rPr>
          <w:rFonts w:eastAsiaTheme="minorEastAsia"/>
          <w:lang w:val="en-US"/>
        </w:rPr>
        <w:t>dose point</w:t>
      </w:r>
      <w:r w:rsidR="002C2803">
        <w:rPr>
          <w:rFonts w:eastAsiaTheme="minorEastAsia"/>
          <w:lang w:val="en-US"/>
        </w:rPr>
        <w:t xml:space="preserve"> to have 8 accom</w:t>
      </w:r>
      <w:r w:rsidR="00A5547D">
        <w:rPr>
          <w:rFonts w:eastAsiaTheme="minorEastAsia"/>
          <w:lang w:val="en-US"/>
        </w:rPr>
        <w:t>panying films for increased a</w:t>
      </w:r>
      <w:commentRangeStart w:id="135"/>
      <w:r w:rsidR="00A5547D">
        <w:rPr>
          <w:rFonts w:eastAsiaTheme="minorEastAsia"/>
          <w:lang w:val="en-US"/>
        </w:rPr>
        <w:t>ccuracy</w:t>
      </w:r>
      <w:commentRangeEnd w:id="135"/>
      <w:r w:rsidR="000D22E4">
        <w:rPr>
          <w:rStyle w:val="CommentReference"/>
        </w:rPr>
        <w:commentReference w:id="135"/>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4D7B5D">
        <w:rPr>
          <w:lang w:val="en-US"/>
        </w:rPr>
        <w:instrText xml:space="preserve"> \* MERGEFORMAT </w:instrText>
      </w:r>
      <w:r w:rsidR="00284F6A">
        <w:rPr>
          <w:lang w:val="en-US"/>
        </w:rPr>
      </w:r>
      <w:r w:rsidR="00284F6A">
        <w:rPr>
          <w:lang w:val="en-US"/>
        </w:rPr>
        <w:fldChar w:fldCharType="separate"/>
      </w:r>
      <w:r w:rsidR="00380EB7">
        <w:rPr>
          <w:noProof/>
        </w:rPr>
        <w:t>2</w:t>
      </w:r>
      <w:r w:rsidR="00380EB7">
        <w:rPr>
          <w:noProof/>
        </w:rPr>
        <w:noBreakHyphen/>
        <w:t>3</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39AFEBD2" w:rsidR="00E315F0" w:rsidRPr="00623234" w:rsidRDefault="004E62E1" w:rsidP="004D7B5D">
            <w:pPr>
              <w:spacing w:line="360" w:lineRule="auto"/>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irr</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0DBBC36D" w:rsidR="00E315F0" w:rsidRPr="00754691" w:rsidRDefault="00E315F0"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5</w:t>
            </w:r>
            <w:r>
              <w:fldChar w:fldCharType="end"/>
            </w:r>
          </w:p>
        </w:tc>
      </w:tr>
    </w:tbl>
    <w:p w14:paraId="067E9C52" w14:textId="5EAD0E72" w:rsidR="00546762" w:rsidRPr="00BD374D" w:rsidRDefault="00004CD0" w:rsidP="004D7B5D">
      <w:pPr>
        <w:spacing w:line="360" w:lineRule="auto"/>
        <w:rPr>
          <w:lang w:val="en-US"/>
        </w:rPr>
      </w:pPr>
      <w:r>
        <w:rPr>
          <w:lang w:val="en-US"/>
        </w:rPr>
        <w:t xml:space="preserve">For measurement films, all pixels were converted to </w:t>
      </w:r>
      <w:r w:rsidR="00347579">
        <w:rPr>
          <w:lang w:val="en-US"/>
        </w:rPr>
        <w:t xml:space="preserve">netOD, hence no mean pixel value was found 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irr</m:t>
                </m:r>
              </m:sub>
            </m:sSub>
          </m:sub>
        </m:sSub>
        <m:r>
          <w:rPr>
            <w:rFonts w:ascii="Cambria Math" w:hAnsi="Cambria Math"/>
            <w:lang w:val="en-US"/>
          </w:rPr>
          <m:t>=0</m:t>
        </m:r>
      </m:oMath>
      <w:r w:rsidR="00347579">
        <w:rPr>
          <w:rFonts w:eastAsiaTheme="minorEastAsia"/>
          <w:lang w:val="en-US"/>
        </w:rPr>
        <w:t xml:space="preserve">. </w:t>
      </w:r>
      <w:r w:rsidR="00A0141F">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w:t>
      </w:r>
      <w:r w:rsidR="001A5F01">
        <w:rPr>
          <w:rFonts w:eastAsiaTheme="minorEastAsia"/>
          <w:lang w:val="en-US"/>
        </w:rPr>
        <w:t>using</w:t>
      </w:r>
      <w:r w:rsidR="004737E6">
        <w:rPr>
          <w:rFonts w:eastAsiaTheme="minorEastAsia"/>
          <w:lang w:val="en-US"/>
        </w:rPr>
        <w:t xml:space="preserve"> </w:t>
      </w:r>
      <w:r w:rsidR="00AD1CE0">
        <w:rPr>
          <w:rFonts w:eastAsiaTheme="minorEastAsia"/>
          <w:lang w:val="en-US"/>
        </w:rPr>
        <w:t xml:space="preserve"> </w:t>
      </w:r>
      <w:r w:rsidR="00066BED">
        <w:rPr>
          <w:rFonts w:eastAsiaTheme="minorEastAsia"/>
          <w:lang w:val="en-US"/>
        </w:rPr>
        <w:fldChar w:fldCharType="begin"/>
      </w:r>
      <w:r w:rsidR="00066BED">
        <w:rPr>
          <w:rFonts w:eastAsiaTheme="minorEastAsia"/>
          <w:lang w:val="en-US"/>
        </w:rPr>
        <w:instrText xml:space="preserve"> ADDIN ZOTERO_ITEM CSL_CITATION {"citationID":"MaZUARlR","properties":{"formattedCitation":"(Devic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066BED" w:rsidRPr="00BD374D">
        <w:rPr>
          <w:rFonts w:eastAsiaTheme="minorEastAsia"/>
          <w:lang w:val="en-US"/>
        </w:rPr>
        <w:instrText xml:space="preserve">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066BED">
        <w:rPr>
          <w:rFonts w:eastAsiaTheme="minorEastAsia"/>
          <w:lang w:val="en-US"/>
        </w:rPr>
        <w:fldChar w:fldCharType="separate"/>
      </w:r>
      <w:r w:rsidR="00066BED" w:rsidRPr="00BD374D">
        <w:rPr>
          <w:rFonts w:cs="Times New Roman"/>
          <w:lang w:val="en-US"/>
        </w:rPr>
        <w:t>(Devic et al., 2004)</w:t>
      </w:r>
      <w:r w:rsidR="00066BED">
        <w:rPr>
          <w:rFonts w:eastAsiaTheme="minorEastAsia"/>
          <w:lang w:val="en-US"/>
        </w:rPr>
        <w:fldChar w:fldCharType="end"/>
      </w:r>
      <w:r w:rsidR="00546762" w:rsidRPr="00BD374D">
        <w:rPr>
          <w:rFonts w:eastAsiaTheme="minorEastAsia"/>
          <w:lang w:val="en-US"/>
        </w:rPr>
        <w:t xml:space="preserve"> </w:t>
      </w:r>
    </w:p>
    <w:p w14:paraId="66687E34" w14:textId="7C5C5FDB" w:rsidR="00546762" w:rsidRPr="0083791E" w:rsidRDefault="004E62E1"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lang w:val="en-US"/>
                        </w:rPr>
                        <m:t>=0</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r>
                                <w:rPr>
                                  <w:rFonts w:ascii="Cambria Math" w:hAnsi="Cambria Math"/>
                                  <w:lang w:val="en-US"/>
                                </w:rPr>
                                <m:t>,</m:t>
                              </m:r>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up>
                              <m:r>
                                <w:rPr>
                                  <w:rFonts w:ascii="Cambria Math" w:hAnsi="Cambria Math"/>
                                  <w:lang w:val="en-US"/>
                                </w:rPr>
                                <m:t>2</m:t>
                              </m:r>
                            </m:sup>
                          </m:sSubSup>
                        </m:den>
                      </m:f>
                    </m:e>
                  </m:nary>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m</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up>
                              <m:r>
                                <w:rPr>
                                  <w:rFonts w:ascii="Cambria Math" w:hAnsi="Cambria Math"/>
                                  <w:lang w:val="en-US"/>
                                </w:rPr>
                                <m:t>2</m:t>
                              </m:r>
                            </m:sup>
                          </m:sSubSup>
                        </m:den>
                      </m:f>
                    </m:e>
                  </m:nary>
                </m:e>
              </m:rad>
            </m:den>
          </m:f>
          <m:r>
            <w:rPr>
              <w:rFonts w:ascii="Cambria Math" w:hAnsi="Cambria Math"/>
              <w:lang w:val="en-US"/>
            </w:rPr>
            <m:t xml:space="preserve">  ,</m:t>
          </m:r>
        </m:oMath>
      </m:oMathPara>
    </w:p>
    <w:p w14:paraId="72882631" w14:textId="700C252B" w:rsidR="00472068" w:rsidRDefault="008A4F87" w:rsidP="004D7B5D">
      <w:pPr>
        <w:spacing w:line="360" w:lineRule="auto"/>
        <w:rPr>
          <w:rFonts w:eastAsiaTheme="minorEastAsia"/>
          <w:lang w:val="en-US"/>
        </w:rPr>
      </w:pPr>
      <w:r>
        <w:rPr>
          <w:lang w:val="en-US"/>
        </w:rPr>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w:t>
      </w:r>
      <w:r w:rsidR="00EF21C5">
        <w:rPr>
          <w:rFonts w:eastAsiaTheme="minorEastAsia"/>
          <w:lang w:val="en-US"/>
        </w:rPr>
        <w:t>films</w:t>
      </w:r>
      <w:r w:rsidR="0065657F">
        <w:rPr>
          <w:rFonts w:eastAsiaTheme="minorEastAsia"/>
          <w:lang w:val="en-US"/>
        </w:rPr>
        <w:t xml:space="preserve"> respectively</w:t>
      </w:r>
      <w:r w:rsidR="008C47CC">
        <w:rPr>
          <w:rFonts w:eastAsiaTheme="minorEastAsia"/>
          <w:lang w:val="en-US"/>
        </w:rPr>
        <w:t xml:space="preserve">.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w:t>
      </w:r>
      <w:r w:rsidR="001E30CC">
        <w:rPr>
          <w:rFonts w:eastAsiaTheme="minorEastAsia"/>
          <w:lang w:val="en-US"/>
        </w:rPr>
        <w:t>error</w:t>
      </w:r>
      <w:r w:rsidR="00ED7362">
        <w:rPr>
          <w:rFonts w:eastAsiaTheme="minorEastAsia"/>
          <w:lang w:val="en-US"/>
        </w:rPr>
        <w:t xml:space="preserve"> </w:t>
      </w:r>
      <w:r w:rsidR="00010E78">
        <w:rPr>
          <w:rFonts w:eastAsiaTheme="minorEastAsia"/>
          <w:lang w:val="en-US"/>
        </w:rPr>
        <w:t>of the</w:t>
      </w:r>
      <w:r w:rsidR="001E30CC">
        <w:rPr>
          <w:rFonts w:eastAsiaTheme="minorEastAsia"/>
          <w:lang w:val="en-US"/>
        </w:rPr>
        <w:t xml:space="preserve"> weighted mean</w:t>
      </w:r>
      <w:r w:rsidR="00010E78">
        <w:rPr>
          <w:rFonts w:eastAsiaTheme="minorEastAsia"/>
          <w:lang w:val="en-US"/>
        </w:rPr>
        <w:t xml:space="preserve"> </w:t>
      </w:r>
      <w:r w:rsidR="001D52A3">
        <w:rPr>
          <w:rFonts w:eastAsiaTheme="minorEastAsia"/>
          <w:lang w:val="en-US"/>
        </w:rPr>
        <w:t xml:space="preserve">pixel value within </w:t>
      </w:r>
      <w:r w:rsidR="00756973">
        <w:rPr>
          <w:rFonts w:eastAsiaTheme="minorEastAsia"/>
          <w:lang w:val="en-US"/>
        </w:rPr>
        <w:t>the ROIs of the control and background images</w:t>
      </w:r>
      <w:r w:rsidR="001D52A3">
        <w:rPr>
          <w:rFonts w:eastAsiaTheme="minorEastAsia"/>
          <w:lang w:val="en-US"/>
        </w:rPr>
        <w:t xml:space="preserve">. </w:t>
      </w:r>
      <w:r w:rsidR="00192C18">
        <w:rPr>
          <w:rFonts w:eastAsiaTheme="minorEastAsia"/>
          <w:lang w:val="en-US"/>
        </w:rPr>
        <w:t xml:space="preserve"> </w:t>
      </w:r>
    </w:p>
    <w:p w14:paraId="1E504EEF" w14:textId="3AC0AE5D" w:rsidR="00492594" w:rsidRPr="008A4F87" w:rsidRDefault="00903F3D" w:rsidP="004D7B5D">
      <w:pPr>
        <w:spacing w:line="360" w:lineRule="auto"/>
        <w:rPr>
          <w:lang w:val="en-US"/>
        </w:rPr>
      </w:pPr>
      <w:r>
        <w:rPr>
          <w:noProof/>
        </w:rPr>
        <w:lastRenderedPageBreak/>
        <w:drawing>
          <wp:anchor distT="0" distB="0" distL="114300" distR="114300" simplePos="0" relativeHeight="251773952" behindDoc="1" locked="0" layoutInCell="1" allowOverlap="1" wp14:anchorId="7080AC08" wp14:editId="02C3D2E3">
            <wp:simplePos x="0" y="0"/>
            <wp:positionH relativeFrom="column">
              <wp:posOffset>-229968</wp:posOffset>
            </wp:positionH>
            <wp:positionV relativeFrom="paragraph">
              <wp:posOffset>158164</wp:posOffset>
            </wp:positionV>
            <wp:extent cx="3886835" cy="2067560"/>
            <wp:effectExtent l="0" t="0" r="0" b="8890"/>
            <wp:wrapTight wrapText="bothSides">
              <wp:wrapPolygon edited="0">
                <wp:start x="0" y="0"/>
                <wp:lineTo x="0" y="21494"/>
                <wp:lineTo x="21491" y="21494"/>
                <wp:lineTo x="21491"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t="29200" r="25145"/>
                    <a:stretch/>
                  </pic:blipFill>
                  <pic:spPr bwMode="auto">
                    <a:xfrm>
                      <a:off x="0" y="0"/>
                      <a:ext cx="3886835" cy="2067560"/>
                    </a:xfrm>
                    <a:prstGeom prst="rect">
                      <a:avLst/>
                    </a:prstGeom>
                    <a:ln>
                      <a:noFill/>
                    </a:ln>
                    <a:extLst>
                      <a:ext uri="{53640926-AAD7-44D8-BBD7-CCE9431645EC}">
                        <a14:shadowObscured xmlns:a14="http://schemas.microsoft.com/office/drawing/2010/main"/>
                      </a:ext>
                    </a:extLst>
                  </pic:spPr>
                </pic:pic>
              </a:graphicData>
            </a:graphic>
          </wp:anchor>
        </w:drawing>
      </w:r>
    </w:p>
    <w:p w14:paraId="1AC3E6C1" w14:textId="14F410B2" w:rsidR="00900485" w:rsidRPr="007D5018" w:rsidRDefault="00900485" w:rsidP="004D7B5D">
      <w:pPr>
        <w:keepNext/>
        <w:spacing w:line="360" w:lineRule="auto"/>
        <w:jc w:val="both"/>
        <w:rPr>
          <w:lang w:val="en-US"/>
        </w:rPr>
      </w:pPr>
    </w:p>
    <w:p w14:paraId="53BB1723" w14:textId="556A64D5" w:rsidR="00A0141F" w:rsidRDefault="00900485" w:rsidP="004D7B5D">
      <w:pPr>
        <w:pStyle w:val="Caption"/>
        <w:spacing w:line="360" w:lineRule="auto"/>
        <w:jc w:val="both"/>
        <w:rPr>
          <w:rFonts w:eastAsiaTheme="minorEastAsia"/>
          <w:b/>
          <w:bCs/>
          <w:lang w:val="en-US"/>
        </w:rPr>
      </w:pPr>
      <w:bookmarkStart w:id="136" w:name="_Ref103169841"/>
      <w:r w:rsidRPr="00DB3FF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9</w:t>
      </w:r>
      <w:r w:rsidR="00D862CB">
        <w:rPr>
          <w:lang w:val="en-US"/>
        </w:rPr>
        <w:fldChar w:fldCharType="end"/>
      </w:r>
      <w:bookmarkEnd w:id="136"/>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7BE4803F" w14:textId="6C0542D3" w:rsidR="00492594" w:rsidRDefault="00492594" w:rsidP="004D7B5D">
      <w:pPr>
        <w:spacing w:line="360" w:lineRule="auto"/>
        <w:rPr>
          <w:lang w:val="en-US"/>
        </w:rPr>
      </w:pPr>
    </w:p>
    <w:p w14:paraId="43C64876" w14:textId="77777777" w:rsidR="00903F3D" w:rsidRDefault="00903F3D" w:rsidP="004D7B5D">
      <w:pPr>
        <w:spacing w:line="360" w:lineRule="auto"/>
        <w:rPr>
          <w:lang w:val="en-US"/>
        </w:rPr>
      </w:pPr>
    </w:p>
    <w:p w14:paraId="5CA09E02" w14:textId="564B8A82" w:rsidR="00474F1F" w:rsidRPr="00AF7A5F" w:rsidRDefault="00903F3D" w:rsidP="004D7B5D">
      <w:pPr>
        <w:spacing w:line="360" w:lineRule="auto"/>
        <w:rPr>
          <w:lang w:val="en-US"/>
        </w:rPr>
      </w:pPr>
      <w:r>
        <w:rPr>
          <w:lang w:val="en-US"/>
        </w:rPr>
        <w:t>When plotting netOD against dose it became apparent that</w:t>
      </w:r>
      <w:r w:rsidR="003B7E5F">
        <w:rPr>
          <w:lang w:val="en-US"/>
        </w:rPr>
        <w:t xml:space="preserve"> the calibration films</w:t>
      </w:r>
      <w:r>
        <w:rPr>
          <w:lang w:val="en-US"/>
        </w:rPr>
        <w:t xml:space="preserve"> had a split response</w:t>
      </w:r>
      <w:r w:rsidR="0015234E">
        <w:rPr>
          <w:lang w:val="en-US"/>
        </w:rPr>
        <w:t xml:space="preserve">, </w:t>
      </w:r>
      <w:r>
        <w:rPr>
          <w:lang w:val="en-US"/>
        </w:rPr>
        <w:t xml:space="preserve">which can be seen in </w:t>
      </w:r>
      <w:r>
        <w:rPr>
          <w:lang w:val="en-US"/>
        </w:rPr>
        <w:fldChar w:fldCharType="begin"/>
      </w:r>
      <w:r>
        <w:rPr>
          <w:lang w:val="en-US"/>
        </w:rPr>
        <w:instrText xml:space="preserve"> REF _Ref101012390 \h </w:instrText>
      </w:r>
      <w:r w:rsidR="004D7B5D">
        <w:rPr>
          <w:lang w:val="en-US"/>
        </w:rPr>
        <w:instrText xml:space="preserve"> \* MERGEFORMAT </w:instrText>
      </w:r>
      <w:r>
        <w:rPr>
          <w:lang w:val="en-US"/>
        </w:rPr>
      </w:r>
      <w:r>
        <w:rPr>
          <w:lang w:val="en-US"/>
        </w:rPr>
        <w:fldChar w:fldCharType="separate"/>
      </w:r>
      <w:r w:rsidR="00380EB7" w:rsidRPr="00FE5117">
        <w:rPr>
          <w:lang w:val="en-US"/>
        </w:rPr>
        <w:t xml:space="preserve">Figure </w:t>
      </w:r>
      <w:r w:rsidR="00380EB7">
        <w:rPr>
          <w:noProof/>
          <w:lang w:val="en-US"/>
        </w:rPr>
        <w:t>2</w:t>
      </w:r>
      <w:r w:rsidR="00380EB7">
        <w:rPr>
          <w:noProof/>
          <w:lang w:val="en-US"/>
        </w:rPr>
        <w:noBreakHyphen/>
        <w:t>10</w:t>
      </w:r>
      <w:r>
        <w:rPr>
          <w:lang w:val="en-US"/>
        </w:rPr>
        <w:fldChar w:fldCharType="end"/>
      </w:r>
      <w:r w:rsidR="0015234E">
        <w:rPr>
          <w:lang w:val="en-US"/>
        </w:rPr>
        <w:t>.</w:t>
      </w:r>
      <w:r w:rsidR="003776AD">
        <w:rPr>
          <w:lang w:val="en-US"/>
        </w:rPr>
        <w:t xml:space="preserve"> </w:t>
      </w:r>
      <w:r w:rsidR="00BC6EC6">
        <w:rPr>
          <w:lang w:val="en-US"/>
        </w:rPr>
        <w:t>This was</w:t>
      </w:r>
      <w:r w:rsidR="003222AD">
        <w:rPr>
          <w:lang w:val="en-US"/>
        </w:rPr>
        <w:t xml:space="preserve"> not</w:t>
      </w:r>
      <w:r w:rsidR="00BC6EC6">
        <w:rPr>
          <w:lang w:val="en-US"/>
        </w:rPr>
        <w:t xml:space="preserve"> the case for t</w:t>
      </w:r>
      <w:r>
        <w:rPr>
          <w:lang w:val="en-US"/>
        </w:rPr>
        <w:t>he</w:t>
      </w:r>
      <w:r w:rsidR="003222AD">
        <w:rPr>
          <w:lang w:val="en-US"/>
        </w:rPr>
        <w:t xml:space="preserve"> second</w:t>
      </w:r>
      <w:r>
        <w:rPr>
          <w:lang w:val="en-US"/>
        </w:rPr>
        <w:t xml:space="preserve"> calibration, which complicate</w:t>
      </w:r>
      <w:r w:rsidR="00220F2F">
        <w:rPr>
          <w:lang w:val="en-US"/>
        </w:rPr>
        <w:t>d the process of converting from netOD to dose</w:t>
      </w:r>
      <w:r>
        <w:rPr>
          <w:lang w:val="en-US"/>
        </w:rPr>
        <w:t xml:space="preserve"> (explained further down). But for striped GRID we</w:t>
      </w:r>
      <w:r w:rsidR="00220F2F">
        <w:rPr>
          <w:lang w:val="en-US"/>
        </w:rPr>
        <w:t xml:space="preserve"> were able to</w:t>
      </w:r>
      <w:r>
        <w:rPr>
          <w:lang w:val="en-US"/>
        </w:rPr>
        <w:t xml:space="preserve"> separate the datapoints into low and high response using Kernel Density Estimation (KDE).</w:t>
      </w:r>
      <w:r w:rsidRPr="00903F3D">
        <w:rPr>
          <w:lang w:val="en-US"/>
        </w:rPr>
        <w:t xml:space="preserve"> </w:t>
      </w:r>
      <w:r>
        <w:rPr>
          <w:lang w:val="en-US"/>
        </w:rPr>
        <w:t xml:space="preserve">KDE estimates the probability density function (PDF) of the data </w:t>
      </w:r>
      <w:r>
        <w:rPr>
          <w:lang w:val="en-US"/>
        </w:rPr>
        <w:fldChar w:fldCharType="begin"/>
      </w:r>
      <w:r>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Pr>
          <w:lang w:val="en-US"/>
        </w:rPr>
        <w:fldChar w:fldCharType="separate"/>
      </w:r>
      <w:r w:rsidRPr="00F5566E">
        <w:rPr>
          <w:rFonts w:cs="Times New Roman"/>
          <w:lang w:val="en-US"/>
        </w:rPr>
        <w:t>(Silverman, 1998</w:t>
      </w:r>
      <w:r>
        <w:rPr>
          <w:rFonts w:cs="Times New Roman"/>
          <w:lang w:val="en-US"/>
        </w:rPr>
        <w:t>, p.1</w:t>
      </w:r>
      <w:r w:rsidRPr="00F5566E">
        <w:rPr>
          <w:rFonts w:cs="Times New Roman"/>
          <w:lang w:val="en-US"/>
        </w:rPr>
        <w:t>)</w:t>
      </w:r>
      <w:r>
        <w:rPr>
          <w:lang w:val="en-US"/>
        </w:rPr>
        <w:fldChar w:fldCharType="end"/>
      </w:r>
      <w:r>
        <w:rPr>
          <w:lang w:val="en-US"/>
        </w:rPr>
        <w:t>. The method sorts the data in increasing order, before centering a kernel over all the</w:t>
      </w:r>
      <w:r w:rsidRPr="00903F3D">
        <w:rPr>
          <w:lang w:val="en-US"/>
        </w:rPr>
        <w:t xml:space="preserve"> </w:t>
      </w:r>
      <w:r>
        <w:rPr>
          <w:lang w:val="en-US"/>
        </w:rPr>
        <w:t>datapoints. The kernel is a known PDF with a specified smoothing parameter called bandwidth. For our netOD data we used a Gaussian kernel, where the bandwidth acts as the standard</w:t>
      </w:r>
      <w:r w:rsidRPr="00903F3D">
        <w:rPr>
          <w:lang w:val="en-US"/>
        </w:rPr>
        <w:t xml:space="preserve"> </w:t>
      </w:r>
      <w:r>
        <w:rPr>
          <w:lang w:val="en-US"/>
        </w:rPr>
        <w:t>deviation in the Gaussian PDF.  The kernels are summed together, and the sum increases if many</w:t>
      </w:r>
      <w:r w:rsidRPr="00903F3D">
        <w:rPr>
          <w:lang w:val="en-US"/>
        </w:rPr>
        <w:t xml:space="preserve"> </w:t>
      </w:r>
      <w:r>
        <w:rPr>
          <w:lang w:val="en-US"/>
        </w:rPr>
        <w:t xml:space="preserve">kernels are within each other’s bandwidths, as seen in </w:t>
      </w:r>
      <w:r>
        <w:rPr>
          <w:lang w:val="en-US"/>
        </w:rPr>
        <w:fldChar w:fldCharType="begin"/>
      </w:r>
      <w:r>
        <w:rPr>
          <w:lang w:val="en-US"/>
        </w:rPr>
        <w:instrText xml:space="preserve"> REF _Ref101012397 \h </w:instrText>
      </w:r>
      <w:r w:rsidR="004D7B5D">
        <w:rPr>
          <w:lang w:val="en-US"/>
        </w:rPr>
        <w:instrText xml:space="preserve"> \* MERGEFORMAT </w:instrText>
      </w:r>
      <w:r>
        <w:rPr>
          <w:lang w:val="en-US"/>
        </w:rPr>
      </w:r>
      <w:r>
        <w:rPr>
          <w:lang w:val="en-US"/>
        </w:rPr>
        <w:fldChar w:fldCharType="separate"/>
      </w:r>
      <w:r w:rsidR="00380EB7" w:rsidRPr="00FE5117">
        <w:rPr>
          <w:lang w:val="en-US"/>
        </w:rPr>
        <w:t xml:space="preserve">Figure </w:t>
      </w:r>
      <w:r w:rsidR="00380EB7">
        <w:rPr>
          <w:noProof/>
          <w:lang w:val="en-US"/>
        </w:rPr>
        <w:t>2</w:t>
      </w:r>
      <w:r w:rsidR="00380EB7">
        <w:rPr>
          <w:noProof/>
          <w:lang w:val="en-US"/>
        </w:rPr>
        <w:noBreakHyphen/>
        <w:t>9</w:t>
      </w:r>
      <w:r>
        <w:rPr>
          <w:lang w:val="en-US"/>
        </w:rPr>
        <w:fldChar w:fldCharType="end"/>
      </w:r>
      <w:r>
        <w:rPr>
          <w:lang w:val="en-US"/>
        </w:rPr>
        <w:t xml:space="preserve">. We used a python package </w:t>
      </w:r>
      <w:r w:rsidR="00306700">
        <w:rPr>
          <w:lang w:val="en-US"/>
        </w:rPr>
        <w:t xml:space="preserve">called </w:t>
      </w:r>
      <w:r w:rsidR="00306700" w:rsidRPr="00A71AA6">
        <w:rPr>
          <w:i/>
          <w:iCs/>
          <w:lang w:val="en-US"/>
        </w:rPr>
        <w:t>sklearn</w:t>
      </w:r>
      <w:r w:rsidR="00B145CE" w:rsidRPr="00A71AA6">
        <w:rPr>
          <w:i/>
          <w:iCs/>
          <w:lang w:val="en-US"/>
        </w:rPr>
        <w:t>.neighbors</w:t>
      </w:r>
      <w:r w:rsidR="002908B0">
        <w:rPr>
          <w:i/>
          <w:iCs/>
          <w:lang w:val="en-US"/>
        </w:rPr>
        <w:t xml:space="preserve"> </w:t>
      </w:r>
      <w:r w:rsidR="002908B0">
        <w:rPr>
          <w:i/>
          <w:iCs/>
          <w:lang w:val="en-US"/>
        </w:rPr>
        <w:fldChar w:fldCharType="begin"/>
      </w:r>
      <w:r w:rsidR="002908B0">
        <w:rPr>
          <w:i/>
          <w:iCs/>
          <w:lang w:val="en-US"/>
        </w:rPr>
        <w:instrText xml:space="preserve"> ADDIN ZOTERO_ITEM CSL_CITATION {"citationID":"bgM8oCyd","properties":{"formattedCitation":"(Pedregosa et al., 2011)","plainCitation":"(Pedregosa et al., 2011)","noteIndex":0},"citationItems":[{"id":530,"uris":["http://zotero.org/users/9228513/items/MC85WM3F"],"itemData":{"id":530,"type":"article-journal","container-title":"Journal of Machine Learning Research","page":"2825–2830","title":"Scikit-learn: Machine Learning in Python","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schema":"https://github.com/citation-style-language/schema/raw/master/csl-citation.json"} </w:instrText>
      </w:r>
      <w:r w:rsidR="002908B0">
        <w:rPr>
          <w:i/>
          <w:iCs/>
          <w:lang w:val="en-US"/>
        </w:rPr>
        <w:fldChar w:fldCharType="separate"/>
      </w:r>
      <w:r w:rsidR="002908B0" w:rsidRPr="00574EC3">
        <w:rPr>
          <w:rFonts w:cs="Times New Roman"/>
          <w:lang w:val="en-US"/>
        </w:rPr>
        <w:t>(Pedregosa et al., 2011)</w:t>
      </w:r>
      <w:r w:rsidR="002908B0">
        <w:rPr>
          <w:i/>
          <w:iCs/>
          <w:lang w:val="en-US"/>
        </w:rPr>
        <w:fldChar w:fldCharType="end"/>
      </w:r>
      <w:r w:rsidR="00B145CE">
        <w:rPr>
          <w:lang w:val="en-US"/>
        </w:rPr>
        <w:t xml:space="preserve"> with the module </w:t>
      </w:r>
      <w:r w:rsidR="00B145CE" w:rsidRPr="00A71AA6">
        <w:rPr>
          <w:i/>
          <w:iCs/>
          <w:lang w:val="en-US"/>
        </w:rPr>
        <w:t>KernelDensity</w:t>
      </w:r>
      <w:r w:rsidR="00166605">
        <w:rPr>
          <w:i/>
          <w:iCs/>
          <w:lang w:val="en-US"/>
        </w:rPr>
        <w:t>.</w:t>
      </w:r>
      <w:r w:rsidR="00B145CE">
        <w:rPr>
          <w:lang w:val="en-US"/>
        </w:rPr>
        <w:t xml:space="preserve"> </w:t>
      </w:r>
      <w:r w:rsidR="00EF4B7C">
        <w:rPr>
          <w:lang w:val="en-US"/>
        </w:rPr>
        <w:t>This function is slightly different, in that it finds the log likelihood of the kernels, which result</w:t>
      </w:r>
      <w:r w:rsidR="00290DA9">
        <w:rPr>
          <w:lang w:val="en-US"/>
        </w:rPr>
        <w:t>ed</w:t>
      </w:r>
      <w:r w:rsidR="00EF4B7C">
        <w:rPr>
          <w:lang w:val="en-US"/>
        </w:rPr>
        <w:t xml:space="preserve"> in a negative </w:t>
      </w:r>
      <w:r w:rsidR="002A3DBD">
        <w:rPr>
          <w:lang w:val="en-US"/>
        </w:rPr>
        <w:t>curve</w:t>
      </w:r>
      <w:r w:rsidR="00290DA9">
        <w:rPr>
          <w:lang w:val="en-US"/>
        </w:rPr>
        <w:t>.</w:t>
      </w:r>
      <w:r w:rsidR="005B506B">
        <w:rPr>
          <w:lang w:val="en-US"/>
        </w:rPr>
        <w:t xml:space="preserve"> </w:t>
      </w:r>
      <w:r w:rsidR="004E59D6">
        <w:rPr>
          <w:lang w:val="en-US"/>
        </w:rPr>
        <w:t>We know that we have two groups: high and low response, we can therefore identify the</w:t>
      </w:r>
      <w:r w:rsidR="000F2807">
        <w:rPr>
          <w:lang w:val="en-US"/>
        </w:rPr>
        <w:t xml:space="preserve"> global minimum of</w:t>
      </w:r>
      <w:r w:rsidR="005B506B">
        <w:rPr>
          <w:lang w:val="en-US"/>
        </w:rPr>
        <w:t xml:space="preserve"> the log likelihood curve to </w:t>
      </w:r>
      <w:r w:rsidR="00A531AE">
        <w:rPr>
          <w:lang w:val="en-US"/>
        </w:rPr>
        <w:t xml:space="preserve">obtain the </w:t>
      </w:r>
      <w:r w:rsidR="00A72931">
        <w:rPr>
          <w:lang w:val="en-US"/>
        </w:rPr>
        <w:t>index separating the netOD values into high or low response.</w:t>
      </w:r>
      <w:r w:rsidR="00B63030">
        <w:rPr>
          <w:lang w:val="en-US"/>
        </w:rPr>
        <w:t xml:space="preserve"> </w:t>
      </w:r>
      <w:r w:rsidR="007E64C3">
        <w:rPr>
          <w:lang w:val="en-US"/>
        </w:rPr>
        <w:t>This method was</w:t>
      </w:r>
      <w:r w:rsidR="00D62FE0">
        <w:rPr>
          <w:lang w:val="en-US"/>
        </w:rPr>
        <w:t xml:space="preserve"> also used for the measurement films. </w:t>
      </w:r>
      <w:r w:rsidR="00B63030">
        <w:rPr>
          <w:lang w:val="en-US"/>
        </w:rPr>
        <w:t xml:space="preserve">                                                                                    </w:t>
      </w:r>
    </w:p>
    <w:p w14:paraId="3AE79933" w14:textId="3E7B1A66" w:rsidR="00A0141F" w:rsidRDefault="0014551B" w:rsidP="004D7B5D">
      <w:pPr>
        <w:spacing w:line="360" w:lineRule="auto"/>
        <w:rPr>
          <w:rFonts w:eastAsiaTheme="minorEastAsia"/>
          <w:lang w:val="en-US"/>
        </w:rPr>
      </w:pPr>
      <w:r>
        <w:rPr>
          <w:lang w:val="en-US"/>
        </w:rPr>
        <w:t>Following</w:t>
      </w:r>
      <w:r w:rsidR="000F43F1">
        <w:rPr>
          <w:lang w:val="en-US"/>
        </w:rPr>
        <w:t xml:space="preserve"> separat</w:t>
      </w:r>
      <w:r>
        <w:rPr>
          <w:lang w:val="en-US"/>
        </w:rPr>
        <w:t>ion of h</w:t>
      </w:r>
      <w:r w:rsidR="000F43F1">
        <w:rPr>
          <w:lang w:val="en-US"/>
        </w:rPr>
        <w:t xml:space="preserve">igh and low response, we could fit the data to </w:t>
      </w:r>
      <w:r w:rsidR="00490D0D">
        <w:rPr>
          <w:lang w:val="en-US"/>
        </w:rPr>
        <w:t>a</w:t>
      </w:r>
      <w:r w:rsidR="009B0B51">
        <w:rPr>
          <w:lang w:val="en-US"/>
        </w:rPr>
        <w:t xml:space="preserve"> model explaining </w:t>
      </w:r>
      <w:r w:rsidR="006162D8">
        <w:rPr>
          <w:lang w:val="en-US"/>
        </w:rPr>
        <w:t>the relationship between dose given and netOD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r w:rsidR="00490D0D" w:rsidRPr="00490D0D">
        <w:rPr>
          <w:rFonts w:cs="Times New Roman"/>
          <w:szCs w:val="24"/>
          <w:lang w:val="en-US"/>
        </w:rPr>
        <w:t>Bjørg Vårli Håland</w:t>
      </w:r>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(AIC</w:t>
      </w:r>
      <w:r w:rsidR="005A70A7">
        <w:rPr>
          <w:rFonts w:eastAsiaTheme="minorEastAsia"/>
          <w:vertAlign w:val="subscript"/>
          <w:lang w:val="en-US"/>
        </w:rPr>
        <w:t>c</w:t>
      </w:r>
      <w:r w:rsidR="005A70A7">
        <w:rPr>
          <w:rFonts w:eastAsiaTheme="minorEastAsia"/>
          <w:lang w:val="en-US"/>
        </w:rPr>
        <w:t>)</w:t>
      </w:r>
      <w:r w:rsidR="00181CE4">
        <w:rPr>
          <w:rFonts w:eastAsiaTheme="minorEastAsia"/>
          <w:lang w:val="en-US"/>
        </w:rPr>
        <w:t>. We will come back to the concept of AIC in</w:t>
      </w:r>
      <w:r w:rsidR="004A41DC">
        <w:rPr>
          <w:rFonts w:eastAsiaTheme="minorEastAsia"/>
          <w:lang w:val="en-US"/>
        </w:rPr>
        <w:t xml:space="preserve"> </w:t>
      </w:r>
      <w:r w:rsidR="004A41DC">
        <w:rPr>
          <w:rFonts w:eastAsiaTheme="minorEastAsia"/>
          <w:lang w:val="en-US"/>
        </w:rPr>
        <w:fldChar w:fldCharType="begin"/>
      </w:r>
      <w:r w:rsidR="004A41DC">
        <w:rPr>
          <w:rFonts w:eastAsiaTheme="minorEastAsia"/>
          <w:lang w:val="en-US"/>
        </w:rPr>
        <w:instrText xml:space="preserve"> REF _Ref102483652 \r \h </w:instrText>
      </w:r>
      <w:r w:rsidR="004D7B5D">
        <w:rPr>
          <w:rFonts w:eastAsiaTheme="minorEastAsia"/>
          <w:lang w:val="en-US"/>
        </w:rPr>
        <w:instrText xml:space="preserve"> \* MERGEFORMAT </w:instrText>
      </w:r>
      <w:r w:rsidR="004A41DC">
        <w:rPr>
          <w:rFonts w:eastAsiaTheme="minorEastAsia"/>
          <w:lang w:val="en-US"/>
        </w:rPr>
      </w:r>
      <w:r w:rsidR="004A41DC">
        <w:rPr>
          <w:rFonts w:eastAsiaTheme="minorEastAsia"/>
          <w:lang w:val="en-US"/>
        </w:rPr>
        <w:fldChar w:fldCharType="separate"/>
      </w:r>
      <w:r w:rsidR="00380EB7">
        <w:rPr>
          <w:rFonts w:eastAsiaTheme="minorEastAsia"/>
          <w:lang w:val="en-US"/>
        </w:rPr>
        <w:t>2.4.3.5</w:t>
      </w:r>
      <w:r w:rsidR="004A41DC">
        <w:rPr>
          <w:rFonts w:eastAsiaTheme="minorEastAsia"/>
          <w:lang w:val="en-US"/>
        </w:rPr>
        <w:fldChar w:fldCharType="end"/>
      </w:r>
      <w:r w:rsidR="00181CE4">
        <w:rPr>
          <w:rFonts w:eastAsiaTheme="minorEastAsia"/>
          <w:lang w:val="en-US"/>
        </w:rPr>
        <w:t xml:space="preserve"> </w:t>
      </w:r>
      <w:r w:rsidR="004A41DC">
        <w:rPr>
          <w:rFonts w:eastAsiaTheme="minorEastAsia"/>
          <w:lang w:val="en-US"/>
        </w:rPr>
        <w:t>,</w:t>
      </w:r>
      <w:r w:rsidR="00181CE4">
        <w:rPr>
          <w:rFonts w:eastAsiaTheme="minorEastAsia"/>
          <w:lang w:val="en-US"/>
        </w:rPr>
        <w:t xml:space="preserve"> but </w:t>
      </w:r>
      <w:r w:rsidR="00B45C62">
        <w:rPr>
          <w:rFonts w:eastAsiaTheme="minorEastAsia"/>
          <w:lang w:val="en-US"/>
        </w:rPr>
        <w:t xml:space="preserve">we will not perform the same analysis. </w:t>
      </w:r>
      <w:r w:rsidR="00DE4DED">
        <w:rPr>
          <w:rFonts w:eastAsiaTheme="minorEastAsia"/>
          <w:lang w:val="en-US"/>
        </w:rPr>
        <w:t>Based on the results of Bjørg Vårli Håland, we chose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4D7B5D">
            <w:pPr>
              <w:spacing w:line="360" w:lineRule="auto"/>
            </w:pPr>
            <m:oMathPara>
              <m:oMath>
                <m:r>
                  <w:rPr>
                    <w:rFonts w:ascii="Cambria Math" w:hAnsi="Cambria Math"/>
                    <w:lang w:val="en-US"/>
                  </w:rPr>
                  <w:lastRenderedPageBreak/>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37" w:name="_Ref101268144"/>
        <w:tc>
          <w:tcPr>
            <w:tcW w:w="535" w:type="dxa"/>
          </w:tcPr>
          <w:p w14:paraId="351BB7DD" w14:textId="2ED7653E" w:rsidR="00D84165" w:rsidRDefault="00D84165"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6</w:t>
            </w:r>
            <w:r>
              <w:fldChar w:fldCharType="end"/>
            </w:r>
            <w:bookmarkEnd w:id="137"/>
          </w:p>
        </w:tc>
      </w:tr>
    </w:tbl>
    <w:p w14:paraId="17A833E1" w14:textId="495624BD" w:rsidR="00371BFC" w:rsidRDefault="00841B59" w:rsidP="004D7B5D">
      <w:pPr>
        <w:spacing w:line="360" w:lineRule="auto"/>
        <w:rPr>
          <w:rFonts w:eastAsiaTheme="minorEastAsia"/>
          <w:lang w:val="en-US"/>
        </w:rPr>
      </w:pPr>
      <w:r>
        <w:rPr>
          <w:b/>
          <w:bCs/>
          <w:noProof/>
          <w:lang w:val="en-US"/>
        </w:rPr>
        <w:drawing>
          <wp:anchor distT="0" distB="0" distL="114300" distR="114300" simplePos="0" relativeHeight="251760640" behindDoc="1" locked="0" layoutInCell="1" allowOverlap="1" wp14:anchorId="10D05DD6" wp14:editId="44B2FEF0">
            <wp:simplePos x="0" y="0"/>
            <wp:positionH relativeFrom="column">
              <wp:posOffset>3383280</wp:posOffset>
            </wp:positionH>
            <wp:positionV relativeFrom="paragraph">
              <wp:posOffset>981075</wp:posOffset>
            </wp:positionV>
            <wp:extent cx="2686050" cy="3187065"/>
            <wp:effectExtent l="0" t="0" r="0"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7" cstate="print">
                      <a:extLst>
                        <a:ext uri="{28A0092B-C50C-407E-A947-70E740481C1C}">
                          <a14:useLocalDpi xmlns:a14="http://schemas.microsoft.com/office/drawing/2010/main" val="0"/>
                        </a:ext>
                      </a:extLst>
                    </a:blip>
                    <a:srcRect l="2453" t="3774" r="49002" b="4181"/>
                    <a:stretch/>
                  </pic:blipFill>
                  <pic:spPr bwMode="auto">
                    <a:xfrm>
                      <a:off x="0" y="0"/>
                      <a:ext cx="2686050" cy="31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FA1">
        <w:rPr>
          <w:noProof/>
        </w:rPr>
        <mc:AlternateContent>
          <mc:Choice Requires="wps">
            <w:drawing>
              <wp:anchor distT="0" distB="0" distL="114300" distR="114300" simplePos="0" relativeHeight="251764736" behindDoc="1" locked="0" layoutInCell="1" allowOverlap="1" wp14:anchorId="6C63887F" wp14:editId="56EA8B5E">
                <wp:simplePos x="0" y="0"/>
                <wp:positionH relativeFrom="column">
                  <wp:posOffset>3497141</wp:posOffset>
                </wp:positionH>
                <wp:positionV relativeFrom="paragraph">
                  <wp:posOffset>4021259</wp:posOffset>
                </wp:positionV>
                <wp:extent cx="2906395" cy="662940"/>
                <wp:effectExtent l="0" t="0" r="8255" b="3810"/>
                <wp:wrapTight wrapText="bothSides">
                  <wp:wrapPolygon edited="0">
                    <wp:start x="0" y="0"/>
                    <wp:lineTo x="0" y="21103"/>
                    <wp:lineTo x="21520" y="21103"/>
                    <wp:lineTo x="21520"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62940"/>
                        </a:xfrm>
                        <a:prstGeom prst="rect">
                          <a:avLst/>
                        </a:prstGeom>
                        <a:solidFill>
                          <a:prstClr val="white"/>
                        </a:solidFill>
                        <a:ln>
                          <a:noFill/>
                        </a:ln>
                      </wps:spPr>
                      <wps:txbx>
                        <w:txbxContent>
                          <w:p w14:paraId="5C84FABD" w14:textId="5C0AB9EE" w:rsidR="000B07D9" w:rsidRPr="00FE5117" w:rsidRDefault="000B07D9" w:rsidP="000B07D9">
                            <w:pPr>
                              <w:pStyle w:val="Caption"/>
                              <w:rPr>
                                <w:b/>
                                <w:bCs/>
                                <w:noProof/>
                                <w:sz w:val="24"/>
                                <w:lang w:val="en-US"/>
                              </w:rPr>
                            </w:pPr>
                            <w:bookmarkStart w:id="138" w:name="_Ref101012397"/>
                            <w:r w:rsidRPr="00FE511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10</w:t>
                            </w:r>
                            <w:r w:rsidR="00D862CB">
                              <w:rPr>
                                <w:lang w:val="en-US"/>
                              </w:rPr>
                              <w:fldChar w:fldCharType="end"/>
                            </w:r>
                            <w:bookmarkEnd w:id="138"/>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3887F" id="Text Box 63" o:spid="_x0000_s1045" type="#_x0000_t202" style="position:absolute;margin-left:275.35pt;margin-top:316.65pt;width:228.85pt;height:52.2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" stroked="f">
                <v:textbox inset="0,0,0,0">
                  <w:txbxContent>
                    <w:p w14:paraId="5C84FABD" w14:textId="5C0AB9EE" w:rsidR="000B07D9" w:rsidRPr="00FE5117" w:rsidRDefault="000B07D9" w:rsidP="000B07D9">
                      <w:pPr>
                        <w:pStyle w:val="Caption"/>
                        <w:rPr>
                          <w:b/>
                          <w:bCs/>
                          <w:noProof/>
                          <w:sz w:val="24"/>
                          <w:lang w:val="en-US"/>
                        </w:rPr>
                      </w:pPr>
                      <w:bookmarkStart w:id="139" w:name="_Ref101012397"/>
                      <w:r w:rsidRPr="00FE511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10</w:t>
                      </w:r>
                      <w:r w:rsidR="00D862CB">
                        <w:rPr>
                          <w:lang w:val="en-US"/>
                        </w:rPr>
                        <w:fldChar w:fldCharType="end"/>
                      </w:r>
                      <w:bookmarkEnd w:id="139"/>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0C7FA1">
        <w:rPr>
          <w:noProof/>
        </w:rPr>
        <mc:AlternateContent>
          <mc:Choice Requires="wps">
            <w:drawing>
              <wp:anchor distT="0" distB="0" distL="114300" distR="114300" simplePos="0" relativeHeight="251762688" behindDoc="1" locked="0" layoutInCell="1" allowOverlap="1" wp14:anchorId="7E1F79E9" wp14:editId="2ADBE9AB">
                <wp:simplePos x="0" y="0"/>
                <wp:positionH relativeFrom="margin">
                  <wp:posOffset>61546</wp:posOffset>
                </wp:positionH>
                <wp:positionV relativeFrom="paragraph">
                  <wp:posOffset>4143961</wp:posOffset>
                </wp:positionV>
                <wp:extent cx="3326130" cy="295275"/>
                <wp:effectExtent l="0" t="0" r="7620" b="9525"/>
                <wp:wrapTight wrapText="bothSides">
                  <wp:wrapPolygon edited="0">
                    <wp:start x="0" y="0"/>
                    <wp:lineTo x="0" y="20903"/>
                    <wp:lineTo x="21526" y="20903"/>
                    <wp:lineTo x="2152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295275"/>
                        </a:xfrm>
                        <a:prstGeom prst="rect">
                          <a:avLst/>
                        </a:prstGeom>
                        <a:solidFill>
                          <a:prstClr val="white"/>
                        </a:solidFill>
                        <a:ln>
                          <a:noFill/>
                        </a:ln>
                      </wps:spPr>
                      <wps:txbx>
                        <w:txbxContent>
                          <w:p w14:paraId="22ABC028" w14:textId="364D6DC1" w:rsidR="000B07D9" w:rsidRPr="00573A1B" w:rsidRDefault="000B07D9" w:rsidP="000B07D9">
                            <w:pPr>
                              <w:pStyle w:val="Caption"/>
                              <w:rPr>
                                <w:b/>
                                <w:bCs/>
                                <w:noProof/>
                                <w:sz w:val="24"/>
                              </w:rPr>
                            </w:pPr>
                            <w:bookmarkStart w:id="140" w:name="_Ref101012390"/>
                            <w:r w:rsidRPr="00FE511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11</w:t>
                            </w:r>
                            <w:r w:rsidR="00D862CB">
                              <w:rPr>
                                <w:lang w:val="en-US"/>
                              </w:rPr>
                              <w:fldChar w:fldCharType="end"/>
                            </w:r>
                            <w:bookmarkEnd w:id="140"/>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F79E9" id="Text Box 62" o:spid="_x0000_s1046" type="#_x0000_t202" style="position:absolute;margin-left:4.85pt;margin-top:326.3pt;width:261.9pt;height:23.25pt;z-index:-251553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" stroked="f">
                <v:textbox inset="0,0,0,0">
                  <w:txbxContent>
                    <w:p w14:paraId="22ABC028" w14:textId="364D6DC1" w:rsidR="000B07D9" w:rsidRPr="00573A1B" w:rsidRDefault="000B07D9" w:rsidP="000B07D9">
                      <w:pPr>
                        <w:pStyle w:val="Caption"/>
                        <w:rPr>
                          <w:b/>
                          <w:bCs/>
                          <w:noProof/>
                          <w:sz w:val="24"/>
                        </w:rPr>
                      </w:pPr>
                      <w:bookmarkStart w:id="141" w:name="_Ref101012390"/>
                      <w:r w:rsidRPr="00FE511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11</w:t>
                      </w:r>
                      <w:r w:rsidR="00D862CB">
                        <w:rPr>
                          <w:lang w:val="en-US"/>
                        </w:rPr>
                        <w:fldChar w:fldCharType="end"/>
                      </w:r>
                      <w:bookmarkEnd w:id="141"/>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v:textbox>
                <w10:wrap type="tight" anchorx="margin"/>
              </v:shape>
            </w:pict>
          </mc:Fallback>
        </mc:AlternateContent>
      </w:r>
      <w:r w:rsidR="000C7FA1">
        <w:rPr>
          <w:b/>
          <w:bCs/>
          <w:noProof/>
          <w:lang w:val="en-US"/>
        </w:rPr>
        <w:drawing>
          <wp:anchor distT="0" distB="0" distL="114300" distR="114300" simplePos="0" relativeHeight="251757568" behindDoc="1" locked="0" layoutInCell="1" allowOverlap="1" wp14:anchorId="5146E71F" wp14:editId="13EA2C4F">
            <wp:simplePos x="0" y="0"/>
            <wp:positionH relativeFrom="column">
              <wp:posOffset>-213311</wp:posOffset>
            </wp:positionH>
            <wp:positionV relativeFrom="paragraph">
              <wp:posOffset>1599761</wp:posOffset>
            </wp:positionV>
            <wp:extent cx="3181985" cy="2333625"/>
            <wp:effectExtent l="0" t="0" r="0" b="9525"/>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8" cstate="print">
                      <a:extLst>
                        <a:ext uri="{28A0092B-C50C-407E-A947-70E740481C1C}">
                          <a14:useLocalDpi xmlns:a14="http://schemas.microsoft.com/office/drawing/2010/main" val="0"/>
                        </a:ext>
                      </a:extLst>
                    </a:blip>
                    <a:srcRect l="4386" t="7531" r="29246" b="5925"/>
                    <a:stretch/>
                  </pic:blipFill>
                  <pic:spPr bwMode="auto">
                    <a:xfrm>
                      <a:off x="0" y="0"/>
                      <a:ext cx="318198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011">
        <w:rPr>
          <w:lang w:val="en-US"/>
        </w:rPr>
        <w:t xml:space="preserve">where </w:t>
      </w:r>
      <m:oMath>
        <m:r>
          <w:rPr>
            <w:rFonts w:ascii="Cambria Math" w:hAnsi="Cambria Math"/>
            <w:lang w:val="en-US"/>
          </w:rPr>
          <m:t xml:space="preserve">a, b, </m:t>
        </m:r>
      </m:oMath>
      <w:r w:rsidR="00D83011">
        <w:rPr>
          <w:rFonts w:eastAsiaTheme="minorEastAsia"/>
          <w:lang w:val="en-US"/>
        </w:rPr>
        <w:t xml:space="preserve">and </w:t>
      </w:r>
      <m:oMath>
        <m:r>
          <w:rPr>
            <w:rFonts w:ascii="Cambria Math" w:eastAsiaTheme="minorEastAsia" w:hAnsi="Cambria Math"/>
            <w:lang w:val="en-US"/>
          </w:rPr>
          <m:t>n</m:t>
        </m:r>
      </m:oMath>
      <w:r w:rsidR="00D83011">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proofErr w:type="gramStart"/>
      <w:r w:rsidR="00A71AA6" w:rsidRPr="00A71AA6">
        <w:rPr>
          <w:rFonts w:eastAsiaTheme="minorEastAsia"/>
          <w:i/>
          <w:iCs/>
          <w:lang w:val="en-US"/>
        </w:rPr>
        <w:t>scipy.optimize</w:t>
      </w:r>
      <w:proofErr w:type="gramEnd"/>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xml:space="preserve">, as it is not returned by the function. However, </w:t>
      </w:r>
      <w:r w:rsidR="005D68E5">
        <w:rPr>
          <w:rFonts w:eastAsiaTheme="minorEastAsia"/>
          <w:lang w:val="en-US"/>
        </w:rPr>
        <w:t>it does</w:t>
      </w:r>
      <w:r w:rsidR="00E53CCB">
        <w:rPr>
          <w:rFonts w:eastAsiaTheme="minorEastAsia"/>
          <w:lang w:val="en-US"/>
        </w:rPr>
        <w:t xml:space="preserve"> return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4D7B5D">
        <w:rPr>
          <w:rFonts w:eastAsiaTheme="minorEastAsia"/>
          <w:lang w:val="en-US"/>
        </w:rPr>
        <w:instrText xml:space="preserve"> \* MERGEFORMAT </w:instrText>
      </w:r>
      <w:r w:rsidR="0003080B">
        <w:rPr>
          <w:rFonts w:eastAsiaTheme="minorEastAsia"/>
          <w:lang w:val="en-US"/>
        </w:rPr>
      </w:r>
      <w:r w:rsidR="0003080B">
        <w:rPr>
          <w:rFonts w:eastAsiaTheme="minorEastAsia"/>
          <w:lang w:val="en-US"/>
        </w:rPr>
        <w:fldChar w:fldCharType="separate"/>
      </w:r>
      <w:r w:rsidR="00380EB7">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p>
    <w:p w14:paraId="6BA9AD53" w14:textId="6266205F" w:rsidR="00371BFC" w:rsidRDefault="003B3BB4" w:rsidP="004D7B5D">
      <w:pPr>
        <w:spacing w:line="360" w:lineRule="auto"/>
        <w:rPr>
          <w:rFonts w:eastAsiaTheme="minorEastAsia"/>
          <w:lang w:val="en-US"/>
        </w:rPr>
      </w:pPr>
      <w:r>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(Niclas Börlin,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4D73B9BF" w:rsidR="003B3BB4" w:rsidRPr="00A96854" w:rsidRDefault="00564F1A" w:rsidP="004D7B5D">
      <w:pPr>
        <w:spacing w:line="360" w:lineRule="auto"/>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66BAC63B" w:rsidR="001E7FA1" w:rsidRDefault="00A96854" w:rsidP="004D7B5D">
      <w:pPr>
        <w:spacing w:line="360" w:lineRule="auto"/>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F31A61">
        <w:rPr>
          <w:rFonts w:eastAsiaTheme="minorEastAsia"/>
          <w:lang w:val="en-US"/>
        </w:rPr>
        <w:t xml:space="preserve"> in</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w:t>
      </w:r>
      <w:proofErr w:type="gramStart"/>
      <w:r w:rsidR="00261C8D">
        <w:rPr>
          <w:rFonts w:eastAsiaTheme="minorEastAsia"/>
          <w:lang w:val="en-US"/>
        </w:rPr>
        <w:t>expression</w:t>
      </w:r>
      <w:proofErr w:type="gramEnd"/>
    </w:p>
    <w:p w14:paraId="0868D227" w14:textId="485BF944" w:rsidR="00A96854" w:rsidRDefault="001E7FA1" w:rsidP="004D7B5D">
      <w:pPr>
        <w:spacing w:line="360" w:lineRule="auto"/>
        <w:jc w:val="center"/>
        <w:rPr>
          <w:rFonts w:eastAsiaTheme="minorEastAsia"/>
          <w:lang w:val="en-US"/>
        </w:rPr>
      </w:pPr>
      <m:oMathPara>
        <m:oMath>
          <m:r>
            <w:rPr>
              <w:rFonts w:ascii="Cambria Math" w:eastAsiaTheme="minorEastAsia" w:hAnsi="Cambria Math"/>
              <w:lang w:val="en-US"/>
            </w:rPr>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25B945E7" w14:textId="2079CD2A" w:rsidR="00AD76C1" w:rsidRDefault="00F14D47" w:rsidP="004D7B5D">
      <w:pPr>
        <w:spacing w:line="360" w:lineRule="auto"/>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4D7B5D">
        <w:rPr>
          <w:rFonts w:eastAsiaTheme="minorEastAsia"/>
          <w:lang w:val="en-US"/>
        </w:rPr>
        <w:instrText xml:space="preserve"> \* MERGEFORMAT </w:instrText>
      </w:r>
      <w:r w:rsidR="00C413C9">
        <w:rPr>
          <w:rFonts w:eastAsiaTheme="minorEastAsia"/>
          <w:lang w:val="en-US"/>
        </w:rPr>
      </w:r>
      <w:r w:rsidR="00C413C9">
        <w:rPr>
          <w:rFonts w:eastAsiaTheme="minorEastAsia"/>
          <w:lang w:val="en-US"/>
        </w:rPr>
        <w:fldChar w:fldCharType="separate"/>
      </w:r>
      <w:r w:rsidR="00380EB7">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w:t>
      </w:r>
      <w:r w:rsidR="00520874">
        <w:rPr>
          <w:rFonts w:eastAsiaTheme="minorEastAsia"/>
          <w:lang w:val="en-US"/>
        </w:rPr>
        <w:t>error</w:t>
      </w:r>
      <w:r w:rsidR="00C41F60">
        <w:rPr>
          <w:rFonts w:eastAsiaTheme="minorEastAsia"/>
          <w:lang w:val="en-US"/>
        </w:rPr>
        <w:t xml:space="preserve">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w:t>
      </w:r>
      <w:r w:rsidR="001B0501">
        <w:rPr>
          <w:rFonts w:eastAsiaTheme="minorEastAsia"/>
          <w:lang w:val="en-US"/>
        </w:rPr>
        <w:t xml:space="preserve"> </w:t>
      </w:r>
    </w:p>
    <w:p w14:paraId="2C20802C" w14:textId="32F0AE60" w:rsidR="00735F12" w:rsidRDefault="006C48A7" w:rsidP="004D7B5D">
      <w:pPr>
        <w:spacing w:line="360" w:lineRule="auto"/>
        <w:rPr>
          <w:rFonts w:eastAsiaTheme="minorEastAsia"/>
          <w:lang w:val="en-US"/>
        </w:rPr>
      </w:pPr>
      <w:r>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nitializing</w:t>
      </w:r>
      <w:r w:rsidR="00D46A19">
        <w:rPr>
          <w:rFonts w:eastAsiaTheme="minorEastAsia"/>
          <w:lang w:val="en-US"/>
        </w:rPr>
        <w:t xml:space="preserve"> random guesses for </w:t>
      </w:r>
      <w:proofErr w:type="gramStart"/>
      <w:r w:rsidR="00D46A19">
        <w:rPr>
          <w:rFonts w:eastAsiaTheme="minorEastAsia"/>
          <w:lang w:val="en-US"/>
        </w:rPr>
        <w:t>a,b</w:t>
      </w:r>
      <w:proofErr w:type="gramEnd"/>
      <w:r w:rsidR="00D46A19">
        <w:rPr>
          <w:rFonts w:eastAsiaTheme="minorEastAsia"/>
          <w:lang w:val="en-US"/>
        </w:rPr>
        <w:t xml:space="preserve"> and n</w:t>
      </w:r>
      <w:r w:rsidR="0036154C">
        <w:rPr>
          <w:rFonts w:eastAsiaTheme="minorEastAsia"/>
          <w:lang w:val="en-US"/>
        </w:rPr>
        <w:t>, where the guesses came from a standard normal distribution</w:t>
      </w:r>
      <w:r w:rsidR="00A92235">
        <w:rPr>
          <w:rFonts w:eastAsiaTheme="minorEastAsia"/>
          <w:lang w:val="en-US"/>
        </w:rPr>
        <w:t>, th</w:t>
      </w:r>
      <w:r w:rsidR="0036154C">
        <w:rPr>
          <w:rFonts w:eastAsiaTheme="minorEastAsia"/>
          <w:lang w:val="en-US"/>
        </w:rPr>
        <w:t>e</w:t>
      </w:r>
      <w:r w:rsidR="00A92235">
        <w:rPr>
          <w:rFonts w:eastAsiaTheme="minorEastAsia"/>
          <w:lang w:val="en-US"/>
        </w:rPr>
        <w:t xml:space="preserve"> output parameters</w:t>
      </w:r>
      <w:r w:rsidR="0036154C">
        <w:rPr>
          <w:rFonts w:eastAsiaTheme="minorEastAsia"/>
          <w:lang w:val="en-US"/>
        </w:rPr>
        <w:t xml:space="preserve"> were recorded</w:t>
      </w:r>
      <w:r w:rsidR="00A92235">
        <w:rPr>
          <w:rFonts w:eastAsiaTheme="minorEastAsia"/>
          <w:lang w:val="en-US"/>
        </w:rPr>
        <w:t xml:space="preserve"> to observe if the algorithm converged to the same </w:t>
      </w:r>
      <w:r w:rsidR="00894A2C">
        <w:rPr>
          <w:rFonts w:eastAsiaTheme="minorEastAsia"/>
          <w:lang w:val="en-US"/>
        </w:rPr>
        <w:t>parameters</w:t>
      </w:r>
      <w:r w:rsidR="00A92235">
        <w:rPr>
          <w:rFonts w:eastAsiaTheme="minorEastAsia"/>
          <w:lang w:val="en-US"/>
        </w:rPr>
        <w:t xml:space="preserve"> every time.</w:t>
      </w:r>
      <w:r w:rsidR="00C05513">
        <w:rPr>
          <w:rFonts w:eastAsiaTheme="minorEastAsia"/>
          <w:lang w:val="en-US"/>
        </w:rPr>
        <w:t xml:space="preserve"> The only criteri</w:t>
      </w:r>
      <w:r w:rsidR="00AF3DBC">
        <w:rPr>
          <w:rFonts w:eastAsiaTheme="minorEastAsia"/>
          <w:lang w:val="en-US"/>
        </w:rPr>
        <w:t>on</w:t>
      </w:r>
      <w:r w:rsidR="00C05513">
        <w:rPr>
          <w:rFonts w:eastAsiaTheme="minorEastAsia"/>
          <w:lang w:val="en-US"/>
        </w:rPr>
        <w:t xml:space="preserve"> was </w:t>
      </w:r>
      <w:r w:rsidR="00AB3869">
        <w:rPr>
          <w:rFonts w:eastAsiaTheme="minorEastAsia"/>
          <w:lang w:val="en-US"/>
        </w:rPr>
        <w:t xml:space="preserve">that </w:t>
      </w:r>
      <m:oMath>
        <m:r>
          <w:rPr>
            <w:rFonts w:ascii="Cambria Math" w:eastAsiaTheme="minorEastAsia" w:hAnsi="Cambria Math"/>
            <w:lang w:val="en-US"/>
          </w:rPr>
          <m:t>n&gt;0</m:t>
        </m:r>
      </m:oMath>
      <w:r w:rsidR="00AB3869">
        <w:rPr>
          <w:rFonts w:eastAsiaTheme="minorEastAsia"/>
          <w:lang w:val="en-US"/>
        </w:rPr>
        <w:t>.</w:t>
      </w:r>
      <w:r w:rsidR="00AF3DBC">
        <w:rPr>
          <w:rFonts w:eastAsiaTheme="minorEastAsia"/>
          <w:lang w:val="en-US"/>
        </w:rPr>
        <w:t xml:space="preserve"> </w:t>
      </w:r>
      <w:r w:rsidR="00AB3869">
        <w:rPr>
          <w:rFonts w:eastAsiaTheme="minorEastAsia"/>
          <w:lang w:val="en-US"/>
        </w:rPr>
        <w:t xml:space="preserve"> </w:t>
      </w:r>
    </w:p>
    <w:p w14:paraId="67D8D79C" w14:textId="3317E32D" w:rsidR="00735F12" w:rsidRPr="00735F12" w:rsidRDefault="008D23A4" w:rsidP="004D7B5D">
      <w:pPr>
        <w:spacing w:line="360" w:lineRule="auto"/>
        <w:rPr>
          <w:rFonts w:eastAsiaTheme="minorEastAsia"/>
          <w:lang w:val="en-US"/>
        </w:rPr>
      </w:pPr>
      <w:r>
        <w:rPr>
          <w:rFonts w:eastAsiaTheme="minorEastAsia"/>
          <w:lang w:val="en-US"/>
        </w:rPr>
        <w:t>All color channels were fitted</w:t>
      </w:r>
      <w:r w:rsidR="00213E3E">
        <w:rPr>
          <w:rFonts w:eastAsiaTheme="minorEastAsia"/>
          <w:lang w:val="en-US"/>
        </w:rPr>
        <w:t xml:space="preserve">, but only one channels was chosen for dosimetry. </w:t>
      </w:r>
      <w:r w:rsidR="00697A1F">
        <w:rPr>
          <w:rFonts w:eastAsiaTheme="minorEastAsia"/>
          <w:lang w:val="en-US"/>
        </w:rPr>
        <w:t xml:space="preserve">Which one was decided based </w:t>
      </w:r>
      <w:r w:rsidR="00D21A4D">
        <w:rPr>
          <w:rFonts w:eastAsiaTheme="minorEastAsia"/>
          <w:lang w:val="en-US"/>
        </w:rPr>
        <w:t>the channels sensiti</w:t>
      </w:r>
      <w:r w:rsidR="005A5FE0">
        <w:rPr>
          <w:rFonts w:eastAsiaTheme="minorEastAsia"/>
          <w:lang w:val="en-US"/>
        </w:rPr>
        <w:t xml:space="preserve">vity to dose </w:t>
      </w:r>
      <w:r w:rsidR="005A5FE0">
        <w:rPr>
          <w:rFonts w:eastAsiaTheme="minorEastAsia"/>
          <w:lang w:val="en-US"/>
        </w:rPr>
        <w:fldChar w:fldCharType="begin"/>
      </w:r>
      <w:r w:rsidR="005A5FE0">
        <w:rPr>
          <w:rFonts w:eastAsiaTheme="minorEastAsia"/>
          <w:lang w:val="en-US"/>
        </w:rPr>
        <w:instrText xml:space="preserve"> ADDIN ZOTERO_ITEM CSL_CITATION {"citationID":"6MsfSkWk","properties":{"formattedCitation":"(Stevens et al., 1996)","plainCitation":"(Stevens et al., 1996)","noteIndex":0},"citationItems":[{"id":528,"uris":["http://zotero.org/users/9228513/items/B3MP5L5D"],"itemData":{"id":528,"type":"article-journal","abstract":"A method of reading exposed radiochromic film is described which has significant advantages over conventional densitometry. The method employs a document scanner and associated software for imaging the film. The resulting images are easily analysed using standard software to yield high-resolution dose maps. A calibration was performed which relates scanner signal to dose, allowing for the determination of dose at any point on an exposed film. Results obtained using a broad-band densitometer are compared to those where the scanner has been used. The technique was used to measure the dose distribution around a COMS-type ophthalmic applicator.","container-title":"Physics in Medicine and Biology","DOI":"10.1088/0031-9155/41/11/008","ISSN":"0031-9155","issue":"11","journalAbbreviation":"Phys. Med. Biol.","language":"en","note":"publisher: IOP Publishing","page":"2357–2365","source":"Institute of Physics","title":"High-resolution dosimetry using radiochromic film and a document scanner","volume":"41","author":[{"family":"Stevens","given":"M. A."},{"family":"Turner","given":"J. R."},{"family":"Hugtenburg","given":"R. P."},{"family":"Butler","given":"P. H."}],"issued":{"date-parts":[["1996",11]]}}}],"schema":"https://github.com/citation-style-language/schema/raw/master/csl-citation.json"} </w:instrText>
      </w:r>
      <w:r w:rsidR="005A5FE0">
        <w:rPr>
          <w:rFonts w:eastAsiaTheme="minorEastAsia"/>
          <w:lang w:val="en-US"/>
        </w:rPr>
        <w:fldChar w:fldCharType="separate"/>
      </w:r>
      <w:r w:rsidR="005A5FE0" w:rsidRPr="005A5FE0">
        <w:rPr>
          <w:rFonts w:cs="Times New Roman"/>
          <w:lang w:val="en-US"/>
        </w:rPr>
        <w:t>(Stevens et al., 1996)</w:t>
      </w:r>
      <w:r w:rsidR="005A5FE0">
        <w:rPr>
          <w:rFonts w:eastAsiaTheme="minorEastAsia"/>
          <w:lang w:val="en-US"/>
        </w:rPr>
        <w:fldChar w:fldCharType="end"/>
      </w:r>
      <w:r w:rsidR="005A5FE0">
        <w:rPr>
          <w:rFonts w:eastAsiaTheme="minorEastAsia"/>
          <w:lang w:val="en-US"/>
        </w:rPr>
        <w:t xml:space="preserve"> and the mean squared error</w:t>
      </w:r>
      <w:r w:rsidR="00BA1F01">
        <w:rPr>
          <w:rFonts w:eastAsiaTheme="minorEastAsia"/>
          <w:lang w:val="en-US"/>
        </w:rPr>
        <w:t xml:space="preserve"> (MSE)</w:t>
      </w:r>
      <w:r w:rsidR="005A5FE0">
        <w:rPr>
          <w:rFonts w:eastAsiaTheme="minorEastAsia"/>
          <w:lang w:val="en-US"/>
        </w:rPr>
        <w:t xml:space="preserve"> of the fit. </w:t>
      </w:r>
      <w:r w:rsidR="00B24304">
        <w:rPr>
          <w:rFonts w:eastAsiaTheme="minorEastAsia"/>
          <w:lang w:val="en-US"/>
        </w:rPr>
        <w:t xml:space="preserve">The red color channel proved to have highest sensitivity and lowest </w:t>
      </w:r>
      <w:r w:rsidR="00BA1F01">
        <w:rPr>
          <w:rFonts w:eastAsiaTheme="minorEastAsia"/>
          <w:lang w:val="en-US"/>
        </w:rPr>
        <w:t>MSE</w:t>
      </w:r>
    </w:p>
    <w:p w14:paraId="43512CF1" w14:textId="43183A46" w:rsidR="00094106" w:rsidRDefault="006B7923" w:rsidP="004D7B5D">
      <w:pPr>
        <w:spacing w:line="360" w:lineRule="auto"/>
        <w:rPr>
          <w:lang w:val="en-US"/>
        </w:rPr>
      </w:pPr>
      <w:r>
        <w:rPr>
          <w:lang w:val="en-US"/>
        </w:rPr>
        <w:t>With an established response</w:t>
      </w:r>
      <w:r w:rsidR="00592BD4">
        <w:rPr>
          <w:lang w:val="en-US"/>
        </w:rPr>
        <w:t xml:space="preserve"> between dose and netOD, </w:t>
      </w:r>
      <w:r w:rsidR="00F36C3C">
        <w:rPr>
          <w:lang w:val="en-US"/>
        </w:rPr>
        <w:t>we could perform netOD calculations on the measurement films</w:t>
      </w:r>
      <w:r w:rsidR="00DD5E36">
        <w:rPr>
          <w:lang w:val="en-US"/>
        </w:rPr>
        <w:t>.</w:t>
      </w:r>
      <w:r w:rsidR="00A429CD" w:rsidRPr="00A429CD">
        <w:rPr>
          <w:lang w:val="en-US"/>
        </w:rPr>
        <w:t xml:space="preserve"> </w:t>
      </w:r>
      <w:r w:rsidR="00A429CD">
        <w:rPr>
          <w:lang w:val="en-US"/>
        </w:rPr>
        <w:t xml:space="preserve">The pixel values of the films were first converted to </w:t>
      </w:r>
      <w:r w:rsidR="00A56B90">
        <w:rPr>
          <w:lang w:val="en-US"/>
        </w:rPr>
        <w:t>netOD before</w:t>
      </w:r>
      <w:r w:rsidR="00DD5E36">
        <w:rPr>
          <w:lang w:val="en-US"/>
        </w:rPr>
        <w:t xml:space="preserve"> </w:t>
      </w:r>
      <w:r w:rsidR="00BD75CA">
        <w:rPr>
          <w:lang w:val="en-US"/>
        </w:rPr>
        <w:t>t</w:t>
      </w:r>
      <w:r w:rsidR="00DD5E36">
        <w:rPr>
          <w:lang w:val="en-US"/>
        </w:rPr>
        <w:t>he</w:t>
      </w:r>
      <w:r w:rsidR="00BD75CA">
        <w:rPr>
          <w:lang w:val="en-US"/>
        </w:rPr>
        <w:t>y</w:t>
      </w:r>
      <w:r w:rsidR="00DD5E36">
        <w:rPr>
          <w:lang w:val="en-US"/>
        </w:rPr>
        <w:t xml:space="preserve"> were classified as either high or low response using the KDE method</w:t>
      </w:r>
      <w:r w:rsidR="003A622D">
        <w:rPr>
          <w:lang w:val="en-US"/>
        </w:rPr>
        <w:t>.</w:t>
      </w:r>
      <w:r w:rsidR="0033605B">
        <w:rPr>
          <w:lang w:val="en-US"/>
        </w:rPr>
        <w:t xml:space="preserve"> Then these pixel values were converted to dose using</w:t>
      </w:r>
      <w:r w:rsidR="00A63C14">
        <w:rPr>
          <w:lang w:val="en-US"/>
        </w:rPr>
        <w:t xml:space="preserve"> the newly fitted</w:t>
      </w:r>
      <w:r w:rsidR="0033605B">
        <w:rPr>
          <w:lang w:val="en-US"/>
        </w:rPr>
        <w:t xml:space="preserve"> equation </w:t>
      </w:r>
      <w:r w:rsidR="00B36DF0">
        <w:rPr>
          <w:lang w:val="en-US"/>
        </w:rPr>
        <w:fldChar w:fldCharType="begin"/>
      </w:r>
      <w:r w:rsidR="00B36DF0">
        <w:rPr>
          <w:lang w:val="en-US"/>
        </w:rPr>
        <w:instrText xml:space="preserve"> REF _Ref101268144 \h </w:instrText>
      </w:r>
      <w:r w:rsidR="004D7B5D">
        <w:rPr>
          <w:lang w:val="en-US"/>
        </w:rPr>
        <w:instrText xml:space="preserve"> \* MERGEFORMAT </w:instrText>
      </w:r>
      <w:r w:rsidR="00B36DF0">
        <w:rPr>
          <w:lang w:val="en-US"/>
        </w:rPr>
      </w:r>
      <w:r w:rsidR="00B36DF0">
        <w:rPr>
          <w:lang w:val="en-US"/>
        </w:rPr>
        <w:fldChar w:fldCharType="separate"/>
      </w:r>
      <w:r w:rsidR="00380EB7" w:rsidRPr="00380EB7">
        <w:rPr>
          <w:noProof/>
          <w:lang w:val="en-US"/>
        </w:rPr>
        <w:t>2</w:t>
      </w:r>
      <w:r w:rsidR="00380EB7" w:rsidRPr="00380EB7">
        <w:rPr>
          <w:noProof/>
          <w:lang w:val="en-US"/>
        </w:rPr>
        <w:noBreakHyphen/>
        <w:t>6</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 xml:space="preserve">correspond to a dose measurement. </w:t>
      </w:r>
      <w:r w:rsidR="00A56B90">
        <w:rPr>
          <w:lang w:val="en-US"/>
        </w:rPr>
        <w:t>This</w:t>
      </w:r>
      <w:r w:rsidR="00C30EC9">
        <w:rPr>
          <w:lang w:val="en-US"/>
        </w:rPr>
        <w:t xml:space="preserve"> </w:t>
      </w:r>
      <w:r w:rsidR="00A56B90">
        <w:rPr>
          <w:lang w:val="en-US"/>
        </w:rPr>
        <w:t>made</w:t>
      </w:r>
      <w:r w:rsidR="00C30EC9">
        <w:rPr>
          <w:lang w:val="en-US"/>
        </w:rPr>
        <w:t xml:space="preserve"> </w:t>
      </w:r>
      <w:r w:rsidR="00A56B90">
        <w:rPr>
          <w:lang w:val="en-US"/>
        </w:rPr>
        <w:t>it</w:t>
      </w:r>
      <w:r w:rsidR="00C30EC9">
        <w:rPr>
          <w:lang w:val="en-US"/>
        </w:rPr>
        <w:t xml:space="preserve"> possible to determine peak and valley doses in the GRID irradiated films</w:t>
      </w:r>
      <w:r w:rsidR="00544195">
        <w:rPr>
          <w:lang w:val="en-US"/>
        </w:rPr>
        <w:t>.</w:t>
      </w:r>
      <w:r w:rsidR="00ED1330">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4D7B5D">
        <w:rPr>
          <w:lang w:val="en-US"/>
        </w:rPr>
        <w:instrText xml:space="preserve"> \* MERGEFORMAT </w:instrText>
      </w:r>
      <w:r w:rsidR="006F3760">
        <w:rPr>
          <w:lang w:val="en-US"/>
        </w:rPr>
      </w:r>
      <w:r w:rsidR="006F3760">
        <w:rPr>
          <w:lang w:val="en-US"/>
        </w:rPr>
        <w:fldChar w:fldCharType="separate"/>
      </w:r>
      <w:r w:rsidR="00380EB7" w:rsidRPr="00380EB7">
        <w:rPr>
          <w:noProof/>
          <w:lang w:val="en-US"/>
        </w:rPr>
        <w:t>2</w:t>
      </w:r>
      <w:r w:rsidR="00380EB7" w:rsidRPr="00380EB7">
        <w:rPr>
          <w:noProof/>
          <w:lang w:val="en-US"/>
        </w:rPr>
        <w:noBreakHyphen/>
        <w:t>6</w:t>
      </w:r>
      <w:r w:rsidR="006F3760">
        <w:rPr>
          <w:lang w:val="en-US"/>
        </w:rPr>
        <w:fldChar w:fldCharType="end"/>
      </w:r>
      <w:r w:rsidR="00841E9F">
        <w:rPr>
          <w:lang w:val="en-US"/>
        </w:rPr>
        <w:t>.</w:t>
      </w:r>
      <w:r w:rsidR="00AC0E9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FB0E12" w14:paraId="72009889" w14:textId="77777777" w:rsidTr="00FB0E12">
        <w:tc>
          <w:tcPr>
            <w:tcW w:w="8815" w:type="dxa"/>
          </w:tcPr>
          <w:p w14:paraId="719D5646" w14:textId="05CA9553" w:rsidR="00FB0E12" w:rsidRPr="00FB0E12" w:rsidRDefault="004E62E1" w:rsidP="004D7B5D">
            <w:pPr>
              <w:spacing w:line="360" w:lineRule="auto"/>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oMath>
            </m:oMathPara>
          </w:p>
        </w:tc>
        <w:bookmarkStart w:id="142" w:name="_Ref104037344"/>
        <w:tc>
          <w:tcPr>
            <w:tcW w:w="535" w:type="dxa"/>
          </w:tcPr>
          <w:p w14:paraId="3C039F3C" w14:textId="7D9389E8" w:rsidR="00FB0E12" w:rsidRDefault="00FB0E12"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142"/>
          </w:p>
        </w:tc>
      </w:tr>
    </w:tbl>
    <w:p w14:paraId="289E895B" w14:textId="2380A22C" w:rsidR="0084549A" w:rsidRDefault="00C77BB1" w:rsidP="004D7B5D">
      <w:pPr>
        <w:spacing w:line="360" w:lineRule="auto"/>
        <w:rPr>
          <w:lang w:val="en-US"/>
        </w:rPr>
      </w:pPr>
      <w:r>
        <w:rPr>
          <w:lang w:val="en-US"/>
        </w:rPr>
        <w:t xml:space="preserve">One mean dose map was generated for OPEN field and both GRID </w:t>
      </w:r>
      <w:r w:rsidR="00524A25">
        <w:rPr>
          <w:lang w:val="en-US"/>
        </w:rPr>
        <w:t>configurations based on the 16 irradiated films</w:t>
      </w:r>
      <w:r w:rsidR="0084549A">
        <w:rPr>
          <w:lang w:val="en-US"/>
        </w:rPr>
        <w:t xml:space="preserve"> following the </w:t>
      </w:r>
      <w:r w:rsidR="002E2FEC">
        <w:rPr>
          <w:lang w:val="en-US"/>
        </w:rPr>
        <w:t xml:space="preserve">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16B04" w14:paraId="3A55B2E3" w14:textId="77777777" w:rsidTr="00C16B04">
        <w:tc>
          <w:tcPr>
            <w:tcW w:w="8815" w:type="dxa"/>
          </w:tcPr>
          <w:p w14:paraId="42E32BB5" w14:textId="08C2A7F4" w:rsidR="00C16B04" w:rsidRDefault="004E62E1" w:rsidP="004D7B5D">
            <w:pPr>
              <w:spacing w:line="360" w:lineRule="auto"/>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 films</m:t>
                    </m:r>
                  </m:den>
                </m:f>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 films</m:t>
                    </m:r>
                  </m:sup>
                  <m:e>
                    <m:sSub>
                      <m:sSubPr>
                        <m:ctrlPr>
                          <w:rPr>
                            <w:rFonts w:ascii="Cambria Math" w:hAnsi="Cambria Math"/>
                            <w:i/>
                            <w:lang w:val="en-US"/>
                          </w:rPr>
                        </m:ctrlPr>
                      </m:sSubPr>
                      <m:e>
                        <m:r>
                          <m:rPr>
                            <m:sty m:val="bi"/>
                          </m:rPr>
                          <w:rPr>
                            <w:rFonts w:ascii="Cambria Math" w:hAnsi="Cambria Math"/>
                            <w:lang w:val="en-US"/>
                          </w:rPr>
                          <m:t>D</m:t>
                        </m:r>
                      </m:e>
                      <m:sub>
                        <m:r>
                          <w:rPr>
                            <w:rFonts w:ascii="Cambria Math" w:hAnsi="Cambria Math"/>
                            <w:lang w:val="en-US"/>
                          </w:rPr>
                          <m:t>i</m:t>
                        </m:r>
                      </m:sub>
                    </m:sSub>
                    <m:r>
                      <w:rPr>
                        <w:rFonts w:ascii="Cambria Math" w:hAnsi="Cambria Math"/>
                        <w:lang w:val="en-US"/>
                      </w:rPr>
                      <m:t>,</m:t>
                    </m:r>
                  </m:e>
                </m:nary>
              </m:oMath>
            </m:oMathPara>
          </w:p>
        </w:tc>
        <w:bookmarkStart w:id="143" w:name="_Ref104225046"/>
        <w:tc>
          <w:tcPr>
            <w:tcW w:w="535" w:type="dxa"/>
          </w:tcPr>
          <w:p w14:paraId="2010A9FB" w14:textId="409988B6" w:rsidR="00C16B04" w:rsidRDefault="00C16B0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8</w:t>
            </w:r>
            <w:r>
              <w:fldChar w:fldCharType="end"/>
            </w:r>
            <w:bookmarkEnd w:id="143"/>
          </w:p>
        </w:tc>
      </w:tr>
    </w:tbl>
    <w:p w14:paraId="3AEBC174" w14:textId="6959E1BF" w:rsidR="00487EA2" w:rsidRDefault="00E3269B"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i</m:t>
            </m:r>
          </m:sub>
        </m:sSub>
      </m:oMath>
      <w:r w:rsidR="00781F50">
        <w:rPr>
          <w:rFonts w:eastAsiaTheme="minorEastAsia"/>
          <w:b/>
          <w:bCs/>
          <w:lang w:val="en-US"/>
        </w:rPr>
        <w:t xml:space="preserve"> </w:t>
      </w:r>
      <w:r w:rsidR="00781F50">
        <w:rPr>
          <w:rFonts w:eastAsiaTheme="minorEastAsia"/>
          <w:lang w:val="en-US"/>
        </w:rPr>
        <w:t>is the i</w:t>
      </w:r>
      <w:r w:rsidR="00781F50">
        <w:rPr>
          <w:rFonts w:eastAsiaTheme="minorEastAsia"/>
          <w:vertAlign w:val="superscript"/>
          <w:lang w:val="en-US"/>
        </w:rPr>
        <w:t>th</w:t>
      </w:r>
      <w:r w:rsidR="00781F50">
        <w:rPr>
          <w:rFonts w:eastAsiaTheme="minorEastAsia"/>
          <w:lang w:val="en-US"/>
        </w:rPr>
        <w:t xml:space="preserve"> dose </w:t>
      </w:r>
      <w:proofErr w:type="gramStart"/>
      <w:r w:rsidR="00781F50">
        <w:rPr>
          <w:rFonts w:eastAsiaTheme="minorEastAsia"/>
          <w:lang w:val="en-US"/>
        </w:rPr>
        <w:t>map</w:t>
      </w:r>
      <w:r w:rsidR="00480FCC">
        <w:rPr>
          <w:rFonts w:eastAsiaTheme="minorEastAsia"/>
          <w:lang w:val="en-US"/>
        </w:rPr>
        <w:t>.</w:t>
      </w:r>
      <w:proofErr w:type="gramEnd"/>
      <w:r w:rsidR="00804305">
        <w:rPr>
          <w:rFonts w:eastAsiaTheme="minorEastAsia"/>
          <w:b/>
          <w:bCs/>
          <w:lang w:val="en-US"/>
        </w:rPr>
        <w:t xml:space="preserve"> </w:t>
      </w:r>
      <w:r w:rsidR="00D92ED3">
        <w:rPr>
          <w:lang w:val="en-US"/>
        </w:rPr>
        <w:t xml:space="preserve">The </w:t>
      </w:r>
      <w:r w:rsidR="003530AB">
        <w:rPr>
          <w:lang w:val="en-US"/>
        </w:rPr>
        <w:t xml:space="preserve">steps taken to generate </w:t>
      </w:r>
      <w:r w:rsidR="0018448E">
        <w:rPr>
          <w:lang w:val="en-US"/>
        </w:rPr>
        <w:t xml:space="preserve">the mean dose map is illustrated in </w:t>
      </w:r>
      <w:r w:rsidR="00E44F8E">
        <w:rPr>
          <w:lang w:val="en-US"/>
        </w:rPr>
        <w:fldChar w:fldCharType="begin"/>
      </w:r>
      <w:r w:rsidR="00E44F8E">
        <w:rPr>
          <w:lang w:val="en-US"/>
        </w:rPr>
        <w:instrText xml:space="preserve"> REF _Ref103347122 \h </w:instrText>
      </w:r>
      <w:r w:rsidR="004D7B5D">
        <w:rPr>
          <w:lang w:val="en-US"/>
        </w:rPr>
        <w:instrText xml:space="preserve"> \* MERGEFORMAT </w:instrText>
      </w:r>
      <w:r w:rsidR="00E44F8E">
        <w:rPr>
          <w:lang w:val="en-US"/>
        </w:rPr>
      </w:r>
      <w:r w:rsidR="00E44F8E">
        <w:rPr>
          <w:lang w:val="en-US"/>
        </w:rPr>
        <w:fldChar w:fldCharType="separate"/>
      </w:r>
      <w:r w:rsidR="00380EB7" w:rsidRPr="00166605">
        <w:rPr>
          <w:lang w:val="en-US"/>
        </w:rPr>
        <w:t xml:space="preserve">Figure </w:t>
      </w:r>
      <w:r w:rsidR="00380EB7">
        <w:rPr>
          <w:noProof/>
          <w:lang w:val="en-US"/>
        </w:rPr>
        <w:t>2</w:t>
      </w:r>
      <w:r w:rsidR="00380EB7">
        <w:rPr>
          <w:noProof/>
          <w:lang w:val="en-US"/>
        </w:rPr>
        <w:noBreakHyphen/>
        <w:t>11</w:t>
      </w:r>
      <w:r w:rsidR="00E44F8E">
        <w:rPr>
          <w:lang w:val="en-US"/>
        </w:rPr>
        <w:fldChar w:fldCharType="end"/>
      </w:r>
      <w:r w:rsidR="0018448E">
        <w:rPr>
          <w:lang w:val="en-US"/>
        </w:rPr>
        <w:t xml:space="preserve">. </w:t>
      </w:r>
      <w:r w:rsidR="001B6B2E">
        <w:rPr>
          <w:lang w:val="en-US"/>
        </w:rPr>
        <w:t xml:space="preserve">The estimated uncertainty in the mean dose map was a combination of fitting uncertainty found from equation </w:t>
      </w:r>
      <w:r w:rsidR="008D23E9">
        <w:rPr>
          <w:lang w:val="en-US"/>
        </w:rPr>
        <w:t xml:space="preserve"> </w:t>
      </w:r>
      <w:r w:rsidR="001B6B2E">
        <w:rPr>
          <w:lang w:val="en-US"/>
        </w:rPr>
        <w:fldChar w:fldCharType="begin"/>
      </w:r>
      <w:r w:rsidR="001B6B2E">
        <w:rPr>
          <w:lang w:val="en-US"/>
        </w:rPr>
        <w:instrText xml:space="preserve"> REF _Ref104037344 \h </w:instrText>
      </w:r>
      <w:r w:rsidR="004D7B5D">
        <w:rPr>
          <w:lang w:val="en-US"/>
        </w:rPr>
        <w:instrText xml:space="preserve"> \* MERGEFORMAT </w:instrText>
      </w:r>
      <w:r w:rsidR="001B6B2E">
        <w:rPr>
          <w:lang w:val="en-US"/>
        </w:rPr>
      </w:r>
      <w:r w:rsidR="001B6B2E">
        <w:rPr>
          <w:lang w:val="en-US"/>
        </w:rPr>
        <w:fldChar w:fldCharType="separate"/>
      </w:r>
      <w:r w:rsidR="00380EB7" w:rsidRPr="00380EB7">
        <w:rPr>
          <w:noProof/>
          <w:lang w:val="en-US"/>
        </w:rPr>
        <w:t>2</w:t>
      </w:r>
      <w:r w:rsidR="00380EB7" w:rsidRPr="00380EB7">
        <w:rPr>
          <w:noProof/>
          <w:lang w:val="en-US"/>
        </w:rPr>
        <w:noBreakHyphen/>
        <w:t>7</w:t>
      </w:r>
      <w:r w:rsidR="001B6B2E">
        <w:rPr>
          <w:lang w:val="en-US"/>
        </w:rPr>
        <w:fldChar w:fldCharType="end"/>
      </w:r>
      <w:r w:rsidR="001B6B2E">
        <w:rPr>
          <w:lang w:val="en-US"/>
        </w:rPr>
        <w:t xml:space="preserve"> and the standard </w:t>
      </w:r>
      <w:r w:rsidR="00916C76">
        <w:rPr>
          <w:lang w:val="en-US"/>
        </w:rPr>
        <w:t xml:space="preserve">error </w:t>
      </w:r>
      <w:r w:rsidR="00AF762F">
        <w:rPr>
          <w:lang w:val="en-US"/>
        </w:rPr>
        <w:t>in the</w:t>
      </w:r>
      <w:r w:rsidR="00916C76">
        <w:rPr>
          <w:lang w:val="en-US"/>
        </w:rPr>
        <w:t xml:space="preserve"> pixels across the 16 </w:t>
      </w:r>
      <w:r w:rsidR="00916C76">
        <w:rPr>
          <w:lang w:val="en-US"/>
        </w:rPr>
        <w:lastRenderedPageBreak/>
        <w:t>measurement films.</w:t>
      </w:r>
      <w:r w:rsidR="007701CF">
        <w:rPr>
          <w:lang w:val="en-US"/>
        </w:rPr>
        <w:t xml:space="preserve"> </w:t>
      </w:r>
      <w:r w:rsidR="00F11849">
        <w:rPr>
          <w:lang w:val="en-US"/>
        </w:rPr>
        <w:t>Each pixel has a standard error from the fit</w:t>
      </w:r>
      <w:r w:rsidR="009C0F92">
        <w:rPr>
          <w:lang w:val="en-US"/>
        </w:rPr>
        <w:t xml:space="preserve"> </w:t>
      </w:r>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Sub>
      </m:oMath>
      <w:r w:rsidR="009C0F92">
        <w:rPr>
          <w:rFonts w:eastAsiaTheme="minorEastAsia"/>
          <w:lang w:val="en-US"/>
        </w:rPr>
        <w:t xml:space="preserve">. Because our mean dose was calculated using equation </w:t>
      </w:r>
      <w:r w:rsidR="009C0F92">
        <w:rPr>
          <w:rFonts w:eastAsiaTheme="minorEastAsia"/>
          <w:lang w:val="en-US"/>
        </w:rPr>
        <w:fldChar w:fldCharType="begin"/>
      </w:r>
      <w:r w:rsidR="009C0F92">
        <w:rPr>
          <w:rFonts w:eastAsiaTheme="minorEastAsia"/>
          <w:lang w:val="en-US"/>
        </w:rPr>
        <w:instrText xml:space="preserve"> REF _Ref104225046 \h </w:instrText>
      </w:r>
      <w:r w:rsidR="004D7B5D">
        <w:rPr>
          <w:rFonts w:eastAsiaTheme="minorEastAsia"/>
          <w:lang w:val="en-US"/>
        </w:rPr>
        <w:instrText xml:space="preserve"> \* MERGEFORMAT </w:instrText>
      </w:r>
      <w:r w:rsidR="009C0F92">
        <w:rPr>
          <w:rFonts w:eastAsiaTheme="minorEastAsia"/>
          <w:lang w:val="en-US"/>
        </w:rPr>
      </w:r>
      <w:r w:rsidR="009C0F92">
        <w:rPr>
          <w:rFonts w:eastAsiaTheme="minorEastAsia"/>
          <w:lang w:val="en-US"/>
        </w:rPr>
        <w:fldChar w:fldCharType="separate"/>
      </w:r>
      <w:r w:rsidR="00380EB7" w:rsidRPr="00380EB7">
        <w:rPr>
          <w:noProof/>
          <w:lang w:val="en-US"/>
        </w:rPr>
        <w:t>2</w:t>
      </w:r>
      <w:r w:rsidR="00380EB7" w:rsidRPr="00380EB7">
        <w:rPr>
          <w:noProof/>
          <w:lang w:val="en-US"/>
        </w:rPr>
        <w:noBreakHyphen/>
        <w:t>8</w:t>
      </w:r>
      <w:r w:rsidR="009C0F92">
        <w:rPr>
          <w:rFonts w:eastAsiaTheme="minorEastAsia"/>
          <w:lang w:val="en-US"/>
        </w:rPr>
        <w:fldChar w:fldCharType="end"/>
      </w:r>
      <w:r w:rsidR="009C0F92">
        <w:rPr>
          <w:rFonts w:eastAsiaTheme="minorEastAsia"/>
          <w:lang w:val="en-US"/>
        </w:rPr>
        <w:t xml:space="preserve"> we can find the corresponding error using</w:t>
      </w:r>
    </w:p>
    <w:p w14:paraId="64E2B6B1" w14:textId="6070B9A2" w:rsidR="00A56B90" w:rsidRPr="009B266A" w:rsidRDefault="009C0F92" w:rsidP="004D7B5D">
      <w:pPr>
        <w:spacing w:line="360" w:lineRule="auto"/>
        <w:rPr>
          <w:rFonts w:eastAsiaTheme="minorEastAsia"/>
          <w:lang w:val="en-US"/>
        </w:rPr>
      </w:pP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#films</m:t>
            </m:r>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#films</m:t>
            </m:r>
          </m:sup>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i</m:t>
                </m:r>
                <m:ctrlPr>
                  <w:rPr>
                    <w:rFonts w:ascii="Cambria Math" w:eastAsiaTheme="minorEastAsia" w:hAnsi="Cambria Math"/>
                    <w:i/>
                    <w:lang w:val="en-US"/>
                  </w:rPr>
                </m:ctrlPr>
              </m:sub>
              <m:sup>
                <m:r>
                  <w:rPr>
                    <w:rFonts w:ascii="Cambria Math" w:eastAsiaTheme="minorEastAsia" w:hAnsi="Cambria Math"/>
                    <w:lang w:val="en-US"/>
                  </w:rPr>
                  <m:t>2</m:t>
                </m:r>
              </m:sup>
            </m:sSubSup>
          </m:e>
        </m:nary>
      </m:oMath>
      <w:r w:rsidR="00487EA2">
        <w:rPr>
          <w:rFonts w:eastAsiaTheme="minorEastAsia"/>
          <w:lang w:val="en-US"/>
        </w:rPr>
        <w:t xml:space="preserve">, 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i</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fit,0</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fit,n</m:t>
                </m:r>
              </m:sub>
            </m:sSub>
          </m:e>
        </m:d>
        <m:r>
          <m:rPr>
            <m:sty m:val="bi"/>
          </m:rPr>
          <w:rPr>
            <w:rFonts w:ascii="Cambria Math" w:eastAsiaTheme="minorEastAsia" w:hAnsi="Cambria Math"/>
            <w:lang w:val="en-US"/>
          </w:rPr>
          <m:t>.</m:t>
        </m:r>
      </m:oMath>
      <w:r w:rsidR="009B266A">
        <w:rPr>
          <w:rFonts w:eastAsiaTheme="minorEastAsia"/>
          <w:b/>
          <w:bCs/>
          <w:lang w:val="en-US"/>
        </w:rPr>
        <w:t xml:space="preserve"> </w:t>
      </w:r>
      <w:r w:rsidR="001F4FB2">
        <w:rPr>
          <w:rFonts w:eastAsiaTheme="minorEastAsia"/>
          <w:lang w:val="en-US"/>
        </w:rPr>
        <w:t>As a consequence</w:t>
      </w:r>
      <w:r w:rsidR="009B266A">
        <w:rPr>
          <w:rFonts w:eastAsiaTheme="minorEastAsia"/>
          <w:lang w:val="en-US"/>
        </w:rPr>
        <w:t xml:space="preserve"> of th</w:t>
      </w:r>
      <w:r w:rsidR="00812C62">
        <w:rPr>
          <w:rFonts w:eastAsiaTheme="minorEastAsia"/>
          <w:lang w:val="en-US"/>
        </w:rPr>
        <w:t xml:space="preserve">e split response, </w:t>
      </w:r>
      <w:r w:rsidR="001F4FB2">
        <w:rPr>
          <w:rFonts w:eastAsiaTheme="minorEastAsia"/>
          <w:lang w:val="en-US"/>
        </w:rPr>
        <w:t>the</w:t>
      </w:r>
      <w:r w:rsidR="00812C62">
        <w:rPr>
          <w:rFonts w:eastAsiaTheme="minorEastAsia"/>
          <w:lang w:val="en-US"/>
        </w:rPr>
        <w:t xml:space="preserve"> uncertainty</w:t>
      </w:r>
      <w:r w:rsidR="001F4FB2">
        <w:rPr>
          <w:rFonts w:eastAsiaTheme="minorEastAsia"/>
          <w:lang w:val="en-US"/>
        </w:rPr>
        <w:t xml:space="preserve"> of high and low response was found separately </w:t>
      </w:r>
      <w:r w:rsidR="00F873EA">
        <w:rPr>
          <w:rFonts w:eastAsiaTheme="minorEastAsia"/>
          <w:lang w:val="en-US"/>
        </w:rPr>
        <w:t xml:space="preserve">following </w:t>
      </w:r>
    </w:p>
    <w:p w14:paraId="10946309" w14:textId="06491EE0" w:rsidR="007F641D" w:rsidRPr="00F731B2" w:rsidRDefault="004E62E1" w:rsidP="004D7B5D">
      <w:pPr>
        <w:spacing w:line="360" w:lineRule="auto"/>
        <w:rPr>
          <w:rFonts w:eastAsiaTheme="minorEastAsia"/>
          <w:lang w:val="en-US"/>
        </w:rPr>
      </w:pPr>
      <m:oMathPara>
        <m:oMath>
          <m:sSub>
            <m:sSubPr>
              <m:ctrlPr>
                <w:rPr>
                  <w:rFonts w:ascii="Cambria Math" w:hAnsi="Cambria Math"/>
                  <w:i/>
                  <w:lang w:val="en-US"/>
                </w:rPr>
              </m:ctrlPr>
            </m:sSubPr>
            <m:e>
              <m:acc>
                <m:accPr>
                  <m:chr m:val="̅"/>
                  <m:ctrlPr>
                    <w:rPr>
                      <w:rFonts w:ascii="Cambria Math" w:hAnsi="Cambria Math"/>
                      <w:b/>
                      <w:bCs/>
                      <w:i/>
                      <w:lang w:val="en-US"/>
                    </w:rPr>
                  </m:ctrlPr>
                </m:accPr>
                <m:e>
                  <m:r>
                    <m:rPr>
                      <m:sty m:val="bi"/>
                    </m:rPr>
                    <w:rPr>
                      <w:rFonts w:ascii="Cambria Math" w:hAnsi="Cambria Math"/>
                      <w:lang w:val="en-US"/>
                    </w:rPr>
                    <m:t>σ</m:t>
                  </m:r>
                </m:e>
              </m:acc>
            </m:e>
            <m:sub>
              <m:r>
                <w:rPr>
                  <w:rFonts w:ascii="Cambria Math" w:hAnsi="Cambria Math"/>
                  <w:lang w:val="en-US"/>
                </w:rPr>
                <m:t>low</m:t>
              </m:r>
            </m:sub>
          </m:sSub>
          <m:r>
            <w:rPr>
              <w:rFonts w:ascii="Cambria Math"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m:rPr>
                              <m:sty m:val="bi"/>
                            </m:rP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fit,low,i</m:t>
                              </m:r>
                            </m:sub>
                          </m:sSub>
                        </m:sub>
                        <m:sup>
                          <m:r>
                            <w:rPr>
                              <w:rFonts w:ascii="Cambria Math" w:hAnsi="Cambria Math"/>
                              <w:lang w:val="en-US"/>
                            </w:rPr>
                            <m:t>2</m:t>
                          </m:r>
                        </m:sup>
                      </m:sSubSup>
                    </m:e>
                  </m:nary>
                </m:e>
              </m:rad>
            </m:num>
            <m:den>
              <m:r>
                <w:rPr>
                  <w:rFonts w:ascii="Cambria Math" w:hAnsi="Cambria Math"/>
                  <w:lang w:val="en-US"/>
                </w:rPr>
                <m:t>low</m:t>
              </m:r>
            </m:den>
          </m:f>
          <m:r>
            <m:rPr>
              <m:sty m:val="p"/>
            </m:rPr>
            <w:rPr>
              <w:rFonts w:ascii="Cambria Math" w:hAnsi="Cambria Math"/>
              <w:lang w:val="en-US"/>
            </w:rPr>
            <m:t xml:space="preserve"> </m:t>
          </m:r>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high</m:t>
              </m:r>
            </m:sub>
          </m:sSub>
          <m:r>
            <w:rPr>
              <w:rFonts w:ascii="Cambria Math" w:eastAsiaTheme="minorEastAsia"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m:rPr>
                              <m:sty m:val="bi"/>
                            </m:rP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fit,high</m:t>
                              </m:r>
                            </m:sub>
                          </m:sSub>
                        </m:sub>
                        <m:sup>
                          <m:r>
                            <w:rPr>
                              <w:rFonts w:ascii="Cambria Math" w:hAnsi="Cambria Math"/>
                              <w:lang w:val="en-US"/>
                            </w:rPr>
                            <m:t>2</m:t>
                          </m:r>
                        </m:sup>
                      </m:sSubSup>
                    </m:e>
                  </m:nary>
                </m:e>
              </m:rad>
            </m:num>
            <m:den>
              <m:r>
                <w:rPr>
                  <w:rFonts w:ascii="Cambria Math" w:hAnsi="Cambria Math"/>
                  <w:lang w:val="en-US"/>
                </w:rPr>
                <m:t>high</m:t>
              </m:r>
            </m:den>
          </m:f>
          <m:r>
            <w:rPr>
              <w:rFonts w:ascii="Cambria Math" w:eastAsiaTheme="minorEastAsia" w:hAnsi="Cambria Math"/>
              <w:lang w:val="en-US"/>
            </w:rPr>
            <m:t xml:space="preserve">  ,</m:t>
          </m:r>
        </m:oMath>
      </m:oMathPara>
    </w:p>
    <w:p w14:paraId="0D3A612F" w14:textId="2C42FFFC" w:rsidR="00227858" w:rsidRPr="00837CF2" w:rsidRDefault="003A03C0" w:rsidP="004D7B5D">
      <w:pPr>
        <w:spacing w:line="360" w:lineRule="auto"/>
        <w:rPr>
          <w:rFonts w:eastAsiaTheme="minorEastAsia"/>
          <w:lang w:val="en-US"/>
        </w:rPr>
      </w:pPr>
      <w:commentRangeStart w:id="144"/>
      <w:r>
        <w:rPr>
          <w:rFonts w:eastAsiaTheme="minorEastAsia"/>
          <w:lang w:val="en-US"/>
        </w:rPr>
        <w:t xml:space="preserve">before being combined to </w:t>
      </w:r>
      <w:r w:rsidR="00FA1A1B">
        <w:rPr>
          <w:rFonts w:eastAsiaTheme="minorEastAsia"/>
          <w:lang w:val="en-US"/>
        </w:rPr>
        <w:t xml:space="preserve">total standard error of fit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fit,tot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ctrlPr>
              <w:rPr>
                <w:rFonts w:ascii="Cambria Math" w:eastAsiaTheme="minorEastAsia" w:hAnsi="Cambria Math"/>
                <w:b/>
                <w:bCs/>
                <w:i/>
                <w:lang w:val="en-US"/>
              </w:rPr>
            </m:ctrlPr>
          </m:deg>
          <m:e>
            <m:sSubSup>
              <m:sSubSupPr>
                <m:ctrlPr>
                  <w:rPr>
                    <w:rFonts w:ascii="Cambria Math" w:eastAsiaTheme="minorEastAsia" w:hAnsi="Cambria Math"/>
                    <w:b/>
                    <w:bCs/>
                    <w:i/>
                    <w:lang w:val="en-US"/>
                  </w:rPr>
                </m:ctrlPr>
              </m:sSubSup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low</m:t>
                </m:r>
              </m:sub>
              <m:sup>
                <m:r>
                  <w:rPr>
                    <w:rFonts w:ascii="Cambria Math" w:eastAsiaTheme="minorEastAsia" w:hAnsi="Cambria Math"/>
                    <w:lang w:val="en-US"/>
                  </w:rPr>
                  <m:t>2</m:t>
                </m:r>
              </m:sup>
            </m:sSubSup>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p>
                  <m:sSupPr>
                    <m:ctrlPr>
                      <w:rPr>
                        <w:rFonts w:ascii="Cambria Math" w:eastAsiaTheme="minorEastAsia" w:hAnsi="Cambria Math"/>
                        <w:b/>
                        <w:bCs/>
                        <w:i/>
                        <w:lang w:val="en-US"/>
                      </w:rPr>
                    </m:ctrlPr>
                  </m:sSup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p>
                    <m:r>
                      <w:rPr>
                        <w:rFonts w:ascii="Cambria Math" w:eastAsiaTheme="minorEastAsia" w:hAnsi="Cambria Math"/>
                        <w:lang w:val="en-US"/>
                      </w:rPr>
                      <m:t>2</m:t>
                    </m:r>
                  </m:sup>
                </m:sSup>
              </m:e>
              <m:sub>
                <m:r>
                  <w:rPr>
                    <w:rFonts w:ascii="Cambria Math" w:eastAsiaTheme="minorEastAsia" w:hAnsi="Cambria Math"/>
                    <w:lang w:val="en-US"/>
                  </w:rPr>
                  <m:t>high</m:t>
                </m:r>
              </m:sub>
            </m:sSub>
          </m:e>
        </m:rad>
        <m:r>
          <m:rPr>
            <m:sty m:val="bi"/>
          </m:rPr>
          <w:rPr>
            <w:rFonts w:ascii="Cambria Math" w:eastAsiaTheme="minorEastAsia" w:hAnsi="Cambria Math"/>
            <w:lang w:val="en-US"/>
          </w:rPr>
          <m:t xml:space="preserve"> </m:t>
        </m:r>
      </m:oMath>
      <w:r w:rsidR="00775D62">
        <w:rPr>
          <w:rFonts w:eastAsiaTheme="minorEastAsia"/>
          <w:lang w:val="en-US"/>
        </w:rPr>
        <w:t>.</w:t>
      </w:r>
      <w:r>
        <w:rPr>
          <w:rFonts w:eastAsiaTheme="minorEastAsia"/>
          <w:lang w:val="en-US"/>
        </w:rPr>
        <w:t xml:space="preserve"> </w:t>
      </w:r>
      <w:commentRangeEnd w:id="144"/>
      <w:r w:rsidR="007A5AB9">
        <w:rPr>
          <w:rStyle w:val="CommentReference"/>
        </w:rPr>
        <w:commentReference w:id="144"/>
      </w:r>
    </w:p>
    <w:p w14:paraId="760BB6AE" w14:textId="5B987A4E" w:rsidR="00227858" w:rsidRDefault="005273A7" w:rsidP="004D7B5D">
      <w:pPr>
        <w:spacing w:line="360" w:lineRule="auto"/>
        <w:rPr>
          <w:rFonts w:eastAsiaTheme="minorEastAsia"/>
          <w:lang w:val="en-US"/>
        </w:rPr>
      </w:pPr>
      <w:r>
        <w:rPr>
          <w:rFonts w:eastAsiaTheme="minorEastAsia"/>
          <w:lang w:val="en-US"/>
        </w:rPr>
        <w:t xml:space="preserve">The standard error of each pixel was </w:t>
      </w:r>
      <w:r w:rsidR="00B7364F">
        <w:rPr>
          <w:rFonts w:eastAsiaTheme="minorEastAsia"/>
          <w:lang w:val="en-US"/>
        </w:rPr>
        <w:t xml:space="preserve">also found </w:t>
      </w:r>
      <w:r w:rsidR="00295061">
        <w:rPr>
          <w:rFonts w:eastAsiaTheme="minorEastAsia"/>
          <w:lang w:val="en-US"/>
        </w:rPr>
        <w:t xml:space="preserve">separately </w:t>
      </w:r>
      <w:r w:rsidR="00775D62">
        <w:rPr>
          <w:rFonts w:eastAsiaTheme="minorEastAsia"/>
          <w:lang w:val="en-US"/>
        </w:rPr>
        <w:t xml:space="preserve">before being combined to the total standard error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sub>
        </m:sSub>
      </m:oMath>
      <w:r w:rsidR="00295061">
        <w:rPr>
          <w:rFonts w:eastAsiaTheme="minorEastAsia"/>
          <w:lang w:val="en-US"/>
        </w:rPr>
        <w:t xml:space="preserve">. </w:t>
      </w:r>
      <w:r w:rsidR="00295061">
        <w:rPr>
          <w:rFonts w:eastAsiaTheme="minorEastAsia"/>
          <w:lang w:val="en-US"/>
        </w:rPr>
        <w:br/>
      </w:r>
      <w:r w:rsidR="00F4262F">
        <w:rPr>
          <w:rFonts w:eastAsiaTheme="minorEastAsia"/>
          <w:lang w:val="en-US"/>
        </w:rPr>
        <w:t xml:space="preserve">Finally, we combined all the errors to get the total standard error of the mean dose map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fit,tot</m:t>
                </m:r>
                <m:ctrlPr>
                  <w:rPr>
                    <w:rFonts w:ascii="Cambria Math" w:eastAsiaTheme="minorEastAsia" w:hAnsi="Cambria Math"/>
                    <w:i/>
                    <w:lang w:val="en-US"/>
                  </w:rPr>
                </m:ctrlP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r>
                  <m:rPr>
                    <m:sty m:val="bi"/>
                  </m:rPr>
                  <w:rPr>
                    <w:rFonts w:ascii="Cambria Math" w:eastAsiaTheme="minorEastAsia" w:hAnsi="Cambria Math"/>
                    <w:lang w:val="en-US"/>
                  </w:rPr>
                  <m:t>,</m:t>
                </m:r>
                <m:r>
                  <w:rPr>
                    <w:rFonts w:ascii="Cambria Math" w:eastAsiaTheme="minorEastAsia" w:hAnsi="Cambria Math"/>
                    <w:lang w:val="en-US"/>
                  </w:rPr>
                  <m:t>tot</m:t>
                </m:r>
              </m:sub>
              <m:sup>
                <m:r>
                  <m:rPr>
                    <m:sty m:val="bi"/>
                  </m:rPr>
                  <w:rPr>
                    <w:rFonts w:ascii="Cambria Math" w:eastAsiaTheme="minorEastAsia" w:hAnsi="Cambria Math"/>
                    <w:lang w:val="en-US"/>
                  </w:rPr>
                  <m:t>2</m:t>
                </m:r>
              </m:sup>
            </m:sSubSup>
            <m:r>
              <w:rPr>
                <w:rFonts w:ascii="Cambria Math" w:eastAsiaTheme="minorEastAsia" w:hAnsi="Cambria Math"/>
                <w:lang w:val="en-US"/>
              </w:rPr>
              <m:t xml:space="preserve"> </m:t>
            </m:r>
          </m:e>
        </m:rad>
        <m:r>
          <w:rPr>
            <w:rFonts w:ascii="Cambria Math" w:eastAsiaTheme="minorEastAsia" w:hAnsi="Cambria Math"/>
            <w:lang w:val="en-US"/>
          </w:rPr>
          <m:t xml:space="preserve"> </m:t>
        </m:r>
      </m:oMath>
      <w:r w:rsidR="00A30149">
        <w:rPr>
          <w:rFonts w:eastAsiaTheme="minorEastAsia"/>
          <w:lang w:val="en-US"/>
        </w:rPr>
        <w:t>.</w:t>
      </w:r>
      <w:r w:rsidR="00F01341">
        <w:rPr>
          <w:rFonts w:eastAsiaTheme="minorEastAsia"/>
          <w:b/>
          <w:bCs/>
          <w:lang w:val="en-US"/>
        </w:rPr>
        <w:t xml:space="preserve"> </w:t>
      </w:r>
    </w:p>
    <w:p w14:paraId="604C684F" w14:textId="05B01161" w:rsidR="00227858" w:rsidRDefault="005B5D67" w:rsidP="004D7B5D">
      <w:pPr>
        <w:spacing w:line="360" w:lineRule="auto"/>
        <w:rPr>
          <w:rFonts w:eastAsiaTheme="minorEastAsia"/>
          <w:lang w:val="en-US"/>
        </w:rPr>
      </w:pPr>
      <w:r>
        <w:rPr>
          <w:rFonts w:eastAsiaTheme="minorEastAsia"/>
          <w:noProof/>
          <w:lang w:val="en-US"/>
        </w:rPr>
        <w:drawing>
          <wp:anchor distT="0" distB="0" distL="114300" distR="114300" simplePos="0" relativeHeight="251816960" behindDoc="1" locked="0" layoutInCell="1" allowOverlap="1" wp14:anchorId="24EF3982" wp14:editId="1FE87C05">
            <wp:simplePos x="0" y="0"/>
            <wp:positionH relativeFrom="margin">
              <wp:posOffset>112895</wp:posOffset>
            </wp:positionH>
            <wp:positionV relativeFrom="paragraph">
              <wp:posOffset>171302</wp:posOffset>
            </wp:positionV>
            <wp:extent cx="6010275" cy="3251632"/>
            <wp:effectExtent l="0" t="0" r="0" b="6350"/>
            <wp:wrapTight wrapText="bothSides">
              <wp:wrapPolygon edited="0">
                <wp:start x="0" y="0"/>
                <wp:lineTo x="0" y="21516"/>
                <wp:lineTo x="21497" y="21516"/>
                <wp:lineTo x="21497" y="0"/>
                <wp:lineTo x="0" y="0"/>
              </wp:wrapPolygon>
            </wp:wrapTight>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rotWithShape="1">
                    <a:blip r:embed="rId49">
                      <a:extLst>
                        <a:ext uri="{28A0092B-C50C-407E-A947-70E740481C1C}">
                          <a14:useLocalDpi xmlns:a14="http://schemas.microsoft.com/office/drawing/2010/main" val="0"/>
                        </a:ext>
                      </a:extLst>
                    </a:blip>
                    <a:srcRect l="3205" t="5413" r="4968" b="6268"/>
                    <a:stretch/>
                  </pic:blipFill>
                  <pic:spPr bwMode="auto">
                    <a:xfrm>
                      <a:off x="0" y="0"/>
                      <a:ext cx="6010275" cy="3251632"/>
                    </a:xfrm>
                    <a:prstGeom prst="rect">
                      <a:avLst/>
                    </a:prstGeom>
                    <a:ln>
                      <a:noFill/>
                    </a:ln>
                    <a:extLst>
                      <a:ext uri="{53640926-AAD7-44D8-BBD7-CCE9431645EC}">
                        <a14:shadowObscured xmlns:a14="http://schemas.microsoft.com/office/drawing/2010/main"/>
                      </a:ext>
                    </a:extLst>
                  </pic:spPr>
                </pic:pic>
              </a:graphicData>
            </a:graphic>
          </wp:anchor>
        </w:drawing>
      </w:r>
    </w:p>
    <w:p w14:paraId="3D82CF53" w14:textId="14ECB873" w:rsidR="00227858" w:rsidRDefault="005B5D67" w:rsidP="004D7B5D">
      <w:pPr>
        <w:spacing w:line="360" w:lineRule="auto"/>
        <w:rPr>
          <w:rFonts w:eastAsiaTheme="minorEastAsia"/>
          <w:lang w:val="en-US"/>
        </w:rPr>
      </w:pPr>
      <w:r>
        <w:rPr>
          <w:noProof/>
        </w:rPr>
        <w:lastRenderedPageBreak/>
        <mc:AlternateContent>
          <mc:Choice Requires="wps">
            <w:drawing>
              <wp:anchor distT="0" distB="0" distL="114300" distR="114300" simplePos="0" relativeHeight="251789312" behindDoc="1" locked="0" layoutInCell="1" allowOverlap="1" wp14:anchorId="43FF71C3" wp14:editId="146353F0">
                <wp:simplePos x="0" y="0"/>
                <wp:positionH relativeFrom="margin">
                  <wp:posOffset>376339</wp:posOffset>
                </wp:positionH>
                <wp:positionV relativeFrom="paragraph">
                  <wp:posOffset>-378352</wp:posOffset>
                </wp:positionV>
                <wp:extent cx="5648325" cy="552450"/>
                <wp:effectExtent l="0" t="0" r="9525" b="0"/>
                <wp:wrapTight wrapText="bothSides">
                  <wp:wrapPolygon edited="0">
                    <wp:start x="0" y="0"/>
                    <wp:lineTo x="0" y="20855"/>
                    <wp:lineTo x="21564" y="20855"/>
                    <wp:lineTo x="2156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648325" cy="552450"/>
                        </a:xfrm>
                        <a:prstGeom prst="rect">
                          <a:avLst/>
                        </a:prstGeom>
                        <a:solidFill>
                          <a:prstClr val="white"/>
                        </a:solidFill>
                        <a:ln>
                          <a:noFill/>
                        </a:ln>
                      </wps:spPr>
                      <wps:txbx>
                        <w:txbxContent>
                          <w:p w14:paraId="54885E15" w14:textId="2D78539A" w:rsidR="00166605" w:rsidRPr="00166605" w:rsidRDefault="00166605" w:rsidP="00166605">
                            <w:pPr>
                              <w:pStyle w:val="Caption"/>
                              <w:rPr>
                                <w:noProof/>
                                <w:sz w:val="24"/>
                                <w:lang w:val="en-US"/>
                              </w:rPr>
                            </w:pPr>
                            <w:bookmarkStart w:id="145" w:name="_Ref103347122"/>
                            <w:r w:rsidRPr="0016660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12</w:t>
                            </w:r>
                            <w:r w:rsidR="00D862CB">
                              <w:rPr>
                                <w:lang w:val="en-US"/>
                              </w:rPr>
                              <w:fldChar w:fldCharType="end"/>
                            </w:r>
                            <w:bookmarkEnd w:id="145"/>
                            <w:r w:rsidRPr="00166605">
                              <w:rPr>
                                <w:lang w:val="en-US"/>
                              </w:rPr>
                              <w:t xml:space="preserve">. </w:t>
                            </w:r>
                            <w:r>
                              <w:rPr>
                                <w:lang w:val="en-US"/>
                              </w:rPr>
                              <w:t xml:space="preserve">An overview of registration process to generate a mean dose map from the measurement films. First all films are registered to the first film in the folder (reference image), then each image pixel value is converted to netOD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71C3" id="Text Box 87" o:spid="_x0000_s1047" type="#_x0000_t202" style="position:absolute;margin-left:29.65pt;margin-top:-29.8pt;width:444.75pt;height:43.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" stroked="f">
                <v:textbox inset="0,0,0,0">
                  <w:txbxContent>
                    <w:p w14:paraId="54885E15" w14:textId="2D78539A" w:rsidR="00166605" w:rsidRPr="00166605" w:rsidRDefault="00166605" w:rsidP="00166605">
                      <w:pPr>
                        <w:pStyle w:val="Caption"/>
                        <w:rPr>
                          <w:noProof/>
                          <w:sz w:val="24"/>
                          <w:lang w:val="en-US"/>
                        </w:rPr>
                      </w:pPr>
                      <w:bookmarkStart w:id="146" w:name="_Ref103347122"/>
                      <w:r w:rsidRPr="0016660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12</w:t>
                      </w:r>
                      <w:r w:rsidR="00D862CB">
                        <w:rPr>
                          <w:lang w:val="en-US"/>
                        </w:rPr>
                        <w:fldChar w:fldCharType="end"/>
                      </w:r>
                      <w:bookmarkEnd w:id="146"/>
                      <w:r w:rsidRPr="00166605">
                        <w:rPr>
                          <w:lang w:val="en-US"/>
                        </w:rPr>
                        <w:t xml:space="preserve">. </w:t>
                      </w:r>
                      <w:r>
                        <w:rPr>
                          <w:lang w:val="en-US"/>
                        </w:rPr>
                        <w:t xml:space="preserve">An overview of registration process to generate a mean dose map from the measurement films. First all films are registered to the first film in the folder (reference image), then each image pixel value is converted to netOD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v:textbox>
                <w10:wrap type="tight" anchorx="margin"/>
              </v:shape>
            </w:pict>
          </mc:Fallback>
        </mc:AlternateContent>
      </w:r>
    </w:p>
    <w:p w14:paraId="59448C99" w14:textId="5A090769" w:rsidR="00C02D0B" w:rsidRPr="00C86FEE" w:rsidRDefault="00FB3E50" w:rsidP="004D7B5D">
      <w:pPr>
        <w:spacing w:line="360" w:lineRule="auto"/>
        <w:rPr>
          <w:lang w:val="en-US"/>
        </w:rPr>
      </w:pPr>
      <w:r>
        <w:rPr>
          <w:lang w:val="en-US"/>
        </w:rPr>
        <w:t xml:space="preserve">Dose profiles were made by </w:t>
      </w:r>
      <w:r w:rsidR="006871F5">
        <w:rPr>
          <w:lang w:val="en-US"/>
        </w:rPr>
        <w:t>calculating the mean dose in each pixel row</w:t>
      </w:r>
      <w:r w:rsidR="00720A1C">
        <w:rPr>
          <w:lang w:val="en-US"/>
        </w:rPr>
        <w:t xml:space="preserve"> within </w:t>
      </w:r>
      <w:r w:rsidR="00057952">
        <w:rPr>
          <w:lang w:val="en-US"/>
        </w:rPr>
        <w:t xml:space="preserve">a </w:t>
      </w:r>
      <w:r w:rsidR="00995116">
        <w:rPr>
          <w:lang w:val="en-US"/>
        </w:rPr>
        <w:t>limit</w:t>
      </w:r>
      <w:r w:rsidR="00813970">
        <w:rPr>
          <w:lang w:val="en-US"/>
        </w:rPr>
        <w:t>ed area</w:t>
      </w:r>
      <w:r w:rsidR="006871F5">
        <w:rPr>
          <w:lang w:val="en-US"/>
        </w:rPr>
        <w:t xml:space="preserve">. </w:t>
      </w:r>
      <w:r w:rsidR="00995116">
        <w:rPr>
          <w:lang w:val="en-US"/>
        </w:rPr>
        <w:t xml:space="preserve">The upper and lower limit was chosen to </w:t>
      </w:r>
      <w:r w:rsidR="00CD4874">
        <w:rPr>
          <w:lang w:val="en-US"/>
        </w:rPr>
        <w:t xml:space="preserve">remove variations in the mean caused by areas where the GRID </w:t>
      </w:r>
      <w:r w:rsidR="00884FCF">
        <w:rPr>
          <w:lang w:val="en-US"/>
        </w:rPr>
        <w:t>openings</w:t>
      </w:r>
      <w:r w:rsidR="00CD4874">
        <w:rPr>
          <w:lang w:val="en-US"/>
        </w:rPr>
        <w:t xml:space="preserve"> w</w:t>
      </w:r>
      <w:r w:rsidR="00EB798B">
        <w:rPr>
          <w:lang w:val="en-US"/>
        </w:rPr>
        <w:t>ere</w:t>
      </w:r>
      <w:r w:rsidR="00CD4874">
        <w:rPr>
          <w:lang w:val="en-US"/>
        </w:rPr>
        <w:t xml:space="preserve"> of </w:t>
      </w:r>
      <w:r w:rsidR="00472A25">
        <w:rPr>
          <w:lang w:val="en-US"/>
        </w:rPr>
        <w:t>un</w:t>
      </w:r>
      <w:r w:rsidR="00CD4874">
        <w:rPr>
          <w:lang w:val="en-US"/>
        </w:rPr>
        <w:t xml:space="preserve">equal length. In </w:t>
      </w:r>
      <w:r w:rsidR="00CD4874">
        <w:rPr>
          <w:lang w:val="en-US"/>
        </w:rPr>
        <w:fldChar w:fldCharType="begin"/>
      </w:r>
      <w:r w:rsidR="00CD4874">
        <w:rPr>
          <w:lang w:val="en-US"/>
        </w:rPr>
        <w:instrText xml:space="preserve"> REF _Ref94698801 \h </w:instrText>
      </w:r>
      <w:r w:rsidR="004D7B5D">
        <w:rPr>
          <w:lang w:val="en-US"/>
        </w:rPr>
        <w:instrText xml:space="preserve"> \* MERGEFORMAT </w:instrText>
      </w:r>
      <w:r w:rsidR="00CD4874">
        <w:rPr>
          <w:lang w:val="en-US"/>
        </w:rPr>
      </w:r>
      <w:r w:rsidR="00CD4874">
        <w:rPr>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CD4874">
        <w:rPr>
          <w:lang w:val="en-US"/>
        </w:rPr>
        <w:fldChar w:fldCharType="end"/>
      </w:r>
      <w:r w:rsidR="00CD4874">
        <w:rPr>
          <w:lang w:val="en-US"/>
        </w:rPr>
        <w:t xml:space="preserve"> we see a</w:t>
      </w:r>
      <w:r w:rsidR="000D4DC2">
        <w:rPr>
          <w:lang w:val="en-US"/>
        </w:rPr>
        <w:t xml:space="preserve">n example of this, where the </w:t>
      </w:r>
      <w:r w:rsidR="00AD619D">
        <w:rPr>
          <w:lang w:val="en-US"/>
        </w:rPr>
        <w:t>fil</w:t>
      </w:r>
      <w:r w:rsidR="00B93AC9">
        <w:rPr>
          <w:lang w:val="en-US"/>
        </w:rPr>
        <w:t>m</w:t>
      </w:r>
      <w:r w:rsidR="009C6D22">
        <w:rPr>
          <w:lang w:val="en-US"/>
        </w:rPr>
        <w:t xml:space="preserve"> narrows at the bottom</w:t>
      </w:r>
      <w:r w:rsidR="00B93AC9">
        <w:rPr>
          <w:lang w:val="en-US"/>
        </w:rPr>
        <w:t>,</w:t>
      </w:r>
      <w:r w:rsidR="00CD4874">
        <w:rPr>
          <w:lang w:val="en-US"/>
        </w:rPr>
        <w:t xml:space="preserve"> causing a decrease in mean dose </w:t>
      </w:r>
      <w:r w:rsidR="007270BA">
        <w:rPr>
          <w:lang w:val="en-US"/>
        </w:rPr>
        <w:t>for the rows located here.</w:t>
      </w:r>
      <w:r w:rsidR="00874A6E">
        <w:rPr>
          <w:lang w:val="en-US"/>
        </w:rPr>
        <w:t xml:space="preserve"> </w:t>
      </w:r>
      <w:r w:rsidR="006A768A">
        <w:rPr>
          <w:lang w:val="en-US"/>
        </w:rPr>
        <w:t xml:space="preserve">From the </w:t>
      </w:r>
      <w:r w:rsidR="002210E1">
        <w:rPr>
          <w:lang w:val="en-US"/>
        </w:rPr>
        <w:t>dose</w:t>
      </w:r>
      <w:r w:rsidR="006A768A">
        <w:rPr>
          <w:lang w:val="en-US"/>
        </w:rPr>
        <w:t xml:space="preserve"> profiles we</w:t>
      </w:r>
      <w:r w:rsidR="00560ACA">
        <w:rPr>
          <w:lang w:val="en-US"/>
        </w:rPr>
        <w:t xml:space="preserve"> estimated the</w:t>
      </w:r>
      <w:r w:rsidR="00745E14">
        <w:rPr>
          <w:lang w:val="en-US"/>
        </w:rPr>
        <w:t xml:space="preserve"> dose prescribed with OPEN field and GRID, in</w:t>
      </w:r>
      <w:r w:rsidR="00560ACA">
        <w:rPr>
          <w:lang w:val="en-US"/>
        </w:rPr>
        <w:t xml:space="preserve"> the </w:t>
      </w:r>
      <w:r w:rsidR="006A768A">
        <w:rPr>
          <w:lang w:val="en-US"/>
        </w:rPr>
        <w:t xml:space="preserve">peak and valley </w:t>
      </w:r>
      <w:r w:rsidR="00560ACA">
        <w:rPr>
          <w:lang w:val="en-US"/>
        </w:rPr>
        <w:t>areas</w:t>
      </w:r>
      <w:r w:rsidR="00C57B8F">
        <w:rPr>
          <w:lang w:val="en-US"/>
        </w:rPr>
        <w:t>.</w:t>
      </w:r>
      <w:r w:rsidR="00196E1F">
        <w:rPr>
          <w:lang w:val="en-US"/>
        </w:rPr>
        <w:t xml:space="preserve"> </w:t>
      </w:r>
      <w:r w:rsidR="00B4719E">
        <w:rPr>
          <w:lang w:val="en-US"/>
        </w:rPr>
        <w:t xml:space="preserve">For OPEN filed, mean dose was found from all 16 dose profiles generated from the irradiated measurement films. </w:t>
      </w:r>
      <w:r w:rsidR="003E3753">
        <w:rPr>
          <w:lang w:val="en-US"/>
        </w:rPr>
        <w:t xml:space="preserve">The dose profiles for GRID irradiated measurement films were separated into datapoints that were within the peak or valley dose category. </w:t>
      </w:r>
      <w:r w:rsidR="0094176D">
        <w:rPr>
          <w:lang w:val="en-US"/>
        </w:rPr>
        <w:t xml:space="preserve">Peak </w:t>
      </w:r>
      <w:r w:rsidR="00A83CD1">
        <w:rPr>
          <w:lang w:val="en-US"/>
        </w:rPr>
        <w:t>and valley</w:t>
      </w:r>
      <w:r w:rsidR="00E45690">
        <w:rPr>
          <w:lang w:val="en-US"/>
        </w:rPr>
        <w:t xml:space="preserve"> doses</w:t>
      </w:r>
      <w:r w:rsidR="00A83CD1">
        <w:rPr>
          <w:lang w:val="en-US"/>
        </w:rPr>
        <w:t xml:space="preserve"> </w:t>
      </w:r>
      <w:r w:rsidR="00E45690">
        <w:rPr>
          <w:lang w:val="en-US"/>
        </w:rPr>
        <w:t>were</w:t>
      </w:r>
      <w:r w:rsidR="00A83CD1">
        <w:rPr>
          <w:lang w:val="en-US"/>
        </w:rPr>
        <w:t xml:space="preserve"> defined as </w:t>
      </w:r>
      <w:r w:rsidR="00535FA9">
        <w:rPr>
          <w:lang w:val="en-US"/>
        </w:rPr>
        <w:t>being</w:t>
      </w:r>
      <w:r w:rsidR="00A83CD1">
        <w:rPr>
          <w:lang w:val="en-US"/>
        </w:rPr>
        <w:t xml:space="preserve"> </w:t>
      </w:r>
      <w:r w:rsidR="00A83CD1" w:rsidRPr="00E13FAB">
        <w:rPr>
          <w:b/>
          <w:bCs/>
          <w:lang w:val="en-US"/>
        </w:rPr>
        <w:t>above</w:t>
      </w:r>
      <w:r w:rsidR="00A83CD1">
        <w:rPr>
          <w:lang w:val="en-US"/>
        </w:rPr>
        <w:t xml:space="preserve"> </w:t>
      </w:r>
      <w:r w:rsidR="00C84C2F">
        <w:rPr>
          <w:lang w:val="en-US"/>
        </w:rPr>
        <w:t>9</w:t>
      </w:r>
      <w:r w:rsidR="00BD17DC">
        <w:rPr>
          <w:lang w:val="en-US"/>
        </w:rPr>
        <w:t>5</w:t>
      </w:r>
      <w:r w:rsidR="00C84C2F">
        <w:rPr>
          <w:lang w:val="en-US"/>
        </w:rPr>
        <w:t>% of maximum dose, and</w:t>
      </w:r>
      <w:r w:rsidR="00806FB2">
        <w:rPr>
          <w:lang w:val="en-US"/>
        </w:rPr>
        <w:t xml:space="preserve"> </w:t>
      </w:r>
      <w:r w:rsidR="00806FB2">
        <w:rPr>
          <w:b/>
          <w:bCs/>
          <w:lang w:val="en-US"/>
        </w:rPr>
        <w:t>below</w:t>
      </w:r>
      <w:r w:rsidR="00C84C2F">
        <w:rPr>
          <w:lang w:val="en-US"/>
        </w:rPr>
        <w:t xml:space="preserve"> </w:t>
      </w:r>
      <w:r w:rsidR="00806FB2">
        <w:rPr>
          <w:lang w:val="en-US"/>
        </w:rPr>
        <w:t>10</w:t>
      </w:r>
      <w:r w:rsidR="001F22A8">
        <w:rPr>
          <w:lang w:val="en-US"/>
        </w:rPr>
        <w:t>5</w:t>
      </w:r>
      <w:r w:rsidR="001C3E7F">
        <w:rPr>
          <w:lang w:val="en-US"/>
        </w:rPr>
        <w:t xml:space="preserve">% </w:t>
      </w:r>
      <w:r w:rsidR="00806FB2">
        <w:rPr>
          <w:lang w:val="en-US"/>
        </w:rPr>
        <w:t xml:space="preserve">of </w:t>
      </w:r>
      <w:r w:rsidR="002D1627">
        <w:rPr>
          <w:lang w:val="en-US"/>
        </w:rPr>
        <w:t>the</w:t>
      </w:r>
      <w:r w:rsidR="001C3E7F">
        <w:rPr>
          <w:lang w:val="en-US"/>
        </w:rPr>
        <w:t xml:space="preserve"> </w:t>
      </w:r>
      <w:r w:rsidR="00C40B48">
        <w:rPr>
          <w:lang w:val="en-US"/>
        </w:rPr>
        <w:t>minimum dose</w:t>
      </w:r>
      <w:r w:rsidR="004C3506">
        <w:rPr>
          <w:lang w:val="en-US"/>
        </w:rPr>
        <w:t>, respectively</w:t>
      </w:r>
      <w:r w:rsidR="00C40B48">
        <w:rPr>
          <w:lang w:val="en-US"/>
        </w:rPr>
        <w:t>.</w:t>
      </w:r>
      <w:r w:rsidR="00FC030E">
        <w:rPr>
          <w:lang w:val="en-US"/>
        </w:rPr>
        <w:t xml:space="preserve"> </w:t>
      </w:r>
      <w:r w:rsidR="00184C87">
        <w:rPr>
          <w:lang w:val="en-US"/>
        </w:rPr>
        <w:t xml:space="preserve">Then the mean dose of all these datapoints was found. Uncertainty was estimated </w:t>
      </w:r>
      <w:r w:rsidR="007F407E">
        <w:rPr>
          <w:lang w:val="en-US"/>
        </w:rPr>
        <w:t>by combining the</w:t>
      </w:r>
      <w:r w:rsidR="009960E3">
        <w:rPr>
          <w:lang w:val="en-US"/>
        </w:rPr>
        <w:t xml:space="preserve"> total</w:t>
      </w:r>
      <w:r w:rsidR="007F407E">
        <w:rPr>
          <w:lang w:val="en-US"/>
        </w:rPr>
        <w:t xml:space="preserve"> uncertainty </w:t>
      </w:r>
      <w:r w:rsidR="009C452F">
        <w:rPr>
          <w:lang w:val="en-US"/>
        </w:rPr>
        <w:t xml:space="preserve">of </w:t>
      </w:r>
      <w:r w:rsidR="000A427D">
        <w:rPr>
          <w:lang w:val="en-US"/>
        </w:rPr>
        <w:t>all films</w:t>
      </w:r>
      <w:r w:rsidR="009960E3">
        <w:rPr>
          <w:lang w:val="en-US"/>
        </w:rPr>
        <w:t>,</w:t>
      </w:r>
      <w:r w:rsidR="000A427D">
        <w:rPr>
          <w:lang w:val="en-US"/>
        </w:rPr>
        <w:t xml:space="preserve"> both high and low response. </w:t>
      </w:r>
      <w:r w:rsidR="00965D26">
        <w:rPr>
          <w:lang w:val="en-US"/>
        </w:rPr>
        <w:br/>
      </w:r>
      <w:r w:rsidR="00BA7AFC">
        <w:rPr>
          <w:lang w:val="en-US"/>
        </w:rPr>
        <w:t>As mentioned, t</w:t>
      </w:r>
      <w:r w:rsidR="00EA1131">
        <w:rPr>
          <w:lang w:val="en-US"/>
        </w:rPr>
        <w:t xml:space="preserve">he lack of high and low response in the calibration films for dotted GRID </w:t>
      </w:r>
      <w:r w:rsidR="004D53D6">
        <w:rPr>
          <w:lang w:val="en-US"/>
        </w:rPr>
        <w:t xml:space="preserve">complicated the fitting of equation </w:t>
      </w:r>
      <w:r w:rsidR="004D53D6">
        <w:rPr>
          <w:lang w:val="en-US"/>
        </w:rPr>
        <w:fldChar w:fldCharType="begin"/>
      </w:r>
      <w:r w:rsidR="004D53D6">
        <w:rPr>
          <w:lang w:val="en-US"/>
        </w:rPr>
        <w:instrText xml:space="preserve"> REF _Ref101268144 \h </w:instrText>
      </w:r>
      <w:r w:rsidR="004D7B5D">
        <w:rPr>
          <w:lang w:val="en-US"/>
        </w:rPr>
        <w:instrText xml:space="preserve"> \* MERGEFORMAT </w:instrText>
      </w:r>
      <w:r w:rsidR="004D53D6">
        <w:rPr>
          <w:lang w:val="en-US"/>
        </w:rPr>
      </w:r>
      <w:r w:rsidR="004D53D6">
        <w:rPr>
          <w:lang w:val="en-US"/>
        </w:rPr>
        <w:fldChar w:fldCharType="separate"/>
      </w:r>
      <w:r w:rsidR="00380EB7" w:rsidRPr="00380EB7">
        <w:rPr>
          <w:noProof/>
          <w:lang w:val="en-US"/>
        </w:rPr>
        <w:t>2</w:t>
      </w:r>
      <w:r w:rsidR="00380EB7" w:rsidRPr="00380EB7">
        <w:rPr>
          <w:noProof/>
          <w:lang w:val="en-US"/>
        </w:rPr>
        <w:noBreakHyphen/>
        <w:t>6</w:t>
      </w:r>
      <w:r w:rsidR="004D53D6">
        <w:rPr>
          <w:lang w:val="en-US"/>
        </w:rPr>
        <w:fldChar w:fldCharType="end"/>
      </w:r>
      <w:r w:rsidR="004D53D6">
        <w:rPr>
          <w:lang w:val="en-US"/>
        </w:rPr>
        <w:t>. When plotting the n</w:t>
      </w:r>
      <w:r w:rsidR="000F17BE">
        <w:rPr>
          <w:lang w:val="en-US"/>
        </w:rPr>
        <w:t>etOD</w:t>
      </w:r>
      <w:r w:rsidR="0026412F">
        <w:rPr>
          <w:lang w:val="en-US"/>
        </w:rPr>
        <w:t xml:space="preserve"> from these films together with the data from the first calibration,</w:t>
      </w:r>
      <w:r w:rsidR="004D53D6">
        <w:rPr>
          <w:lang w:val="en-US"/>
        </w:rPr>
        <w:t xml:space="preserve"> </w:t>
      </w:r>
      <w:r w:rsidR="006E0F3F">
        <w:rPr>
          <w:lang w:val="en-US"/>
        </w:rPr>
        <w:t>we saw that some films</w:t>
      </w:r>
      <w:r w:rsidR="005E3C87">
        <w:rPr>
          <w:lang w:val="en-US"/>
        </w:rPr>
        <w:t xml:space="preserve"> </w:t>
      </w:r>
      <w:r w:rsidR="006E0F3F">
        <w:rPr>
          <w:lang w:val="en-US"/>
        </w:rPr>
        <w:t xml:space="preserve">exhibited </w:t>
      </w:r>
      <w:r w:rsidR="006E0F3F" w:rsidRPr="00326EB7">
        <w:rPr>
          <w:b/>
          <w:bCs/>
          <w:lang w:val="en-US"/>
        </w:rPr>
        <w:t>only</w:t>
      </w:r>
      <w:r w:rsidR="006E0F3F">
        <w:rPr>
          <w:lang w:val="en-US"/>
        </w:rPr>
        <w:t xml:space="preserve"> low or high response</w:t>
      </w:r>
      <w:r w:rsidR="00332274">
        <w:rPr>
          <w:lang w:val="en-US"/>
        </w:rPr>
        <w:t>, not both</w:t>
      </w:r>
      <w:r w:rsidR="005E3C87">
        <w:rPr>
          <w:lang w:val="en-US"/>
        </w:rPr>
        <w:t xml:space="preserve"> </w:t>
      </w:r>
      <w:r w:rsidR="00280923">
        <w:rPr>
          <w:lang w:val="en-US"/>
        </w:rPr>
        <w:t xml:space="preserve">(see </w:t>
      </w:r>
      <w:r w:rsidR="00280923">
        <w:rPr>
          <w:lang w:val="en-US"/>
        </w:rPr>
        <w:fldChar w:fldCharType="begin"/>
      </w:r>
      <w:r w:rsidR="00280923">
        <w:rPr>
          <w:lang w:val="en-US"/>
        </w:rPr>
        <w:instrText xml:space="preserve"> REF _Ref101959202 \h </w:instrText>
      </w:r>
      <w:r w:rsidR="004D7B5D">
        <w:rPr>
          <w:lang w:val="en-US"/>
        </w:rPr>
        <w:instrText xml:space="preserve"> \* MERGEFORMAT </w:instrText>
      </w:r>
      <w:r w:rsidR="00280923">
        <w:rPr>
          <w:lang w:val="en-US"/>
        </w:rPr>
      </w:r>
      <w:r w:rsidR="00280923">
        <w:rPr>
          <w:lang w:val="en-US"/>
        </w:rPr>
        <w:fldChar w:fldCharType="separate"/>
      </w:r>
      <w:r w:rsidR="00380EB7" w:rsidRPr="00B10753">
        <w:rPr>
          <w:lang w:val="en-US"/>
        </w:rPr>
        <w:t xml:space="preserve">Figure </w:t>
      </w:r>
      <w:r w:rsidR="00380EB7">
        <w:rPr>
          <w:noProof/>
          <w:lang w:val="en-US"/>
        </w:rPr>
        <w:t>2</w:t>
      </w:r>
      <w:r w:rsidR="00380EB7">
        <w:rPr>
          <w:noProof/>
          <w:lang w:val="en-US"/>
        </w:rPr>
        <w:noBreakHyphen/>
        <w:t>13</w:t>
      </w:r>
      <w:r w:rsidR="00280923">
        <w:rPr>
          <w:lang w:val="en-US"/>
        </w:rPr>
        <w:fldChar w:fldCharType="end"/>
      </w:r>
      <w:r w:rsidR="00280923">
        <w:rPr>
          <w:lang w:val="en-US"/>
        </w:rPr>
        <w:t>)</w:t>
      </w:r>
      <w:r w:rsidR="00C5655F">
        <w:rPr>
          <w:lang w:val="en-US"/>
        </w:rPr>
        <w:t>.</w:t>
      </w:r>
      <w:r w:rsidR="003838D7">
        <w:rPr>
          <w:lang w:val="en-US"/>
        </w:rPr>
        <w:t xml:space="preserve"> As a solution, we tried two approaches: </w:t>
      </w:r>
      <w:r w:rsidR="005E254D">
        <w:rPr>
          <w:lang w:val="en-US"/>
        </w:rPr>
        <w:t>First</w:t>
      </w:r>
      <w:r w:rsidR="003838D7">
        <w:rPr>
          <w:lang w:val="en-US"/>
        </w:rPr>
        <w:t>,</w:t>
      </w:r>
      <w:r w:rsidR="005E254D">
        <w:rPr>
          <w:lang w:val="en-US"/>
        </w:rPr>
        <w:t xml:space="preserve"> the </w:t>
      </w:r>
      <w:r w:rsidR="00305CA5">
        <w:rPr>
          <w:lang w:val="en-US"/>
        </w:rPr>
        <w:t>calibration films</w:t>
      </w:r>
      <w:r w:rsidR="005E254D">
        <w:rPr>
          <w:lang w:val="en-US"/>
        </w:rPr>
        <w:t xml:space="preserve"> </w:t>
      </w:r>
      <w:r w:rsidR="00047FCD">
        <w:rPr>
          <w:lang w:val="en-US"/>
        </w:rPr>
        <w:t>w</w:t>
      </w:r>
      <w:r w:rsidR="00305CA5">
        <w:rPr>
          <w:lang w:val="en-US"/>
        </w:rPr>
        <w:t>ere</w:t>
      </w:r>
      <w:r w:rsidR="00047FCD">
        <w:rPr>
          <w:lang w:val="en-US"/>
        </w:rPr>
        <w:t xml:space="preserve"> fitted ignoring</w:t>
      </w:r>
      <w:r w:rsidR="00D749BF">
        <w:rPr>
          <w:lang w:val="en-US"/>
        </w:rPr>
        <w:t xml:space="preserve"> the</w:t>
      </w:r>
      <w:r w:rsidR="00047FCD">
        <w:rPr>
          <w:lang w:val="en-US"/>
        </w:rPr>
        <w:t xml:space="preserve"> possibility of</w:t>
      </w:r>
      <w:r w:rsidR="00D749BF">
        <w:rPr>
          <w:lang w:val="en-US"/>
        </w:rPr>
        <w:t xml:space="preserve"> high and low response</w:t>
      </w:r>
      <w:r w:rsidR="00047FCD">
        <w:rPr>
          <w:lang w:val="en-US"/>
        </w:rPr>
        <w:t>s</w:t>
      </w:r>
      <w:r w:rsidR="00D749BF">
        <w:rPr>
          <w:lang w:val="en-US"/>
        </w:rPr>
        <w:t>.</w:t>
      </w:r>
      <w:r w:rsidR="007A7907">
        <w:rPr>
          <w:lang w:val="en-US"/>
        </w:rPr>
        <w:t xml:space="preserve"> The fit was subsequently used on the measurement film</w:t>
      </w:r>
      <w:r w:rsidR="005C7CCB">
        <w:rPr>
          <w:lang w:val="en-US"/>
        </w:rPr>
        <w:t>s</w:t>
      </w:r>
      <w:r w:rsidR="007A7907">
        <w:rPr>
          <w:lang w:val="en-US"/>
        </w:rPr>
        <w:t>, converting their netOD values to dose.</w:t>
      </w:r>
      <w:r w:rsidR="00D749BF">
        <w:rPr>
          <w:lang w:val="en-US"/>
        </w:rPr>
        <w:t xml:space="preserve"> Secondly, </w:t>
      </w:r>
      <w:r w:rsidR="00942FA9">
        <w:rPr>
          <w:lang w:val="en-US"/>
        </w:rPr>
        <w:t>we</w:t>
      </w:r>
      <w:r w:rsidR="00C02D0B">
        <w:rPr>
          <w:lang w:val="en-US"/>
        </w:rPr>
        <w:t xml:space="preserve"> </w:t>
      </w:r>
      <w:r w:rsidR="009C1B05">
        <w:rPr>
          <w:lang w:val="en-US"/>
        </w:rPr>
        <w:t xml:space="preserve">did not ignore the possibility of high and low </w:t>
      </w:r>
      <w:r w:rsidR="00344B19">
        <w:rPr>
          <w:lang w:val="en-US"/>
        </w:rPr>
        <w:t xml:space="preserve">response and used the fitting parameters from the first calibration on the high and low response measurement films, respectively. </w:t>
      </w:r>
    </w:p>
    <w:p w14:paraId="4C672D3E" w14:textId="1FB1630D" w:rsidR="00A37B38" w:rsidRPr="00FA641B" w:rsidRDefault="00AD27A4" w:rsidP="004D7B5D">
      <w:pPr>
        <w:spacing w:line="360" w:lineRule="auto"/>
        <w:rPr>
          <w:lang w:val="en-US"/>
        </w:rPr>
      </w:pPr>
      <w:commentRangeStart w:id="147"/>
      <w:r>
        <w:rPr>
          <w:lang w:val="en-US"/>
        </w:rPr>
        <w:t xml:space="preserve">Converting pixels to mm in a 300 dpi or a 1200 dpi image was done by finding the pixels per mm conversion factor.  Assuming a </w:t>
      </w:r>
      <w:r w:rsidR="00B066D0">
        <w:rPr>
          <w:lang w:val="en-US"/>
        </w:rPr>
        <w:t>one-to-one</w:t>
      </w:r>
      <w:r>
        <w:rPr>
          <w:lang w:val="en-US"/>
        </w:rPr>
        <w:t xml:space="preserve"> relationship between dots and pixels we have </w:t>
      </w:r>
      <w:r w:rsidR="00B066D0">
        <w:rPr>
          <w:lang w:val="en-US"/>
        </w:rPr>
        <w:t xml:space="preserve">25.4 mm per inch, resulting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63D4" w14:paraId="71E92035" w14:textId="77777777" w:rsidTr="005C3DC1">
        <w:tc>
          <w:tcPr>
            <w:tcW w:w="8815" w:type="dxa"/>
          </w:tcPr>
          <w:p w14:paraId="3641D256" w14:textId="77777777" w:rsidR="003E63D4" w:rsidRPr="0051491B" w:rsidRDefault="004E62E1" w:rsidP="004D7B5D">
            <w:pPr>
              <w:spacing w:line="360" w:lineRule="auto"/>
              <w:rPr>
                <w:rFonts w:eastAsiaTheme="minorEastAsia"/>
                <w:lang w:val="en-US"/>
              </w:rPr>
            </w:pPr>
            <m:oMathPara>
              <m:oMath>
                <m:f>
                  <m:fPr>
                    <m:ctrlPr>
                      <w:rPr>
                        <w:rFonts w:ascii="Cambria Math" w:hAnsi="Cambria Math"/>
                        <w:i/>
                        <w:lang w:val="en-US"/>
                      </w:rPr>
                    </m:ctrlPr>
                  </m:fPr>
                  <m:num>
                    <m:r>
                      <w:rPr>
                        <w:rFonts w:ascii="Cambria Math" w:hAnsi="Cambria Math"/>
                        <w:lang w:val="en-US"/>
                      </w:rPr>
                      <m:t>300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 xml:space="preserve">≈11.8 pixels/mm   ,   </m:t>
                </m:r>
                <m:f>
                  <m:fPr>
                    <m:ctrlPr>
                      <w:rPr>
                        <w:rFonts w:ascii="Cambria Math" w:hAnsi="Cambria Math"/>
                        <w:i/>
                        <w:lang w:val="en-US"/>
                      </w:rPr>
                    </m:ctrlPr>
                  </m:fPr>
                  <m:num>
                    <m:r>
                      <w:rPr>
                        <w:rFonts w:ascii="Cambria Math" w:hAnsi="Cambria Math"/>
                        <w:lang w:val="en-US"/>
                      </w:rPr>
                      <m:t>1200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≈47 pixel/mm</m:t>
                </m:r>
              </m:oMath>
            </m:oMathPara>
          </w:p>
          <w:p w14:paraId="3A813A2C" w14:textId="222475CA" w:rsidR="0051491B" w:rsidRPr="0051491B" w:rsidRDefault="0051491B" w:rsidP="004D7B5D">
            <w:pPr>
              <w:spacing w:line="360" w:lineRule="auto"/>
              <w:rPr>
                <w:lang w:val="en-US"/>
              </w:rPr>
            </w:pPr>
          </w:p>
        </w:tc>
        <w:bookmarkStart w:id="148" w:name="_Ref102394973"/>
        <w:tc>
          <w:tcPr>
            <w:tcW w:w="536" w:type="dxa"/>
          </w:tcPr>
          <w:p w14:paraId="0AA187F3" w14:textId="5EF5140B" w:rsidR="003E63D4" w:rsidRDefault="003E63D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148"/>
          </w:p>
        </w:tc>
      </w:tr>
    </w:tbl>
    <w:commentRangeEnd w:id="147"/>
    <w:p w14:paraId="5BE789F7" w14:textId="51087E64" w:rsidR="00B066D0" w:rsidRDefault="00CC2FE7" w:rsidP="004D7B5D">
      <w:pPr>
        <w:spacing w:line="360" w:lineRule="auto"/>
        <w:rPr>
          <w:lang w:val="en-US"/>
        </w:rPr>
      </w:pPr>
      <w:r>
        <w:rPr>
          <w:noProof/>
          <w:lang w:val="en-US"/>
        </w:rPr>
        <w:lastRenderedPageBreak/>
        <w:drawing>
          <wp:anchor distT="0" distB="0" distL="114300" distR="114300" simplePos="0" relativeHeight="251772928" behindDoc="1" locked="0" layoutInCell="1" allowOverlap="1" wp14:anchorId="7E8FED50" wp14:editId="6B27D591">
            <wp:simplePos x="0" y="0"/>
            <wp:positionH relativeFrom="margin">
              <wp:posOffset>350007</wp:posOffset>
            </wp:positionH>
            <wp:positionV relativeFrom="paragraph">
              <wp:posOffset>9525</wp:posOffset>
            </wp:positionV>
            <wp:extent cx="5210175" cy="2353945"/>
            <wp:effectExtent l="0" t="0" r="9525" b="8255"/>
            <wp:wrapTight wrapText="bothSides">
              <wp:wrapPolygon edited="0">
                <wp:start x="0" y="0"/>
                <wp:lineTo x="0" y="21501"/>
                <wp:lineTo x="21561" y="21501"/>
                <wp:lineTo x="2156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0">
                      <a:extLst>
                        <a:ext uri="{28A0092B-C50C-407E-A947-70E740481C1C}">
                          <a14:useLocalDpi xmlns:a14="http://schemas.microsoft.com/office/drawing/2010/main" val="0"/>
                        </a:ext>
                      </a:extLst>
                    </a:blip>
                    <a:srcRect l="9320" t="6254" b="20915"/>
                    <a:stretch/>
                  </pic:blipFill>
                  <pic:spPr bwMode="auto">
                    <a:xfrm>
                      <a:off x="0" y="0"/>
                      <a:ext cx="521017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51D">
        <w:rPr>
          <w:rStyle w:val="CommentReference"/>
        </w:rPr>
        <w:commentReference w:id="147"/>
      </w:r>
    </w:p>
    <w:p w14:paraId="2F94331A" w14:textId="558B4B91" w:rsidR="00005943" w:rsidRDefault="00005943" w:rsidP="004D7B5D">
      <w:pPr>
        <w:spacing w:line="360" w:lineRule="auto"/>
        <w:rPr>
          <w:lang w:val="en-US"/>
        </w:rPr>
      </w:pPr>
    </w:p>
    <w:p w14:paraId="65D06746" w14:textId="617F62B5" w:rsidR="00777D01" w:rsidRDefault="00777D01" w:rsidP="004D7B5D">
      <w:pPr>
        <w:spacing w:line="360" w:lineRule="auto"/>
        <w:rPr>
          <w:lang w:val="en-US"/>
        </w:rPr>
      </w:pPr>
    </w:p>
    <w:p w14:paraId="1371337C" w14:textId="1396855D" w:rsidR="00620D3E" w:rsidRDefault="00620D3E" w:rsidP="004D7B5D">
      <w:pPr>
        <w:pStyle w:val="Caption"/>
        <w:spacing w:line="360" w:lineRule="auto"/>
        <w:rPr>
          <w:lang w:val="en-US"/>
        </w:rPr>
      </w:pPr>
    </w:p>
    <w:p w14:paraId="6765E891" w14:textId="77777777" w:rsidR="00620D3E" w:rsidRDefault="00620D3E" w:rsidP="004D7B5D">
      <w:pPr>
        <w:spacing w:line="360" w:lineRule="auto"/>
        <w:rPr>
          <w:lang w:val="en-US"/>
        </w:rPr>
      </w:pPr>
    </w:p>
    <w:p w14:paraId="210C8AEA" w14:textId="77777777" w:rsidR="00620D3E" w:rsidRDefault="00620D3E" w:rsidP="004D7B5D">
      <w:pPr>
        <w:spacing w:line="360" w:lineRule="auto"/>
        <w:rPr>
          <w:lang w:val="en-US"/>
        </w:rPr>
      </w:pPr>
    </w:p>
    <w:p w14:paraId="3E8DE63C" w14:textId="77777777" w:rsidR="00620D3E" w:rsidRDefault="00620D3E" w:rsidP="004D7B5D">
      <w:pPr>
        <w:spacing w:line="360" w:lineRule="auto"/>
        <w:rPr>
          <w:lang w:val="en-US"/>
        </w:rPr>
      </w:pPr>
    </w:p>
    <w:p w14:paraId="3601EB2C" w14:textId="77777777" w:rsidR="00673B1D" w:rsidRDefault="00673B1D" w:rsidP="004D7B5D">
      <w:pPr>
        <w:pStyle w:val="Caption"/>
        <w:spacing w:line="360" w:lineRule="auto"/>
        <w:rPr>
          <w:lang w:val="en-US"/>
        </w:rPr>
      </w:pPr>
    </w:p>
    <w:p w14:paraId="6F33D96E" w14:textId="4BC4C553" w:rsidR="0062491E" w:rsidRPr="00AD6A5F" w:rsidRDefault="00AD6A5F" w:rsidP="004D7B5D">
      <w:pPr>
        <w:pStyle w:val="Caption"/>
        <w:spacing w:line="360" w:lineRule="auto"/>
        <w:rPr>
          <w:lang w:val="en-US"/>
        </w:rPr>
      </w:pPr>
      <w:r w:rsidRPr="00AD6A5F">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13</w:t>
      </w:r>
      <w:r w:rsidR="00D862CB">
        <w:rPr>
          <w:lang w:val="en-US"/>
        </w:rP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6927530B" w14:textId="6C5FA7D6" w:rsidR="00C82B64" w:rsidRDefault="00C82B64" w:rsidP="004D7B5D">
      <w:pPr>
        <w:spacing w:line="360" w:lineRule="auto"/>
        <w:jc w:val="both"/>
        <w:rPr>
          <w:b/>
          <w:bCs/>
          <w:lang w:val="en-US"/>
        </w:rPr>
      </w:pPr>
    </w:p>
    <w:p w14:paraId="676F02B8" w14:textId="79ED831F" w:rsidR="00B10753" w:rsidRDefault="00025CD3" w:rsidP="004D7B5D">
      <w:pPr>
        <w:keepNext/>
        <w:spacing w:line="360" w:lineRule="auto"/>
        <w:jc w:val="center"/>
      </w:pPr>
      <w:r>
        <w:rPr>
          <w:noProof/>
        </w:rPr>
        <w:lastRenderedPageBreak/>
        <w:drawing>
          <wp:inline distT="0" distB="0" distL="0" distR="0" wp14:anchorId="27CC27DC" wp14:editId="3A06BC25">
            <wp:extent cx="4929352" cy="3623282"/>
            <wp:effectExtent l="0" t="0" r="508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7619" cy="3658760"/>
                    </a:xfrm>
                    <a:prstGeom prst="rect">
                      <a:avLst/>
                    </a:prstGeom>
                  </pic:spPr>
                </pic:pic>
              </a:graphicData>
            </a:graphic>
          </wp:inline>
        </w:drawing>
      </w:r>
    </w:p>
    <w:p w14:paraId="746B8466" w14:textId="58F248C0" w:rsidR="00B10753" w:rsidRDefault="00B10753" w:rsidP="004D7B5D">
      <w:pPr>
        <w:pStyle w:val="Caption"/>
        <w:spacing w:line="360" w:lineRule="auto"/>
        <w:rPr>
          <w:lang w:val="en-US"/>
        </w:rPr>
      </w:pPr>
      <w:bookmarkStart w:id="149" w:name="_Ref101959202"/>
      <w:r w:rsidRPr="00B1075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14</w:t>
      </w:r>
      <w:r w:rsidR="00D862CB">
        <w:rPr>
          <w:lang w:val="en-US"/>
        </w:rPr>
        <w:fldChar w:fldCharType="end"/>
      </w:r>
      <w:bookmarkEnd w:id="149"/>
      <w:r w:rsidRPr="00B10753">
        <w:rPr>
          <w:lang w:val="en-US"/>
        </w:rPr>
        <w:t>. netOD of red c</w:t>
      </w:r>
      <w:r>
        <w:rPr>
          <w:lang w:val="en-US"/>
        </w:rPr>
        <w:t xml:space="preserve">hannel for both sets of calibration films 3108 and </w:t>
      </w:r>
      <w:r w:rsidR="00245071">
        <w:rPr>
          <w:lang w:val="en-US"/>
        </w:rPr>
        <w:t xml:space="preserve">1310. We see a clear separation for the first set, but for the second there are some </w:t>
      </w:r>
      <w:r w:rsidR="00A47728">
        <w:rPr>
          <w:lang w:val="en-US"/>
        </w:rPr>
        <w:t xml:space="preserve">films with high and some with low response. </w:t>
      </w:r>
    </w:p>
    <w:p w14:paraId="26CB1769" w14:textId="77777777" w:rsidR="0098149A" w:rsidRDefault="0098149A" w:rsidP="004D7B5D">
      <w:pPr>
        <w:spacing w:line="360" w:lineRule="auto"/>
        <w:rPr>
          <w:lang w:val="en-US"/>
        </w:rPr>
      </w:pPr>
    </w:p>
    <w:p w14:paraId="3FD7F145" w14:textId="5B660F1C" w:rsidR="0098149A" w:rsidRPr="00273A72" w:rsidRDefault="0098149A" w:rsidP="004D7B5D">
      <w:pPr>
        <w:pStyle w:val="Heading4"/>
        <w:spacing w:line="360" w:lineRule="auto"/>
        <w:rPr>
          <w:lang w:val="en-US"/>
        </w:rPr>
      </w:pPr>
      <w:bookmarkStart w:id="150" w:name="_Ref103788813"/>
      <w:r>
        <w:rPr>
          <w:lang w:val="en-US"/>
        </w:rPr>
        <w:t>Dose evaluation</w:t>
      </w:r>
      <w:bookmarkEnd w:id="150"/>
    </w:p>
    <w:p w14:paraId="0E9F3019" w14:textId="729CA67A" w:rsidR="001819E9" w:rsidRPr="001819E9" w:rsidRDefault="00244488" w:rsidP="004D7B5D">
      <w:pPr>
        <w:spacing w:line="360" w:lineRule="auto"/>
        <w:rPr>
          <w:lang w:val="en-US"/>
        </w:rPr>
      </w:pPr>
      <w:r>
        <w:rPr>
          <w:lang w:val="en-US"/>
        </w:rPr>
        <w:t>To have a point of reference, the dosimetry for GRID was validated with Monte Carlo simulations performed by Delmon Arous, PhD-student. He used FLUKA</w:t>
      </w:r>
      <w:r w:rsidR="007E62BD">
        <w:rPr>
          <w:lang w:val="en-US"/>
        </w:rPr>
        <w:t xml:space="preserve"> version </w:t>
      </w:r>
      <w:r w:rsidR="00BE43E2">
        <w:rPr>
          <w:lang w:val="en-US"/>
        </w:rPr>
        <w:t xml:space="preserve">4-2.1 </w:t>
      </w:r>
      <w:r w:rsidR="00BE43E2">
        <w:rPr>
          <w:lang w:val="en-US"/>
        </w:rPr>
        <w:fldChar w:fldCharType="begin"/>
      </w:r>
      <w:r w:rsidR="00384A75">
        <w:rPr>
          <w:lang w:val="en-US"/>
        </w:rPr>
        <w:instrText xml:space="preserve"> ADDIN ZOTERO_ITEM CSL_CITATION {"citationID":"2VZoySZX","properties":{"formattedCitation":"(Battistoni et al., 2015; B\\uc0\\u246{}hlen et al., 2014)","plainCitation":"(Battistoni et al., 2015; Böhlen et al., 2014)","noteIndex":0},"citationItems":[{"id":544,"uris":["http://zotero.org/users/9228513/items/NNFAXXKM"],"itemData":{"id":544,"type":"article-journal","abstract":"The capabilities and physics models implemented inside the FLUKA code are briefly described, with emphasis on hadronic interaction. Examples of the performances of the code are presented including basic (thin target) and complex benchmarks, and radiation detector specific applications. In particular the ability of FLUKA in describing existing calorimeter performances and in predicting those of future ones, as well as the use of the code for neutron and mixed field radiation detectors will be demonstrated with several examples.","collection-title":"Joint International Conference on Supercomputing in Nuclear Applications and Monte Carlo 2013, SNA + MC 2013. Pluri- and Trans-disciplinarity, Towards New Modeling and Numerical Simulation Paradigms","container-title":"Annals of Nuclear Energy","DOI":"10.1016/j.anucene.2014.11.007","ISSN":"0306-4549","journalAbbreviation":"Annals of Nuclear Energy","language":"en","page":"10-18","source":"ScienceDirect","title":"Overview of the FLUKA code","volume":"82","author":[{"family":"Battistoni","given":"Giuseppe"},{"family":"Boehlen","given":"Till"},{"family":"Cerutti","given":"Francesco"},{"family":"Chin","given":"Pik Wai"},{"family":"Esposito","given":"Luigi Salvatore"},{"family":"Fassò","given":"Alberto"},{"family":"Ferrari","given":"Alfredo"},{"family":"Lechner","given":"Anton"},{"family":"Empl","given":"Anton"},{"family":"Mairani","given":"Andrea"},{"family":"Mereghetti","given":"Alessio"},{"family":"Ortega","given":"Pablo Garcia"},{"family":"Ranft","given":"Johannes"},{"family":"Roesler","given":"Stefan"},{"family":"Sala","given":"Paola R."},{"family":"Vlachoudis","given":"Vasilis"},{"family":"Smirnov","given":"George"}],"issued":{"date-parts":[["2015",8,1]]}}},{"id":539,"uris":["http://zotero.org/users/9228513/items/DW8WH2Q8"],"itemData":{"id":539,"type":"article-journal","abstract":"The FLUKA Monte Carlo code is used extensively at CERN for all beam-machine interactions, radioprotection calculations and facility design of forthcoming projects. Such needs require the code to be consistently reliable over the entire energy range (from MeV to TeV) for all projectiles (full suite of elementary particles and heavy ions). Outside CERN, among various applications worldwide, FLUKA serves as a core tool for the HIT and CNAO hadron-therapy facilities in Europe. Therefore, medical applications further impose stringent requirements in terms of reliability and predictive power, which demands constant refinement of sophisticated nuclear models and continuous code improvement. Some of the latest developments implemented in FLUKA are presented in this paper, with particular emphasis on issues and concerns pertaining to CERN and medical applications.","container-title":"Nuclear Data Sheets","DOI":"10.1016/j.nds.2014.07.049","ISSN":"0090-3752","journalAbbreviation":"Nuclear Data Sheets","language":"en","page":"211-214","source":"ScienceDirect","title":"The FLUKA Code: Developments and Challenges for High Energy and Medical Applications","title-short":"The FLUKA Code","volume":"120","author":[{"family":"Böhlen","given":"T. T."},{"family":"Cerutti","given":"F."},{"family":"Chin","given":"M. P. W."},{"family":"Fassò","given":"A."},{"family":"Ferrari","given":"A."},{"family":"Ortega","given":"P. G."},{"family":"Mairani","given":"A."},{"family":"Sala","given":"P. R."},{"family":"Smirnov","given":"G."},{"family":"Vlachoudis","given":"V."}],"issued":{"date-parts":[["2014",6,1]]}}}],"schema":"https://github.com/citation-style-language/schema/raw/master/csl-citation.json"} </w:instrText>
      </w:r>
      <w:r w:rsidR="00BE43E2">
        <w:rPr>
          <w:lang w:val="en-US"/>
        </w:rPr>
        <w:fldChar w:fldCharType="separate"/>
      </w:r>
      <w:r w:rsidR="00384A75" w:rsidRPr="00C53ACC">
        <w:rPr>
          <w:rFonts w:cs="Times New Roman"/>
          <w:szCs w:val="24"/>
          <w:lang w:val="en-US"/>
        </w:rPr>
        <w:t>(Battistoni et al., 2015; Böhlen et al., 2014)</w:t>
      </w:r>
      <w:r w:rsidR="00BE43E2">
        <w:rPr>
          <w:lang w:val="en-US"/>
        </w:rPr>
        <w:fldChar w:fldCharType="end"/>
      </w:r>
      <w:r>
        <w:rPr>
          <w:lang w:val="en-US"/>
        </w:rPr>
        <w:t>, a particle physics Monte Carlo simulation package to simulate how the photons would interact in our experimental setup</w:t>
      </w:r>
      <w:r w:rsidR="00CF4BC6">
        <w:rPr>
          <w:lang w:val="en-US"/>
        </w:rPr>
        <w:t xml:space="preserve">, including </w:t>
      </w:r>
      <w:r w:rsidR="004A7506">
        <w:rPr>
          <w:lang w:val="en-US"/>
        </w:rPr>
        <w:t>chemical composition of EBT3 films, the</w:t>
      </w:r>
      <w:r w:rsidR="007039E2">
        <w:rPr>
          <w:lang w:val="en-US"/>
        </w:rPr>
        <w:t xml:space="preserve"> T25</w:t>
      </w:r>
      <w:r w:rsidR="004A7506">
        <w:rPr>
          <w:lang w:val="en-US"/>
        </w:rPr>
        <w:t xml:space="preserve"> cell flasks</w:t>
      </w:r>
      <w:r w:rsidR="00514E0E">
        <w:rPr>
          <w:lang w:val="en-US"/>
        </w:rPr>
        <w:t xml:space="preserve">, the 220 kV photon energy spectrum filtered through 0.7 mm Cu and </w:t>
      </w:r>
      <w:r w:rsidR="00D7227B">
        <w:rPr>
          <w:lang w:val="en-US"/>
        </w:rPr>
        <w:t>1.52 mm Al</w:t>
      </w:r>
      <w:r w:rsidR="003278DD">
        <w:rPr>
          <w:lang w:val="en-US"/>
        </w:rPr>
        <w:t xml:space="preserve"> and </w:t>
      </w:r>
      <w:r w:rsidR="007039E2">
        <w:rPr>
          <w:lang w:val="en-US"/>
        </w:rPr>
        <w:t xml:space="preserve">the collimation of the beam through the GRIDs. </w:t>
      </w:r>
      <w:r w:rsidR="000D0D70">
        <w:rPr>
          <w:lang w:val="en-US"/>
        </w:rPr>
        <w:t xml:space="preserve">The </w:t>
      </w:r>
      <w:r w:rsidR="00F421A2">
        <w:rPr>
          <w:lang w:val="en-US"/>
        </w:rPr>
        <w:t xml:space="preserve">algorithm </w:t>
      </w:r>
      <w:r w:rsidR="00E840F3">
        <w:rPr>
          <w:lang w:val="en-US"/>
        </w:rPr>
        <w:t xml:space="preserve">follows the photons’ interactions until a specified </w:t>
      </w:r>
      <w:r w:rsidR="00F654D1">
        <w:rPr>
          <w:lang w:val="en-US"/>
        </w:rPr>
        <w:t>cutoff energy</w:t>
      </w:r>
      <w:r w:rsidR="00B81A28">
        <w:rPr>
          <w:lang w:val="en-US"/>
        </w:rPr>
        <w:t xml:space="preserve"> has been reached</w:t>
      </w:r>
      <w:r w:rsidR="00D54DB3">
        <w:rPr>
          <w:lang w:val="en-US"/>
        </w:rPr>
        <w:t>,</w:t>
      </w:r>
      <w:r w:rsidR="00847FEA">
        <w:rPr>
          <w:lang w:val="en-US"/>
        </w:rPr>
        <w:t xml:space="preserve"> </w:t>
      </w:r>
      <w:r w:rsidR="00D54DB3">
        <w:rPr>
          <w:lang w:val="en-US"/>
        </w:rPr>
        <w:t>and the</w:t>
      </w:r>
      <w:r w:rsidR="00847FEA">
        <w:rPr>
          <w:lang w:val="en-US"/>
        </w:rPr>
        <w:t xml:space="preserve"> </w:t>
      </w:r>
      <w:r w:rsidR="00503BC3">
        <w:rPr>
          <w:lang w:val="en-US"/>
        </w:rPr>
        <w:t>remaining energy is deposited locally</w:t>
      </w:r>
      <w:r w:rsidR="00A4697F">
        <w:rPr>
          <w:lang w:val="en-US"/>
        </w:rPr>
        <w:t xml:space="preserve"> </w:t>
      </w:r>
      <w:r w:rsidR="00A4697F">
        <w:rPr>
          <w:lang w:val="en-US"/>
        </w:rPr>
        <w:fldChar w:fldCharType="begin"/>
      </w:r>
      <w:r w:rsidR="00A4697F">
        <w:rPr>
          <w:lang w:val="en-US"/>
        </w:rPr>
        <w:instrText xml:space="preserve"> ADDIN ZOTERO_ITEM CSL_CITATION {"citationID":"WDZGakez","properties":{"formattedCitation":"(N. Reynaert et.al, 2006)","plainCitation":"(N. Reynaert et.al, 2006)","noteIndex":0},"citationItems":[{"id":549,"uris":["http://zotero.org/users/9228513/items/BPU8VWY7"],"itemData":{"id":549,"type":"report","event-place":"Delft, The Netherlands","number":"16","publisher":"Netherlands Commission on Radiation Dosimetry","publisher-place":"Delft, The Netherlands","title":"Monte Carlo Treatment Planning An Introduction","author":[{"literal":"N. Reynaert et.al"}],"issued":{"date-parts":[["2006",6]]}}}],"schema":"https://github.com/citation-style-language/schema/raw/master/csl-citation.json"} </w:instrText>
      </w:r>
      <w:r w:rsidR="00A4697F">
        <w:rPr>
          <w:lang w:val="en-US"/>
        </w:rPr>
        <w:fldChar w:fldCharType="separate"/>
      </w:r>
      <w:r w:rsidR="00A4697F" w:rsidRPr="00C43D21">
        <w:rPr>
          <w:rFonts w:cs="Times New Roman"/>
          <w:lang w:val="en-US"/>
        </w:rPr>
        <w:t>(N. Reynaert et.al, 2006)</w:t>
      </w:r>
      <w:r w:rsidR="00A4697F">
        <w:rPr>
          <w:lang w:val="en-US"/>
        </w:rPr>
        <w:fldChar w:fldCharType="end"/>
      </w:r>
      <w:r w:rsidR="00847FEA">
        <w:rPr>
          <w:lang w:val="en-US"/>
        </w:rPr>
        <w:t xml:space="preserve">. </w:t>
      </w:r>
      <w:r w:rsidR="006C229D">
        <w:rPr>
          <w:lang w:val="en-US"/>
        </w:rPr>
        <w:t xml:space="preserve">Cutoff energy of 1 keV was chosen for </w:t>
      </w:r>
      <w:r w:rsidR="00334458">
        <w:rPr>
          <w:lang w:val="en-US"/>
        </w:rPr>
        <w:t>photons and secondary electrons</w:t>
      </w:r>
      <w:r w:rsidR="00C45790">
        <w:rPr>
          <w:lang w:val="en-US"/>
        </w:rPr>
        <w:t xml:space="preserve"> </w:t>
      </w:r>
      <w:r w:rsidR="00C45790">
        <w:rPr>
          <w:lang w:val="en-US"/>
        </w:rPr>
        <w:fldChar w:fldCharType="begin"/>
      </w:r>
      <w:r w:rsidR="00C45790">
        <w:rPr>
          <w:lang w:val="en-US"/>
        </w:rPr>
        <w:instrText xml:space="preserve"> ADDIN ZOTERO_ITEM CSL_CITATION {"citationID":"W37WKlty","properties":{"formattedCitation":"(Jabbari, 2011)","plainCitation":"(Jabbari, 2011)","noteIndex":0},"citationItems":[{"id":551,"uris":["http://zotero.org/users/9228513/items/Y678R6YZ"],"itemData":{"id":551,"type":"article-journal","abstract":"An important requirement in radiation therapy is a fast and accurate treatment planning system. This system, using computed tomography (CT) data, direction, and characteristics of the beam, calculates the dose at all points of the patient's volume. The two main factors in treatment planning system are accuracy and speed. According to these factors, various generations of treatment planning systems are developed. This article is a review of the Fast Monte Carlo treatment planning algorithms, which are accurate and fast at the same time. The Monte Carlo techniques are based on the transport of each individual particle (e.g., photon or electron) in the tissue. The transport of the particle is done using the physics of the interaction of the particles with matter. Other techniques transport the particles as a group. For a typical dose calculation in radiation therapy the code has to transport several millions particles, which take a few hours, therefore, the Monte Carlo techniques are accurate, but slow for clinical use. In recent years, with the development of the ‘fast’ Monte Carlo systems, one is able to perform dose calculation in a reasonable time for clinical use. The acceptable time for dose calculation is in the range of one minute. There is currently a growing interest in the fast Monte Carlo treatment planning systems and there are many commercial treatment planning systems that perform dose calculation in radiation therapy based on the Monte Carlo technique.","container-title":"Journal of Medical Signals and Sensors","ISSN":"2228-7477","issue":"1","journalAbbreviation":"J Med Signals Sens","note":"PMID: 22606661\nPMCID: PMC3317764","page":"73-86","source":"PubMed Central","title":"Review of Fast Monte Carlo Codes for Dose Calculation in Radiation Therapy Treatment Planning","volume":"1","author":[{"family":"Jabbari","given":"Keyvan"}],"issued":{"date-parts":[["2011"]]}}}],"schema":"https://github.com/citation-style-language/schema/raw/master/csl-citation.json"} </w:instrText>
      </w:r>
      <w:r w:rsidR="00C45790">
        <w:rPr>
          <w:lang w:val="en-US"/>
        </w:rPr>
        <w:fldChar w:fldCharType="separate"/>
      </w:r>
      <w:r w:rsidR="00C45790" w:rsidRPr="003A130D">
        <w:rPr>
          <w:rFonts w:cs="Times New Roman"/>
          <w:lang w:val="en-US"/>
        </w:rPr>
        <w:t>(Jabbari, 2011)</w:t>
      </w:r>
      <w:r w:rsidR="00C45790">
        <w:rPr>
          <w:lang w:val="en-US"/>
        </w:rPr>
        <w:fldChar w:fldCharType="end"/>
      </w:r>
      <w:r w:rsidR="003A130D">
        <w:rPr>
          <w:lang w:val="en-US"/>
        </w:rPr>
        <w:t xml:space="preserve">, and a total of </w:t>
      </w:r>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oMath>
      <w:r w:rsidR="003A130D">
        <w:rPr>
          <w:rFonts w:eastAsiaTheme="minorEastAsia"/>
          <w:lang w:val="en-US"/>
        </w:rPr>
        <w:t xml:space="preserve"> primary X-rays were simulated. </w:t>
      </w:r>
      <w:r w:rsidR="003857CF">
        <w:rPr>
          <w:lang w:val="en-US"/>
        </w:rPr>
        <w:t xml:space="preserve"> </w:t>
      </w:r>
      <w:r w:rsidR="008B1E5F">
        <w:rPr>
          <w:lang w:val="en-US"/>
        </w:rPr>
        <w:t xml:space="preserve"> </w:t>
      </w:r>
      <w:r w:rsidR="008F4F97">
        <w:rPr>
          <w:lang w:val="en-US"/>
        </w:rPr>
        <w:t xml:space="preserve">With these Monte Carlo simulations, the absorbed dose within the </w:t>
      </w:r>
      <w:r w:rsidR="00B7184B">
        <w:rPr>
          <w:lang w:val="en-US"/>
        </w:rPr>
        <w:t>EBT3 films w</w:t>
      </w:r>
      <w:r w:rsidR="00B46024">
        <w:rPr>
          <w:lang w:val="en-US"/>
        </w:rPr>
        <w:t>as</w:t>
      </w:r>
      <w:r w:rsidR="00B7184B">
        <w:rPr>
          <w:lang w:val="en-US"/>
        </w:rPr>
        <w:t xml:space="preserve"> found.</w:t>
      </w:r>
      <w:r w:rsidR="00131062">
        <w:rPr>
          <w:lang w:val="en-US"/>
        </w:rPr>
        <w:br/>
      </w:r>
    </w:p>
    <w:p w14:paraId="464D3E75" w14:textId="278EDA78" w:rsidR="000F242A" w:rsidRDefault="000F242A" w:rsidP="004D7B5D">
      <w:pPr>
        <w:pStyle w:val="Heading2"/>
        <w:spacing w:line="360" w:lineRule="auto"/>
        <w:rPr>
          <w:lang w:val="en-US"/>
        </w:rPr>
      </w:pPr>
      <w:bookmarkStart w:id="151" w:name="_Ref100070467"/>
      <w:bookmarkStart w:id="152" w:name="_Toc106449120"/>
      <w:commentRangeStart w:id="153"/>
      <w:r>
        <w:rPr>
          <w:lang w:val="en-US"/>
        </w:rPr>
        <w:lastRenderedPageBreak/>
        <w:t xml:space="preserve">Cell </w:t>
      </w:r>
      <w:r w:rsidR="0091767A">
        <w:rPr>
          <w:lang w:val="en-US"/>
        </w:rPr>
        <w:t>E</w:t>
      </w:r>
      <w:r>
        <w:rPr>
          <w:lang w:val="en-US"/>
        </w:rPr>
        <w:t>xperiments</w:t>
      </w:r>
      <w:commentRangeEnd w:id="153"/>
      <w:r w:rsidR="000B1A09">
        <w:rPr>
          <w:rStyle w:val="CommentReference"/>
          <w:rFonts w:ascii="Times New Roman" w:eastAsiaTheme="minorHAnsi" w:hAnsi="Times New Roman" w:cstheme="minorBidi"/>
          <w:color w:val="auto"/>
        </w:rPr>
        <w:commentReference w:id="153"/>
      </w:r>
      <w:bookmarkEnd w:id="151"/>
      <w:bookmarkEnd w:id="152"/>
    </w:p>
    <w:p w14:paraId="41C90B0E" w14:textId="2347062E" w:rsidR="000905C6" w:rsidRDefault="003E14B6" w:rsidP="004D7B5D">
      <w:pPr>
        <w:spacing w:line="360" w:lineRule="auto"/>
        <w:rPr>
          <w:lang w:val="en-US"/>
        </w:rPr>
      </w:pPr>
      <w:r>
        <w:rPr>
          <w:lang w:val="en-US"/>
        </w:rPr>
        <w:t xml:space="preserve">Cell </w:t>
      </w:r>
      <w:r w:rsidR="006F3435">
        <w:rPr>
          <w:lang w:val="en-US"/>
        </w:rPr>
        <w:t xml:space="preserve">experiments were performed by Magnus Børsting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(Magnus Børsting,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 xml:space="preserve">A549 cells were chosen </w:t>
      </w:r>
      <w:r w:rsidR="008E4C01">
        <w:rPr>
          <w:lang w:val="en-US"/>
        </w:rPr>
        <w:t>for</w:t>
      </w:r>
      <w:r w:rsidR="00B43D9B">
        <w:rPr>
          <w:lang w:val="en-US"/>
        </w:rPr>
        <w:t xml:space="preserve"> in vitro</w:t>
      </w:r>
      <w:r w:rsidR="00DC4BE3">
        <w:rPr>
          <w:lang w:val="en-US"/>
        </w:rPr>
        <w:t xml:space="preserve"> GRID irradiation. The cell line is </w:t>
      </w:r>
      <w:r w:rsidR="00551C8F">
        <w:rPr>
          <w:lang w:val="en-US"/>
        </w:rPr>
        <w:t>a</w:t>
      </w:r>
      <w:r w:rsidR="00412F8A">
        <w:rPr>
          <w:lang w:val="en-US"/>
        </w:rPr>
        <w:t>n</w:t>
      </w:r>
      <w:r w:rsidR="00551C8F">
        <w:rPr>
          <w:lang w:val="en-US"/>
        </w:rPr>
        <w:t xml:space="preserve">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(Giard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(Morgenroth &amp; Ebsen,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(Nunclon,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r w:rsidR="00CC2AC0" w:rsidRPr="00CC2AC0">
        <w:rPr>
          <w:lang w:val="en-US"/>
        </w:rPr>
        <w:t>Thermo,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Magnus Børsting</w:t>
      </w:r>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 xml:space="preserve">best balances the need of having </w:t>
      </w:r>
      <w:r w:rsidR="0033540D">
        <w:rPr>
          <w:lang w:val="en-US"/>
        </w:rPr>
        <w:t>high enough</w:t>
      </w:r>
      <w:r w:rsidR="00554BA7">
        <w:rPr>
          <w:lang w:val="en-US"/>
        </w:rPr>
        <w:t xml:space="preserve"> cell</w:t>
      </w:r>
      <w:r w:rsidR="0033540D">
        <w:rPr>
          <w:lang w:val="en-US"/>
        </w:rPr>
        <w:t xml:space="preserve"> density</w:t>
      </w:r>
      <w:r w:rsidR="00554BA7">
        <w:rPr>
          <w:lang w:val="en-US"/>
        </w:rPr>
        <w:t xml:space="preserve"> to measure the effect of high dose</w:t>
      </w:r>
      <w:r w:rsidR="007761C6">
        <w:rPr>
          <w:lang w:val="en-US"/>
        </w:rPr>
        <w:t>s</w:t>
      </w:r>
      <w:r w:rsidR="0015280C">
        <w:rPr>
          <w:lang w:val="en-US"/>
        </w:rPr>
        <w:t xml:space="preserve"> </w:t>
      </w:r>
      <w:r w:rsidR="00D8742B">
        <w:rPr>
          <w:lang w:val="en-US"/>
        </w:rPr>
        <w:t xml:space="preserve">while being close enough to observe the effects of introducing a dose gradient </w:t>
      </w:r>
      <w:r w:rsidR="001164DD">
        <w:rPr>
          <w:lang w:val="en-US"/>
        </w:rPr>
        <w:t>(caused by GRID block</w:t>
      </w:r>
      <w:r w:rsidR="00D8742B">
        <w:rPr>
          <w:lang w:val="en-US"/>
        </w:rPr>
        <w:t>)</w:t>
      </w:r>
      <w:r w:rsidR="007761C6">
        <w:rPr>
          <w:lang w:val="en-US"/>
        </w:rPr>
        <w:t xml:space="preserve">, but small enough that it </w:t>
      </w:r>
      <w:r w:rsidR="00723C3A">
        <w:rPr>
          <w:lang w:val="en-US"/>
        </w:rPr>
        <w:t>was</w:t>
      </w:r>
      <w:r w:rsidR="007761C6">
        <w:rPr>
          <w:lang w:val="en-US"/>
        </w:rPr>
        <w:t xml:space="preserve"> possible to </w:t>
      </w:r>
      <w:r w:rsidR="00A35086">
        <w:rPr>
          <w:lang w:val="en-US"/>
        </w:rPr>
        <w:t xml:space="preserve">identify individual colonies. </w:t>
      </w:r>
      <w:r w:rsidR="00A25B41">
        <w:rPr>
          <w:lang w:val="en-US"/>
        </w:rPr>
        <w:t xml:space="preserve">It should also be noted that seeding too many cells might </w:t>
      </w:r>
      <w:r w:rsidR="004960F2">
        <w:rPr>
          <w:lang w:val="en-US"/>
        </w:rPr>
        <w:t>result in a</w:t>
      </w:r>
      <w:r w:rsidR="00F56012">
        <w:rPr>
          <w:lang w:val="en-US"/>
        </w:rPr>
        <w:t xml:space="preserve">n artificially low plating efficiency </w:t>
      </w:r>
      <w:r w:rsidR="00F56012">
        <w:rPr>
          <w:lang w:val="en-US"/>
        </w:rPr>
        <w:fldChar w:fldCharType="begin"/>
      </w:r>
      <w:r w:rsidR="00F56012">
        <w:rPr>
          <w:lang w:val="en-US"/>
        </w:rPr>
        <w:instrText xml:space="preserve"> ADDIN ZOTERO_ITEM CSL_CITATION {"citationID":"AmEfZKMI","properties":{"formattedCitation":"(Pomp et al., 1996)","plainCitation":"(Pomp et al., 1996)","noteIndex":0},"citationItems":[{"id":558,"uris":["http://zotero.org/users/9228513/items/NSFWQBTB"],"itemData":{"id":558,"type":"article-journal","abstract":"Background and purpose. The usefulness of colony forming assays (CFA) has been established for almost 40 years (Puck and Marcus, J. Exp. Med. 103: 653–666,1956). Although time-consuming and not successful for all cell lines, it is generally considered to be the gold standard of assays for testing the sensitivity of cell lines to ionizing radiation or other cytotoxic agents in vitro. We recently found for several cell lines that the plating efficiencies of both control and irradiated cells is dependent upon the density of cells seeded for colony formation; that is, increasing cell inoculum levels resulted in a non-linear relationship with colony formation, even at relatively low colony numbers. Material and methods. All data from a human melanoma cell line, transfected with c-myc or N-ras, as well as from normal human diploid fibroblasts, were taken to see how this phenomenon influenced outcome and interpretation of clonogenic assays. Survival was recalculated using all data, or only data with a linear relationship between inoculum level and colony formation. Results. It is found that when data with a non-linear relationship between inoculum level and colony formation are included, survival can be underestimated due to inhibition of colony formation in treated cultures. Conclusion. For validity, colony forming assays must be standardized to assure a constant relationship between the cell density and colony forming efficiency. This usually requires a much lower density of colonies than has been typically published for many cell survival studies.","container-title":"Radiotherapy and Oncology","DOI":"10.1016/0167-8140(96)01767-7","ISSN":"0167-8140","issue":"2","journalAbbreviation":"Radiotherapy and Oncology","language":"en","page":"121-125","source":"ScienceDirect","title":"Cell density dependent plating efficiency affects outcome and interpretation of colony forming assays","volume":"40","author":[{"family":"Pomp","given":"J."},{"family":"Wike","given":"J. L."},{"family":"Ouwerkerk","given":"I. J. M."},{"family":"Hoogstraten","given":"C."},{"family":"Davelaar","given":"J."},{"family":"Schrier","given":"P. I."},{"family":"Leer","given":"J. W. H."},{"family":"Thames","given":"H. D."},{"family":"Brock","given":"W. A."}],"issued":{"date-parts":[["1996",8,1]]}}}],"schema":"https://github.com/citation-style-language/schema/raw/master/csl-citation.json"} </w:instrText>
      </w:r>
      <w:r w:rsidR="00F56012">
        <w:rPr>
          <w:lang w:val="en-US"/>
        </w:rPr>
        <w:fldChar w:fldCharType="separate"/>
      </w:r>
      <w:r w:rsidR="00F56012" w:rsidRPr="00F56012">
        <w:rPr>
          <w:rFonts w:cs="Times New Roman"/>
          <w:lang w:val="en-US"/>
        </w:rPr>
        <w:t>(Pomp et al., 1996)</w:t>
      </w:r>
      <w:r w:rsidR="00F56012">
        <w:rPr>
          <w:lang w:val="en-US"/>
        </w:rPr>
        <w:fldChar w:fldCharType="end"/>
      </w:r>
      <w:r w:rsidR="00FB35F2">
        <w:rPr>
          <w:lang w:val="en-US"/>
        </w:rPr>
        <w:t>.</w:t>
      </w:r>
    </w:p>
    <w:p w14:paraId="17E4666F" w14:textId="126978B3" w:rsidR="003F1793" w:rsidRDefault="00D02B02" w:rsidP="004D7B5D">
      <w:pPr>
        <w:spacing w:before="240" w:line="360" w:lineRule="auto"/>
        <w:rPr>
          <w:rFonts w:eastAsiaTheme="minorEastAsia"/>
          <w:lang w:val="en-US"/>
        </w:rPr>
      </w:pPr>
      <w:r>
        <w:rPr>
          <w:lang w:val="en-US"/>
        </w:rPr>
        <w:t>The irradiations of the cells were done using the same experimental setup as shown in</w:t>
      </w:r>
      <w:r w:rsidR="009F6013">
        <w:rPr>
          <w:lang w:val="en-US"/>
        </w:rPr>
        <w:t xml:space="preserve"> </w:t>
      </w:r>
      <w:r w:rsidR="004B4290">
        <w:rPr>
          <w:lang w:val="en-US"/>
        </w:rPr>
        <w:fldChar w:fldCharType="begin"/>
      </w:r>
      <w:r w:rsidR="004B4290">
        <w:rPr>
          <w:lang w:val="en-US"/>
        </w:rPr>
        <w:instrText xml:space="preserve"> REF _Ref104796820 \h </w:instrText>
      </w:r>
      <w:r w:rsidR="004B4290">
        <w:rPr>
          <w:lang w:val="en-US"/>
        </w:rPr>
      </w:r>
      <w:r w:rsidR="004B4290">
        <w:rPr>
          <w:lang w:val="en-US"/>
        </w:rPr>
        <w:fldChar w:fldCharType="separate"/>
      </w:r>
      <w:r w:rsidR="004B4290" w:rsidRPr="00AE60BC">
        <w:rPr>
          <w:lang w:val="en-US"/>
        </w:rPr>
        <w:t xml:space="preserve">Figure </w:t>
      </w:r>
      <w:r w:rsidR="004B4290">
        <w:rPr>
          <w:noProof/>
          <w:lang w:val="en-US"/>
        </w:rPr>
        <w:t>2</w:t>
      </w:r>
      <w:r w:rsidR="004B4290">
        <w:rPr>
          <w:lang w:val="en-US"/>
        </w:rPr>
        <w:noBreakHyphen/>
      </w:r>
      <w:r w:rsidR="004B4290">
        <w:rPr>
          <w:noProof/>
          <w:lang w:val="en-US"/>
        </w:rPr>
        <w:t>6</w:t>
      </w:r>
      <w:r w:rsidR="004B4290">
        <w:rPr>
          <w:lang w:val="en-US"/>
        </w:rPr>
        <w:fldChar w:fldCharType="end"/>
      </w:r>
      <w:r w:rsidR="00537E64">
        <w:rPr>
          <w:lang w:val="en-US"/>
        </w:rPr>
        <w:t>,</w:t>
      </w:r>
      <w:r w:rsidR="00F947B4">
        <w:rPr>
          <w:lang w:val="en-US"/>
        </w:rPr>
        <w:t xml:space="preserve">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r w:rsidR="00262E8B">
        <w:rPr>
          <w:lang w:val="en-US"/>
        </w:rPr>
        <w:t>G</w:t>
      </w:r>
      <w:r w:rsidR="00C71887">
        <w:rPr>
          <w:lang w:val="en-US"/>
        </w:rPr>
        <w:t>afchromic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4D7B5D">
        <w:rPr>
          <w:lang w:val="en-US"/>
        </w:rPr>
        <w:instrText xml:space="preserve"> \* MERGEFORMAT </w:instrText>
      </w:r>
      <w:r w:rsidR="00983C9B">
        <w:rPr>
          <w:lang w:val="en-US"/>
        </w:rPr>
      </w:r>
      <w:r w:rsidR="00983C9B">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Gy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35EA69EE" w:rsidR="003D532D" w:rsidRDefault="00BE7A1D" w:rsidP="004D7B5D">
      <w:pPr>
        <w:spacing w:before="240" w:line="360" w:lineRule="auto"/>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 xml:space="preserve">A549 Cell Subculture Protocol </w:t>
      </w:r>
      <w:r w:rsidR="008B07EF" w:rsidRPr="00530AAA">
        <w:rPr>
          <w:rFonts w:cs="Times New Roman"/>
          <w:i/>
          <w:iCs/>
          <w:szCs w:val="24"/>
          <w:lang w:val="en-US"/>
        </w:rPr>
        <w:lastRenderedPageBreak/>
        <w:t>–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(Panzacchi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w:t>
      </w:r>
      <w:r w:rsidR="005A65F2">
        <w:rPr>
          <w:rFonts w:eastAsiaTheme="minorEastAsia"/>
          <w:lang w:val="en-US"/>
        </w:rPr>
        <w:t xml:space="preserve"> (SC)</w:t>
      </w:r>
      <w:r w:rsidR="00485FB5">
        <w:rPr>
          <w:rFonts w:eastAsiaTheme="minorEastAsia"/>
          <w:lang w:val="en-US"/>
        </w:rPr>
        <w:t xml:space="preserve">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6FE2F331" w:rsidR="00CD2B23" w:rsidRPr="0098205E" w:rsidRDefault="00C92421" w:rsidP="004D7B5D">
      <w:pPr>
        <w:spacing w:before="240" w:line="360" w:lineRule="auto"/>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r w:rsidR="00A156E7" w:rsidRPr="00A156E7">
        <w:rPr>
          <w:rFonts w:cs="Times New Roman"/>
          <w:szCs w:val="24"/>
          <w:lang w:val="en-US"/>
        </w:rPr>
        <w:t>Bjørg Vårli Håland</w:t>
      </w:r>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4D7B5D">
      <w:pPr>
        <w:pStyle w:val="Heading2"/>
        <w:spacing w:line="360" w:lineRule="auto"/>
        <w:rPr>
          <w:lang w:val="en-US"/>
        </w:rPr>
      </w:pPr>
      <w:bookmarkStart w:id="154" w:name="_Toc106449121"/>
      <w:r>
        <w:rPr>
          <w:lang w:val="en-US"/>
        </w:rPr>
        <w:t>Segmentation</w:t>
      </w:r>
      <w:bookmarkEnd w:id="154"/>
    </w:p>
    <w:p w14:paraId="27B6335D" w14:textId="737DFBF3" w:rsidR="009669F1" w:rsidRPr="00926E2A" w:rsidRDefault="003C4E6D" w:rsidP="004D7B5D">
      <w:pPr>
        <w:spacing w:line="360" w:lineRule="auto"/>
        <w:rPr>
          <w:lang w:val="en-US"/>
        </w:rPr>
      </w:pPr>
      <w:r>
        <w:rPr>
          <w:lang w:val="en-US"/>
        </w:rPr>
        <w:t xml:space="preserve">Segmentation of cells was performed by Delmon Arous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4D7B5D">
      <w:pPr>
        <w:spacing w:line="360" w:lineRule="auto"/>
        <w:rPr>
          <w:rFonts w:eastAsiaTheme="minorEastAsia"/>
          <w:lang w:val="en-US"/>
        </w:rPr>
      </w:pPr>
      <w:r>
        <w:rPr>
          <w:rFonts w:eastAsiaTheme="minorEastAsia"/>
          <w:lang w:val="en-US"/>
        </w:rPr>
        <w:lastRenderedPageBreak/>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4E62E1"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63B95C1C" w:rsidR="0041305A" w:rsidRDefault="00D843C4" w:rsidP="004D7B5D">
      <w:pPr>
        <w:spacing w:line="360" w:lineRule="auto"/>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proofErr w:type="gramStart"/>
      <w:r w:rsidR="00ED675E">
        <w:rPr>
          <w:rFonts w:eastAsiaTheme="minorEastAsia"/>
          <w:lang w:val="en-US"/>
        </w:rPr>
        <w:t>data</w:t>
      </w:r>
      <w:r w:rsidR="00B33412">
        <w:rPr>
          <w:rFonts w:eastAsiaTheme="minorEastAsia"/>
          <w:lang w:val="en-US"/>
        </w:rPr>
        <w:t>.</w:t>
      </w:r>
      <w:proofErr w:type="gramEnd"/>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(Haralick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4D7B5D">
      <w:pPr>
        <w:spacing w:line="360" w:lineRule="auto"/>
        <w:rPr>
          <w:lang w:val="en-US"/>
        </w:rPr>
      </w:pPr>
      <w:r>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1A0B8B5A" w:rsidR="00E31EE3" w:rsidRPr="00B47AAD" w:rsidRDefault="00B060E2" w:rsidP="004D7B5D">
      <w:pPr>
        <w:spacing w:line="360" w:lineRule="auto"/>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AC13B8">
        <w:rPr>
          <w:lang w:val="en-US"/>
        </w:rPr>
        <w:fldChar w:fldCharType="begin"/>
      </w:r>
      <w:r w:rsidR="00AC13B8">
        <w:rPr>
          <w:lang w:val="en-US"/>
        </w:rPr>
        <w:instrText xml:space="preserve"> REF _Ref103175775 \h </w:instrText>
      </w:r>
      <w:r w:rsidR="004D7B5D">
        <w:rPr>
          <w:lang w:val="en-US"/>
        </w:rPr>
        <w:instrText xml:space="preserve"> \* MERGEFORMAT </w:instrText>
      </w:r>
      <w:r w:rsidR="00AC13B8">
        <w:rPr>
          <w:lang w:val="en-US"/>
        </w:rPr>
      </w:r>
      <w:r w:rsidR="00AC13B8">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AC13B8">
        <w:rPr>
          <w:lang w:val="en-US"/>
        </w:rPr>
        <w:fldChar w:fldCharType="end"/>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(Preim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w:t>
      </w:r>
      <w:r w:rsidR="0039615E">
        <w:rPr>
          <w:lang w:val="en-US"/>
        </w:rPr>
        <w:lastRenderedPageBreak/>
        <w:t xml:space="preserve">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(Preim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mean and standard deviation of intensity</w:t>
      </w:r>
      <w:r w:rsidR="00F32C3D">
        <w:rPr>
          <w:lang w:val="en-US"/>
        </w:rPr>
        <w:t xml:space="preserve">, as well as delineated </w:t>
      </w:r>
      <w:r w:rsidR="008521FB">
        <w:rPr>
          <w:lang w:val="en-US"/>
        </w:rPr>
        <w:t xml:space="preserve">cell flask images </w:t>
      </w:r>
      <w:r w:rsidR="006D60B3">
        <w:rPr>
          <w:lang w:val="en-US"/>
        </w:rPr>
        <w:t xml:space="preserve">(see </w:t>
      </w:r>
      <w:r w:rsidR="006D60B3">
        <w:rPr>
          <w:lang w:val="en-US"/>
        </w:rPr>
        <w:fldChar w:fldCharType="begin"/>
      </w:r>
      <w:r w:rsidR="006D60B3">
        <w:rPr>
          <w:lang w:val="en-US"/>
        </w:rPr>
        <w:instrText xml:space="preserve"> REF _Ref103175775 \h </w:instrText>
      </w:r>
      <w:r w:rsidR="004D7B5D">
        <w:rPr>
          <w:lang w:val="en-US"/>
        </w:rPr>
        <w:instrText xml:space="preserve"> \* MERGEFORMAT </w:instrText>
      </w:r>
      <w:r w:rsidR="006D60B3">
        <w:rPr>
          <w:lang w:val="en-US"/>
        </w:rPr>
      </w:r>
      <w:r w:rsidR="006D60B3">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6D60B3">
        <w:rPr>
          <w:lang w:val="en-US"/>
        </w:rPr>
        <w:fldChar w:fldCharType="end"/>
      </w:r>
      <w:r w:rsidR="006D60B3">
        <w:rPr>
          <w:lang w:val="en-US"/>
        </w:rPr>
        <w:t>)</w:t>
      </w:r>
      <w:r w:rsidR="0061096F">
        <w:rPr>
          <w:lang w:val="en-US"/>
        </w:rPr>
        <w:br/>
      </w:r>
    </w:p>
    <w:p w14:paraId="082D18B3" w14:textId="134CA38D" w:rsidR="009F215B" w:rsidRDefault="001F1611" w:rsidP="004D7B5D">
      <w:pPr>
        <w:keepNext/>
        <w:spacing w:line="360" w:lineRule="auto"/>
        <w:rPr>
          <w:noProof/>
          <w:lang w:val="en-US"/>
        </w:rPr>
      </w:pPr>
      <w:r>
        <w:rPr>
          <w:noProof/>
          <w:lang w:val="en-US"/>
        </w:rPr>
        <w:drawing>
          <wp:anchor distT="0" distB="0" distL="114300" distR="114300" simplePos="0" relativeHeight="251768832" behindDoc="1" locked="0" layoutInCell="1" allowOverlap="1" wp14:anchorId="24B15A47" wp14:editId="253365B7">
            <wp:simplePos x="0" y="0"/>
            <wp:positionH relativeFrom="margin">
              <wp:align>left</wp:align>
            </wp:positionH>
            <wp:positionV relativeFrom="paragraph">
              <wp:posOffset>7761</wp:posOffset>
            </wp:positionV>
            <wp:extent cx="5074920" cy="3679825"/>
            <wp:effectExtent l="0" t="0" r="0" b="0"/>
            <wp:wrapTight wrapText="bothSides">
              <wp:wrapPolygon edited="0">
                <wp:start x="0" y="0"/>
                <wp:lineTo x="0" y="21470"/>
                <wp:lineTo x="21486" y="21470"/>
                <wp:lineTo x="21486" y="0"/>
                <wp:lineTo x="0" y="0"/>
              </wp:wrapPolygon>
            </wp:wrapTight>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rotWithShape="1">
                    <a:blip r:embed="rId52">
                      <a:extLst>
                        <a:ext uri="{28A0092B-C50C-407E-A947-70E740481C1C}">
                          <a14:useLocalDpi xmlns:a14="http://schemas.microsoft.com/office/drawing/2010/main" val="0"/>
                        </a:ext>
                      </a:extLst>
                    </a:blip>
                    <a:srcRect l="26401" t="7768" r="10723" b="11177"/>
                    <a:stretch/>
                  </pic:blipFill>
                  <pic:spPr bwMode="auto">
                    <a:xfrm>
                      <a:off x="0" y="0"/>
                      <a:ext cx="5078016" cy="3682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3564C" w14:textId="3EB3D058" w:rsidR="001F1611" w:rsidRPr="00360919" w:rsidRDefault="001F1611" w:rsidP="004D7B5D">
      <w:pPr>
        <w:keepNext/>
        <w:spacing w:line="360" w:lineRule="auto"/>
        <w:rPr>
          <w:lang w:val="en-US"/>
        </w:rPr>
      </w:pPr>
    </w:p>
    <w:p w14:paraId="7425201F" w14:textId="77777777" w:rsidR="0024637E" w:rsidRDefault="0024637E" w:rsidP="004D7B5D">
      <w:pPr>
        <w:pStyle w:val="Caption"/>
        <w:spacing w:line="360" w:lineRule="auto"/>
        <w:rPr>
          <w:lang w:val="en-US"/>
        </w:rPr>
      </w:pPr>
      <w:bookmarkStart w:id="155" w:name="_Ref100310558"/>
    </w:p>
    <w:p w14:paraId="084D3DAC" w14:textId="77777777" w:rsidR="0024637E" w:rsidRDefault="0024637E" w:rsidP="004D7B5D">
      <w:pPr>
        <w:pStyle w:val="Caption"/>
        <w:spacing w:line="360" w:lineRule="auto"/>
        <w:rPr>
          <w:lang w:val="en-US"/>
        </w:rPr>
      </w:pPr>
    </w:p>
    <w:p w14:paraId="3B372FE5" w14:textId="77777777" w:rsidR="0024637E" w:rsidRDefault="0024637E" w:rsidP="004D7B5D">
      <w:pPr>
        <w:pStyle w:val="Caption"/>
        <w:spacing w:line="360" w:lineRule="auto"/>
        <w:rPr>
          <w:lang w:val="en-US"/>
        </w:rPr>
      </w:pPr>
    </w:p>
    <w:p w14:paraId="46C4FFA8" w14:textId="77777777" w:rsidR="0024637E" w:rsidRDefault="0024637E" w:rsidP="004D7B5D">
      <w:pPr>
        <w:pStyle w:val="Caption"/>
        <w:spacing w:line="360" w:lineRule="auto"/>
        <w:rPr>
          <w:lang w:val="en-US"/>
        </w:rPr>
      </w:pPr>
    </w:p>
    <w:p w14:paraId="61AEA0B4" w14:textId="77777777" w:rsidR="0024637E" w:rsidRDefault="0024637E" w:rsidP="004D7B5D">
      <w:pPr>
        <w:pStyle w:val="Caption"/>
        <w:spacing w:line="360" w:lineRule="auto"/>
        <w:rPr>
          <w:lang w:val="en-US"/>
        </w:rPr>
      </w:pPr>
    </w:p>
    <w:p w14:paraId="6387A8A9" w14:textId="77777777" w:rsidR="0024637E" w:rsidRDefault="0024637E" w:rsidP="004D7B5D">
      <w:pPr>
        <w:pStyle w:val="Caption"/>
        <w:spacing w:line="360" w:lineRule="auto"/>
        <w:rPr>
          <w:lang w:val="en-US"/>
        </w:rPr>
      </w:pPr>
    </w:p>
    <w:p w14:paraId="4877A199" w14:textId="77777777" w:rsidR="0024637E" w:rsidRDefault="0024637E" w:rsidP="004D7B5D">
      <w:pPr>
        <w:pStyle w:val="Caption"/>
        <w:spacing w:line="360" w:lineRule="auto"/>
        <w:rPr>
          <w:lang w:val="en-US"/>
        </w:rPr>
      </w:pPr>
    </w:p>
    <w:p w14:paraId="1B572D18" w14:textId="77777777" w:rsidR="0024637E" w:rsidRDefault="0024637E" w:rsidP="004D7B5D">
      <w:pPr>
        <w:pStyle w:val="Caption"/>
        <w:spacing w:line="360" w:lineRule="auto"/>
        <w:rPr>
          <w:lang w:val="en-US"/>
        </w:rPr>
      </w:pPr>
    </w:p>
    <w:p w14:paraId="42635BCB" w14:textId="77777777" w:rsidR="0024637E" w:rsidRDefault="0024637E" w:rsidP="004D7B5D">
      <w:pPr>
        <w:pStyle w:val="Caption"/>
        <w:spacing w:line="360" w:lineRule="auto"/>
        <w:rPr>
          <w:lang w:val="en-US"/>
        </w:rPr>
      </w:pPr>
    </w:p>
    <w:p w14:paraId="44259D5B" w14:textId="77777777" w:rsidR="0024637E" w:rsidRDefault="0024637E" w:rsidP="004D7B5D">
      <w:pPr>
        <w:pStyle w:val="Caption"/>
        <w:spacing w:line="360" w:lineRule="auto"/>
        <w:rPr>
          <w:lang w:val="en-US"/>
        </w:rPr>
      </w:pPr>
    </w:p>
    <w:p w14:paraId="4B571DD9" w14:textId="77777777" w:rsidR="0024637E" w:rsidRDefault="0024637E" w:rsidP="004D7B5D">
      <w:pPr>
        <w:pStyle w:val="Caption"/>
        <w:spacing w:line="360" w:lineRule="auto"/>
        <w:rPr>
          <w:lang w:val="en-US"/>
        </w:rPr>
      </w:pPr>
    </w:p>
    <w:p w14:paraId="51648328" w14:textId="77777777" w:rsidR="0024637E" w:rsidRDefault="0024637E" w:rsidP="004D7B5D">
      <w:pPr>
        <w:pStyle w:val="Caption"/>
        <w:spacing w:line="360" w:lineRule="auto"/>
        <w:rPr>
          <w:lang w:val="en-US"/>
        </w:rPr>
      </w:pPr>
    </w:p>
    <w:p w14:paraId="5B71AFDE" w14:textId="3D3B1F16" w:rsidR="00812E00" w:rsidRPr="00F20B32" w:rsidRDefault="009F215B" w:rsidP="004D7B5D">
      <w:pPr>
        <w:pStyle w:val="Caption"/>
        <w:spacing w:line="360" w:lineRule="auto"/>
        <w:rPr>
          <w:lang w:val="en-US"/>
        </w:rPr>
      </w:pPr>
      <w:bookmarkStart w:id="156" w:name="_Ref103175775"/>
      <w:r w:rsidRPr="009F215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15</w:t>
      </w:r>
      <w:r w:rsidR="00D862CB">
        <w:rPr>
          <w:lang w:val="en-US"/>
        </w:rPr>
        <w:fldChar w:fldCharType="end"/>
      </w:r>
      <w:bookmarkEnd w:id="155"/>
      <w:bookmarkEnd w:id="156"/>
      <w:r w:rsidRPr="009F215B">
        <w:rPr>
          <w:lang w:val="en-US"/>
        </w:rPr>
        <w:t>. An example of</w:t>
      </w:r>
      <w:r w:rsidR="0074637B">
        <w:rPr>
          <w:lang w:val="en-US"/>
        </w:rPr>
        <w:t xml:space="preserve"> a BLOB </w:t>
      </w:r>
      <w:r w:rsidR="004E2FCE">
        <w:rPr>
          <w:lang w:val="en-US"/>
        </w:rPr>
        <w:t>that is difficult to classify. The red circles are delineations of colonie</w:t>
      </w:r>
      <w:r w:rsidR="006952A5">
        <w:rPr>
          <w:lang w:val="en-US"/>
        </w:rPr>
        <w:t>s stained with blue dye.</w:t>
      </w:r>
      <w:r w:rsidR="002A3930">
        <w:rPr>
          <w:lang w:val="en-US"/>
        </w:rPr>
        <w:t xml:space="preserve"> Here we see a successful delineation of two separate colonies within a BLOB. </w:t>
      </w:r>
      <w:r w:rsidR="006952A5">
        <w:rPr>
          <w:lang w:val="en-US"/>
        </w:rPr>
        <w:t xml:space="preserve"> </w:t>
      </w:r>
      <w:r w:rsidR="0074637B">
        <w:rPr>
          <w:lang w:val="en-US"/>
        </w:rPr>
        <w:t xml:space="preserve"> </w:t>
      </w:r>
    </w:p>
    <w:p w14:paraId="6EFCF0A7" w14:textId="5914C3F1" w:rsidR="00E31EE3" w:rsidRDefault="000C1D35" w:rsidP="004D7B5D">
      <w:pPr>
        <w:pStyle w:val="Heading2"/>
        <w:spacing w:line="360" w:lineRule="auto"/>
        <w:rPr>
          <w:lang w:val="en-US"/>
        </w:rPr>
      </w:pPr>
      <w:bookmarkStart w:id="157" w:name="_Toc106449122"/>
      <w:r>
        <w:rPr>
          <w:lang w:val="en-US"/>
        </w:rPr>
        <w:t>Cell Survival Analysis</w:t>
      </w:r>
      <w:bookmarkEnd w:id="157"/>
    </w:p>
    <w:p w14:paraId="3C719984" w14:textId="6CE72717" w:rsidR="00650B40" w:rsidRDefault="000B72C1" w:rsidP="004D7B5D">
      <w:pPr>
        <w:spacing w:line="360" w:lineRule="auto"/>
        <w:rPr>
          <w:lang w:val="en-US"/>
        </w:rPr>
      </w:pPr>
      <w:r>
        <w:rPr>
          <w:lang w:val="en-US"/>
        </w:rPr>
        <w:t>With an established dosimetry for the cells, we could analyze the survival data from</w:t>
      </w:r>
      <w:r w:rsidR="00E57456">
        <w:rPr>
          <w:lang w:val="en-US"/>
        </w:rPr>
        <w:t xml:space="preserve"> Delmon Arous’</w:t>
      </w:r>
      <w:r>
        <w:rPr>
          <w:lang w:val="en-US"/>
        </w:rPr>
        <w:t xml:space="preserve"> </w:t>
      </w:r>
      <w:r w:rsidR="00E57456">
        <w:rPr>
          <w:lang w:val="en-US"/>
        </w:rPr>
        <w:t xml:space="preserve">segmentation </w:t>
      </w:r>
      <w:r w:rsidR="00335E47">
        <w:rPr>
          <w:lang w:val="en-US"/>
        </w:rPr>
        <w:t xml:space="preserve">program. </w:t>
      </w:r>
      <w:r w:rsidR="00F86147">
        <w:rPr>
          <w:lang w:val="en-US"/>
        </w:rPr>
        <w:t xml:space="preserve">Magnus Børsting performed </w:t>
      </w:r>
      <w:r w:rsidR="00FD6DBD">
        <w:rPr>
          <w:lang w:val="en-US"/>
        </w:rPr>
        <w:t xml:space="preserve">four different </w:t>
      </w:r>
      <w:r w:rsidR="007B61F9">
        <w:rPr>
          <w:lang w:val="en-US"/>
        </w:rPr>
        <w:t xml:space="preserve">single fractionation </w:t>
      </w:r>
      <w:r w:rsidR="00F90118">
        <w:rPr>
          <w:lang w:val="en-US"/>
        </w:rPr>
        <w:t>experiments</w:t>
      </w:r>
      <w:r w:rsidR="00C94DB2">
        <w:rPr>
          <w:lang w:val="en-US"/>
        </w:rPr>
        <w:t xml:space="preserve">. The </w:t>
      </w:r>
      <w:r w:rsidR="005A2A53">
        <w:rPr>
          <w:lang w:val="en-US"/>
        </w:rPr>
        <w:t xml:space="preserve">irradiation configurations used in these experiments are summarized in </w:t>
      </w:r>
      <w:r w:rsidR="007B3852">
        <w:rPr>
          <w:lang w:val="en-US"/>
        </w:rPr>
        <w:fldChar w:fldCharType="begin"/>
      </w:r>
      <w:r w:rsidR="007B3852">
        <w:rPr>
          <w:lang w:val="en-US"/>
        </w:rPr>
        <w:instrText xml:space="preserve"> REF _Ref105829858 \h </w:instrText>
      </w:r>
      <w:r w:rsidR="007B3852">
        <w:rPr>
          <w:lang w:val="en-US"/>
        </w:rPr>
      </w:r>
      <w:r w:rsidR="007B3852">
        <w:rPr>
          <w:lang w:val="en-US"/>
        </w:rPr>
        <w:fldChar w:fldCharType="separate"/>
      </w:r>
      <w:r w:rsidR="007B3852" w:rsidRPr="006A56C5">
        <w:rPr>
          <w:lang w:val="en-US"/>
        </w:rPr>
        <w:t xml:space="preserve">Table </w:t>
      </w:r>
      <w:r w:rsidR="007B3852">
        <w:rPr>
          <w:noProof/>
          <w:lang w:val="en-US"/>
        </w:rPr>
        <w:lastRenderedPageBreak/>
        <w:t>2</w:t>
      </w:r>
      <w:r w:rsidR="007B3852">
        <w:rPr>
          <w:lang w:val="en-US"/>
        </w:rPr>
        <w:noBreakHyphen/>
      </w:r>
      <w:r w:rsidR="007B3852">
        <w:rPr>
          <w:noProof/>
          <w:lang w:val="en-US"/>
        </w:rPr>
        <w:t>2</w:t>
      </w:r>
      <w:r w:rsidR="007B3852">
        <w:rPr>
          <w:lang w:val="en-US"/>
        </w:rPr>
        <w:fldChar w:fldCharType="end"/>
      </w:r>
      <w:r w:rsidR="007B3852">
        <w:rPr>
          <w:lang w:val="en-US"/>
        </w:rPr>
        <w:t xml:space="preserve">. </w:t>
      </w:r>
      <w:r w:rsidR="0072500D">
        <w:rPr>
          <w:lang w:val="en-US"/>
        </w:rPr>
        <w:t>A</w:t>
      </w:r>
      <w:r w:rsidR="00D61733">
        <w:rPr>
          <w:lang w:val="en-US"/>
        </w:rPr>
        <w:t>n LQ model was fitted for analysis of OPEN</w:t>
      </w:r>
      <w:r w:rsidR="0072500D">
        <w:rPr>
          <w:lang w:val="en-US"/>
        </w:rPr>
        <w:t xml:space="preserve"> field</w:t>
      </w:r>
      <w:r w:rsidR="00D61733">
        <w:rPr>
          <w:lang w:val="en-US"/>
        </w:rPr>
        <w:t xml:space="preserve"> survival data, while a </w:t>
      </w:r>
      <w:r w:rsidR="0063748F">
        <w:rPr>
          <w:lang w:val="en-US"/>
        </w:rPr>
        <w:t xml:space="preserve">band analysis proposed by </w:t>
      </w:r>
      <w:r w:rsidR="00EE12BE">
        <w:rPr>
          <w:lang w:val="en-US"/>
        </w:rPr>
        <w:fldChar w:fldCharType="begin"/>
      </w:r>
      <w:r w:rsidR="009646C4">
        <w:rPr>
          <w:lang w:val="en-US"/>
        </w:rPr>
        <w:instrText xml:space="preserve"> ADDIN ZOTERO_ITEM CSL_CITATION {"citationID":"HvHrywtS","properties":{"formattedCitation":"(Bj\\uc0\\u248{}rg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EE12BE">
        <w:rPr>
          <w:lang w:val="en-US"/>
        </w:rPr>
        <w:fldChar w:fldCharType="separate"/>
      </w:r>
      <w:r w:rsidR="00EE12BE" w:rsidRPr="00EE12BE">
        <w:rPr>
          <w:rFonts w:cs="Times New Roman"/>
          <w:szCs w:val="24"/>
          <w:lang w:val="en-US"/>
        </w:rPr>
        <w:t>Bjørg Vårli Håland</w:t>
      </w:r>
      <w:r w:rsidR="00EE12BE">
        <w:rPr>
          <w:lang w:val="en-US"/>
        </w:rPr>
        <w:fldChar w:fldCharType="end"/>
      </w:r>
      <w:r w:rsidR="0072500D">
        <w:rPr>
          <w:lang w:val="en-US"/>
        </w:rPr>
        <w:t xml:space="preserve"> </w:t>
      </w:r>
      <w:r w:rsidR="00F571F0">
        <w:rPr>
          <w:lang w:val="en-US"/>
        </w:rPr>
        <w:t xml:space="preserve">was employed on striped GRID </w:t>
      </w:r>
      <w:r w:rsidR="00430E84">
        <w:rPr>
          <w:lang w:val="en-US"/>
        </w:rPr>
        <w:t>data</w:t>
      </w:r>
      <w:r w:rsidR="0072500D">
        <w:rPr>
          <w:lang w:val="en-US"/>
        </w:rPr>
        <w:t xml:space="preserve"> to have </w:t>
      </w:r>
      <w:r w:rsidR="008717E5">
        <w:rPr>
          <w:lang w:val="en-US"/>
        </w:rPr>
        <w:t xml:space="preserve">a basis of comparison for the novel 2D </w:t>
      </w:r>
      <w:r w:rsidR="00C16CAA">
        <w:rPr>
          <w:lang w:val="en-US"/>
        </w:rPr>
        <w:t>approach.</w:t>
      </w:r>
    </w:p>
    <w:p w14:paraId="4F6E7DBA" w14:textId="7C83CE3D" w:rsidR="00201115" w:rsidRPr="004D3772" w:rsidRDefault="00201115" w:rsidP="004D7B5D">
      <w:pPr>
        <w:pStyle w:val="Caption"/>
        <w:keepNext/>
        <w:spacing w:line="360" w:lineRule="auto"/>
        <w:rPr>
          <w:lang w:val="en-US"/>
        </w:rPr>
      </w:pPr>
      <w:bookmarkStart w:id="158" w:name="_Ref105829858"/>
      <w:r w:rsidRPr="006A56C5">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2</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2</w:t>
      </w:r>
      <w:r w:rsidR="00CF695D">
        <w:rPr>
          <w:lang w:val="en-US"/>
        </w:rPr>
        <w:fldChar w:fldCharType="end"/>
      </w:r>
      <w:bookmarkEnd w:id="158"/>
      <w:r w:rsidRPr="006A56C5">
        <w:rPr>
          <w:lang w:val="en-US"/>
        </w:rPr>
        <w:t>.</w:t>
      </w:r>
      <w:r w:rsidRPr="00D3308E">
        <w:rPr>
          <w:lang w:val="en-US"/>
        </w:rPr>
        <w:t xml:space="preserve">Segmentation data </w:t>
      </w:r>
      <w:r>
        <w:rPr>
          <w:lang w:val="en-US"/>
        </w:rPr>
        <w:t>generated by Delmon Arous, PhD student, from</w:t>
      </w:r>
      <w:r w:rsidRPr="00D3308E">
        <w:rPr>
          <w:lang w:val="en-US"/>
        </w:rPr>
        <w:t xml:space="preserve"> </w:t>
      </w:r>
      <w:r>
        <w:rPr>
          <w:lang w:val="en-US"/>
        </w:rPr>
        <w:t xml:space="preserve">experiments performed by Magnus Børsting, former Msc student.  </w:t>
      </w:r>
    </w:p>
    <w:tbl>
      <w:tblPr>
        <w:tblStyle w:val="TableGrid"/>
        <w:tblpPr w:leftFromText="180" w:rightFromText="180" w:vertAnchor="text" w:horzAnchor="margin" w:tblpY="137"/>
        <w:tblW w:w="0" w:type="auto"/>
        <w:tblLook w:val="04A0" w:firstRow="1" w:lastRow="0" w:firstColumn="1" w:lastColumn="0" w:noHBand="0" w:noVBand="1"/>
      </w:tblPr>
      <w:tblGrid>
        <w:gridCol w:w="1870"/>
        <w:gridCol w:w="1870"/>
        <w:gridCol w:w="1870"/>
        <w:gridCol w:w="1870"/>
        <w:gridCol w:w="1870"/>
      </w:tblGrid>
      <w:tr w:rsidR="00201115" w14:paraId="2E85CF08" w14:textId="77777777" w:rsidTr="008A36EF">
        <w:tc>
          <w:tcPr>
            <w:tcW w:w="1870" w:type="dxa"/>
            <w:tcBorders>
              <w:top w:val="nil"/>
              <w:left w:val="nil"/>
              <w:bottom w:val="single" w:sz="4" w:space="0" w:color="auto"/>
              <w:right w:val="single" w:sz="4" w:space="0" w:color="auto"/>
            </w:tcBorders>
          </w:tcPr>
          <w:p w14:paraId="5CDA24F5" w14:textId="77777777" w:rsidR="00201115" w:rsidRDefault="00201115" w:rsidP="004D7B5D">
            <w:pPr>
              <w:spacing w:line="360" w:lineRule="auto"/>
              <w:rPr>
                <w:b/>
                <w:bCs/>
                <w:lang w:val="en-US"/>
              </w:rPr>
            </w:pPr>
          </w:p>
        </w:tc>
        <w:tc>
          <w:tcPr>
            <w:tcW w:w="1870" w:type="dxa"/>
            <w:tcBorders>
              <w:top w:val="nil"/>
              <w:left w:val="single" w:sz="4" w:space="0" w:color="auto"/>
              <w:bottom w:val="single" w:sz="4" w:space="0" w:color="auto"/>
              <w:right w:val="nil"/>
            </w:tcBorders>
          </w:tcPr>
          <w:p w14:paraId="37C8A36C" w14:textId="77777777" w:rsidR="00201115" w:rsidRPr="00D32869" w:rsidRDefault="00201115" w:rsidP="004D7B5D">
            <w:pPr>
              <w:spacing w:line="360" w:lineRule="auto"/>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2732269A"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49FF968B"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6D3F3FF7" w14:textId="77777777" w:rsidR="00201115" w:rsidRDefault="00201115" w:rsidP="004D7B5D">
            <w:pPr>
              <w:spacing w:line="360" w:lineRule="auto"/>
              <w:rPr>
                <w:lang w:val="en-US"/>
              </w:rPr>
            </w:pPr>
          </w:p>
        </w:tc>
      </w:tr>
      <w:tr w:rsidR="00201115" w14:paraId="11D85464" w14:textId="77777777" w:rsidTr="008A36EF">
        <w:tc>
          <w:tcPr>
            <w:tcW w:w="1870" w:type="dxa"/>
            <w:tcBorders>
              <w:top w:val="single" w:sz="4" w:space="0" w:color="auto"/>
              <w:left w:val="nil"/>
              <w:bottom w:val="nil"/>
              <w:right w:val="single" w:sz="4" w:space="0" w:color="auto"/>
            </w:tcBorders>
          </w:tcPr>
          <w:p w14:paraId="5E6439C0" w14:textId="77777777" w:rsidR="00201115" w:rsidRDefault="00201115" w:rsidP="004D7B5D">
            <w:pPr>
              <w:spacing w:line="360" w:lineRule="auto"/>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46085E68" w14:textId="77777777" w:rsidR="00201115" w:rsidRPr="004264B6" w:rsidRDefault="00201115" w:rsidP="004D7B5D">
            <w:pPr>
              <w:spacing w:line="360" w:lineRule="auto"/>
              <w:rPr>
                <w:lang w:val="en-US"/>
              </w:rPr>
            </w:pPr>
            <w:r>
              <w:rPr>
                <w:lang w:val="en-US"/>
              </w:rPr>
              <w:t>18.11.2019</w:t>
            </w:r>
          </w:p>
        </w:tc>
        <w:tc>
          <w:tcPr>
            <w:tcW w:w="1870" w:type="dxa"/>
            <w:tcBorders>
              <w:top w:val="single" w:sz="4" w:space="0" w:color="auto"/>
              <w:left w:val="nil"/>
              <w:bottom w:val="nil"/>
              <w:right w:val="nil"/>
            </w:tcBorders>
          </w:tcPr>
          <w:p w14:paraId="4A1A8596" w14:textId="77777777" w:rsidR="00201115" w:rsidRPr="004264B6" w:rsidRDefault="00201115" w:rsidP="004D7B5D">
            <w:pPr>
              <w:spacing w:line="360" w:lineRule="auto"/>
              <w:rPr>
                <w:lang w:val="en-US"/>
              </w:rPr>
            </w:pPr>
            <w:r>
              <w:rPr>
                <w:lang w:val="en-US"/>
              </w:rPr>
              <w:t>20.11.2019</w:t>
            </w:r>
          </w:p>
        </w:tc>
        <w:tc>
          <w:tcPr>
            <w:tcW w:w="1870" w:type="dxa"/>
            <w:tcBorders>
              <w:top w:val="single" w:sz="4" w:space="0" w:color="auto"/>
              <w:left w:val="nil"/>
              <w:bottom w:val="nil"/>
              <w:right w:val="nil"/>
            </w:tcBorders>
          </w:tcPr>
          <w:p w14:paraId="7683A21B" w14:textId="77777777" w:rsidR="00201115" w:rsidRPr="004264B6" w:rsidRDefault="00201115" w:rsidP="004D7B5D">
            <w:pPr>
              <w:spacing w:line="360" w:lineRule="auto"/>
              <w:rPr>
                <w:lang w:val="en-US"/>
              </w:rPr>
            </w:pPr>
            <w:r>
              <w:rPr>
                <w:lang w:val="en-US"/>
              </w:rPr>
              <w:t>03.01.2020</w:t>
            </w:r>
          </w:p>
        </w:tc>
        <w:tc>
          <w:tcPr>
            <w:tcW w:w="1870" w:type="dxa"/>
            <w:tcBorders>
              <w:top w:val="single" w:sz="4" w:space="0" w:color="auto"/>
              <w:left w:val="nil"/>
              <w:bottom w:val="nil"/>
              <w:right w:val="nil"/>
            </w:tcBorders>
          </w:tcPr>
          <w:p w14:paraId="32EEE51D" w14:textId="77777777" w:rsidR="00201115" w:rsidRPr="00625DF7" w:rsidRDefault="00201115" w:rsidP="004D7B5D">
            <w:pPr>
              <w:spacing w:line="360" w:lineRule="auto"/>
              <w:rPr>
                <w:lang w:val="en-US"/>
              </w:rPr>
            </w:pPr>
            <w:r>
              <w:rPr>
                <w:lang w:val="en-US"/>
              </w:rPr>
              <w:t>17.12.2020</w:t>
            </w:r>
          </w:p>
        </w:tc>
      </w:tr>
      <w:tr w:rsidR="00201115" w14:paraId="335C9DBB" w14:textId="77777777" w:rsidTr="008A36EF">
        <w:tc>
          <w:tcPr>
            <w:tcW w:w="1870" w:type="dxa"/>
            <w:tcBorders>
              <w:top w:val="nil"/>
              <w:left w:val="nil"/>
              <w:bottom w:val="nil"/>
              <w:right w:val="single" w:sz="4" w:space="0" w:color="auto"/>
            </w:tcBorders>
          </w:tcPr>
          <w:p w14:paraId="332A456A" w14:textId="77777777" w:rsidR="00201115" w:rsidRPr="00625DF7" w:rsidRDefault="00201115" w:rsidP="004D7B5D">
            <w:pPr>
              <w:spacing w:line="360" w:lineRule="auto"/>
              <w:rPr>
                <w:lang w:val="en-US"/>
              </w:rPr>
            </w:pPr>
            <w:r>
              <w:rPr>
                <w:lang w:val="en-US"/>
              </w:rPr>
              <w:t>OPEN</w:t>
            </w:r>
          </w:p>
        </w:tc>
        <w:tc>
          <w:tcPr>
            <w:tcW w:w="1870" w:type="dxa"/>
            <w:tcBorders>
              <w:top w:val="nil"/>
              <w:left w:val="single" w:sz="4" w:space="0" w:color="auto"/>
              <w:bottom w:val="nil"/>
              <w:right w:val="nil"/>
            </w:tcBorders>
          </w:tcPr>
          <w:p w14:paraId="77B5B91D" w14:textId="77777777" w:rsidR="00201115" w:rsidRPr="008D625C" w:rsidRDefault="00201115" w:rsidP="004D7B5D">
            <w:pPr>
              <w:spacing w:line="360" w:lineRule="auto"/>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118B83ED"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050CE46" w14:textId="77777777" w:rsidR="00201115" w:rsidRDefault="00201115" w:rsidP="004D7B5D">
            <w:pPr>
              <w:spacing w:line="360" w:lineRule="auto"/>
              <w:jc w:val="center"/>
              <w:rPr>
                <w:b/>
                <w:bCs/>
                <w:lang w:val="en-US"/>
              </w:rPr>
            </w:pPr>
          </w:p>
        </w:tc>
        <w:tc>
          <w:tcPr>
            <w:tcW w:w="1870" w:type="dxa"/>
            <w:tcBorders>
              <w:top w:val="nil"/>
              <w:left w:val="nil"/>
              <w:bottom w:val="nil"/>
              <w:right w:val="nil"/>
            </w:tcBorders>
          </w:tcPr>
          <w:p w14:paraId="27062F98"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7A411C1D" w14:textId="77777777" w:rsidTr="008A36EF">
        <w:tc>
          <w:tcPr>
            <w:tcW w:w="1870" w:type="dxa"/>
            <w:tcBorders>
              <w:top w:val="nil"/>
              <w:left w:val="nil"/>
              <w:bottom w:val="nil"/>
              <w:right w:val="single" w:sz="4" w:space="0" w:color="auto"/>
            </w:tcBorders>
          </w:tcPr>
          <w:p w14:paraId="031BDBAA" w14:textId="77777777" w:rsidR="00201115" w:rsidRPr="00625DF7" w:rsidRDefault="00201115" w:rsidP="004D7B5D">
            <w:pPr>
              <w:spacing w:line="360" w:lineRule="auto"/>
              <w:rPr>
                <w:lang w:val="en-US"/>
              </w:rPr>
            </w:pPr>
            <w:r>
              <w:rPr>
                <w:lang w:val="en-US"/>
              </w:rPr>
              <w:t>GRID Stripes</w:t>
            </w:r>
          </w:p>
        </w:tc>
        <w:tc>
          <w:tcPr>
            <w:tcW w:w="1870" w:type="dxa"/>
            <w:tcBorders>
              <w:top w:val="nil"/>
              <w:left w:val="single" w:sz="4" w:space="0" w:color="auto"/>
              <w:bottom w:val="nil"/>
              <w:right w:val="nil"/>
            </w:tcBorders>
          </w:tcPr>
          <w:p w14:paraId="5EC6BC3B"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9301B7A"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59ABAFD"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6C044111"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33D5387E" w14:textId="77777777" w:rsidTr="008A36EF">
        <w:tc>
          <w:tcPr>
            <w:tcW w:w="1870" w:type="dxa"/>
            <w:tcBorders>
              <w:top w:val="nil"/>
              <w:left w:val="nil"/>
              <w:bottom w:val="nil"/>
              <w:right w:val="single" w:sz="4" w:space="0" w:color="auto"/>
            </w:tcBorders>
          </w:tcPr>
          <w:p w14:paraId="2EE076F4" w14:textId="77777777" w:rsidR="00201115" w:rsidRPr="00625DF7" w:rsidRDefault="00201115" w:rsidP="004D7B5D">
            <w:pPr>
              <w:spacing w:line="360" w:lineRule="auto"/>
              <w:rPr>
                <w:lang w:val="en-US"/>
              </w:rPr>
            </w:pPr>
            <w:r>
              <w:rPr>
                <w:lang w:val="en-US"/>
              </w:rPr>
              <w:t>GRID Dots</w:t>
            </w:r>
          </w:p>
        </w:tc>
        <w:tc>
          <w:tcPr>
            <w:tcW w:w="1870" w:type="dxa"/>
            <w:tcBorders>
              <w:top w:val="nil"/>
              <w:left w:val="single" w:sz="4" w:space="0" w:color="auto"/>
              <w:bottom w:val="nil"/>
              <w:right w:val="nil"/>
            </w:tcBorders>
          </w:tcPr>
          <w:p w14:paraId="74403033"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5D861241"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B774005"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8DFFC0D"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bl>
    <w:p w14:paraId="1A707B4B" w14:textId="77777777" w:rsidR="00201115" w:rsidRDefault="00201115" w:rsidP="004D7B5D">
      <w:pPr>
        <w:spacing w:line="360" w:lineRule="auto"/>
        <w:rPr>
          <w:lang w:val="en-US"/>
        </w:rPr>
      </w:pPr>
    </w:p>
    <w:p w14:paraId="18F22D65" w14:textId="0054EA20" w:rsidR="00566592" w:rsidRDefault="00566592" w:rsidP="004D7B5D">
      <w:pPr>
        <w:pStyle w:val="Heading3"/>
        <w:spacing w:line="360" w:lineRule="auto"/>
        <w:rPr>
          <w:lang w:val="en-US"/>
        </w:rPr>
      </w:pPr>
      <w:bookmarkStart w:id="159" w:name="_Toc106449123"/>
      <w:r>
        <w:rPr>
          <w:lang w:val="en-US"/>
        </w:rPr>
        <w:t>Data acquisition and image registration</w:t>
      </w:r>
      <w:bookmarkEnd w:id="159"/>
    </w:p>
    <w:p w14:paraId="18159219" w14:textId="77777777" w:rsidR="00B00AAC" w:rsidRDefault="009960C2" w:rsidP="004D7B5D">
      <w:pPr>
        <w:spacing w:line="360" w:lineRule="auto"/>
        <w:rPr>
          <w:lang w:val="en-US"/>
        </w:rPr>
      </w:pPr>
      <w:r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 out,</w:t>
      </w:r>
      <w:r w:rsidR="00AD3A9D" w:rsidRPr="008A5FB1">
        <w:rPr>
          <w:b/>
          <w:bCs/>
          <w:lang w:val="en-US"/>
        </w:rPr>
        <w:t xml:space="preserve"> be referred to as cell flasks, </w:t>
      </w:r>
      <w:r w:rsidR="00F434CB" w:rsidRPr="008A5FB1">
        <w:rPr>
          <w:b/>
          <w:bCs/>
          <w:lang w:val="en-US"/>
        </w:rPr>
        <w:t>and the scanned dosimetry films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t>
      </w:r>
    </w:p>
    <w:p w14:paraId="16832AF3" w14:textId="6A9E9ABB" w:rsidR="00201115" w:rsidRDefault="002705EE" w:rsidP="004D7B5D">
      <w:pPr>
        <w:spacing w:line="360" w:lineRule="auto"/>
        <w:rPr>
          <w:lang w:val="en-US"/>
        </w:rPr>
      </w:pPr>
      <w:r>
        <w:rPr>
          <w:lang w:val="en-US"/>
        </w:rPr>
        <w:t xml:space="preserve">For our 2D survival analysis we used Poisson regression, which models counting data. This limited </w:t>
      </w:r>
      <w:r w:rsidR="00566592">
        <w:rPr>
          <w:lang w:val="en-US"/>
        </w:rPr>
        <w:t>how much data we could</w:t>
      </w:r>
      <w:r w:rsidR="00381412">
        <w:rPr>
          <w:lang w:val="en-US"/>
        </w:rPr>
        <w:t xml:space="preserve"> use. </w:t>
      </w:r>
      <w:r w:rsidR="0042498C">
        <w:rPr>
          <w:lang w:val="en-US"/>
        </w:rPr>
        <w:t xml:space="preserve">As mentioned in </w:t>
      </w:r>
      <w:r w:rsidR="0042498C">
        <w:rPr>
          <w:lang w:val="en-US"/>
        </w:rPr>
        <w:fldChar w:fldCharType="begin"/>
      </w:r>
      <w:r w:rsidR="0042498C">
        <w:rPr>
          <w:lang w:val="en-US"/>
        </w:rPr>
        <w:instrText xml:space="preserve"> REF _Ref99625186 \r \h </w:instrText>
      </w:r>
      <w:r w:rsidR="004D7B5D">
        <w:rPr>
          <w:lang w:val="en-US"/>
        </w:rPr>
        <w:instrText xml:space="preserve"> \* MERGEFORMAT </w:instrText>
      </w:r>
      <w:r w:rsidR="0042498C">
        <w:rPr>
          <w:lang w:val="en-US"/>
        </w:rPr>
      </w:r>
      <w:r w:rsidR="0042498C">
        <w:rPr>
          <w:lang w:val="en-US"/>
        </w:rPr>
        <w:fldChar w:fldCharType="separate"/>
      </w:r>
      <w:r w:rsidR="00380EB7">
        <w:rPr>
          <w:lang w:val="en-US"/>
        </w:rPr>
        <w:t>1.7.4</w:t>
      </w:r>
      <w:r w:rsidR="0042498C">
        <w:rPr>
          <w:lang w:val="en-US"/>
        </w:rPr>
        <w:fldChar w:fldCharType="end"/>
      </w:r>
      <w:r w:rsidR="0042498C">
        <w:rPr>
          <w:lang w:val="en-US"/>
        </w:rPr>
        <w:t xml:space="preserve">, one might normalize </w:t>
      </w:r>
      <w:r w:rsidR="00B00E49">
        <w:rPr>
          <w:lang w:val="en-US"/>
        </w:rPr>
        <w:t xml:space="preserve">survival data using the </w:t>
      </w:r>
      <w:r w:rsidR="00316A8F">
        <w:rPr>
          <w:lang w:val="en-US"/>
        </w:rPr>
        <w:t>plating efficiency to compare experiments performed under different conditions</w:t>
      </w:r>
      <w:r w:rsidR="007C3684">
        <w:rPr>
          <w:lang w:val="en-US"/>
        </w:rPr>
        <w:t xml:space="preserve">, but as Poisson regression demands counts, </w:t>
      </w:r>
      <w:r w:rsidR="00F46C77">
        <w:rPr>
          <w:lang w:val="en-US"/>
        </w:rPr>
        <w:t xml:space="preserve">this is not possible. </w:t>
      </w:r>
      <w:r w:rsidR="00171F13">
        <w:rPr>
          <w:lang w:val="en-US"/>
        </w:rPr>
        <w:t>We still wanted to use as much data as possible</w:t>
      </w:r>
      <w:r w:rsidR="00474BF3">
        <w:rPr>
          <w:lang w:val="en-US"/>
        </w:rPr>
        <w:t xml:space="preserve">. </w:t>
      </w:r>
      <w:r w:rsidR="00F71EB5">
        <w:rPr>
          <w:lang w:val="en-US"/>
        </w:rPr>
        <w:t>We</w:t>
      </w:r>
      <w:r w:rsidR="00342AB3">
        <w:rPr>
          <w:lang w:val="en-US"/>
        </w:rPr>
        <w:t xml:space="preserve"> therefore</w:t>
      </w:r>
      <w:r w:rsidR="00F71EB5">
        <w:rPr>
          <w:lang w:val="en-US"/>
        </w:rPr>
        <w:t xml:space="preserve"> used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4D7B5D">
        <w:rPr>
          <w:lang w:val="en-US"/>
        </w:rPr>
        <w:instrText xml:space="preserve"> \* MERGEFORMAT </w:instrText>
      </w:r>
      <w:r w:rsidR="00AD11C0">
        <w:rPr>
          <w:lang w:val="en-US"/>
        </w:rPr>
      </w:r>
      <w:r w:rsidR="00AD11C0">
        <w:rPr>
          <w:lang w:val="en-US"/>
        </w:rPr>
        <w:fldChar w:fldCharType="separate"/>
      </w:r>
      <w:r w:rsidR="00380EB7">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There was no significant difference between experiments performed on the 18.11.2019 and the 20.11.2019</w:t>
      </w:r>
      <w:r w:rsidR="00222E60">
        <w:rPr>
          <w:lang w:val="en-US"/>
        </w:rPr>
        <w:t xml:space="preserve">. </w:t>
      </w:r>
      <w:commentRangeStart w:id="160"/>
      <w:r w:rsidR="00222E60">
        <w:rPr>
          <w:lang w:val="en-US"/>
        </w:rPr>
        <w:t xml:space="preserve">We therefore chose to combine these results for increased statistical </w:t>
      </w:r>
      <w:commentRangeEnd w:id="160"/>
      <w:r w:rsidR="00F154F9">
        <w:rPr>
          <w:rStyle w:val="CommentReference"/>
        </w:rPr>
        <w:commentReference w:id="160"/>
      </w:r>
      <w:r w:rsidR="00222E60">
        <w:rPr>
          <w:lang w:val="en-US"/>
        </w:rPr>
        <w:t xml:space="preserve">significance in our calculations. </w:t>
      </w:r>
      <w:r w:rsidR="00D528C9">
        <w:rPr>
          <w:lang w:val="en-US"/>
        </w:rPr>
        <w:t xml:space="preserve">Another </w:t>
      </w:r>
      <w:r w:rsidR="005A002F">
        <w:rPr>
          <w:lang w:val="en-US"/>
        </w:rPr>
        <w:t xml:space="preserve">point was to choose data with the highest </w:t>
      </w:r>
      <w:r w:rsidR="003B243C">
        <w:rPr>
          <w:lang w:val="en-US"/>
        </w:rPr>
        <w:t>PE</w:t>
      </w:r>
      <w:r w:rsidR="005A002F">
        <w:rPr>
          <w:lang w:val="en-US"/>
        </w:rPr>
        <w:t>, for more viable results</w:t>
      </w:r>
      <w:r w:rsidR="00312FEB">
        <w:rPr>
          <w:lang w:val="en-US"/>
        </w:rPr>
        <w:t xml:space="preserve"> (see </w:t>
      </w:r>
      <w:r w:rsidR="00312FEB">
        <w:rPr>
          <w:lang w:val="en-US"/>
        </w:rPr>
        <w:fldChar w:fldCharType="begin"/>
      </w:r>
      <w:r w:rsidR="00312FEB">
        <w:rPr>
          <w:lang w:val="en-US"/>
        </w:rPr>
        <w:instrText xml:space="preserve"> REF _Ref99625186 \r \h </w:instrText>
      </w:r>
      <w:r w:rsidR="004D7B5D">
        <w:rPr>
          <w:lang w:val="en-US"/>
        </w:rPr>
        <w:instrText xml:space="preserve"> \* MERGEFORMAT </w:instrText>
      </w:r>
      <w:r w:rsidR="00312FEB">
        <w:rPr>
          <w:lang w:val="en-US"/>
        </w:rPr>
      </w:r>
      <w:r w:rsidR="00312FEB">
        <w:rPr>
          <w:lang w:val="en-US"/>
        </w:rPr>
        <w:fldChar w:fldCharType="separate"/>
      </w:r>
      <w:r w:rsidR="00380EB7">
        <w:rPr>
          <w:lang w:val="en-US"/>
        </w:rPr>
        <w:t>1.7.4</w:t>
      </w:r>
      <w:r w:rsidR="00312FEB">
        <w:rPr>
          <w:lang w:val="en-US"/>
        </w:rPr>
        <w:fldChar w:fldCharType="end"/>
      </w:r>
      <w:r w:rsidR="00312FEB">
        <w:rPr>
          <w:lang w:val="en-US"/>
        </w:rPr>
        <w:t>)</w:t>
      </w:r>
      <w:r w:rsidR="005A002F">
        <w:rPr>
          <w:lang w:val="en-US"/>
        </w:rPr>
        <w:t xml:space="preserve">. </w:t>
      </w:r>
      <w:r w:rsidR="00D528C9">
        <w:rPr>
          <w:lang w:val="en-US"/>
        </w:rPr>
        <w:br/>
      </w:r>
      <w:r w:rsidR="00867E76">
        <w:rPr>
          <w:lang w:val="en-US"/>
        </w:rPr>
        <w:t xml:space="preserve">Using the centroid coordinates of the cell colonies we created a </w:t>
      </w:r>
      <w:r w:rsidR="00CC37E5">
        <w:rPr>
          <w:lang w:val="en-US"/>
        </w:rPr>
        <w:t>colony</w:t>
      </w:r>
      <w:r w:rsidR="00DA5C0F">
        <w:rPr>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 xml:space="preserve">coordinates </w:t>
      </w:r>
      <w:r w:rsidR="002A007A">
        <w:rPr>
          <w:lang w:val="en-US"/>
        </w:rPr>
        <w:t>were</w:t>
      </w:r>
      <w:r w:rsidR="00C355FE">
        <w:rPr>
          <w:lang w:val="en-US"/>
        </w:rPr>
        <w:t xml:space="preserve"> in decimals, it was therefore </w:t>
      </w:r>
      <w:r w:rsidR="00C355FE">
        <w:rPr>
          <w:lang w:val="en-US"/>
        </w:rPr>
        <w:lastRenderedPageBreak/>
        <w:t xml:space="preserve">necessary to </w:t>
      </w:r>
      <w:r w:rsidR="00D01D13">
        <w:rPr>
          <w:lang w:val="en-US"/>
        </w:rPr>
        <w:t>round to nearest neighbor</w:t>
      </w:r>
      <w:r w:rsidR="00CC37E5">
        <w:rPr>
          <w:lang w:val="en-US"/>
        </w:rPr>
        <w:t xml:space="preserve">ing whole number pixel </w:t>
      </w:r>
      <w:r w:rsidR="00D01D13">
        <w:rPr>
          <w:lang w:val="en-US"/>
        </w:rPr>
        <w:t>to place the colony in the colony map</w:t>
      </w:r>
      <w:r w:rsidR="00CC37E5">
        <w:rPr>
          <w:lang w:val="en-US"/>
        </w:rPr>
        <w:t xml:space="preserve">. </w:t>
      </w:r>
      <w:r w:rsidR="008A5FB1">
        <w:rPr>
          <w:lang w:val="en-US"/>
        </w:rPr>
        <w:t xml:space="preserve">In our 2D analysis we divided the cell flasks into </w:t>
      </w:r>
      <w:r w:rsidR="0086771D">
        <w:rPr>
          <w:lang w:val="en-US"/>
        </w:rPr>
        <w:t>quadrats of different sizes.</w:t>
      </w:r>
      <w:r w:rsidR="0078430A">
        <w:rPr>
          <w:lang w:val="en-US"/>
        </w:rPr>
        <w:t xml:space="preserve"> </w:t>
      </w:r>
      <w:r w:rsidR="00456088">
        <w:rPr>
          <w:lang w:val="en-US"/>
        </w:rPr>
        <w:t>The smallest size of our quadrats will be 0.5 mm</w:t>
      </w:r>
      <w:r w:rsidR="00456088">
        <w:rPr>
          <w:vertAlign w:val="superscript"/>
          <w:lang w:val="en-US"/>
        </w:rPr>
        <w:t>2</w:t>
      </w:r>
      <w:r w:rsidR="00456088">
        <w:rPr>
          <w:lang w:val="en-US"/>
        </w:rPr>
        <w:t>, which for a 1200 dpi image</w:t>
      </w:r>
      <w:r w:rsidR="00E15C88">
        <w:rPr>
          <w:lang w:val="en-US"/>
        </w:rPr>
        <w:t xml:space="preserve"> assuming 25.4 pixels per mm and a </w:t>
      </w:r>
      <w:r w:rsidR="00535589">
        <w:rPr>
          <w:lang w:val="en-US"/>
        </w:rPr>
        <w:t>one-to-one</w:t>
      </w:r>
      <w:r w:rsidR="00E15C88">
        <w:rPr>
          <w:lang w:val="en-US"/>
        </w:rPr>
        <w:t xml:space="preserve"> </w:t>
      </w:r>
      <w:r w:rsidR="00535589">
        <w:rPr>
          <w:lang w:val="en-US"/>
        </w:rPr>
        <w:t>relationship between dots and pixels</w:t>
      </w:r>
      <w:r w:rsidR="00190517">
        <w:rPr>
          <w:lang w:val="en-US"/>
        </w:rPr>
        <w:t>,</w:t>
      </w:r>
      <w:r w:rsidR="00456088">
        <w:rPr>
          <w:lang w:val="en-US"/>
        </w:rPr>
        <w:t xml:space="preserve"> corresponds to </w:t>
      </w:r>
      <w:r w:rsidR="007C63AB">
        <w:rPr>
          <w:lang w:val="en-US"/>
        </w:rPr>
        <w:t xml:space="preserve">a 24 x 24 </w:t>
      </w:r>
      <w:r w:rsidR="002F031C">
        <w:rPr>
          <w:lang w:val="en-US"/>
        </w:rPr>
        <w:t xml:space="preserve">matrix. We therefore chose to neglect </w:t>
      </w:r>
      <w:r w:rsidR="00535589">
        <w:rPr>
          <w:lang w:val="en-US"/>
        </w:rPr>
        <w:t xml:space="preserve">the round off error. </w:t>
      </w:r>
      <w:r w:rsidR="002F031C">
        <w:rPr>
          <w:lang w:val="en-US"/>
        </w:rPr>
        <w:t xml:space="preserve"> </w:t>
      </w:r>
    </w:p>
    <w:p w14:paraId="4BA6797C" w14:textId="7368B08F" w:rsidR="00201115" w:rsidRDefault="00CC4825" w:rsidP="004D7B5D">
      <w:pPr>
        <w:spacing w:line="360" w:lineRule="auto"/>
        <w:rPr>
          <w:lang w:val="en-US"/>
        </w:rPr>
      </w:pPr>
      <w:r>
        <w:rPr>
          <w:lang w:val="en-US"/>
        </w:rPr>
        <w:t xml:space="preserve">The </w:t>
      </w:r>
      <w:r w:rsidR="00C962AF">
        <w:rPr>
          <w:lang w:val="en-US"/>
        </w:rPr>
        <w:t>mean dose map</w:t>
      </w:r>
      <w:r>
        <w:rPr>
          <w:lang w:val="en-US"/>
        </w:rPr>
        <w:t xml:space="preserve"> </w:t>
      </w:r>
      <w:r w:rsidR="00C962AF">
        <w:rPr>
          <w:lang w:val="en-US"/>
        </w:rPr>
        <w:t>was</w:t>
      </w:r>
      <w:r>
        <w:rPr>
          <w:lang w:val="en-US"/>
        </w:rPr>
        <w:t xml:space="preserve"> registered to the </w:t>
      </w:r>
      <w:r w:rsidR="00C962AF">
        <w:rPr>
          <w:lang w:val="en-US"/>
        </w:rPr>
        <w:t xml:space="preserve">segmented </w:t>
      </w:r>
      <w:r>
        <w:rPr>
          <w:lang w:val="en-US"/>
        </w:rPr>
        <w:t xml:space="preserve">cell </w:t>
      </w:r>
      <w:r w:rsidR="0022596E">
        <w:rPr>
          <w:lang w:val="en-US"/>
        </w:rPr>
        <w:t>flasks.</w:t>
      </w:r>
      <w:r w:rsidR="008B3A44">
        <w:rPr>
          <w:lang w:val="en-US"/>
        </w:rPr>
        <w:t xml:space="preserve"> </w:t>
      </w:r>
      <w:r w:rsidR="00627419">
        <w:rPr>
          <w:lang w:val="en-US"/>
        </w:rPr>
        <w:t>Because the dose m</w:t>
      </w:r>
      <w:r w:rsidR="0022596E">
        <w:rPr>
          <w:lang w:val="en-US"/>
        </w:rPr>
        <w:t xml:space="preserve">ap </w:t>
      </w:r>
      <w:r w:rsidR="001F18EF">
        <w:rPr>
          <w:lang w:val="en-US"/>
        </w:rPr>
        <w:t>was</w:t>
      </w:r>
      <w:r w:rsidR="0022596E">
        <w:rPr>
          <w:lang w:val="en-US"/>
        </w:rPr>
        <w:t xml:space="preserve"> based on EBT3 films registered to the first film </w:t>
      </w:r>
      <w:r w:rsidR="00470B89">
        <w:rPr>
          <w:lang w:val="en-US"/>
        </w:rPr>
        <w:t>of</w:t>
      </w:r>
      <w:r w:rsidR="0022596E">
        <w:rPr>
          <w:lang w:val="en-US"/>
        </w:rPr>
        <w:t xml:space="preserve"> the folder</w:t>
      </w:r>
      <w:r w:rsidR="008D0070">
        <w:rPr>
          <w:lang w:val="en-US"/>
        </w:rPr>
        <w:t xml:space="preserve"> (reference film)</w:t>
      </w:r>
      <w:r w:rsidR="0022596E">
        <w:rPr>
          <w:lang w:val="en-US"/>
        </w:rPr>
        <w:t xml:space="preserve"> (see </w:t>
      </w:r>
      <w:r w:rsidR="0022596E">
        <w:rPr>
          <w:lang w:val="en-US"/>
        </w:rPr>
        <w:fldChar w:fldCharType="begin"/>
      </w:r>
      <w:r w:rsidR="0022596E">
        <w:rPr>
          <w:lang w:val="en-US"/>
        </w:rPr>
        <w:instrText xml:space="preserve"> REF _Ref103347122 \h </w:instrText>
      </w:r>
      <w:r w:rsidR="004D7B5D">
        <w:rPr>
          <w:lang w:val="en-US"/>
        </w:rPr>
        <w:instrText xml:space="preserve"> \* MERGEFORMAT </w:instrText>
      </w:r>
      <w:r w:rsidR="0022596E">
        <w:rPr>
          <w:lang w:val="en-US"/>
        </w:rPr>
      </w:r>
      <w:r w:rsidR="0022596E">
        <w:rPr>
          <w:lang w:val="en-US"/>
        </w:rPr>
        <w:fldChar w:fldCharType="separate"/>
      </w:r>
      <w:r w:rsidR="00380EB7" w:rsidRPr="00166605">
        <w:rPr>
          <w:lang w:val="en-US"/>
        </w:rPr>
        <w:t xml:space="preserve">Figure </w:t>
      </w:r>
      <w:r w:rsidR="00380EB7">
        <w:rPr>
          <w:noProof/>
          <w:lang w:val="en-US"/>
        </w:rPr>
        <w:t>2</w:t>
      </w:r>
      <w:r w:rsidR="00380EB7">
        <w:rPr>
          <w:noProof/>
          <w:lang w:val="en-US"/>
        </w:rPr>
        <w:noBreakHyphen/>
        <w:t>11</w:t>
      </w:r>
      <w:r w:rsidR="0022596E">
        <w:rPr>
          <w:lang w:val="en-US"/>
        </w:rPr>
        <w:fldChar w:fldCharType="end"/>
      </w:r>
      <w:r w:rsidR="0022596E">
        <w:rPr>
          <w:lang w:val="en-US"/>
        </w:rPr>
        <w:t>), and</w:t>
      </w:r>
      <w:r w:rsidR="008B3A44">
        <w:rPr>
          <w:lang w:val="en-US"/>
        </w:rPr>
        <w:t xml:space="preserve"> cell flasks were registered to each other by Delmon Arous</w:t>
      </w:r>
      <w:r w:rsidR="00A65D05">
        <w:rPr>
          <w:lang w:val="en-US"/>
        </w:rPr>
        <w:t>,</w:t>
      </w:r>
      <w:r w:rsidR="00356F0F">
        <w:rPr>
          <w:lang w:val="en-US"/>
        </w:rPr>
        <w:t xml:space="preserve"> </w:t>
      </w:r>
      <w:r w:rsidR="00A65D05">
        <w:rPr>
          <w:lang w:val="en-US"/>
        </w:rPr>
        <w:t>i</w:t>
      </w:r>
      <w:r w:rsidR="008D0070">
        <w:rPr>
          <w:lang w:val="en-US"/>
        </w:rPr>
        <w:t>t was only necessary to register the reference film</w:t>
      </w:r>
      <w:r w:rsidR="00BB1DBB">
        <w:rPr>
          <w:lang w:val="en-US"/>
        </w:rPr>
        <w:t xml:space="preserve"> to one of the cell flasks</w:t>
      </w:r>
      <w:r w:rsidR="00A65D05">
        <w:rPr>
          <w:lang w:val="en-US"/>
        </w:rPr>
        <w:t>.</w:t>
      </w:r>
      <w:r w:rsidR="00BB1DBB">
        <w:rPr>
          <w:lang w:val="en-US"/>
        </w:rPr>
        <w:t xml:space="preserve"> </w:t>
      </w:r>
      <w:r w:rsidR="005162FA">
        <w:rPr>
          <w:lang w:val="en-US"/>
        </w:rPr>
        <w:t>Then</w:t>
      </w:r>
      <w:r w:rsidR="00BB1DBB">
        <w:rPr>
          <w:lang w:val="en-US"/>
        </w:rPr>
        <w:t xml:space="preserve"> use the</w:t>
      </w:r>
      <w:r w:rsidR="005162FA">
        <w:rPr>
          <w:lang w:val="en-US"/>
        </w:rPr>
        <w:t xml:space="preserve"> obtained</w:t>
      </w:r>
      <w:r w:rsidR="00BB1DBB">
        <w:rPr>
          <w:lang w:val="en-US"/>
        </w:rPr>
        <w:t xml:space="preserve"> </w:t>
      </w:r>
      <w:r w:rsidR="00EC4331">
        <w:rPr>
          <w:lang w:val="en-US"/>
        </w:rPr>
        <w:t xml:space="preserve">transformation matrix on the </w:t>
      </w:r>
      <w:r w:rsidR="00CA1D41">
        <w:rPr>
          <w:lang w:val="en-US"/>
        </w:rPr>
        <w:t>mean dose map</w:t>
      </w:r>
      <w:r w:rsidR="001D08EE">
        <w:rPr>
          <w:lang w:val="en-US"/>
        </w:rPr>
        <w:t xml:space="preserve">. Final tuning of </w:t>
      </w:r>
      <w:r w:rsidR="009C0D14">
        <w:rPr>
          <w:lang w:val="en-US"/>
        </w:rPr>
        <w:t>said</w:t>
      </w:r>
      <w:r w:rsidR="001D08EE">
        <w:rPr>
          <w:lang w:val="en-US"/>
        </w:rPr>
        <w:t xml:space="preserve"> transformation matrix was made </w:t>
      </w:r>
      <w:r w:rsidR="00E63BEA">
        <w:rPr>
          <w:lang w:val="en-US"/>
        </w:rPr>
        <w:t xml:space="preserve">to </w:t>
      </w:r>
      <w:r w:rsidR="00E10B42">
        <w:rPr>
          <w:lang w:val="en-US"/>
        </w:rPr>
        <w:t>achieve ideal match between the dose map and the cell flask</w:t>
      </w:r>
      <w:r w:rsidR="00315FE6">
        <w:rPr>
          <w:lang w:val="en-US"/>
        </w:rPr>
        <w:t xml:space="preserve">. </w:t>
      </w:r>
      <w:r w:rsidR="007D2B99">
        <w:rPr>
          <w:lang w:val="en-US"/>
        </w:rPr>
        <w:t>As mentioned, the different irradiation configurations (GRID or OPEN field</w:t>
      </w:r>
      <w:r w:rsidR="00D04E43">
        <w:rPr>
          <w:lang w:val="en-US"/>
        </w:rPr>
        <w:t>,</w:t>
      </w:r>
      <w:r w:rsidR="00404929">
        <w:rPr>
          <w:lang w:val="en-US"/>
        </w:rPr>
        <w:t xml:space="preserve"> </w:t>
      </w:r>
      <w:proofErr w:type="gramStart"/>
      <w:r w:rsidR="00916ED5">
        <w:rPr>
          <w:lang w:val="en-US"/>
        </w:rPr>
        <w:t>Stripes</w:t>
      </w:r>
      <w:proofErr w:type="gramEnd"/>
      <w:r w:rsidR="00404929">
        <w:rPr>
          <w:lang w:val="en-US"/>
        </w:rPr>
        <w:t xml:space="preserve"> or Dots</w:t>
      </w:r>
      <w:r w:rsidR="007D2B99">
        <w:rPr>
          <w:lang w:val="en-US"/>
        </w:rPr>
        <w:t xml:space="preserve">)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EA18A3">
        <w:rPr>
          <w:lang w:val="en-US"/>
        </w:rPr>
        <w:t>We either had to downscale the resolution of the cell flasks (1200 to 300 dpi), or upscale the</w:t>
      </w:r>
      <w:r w:rsidR="00C7773F" w:rsidRPr="00C7773F">
        <w:rPr>
          <w:lang w:val="en-US"/>
        </w:rPr>
        <w:t xml:space="preserve"> </w:t>
      </w:r>
      <w:r w:rsidR="00C7773F">
        <w:rPr>
          <w:lang w:val="en-US"/>
        </w:rPr>
        <w:t>resolution of the films (300 to 1200 dpi). The latter was chosen to retain as much accuracy as possible when pinpointing the positions of the cell colonies. Downscaling an image may result in</w:t>
      </w:r>
      <w:r w:rsidR="004D3772" w:rsidRPr="004D3772">
        <w:rPr>
          <w:lang w:val="en-US"/>
        </w:rPr>
        <w:t xml:space="preserve"> </w:t>
      </w:r>
      <w:r w:rsidR="004D3772">
        <w:rPr>
          <w:lang w:val="en-US"/>
        </w:rPr>
        <w:t>valuable information being lost, and the centroid position of the colonies would be spread out onto four pixels with 0.25 intensity.</w:t>
      </w:r>
      <w:r w:rsidR="004D3772" w:rsidRPr="004D3772">
        <w:rPr>
          <w:lang w:val="en-US"/>
        </w:rPr>
        <w:t xml:space="preserve"> </w:t>
      </w:r>
      <w:r w:rsidR="004D3772">
        <w:rPr>
          <w:lang w:val="en-US"/>
        </w:rPr>
        <w:t xml:space="preserve"> </w:t>
      </w:r>
    </w:p>
    <w:p w14:paraId="0B26F453" w14:textId="2F979965" w:rsidR="004D3772" w:rsidRDefault="006A56C5" w:rsidP="004D7B5D">
      <w:pPr>
        <w:spacing w:line="360" w:lineRule="auto"/>
        <w:rPr>
          <w:lang w:val="en-US"/>
        </w:rPr>
      </w:pPr>
      <w:r>
        <w:rPr>
          <w:lang w:val="en-US"/>
        </w:rPr>
        <w:t xml:space="preserve">The films and the cell flasks are different images, we therefore needed to create binary maps to enhance the similarity of the images. E.g., for striped GRID we see dark striped patches in the peak area matched by a decrease in survival in the same area of the cell flasks (see </w:t>
      </w:r>
      <w:r>
        <w:rPr>
          <w:lang w:val="en-US"/>
        </w:rPr>
        <w:fldChar w:fldCharType="begin"/>
      </w:r>
      <w:r>
        <w:rPr>
          <w:lang w:val="en-US"/>
        </w:rPr>
        <w:instrText xml:space="preserve"> REF _Ref101787270 \h </w:instrText>
      </w:r>
      <w:r w:rsidR="004D7B5D">
        <w:rPr>
          <w:lang w:val="en-US"/>
        </w:rPr>
        <w:instrText xml:space="preserve"> \* MERGEFORMAT </w:instrText>
      </w:r>
      <w:r>
        <w:rPr>
          <w:lang w:val="en-US"/>
        </w:rPr>
      </w:r>
      <w:r>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Pr>
          <w:lang w:val="en-US"/>
        </w:rPr>
        <w:fldChar w:fldCharType="end"/>
      </w:r>
      <w:r>
        <w:rPr>
          <w:lang w:val="en-US"/>
        </w:rPr>
        <w:t xml:space="preserve">). Changing the intensity to match these patterns helped to improve the registration. This approach was also used for OPEN field and dotted GRID. We still used a rigid body registration because the main displacements were still translational and rotational. However, assuming no influence on the scanning by the cell flask other than not properly closing the cover (see </w:t>
      </w:r>
      <w:r>
        <w:rPr>
          <w:lang w:val="en-US"/>
        </w:rPr>
        <w:fldChar w:fldCharType="begin"/>
      </w:r>
      <w:r>
        <w:rPr>
          <w:lang w:val="en-US"/>
        </w:rPr>
        <w:instrText xml:space="preserve"> REF _Ref100070467 \r \h </w:instrText>
      </w:r>
      <w:r w:rsidR="004D7B5D">
        <w:rPr>
          <w:lang w:val="en-US"/>
        </w:rPr>
        <w:instrText xml:space="preserve"> \* MERGEFORMAT </w:instrText>
      </w:r>
      <w:r>
        <w:rPr>
          <w:lang w:val="en-US"/>
        </w:rPr>
      </w:r>
      <w:r>
        <w:rPr>
          <w:lang w:val="en-US"/>
        </w:rPr>
        <w:fldChar w:fldCharType="separate"/>
      </w:r>
      <w:r w:rsidR="00380EB7">
        <w:rPr>
          <w:lang w:val="en-US"/>
        </w:rPr>
        <w:t>2.2</w:t>
      </w:r>
      <w:r>
        <w:rPr>
          <w:lang w:val="en-US"/>
        </w:rPr>
        <w:fldChar w:fldCharType="end"/>
      </w:r>
      <w:r>
        <w:rPr>
          <w:lang w:val="en-US"/>
        </w:rPr>
        <w:t>), the cell flask bottom has small feet that slightly raises the cells above the glass plate of the scanner.</w:t>
      </w:r>
      <w:r w:rsidRPr="006A56C5">
        <w:rPr>
          <w:lang w:val="en-US"/>
        </w:rPr>
        <w:t xml:space="preserve"> </w:t>
      </w:r>
      <w:r>
        <w:rPr>
          <w:lang w:val="en-US"/>
        </w:rPr>
        <w:t xml:space="preserve">Because the films were scanned directly on the glass plate, there is a slight height difference of about </w:t>
      </w:r>
      <m:oMath>
        <m:r>
          <w:rPr>
            <w:rFonts w:ascii="Cambria Math" w:hAnsi="Cambria Math"/>
            <w:lang w:val="en-US"/>
          </w:rPr>
          <m:t>0.250</m:t>
        </m:r>
        <m:r>
          <w:rPr>
            <w:rFonts w:ascii="Cambria Math" w:eastAsiaTheme="minorEastAsia" w:hAnsi="Cambria Math"/>
            <w:lang w:val="en-US"/>
          </w:rPr>
          <m:t>±0.001</m:t>
        </m:r>
      </m:oMath>
      <w:r>
        <w:rPr>
          <w:rFonts w:eastAsiaTheme="minorEastAsia"/>
          <w:lang w:val="en-US"/>
        </w:rPr>
        <w:t xml:space="preserve"> cm, accounting for the feet and the thickness of the cell flask bottom. This led to a small error in registration, but not large enough for us to use scaled rotation (translation, rotation, scaling). This scaling is not increasing number of pixels using interpolation, but the process of increasing or decreasing the size of the image without changing the number of pixels.</w:t>
      </w:r>
      <w:bookmarkStart w:id="161" w:name="_Ref101621775"/>
    </w:p>
    <w:bookmarkEnd w:id="161"/>
    <w:p w14:paraId="0337D499" w14:textId="36C9DC96" w:rsidR="00F31F82" w:rsidRPr="00D3308E" w:rsidRDefault="006A56C5" w:rsidP="004D7B5D">
      <w:pPr>
        <w:spacing w:line="360" w:lineRule="auto"/>
        <w:rPr>
          <w:lang w:val="en-US"/>
        </w:rPr>
      </w:pPr>
      <w:r>
        <w:rPr>
          <w:noProof/>
          <w:lang w:val="en-US"/>
        </w:rPr>
        <w:lastRenderedPageBreak/>
        <w:drawing>
          <wp:anchor distT="0" distB="0" distL="114300" distR="114300" simplePos="0" relativeHeight="251774976" behindDoc="1" locked="0" layoutInCell="1" allowOverlap="1" wp14:anchorId="4CE6201D" wp14:editId="731AD9F8">
            <wp:simplePos x="0" y="0"/>
            <wp:positionH relativeFrom="margin">
              <wp:posOffset>133350</wp:posOffset>
            </wp:positionH>
            <wp:positionV relativeFrom="paragraph">
              <wp:posOffset>158750</wp:posOffset>
            </wp:positionV>
            <wp:extent cx="3965575" cy="2645410"/>
            <wp:effectExtent l="0" t="0" r="0" b="2540"/>
            <wp:wrapTight wrapText="bothSides">
              <wp:wrapPolygon edited="0">
                <wp:start x="0" y="0"/>
                <wp:lineTo x="0" y="21465"/>
                <wp:lineTo x="21479" y="21465"/>
                <wp:lineTo x="21479" y="0"/>
                <wp:lineTo x="0" y="0"/>
              </wp:wrapPolygon>
            </wp:wrapTight>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l="8664" t="3104" r="2448" b="8840"/>
                    <a:stretch/>
                  </pic:blipFill>
                  <pic:spPr bwMode="auto">
                    <a:xfrm>
                      <a:off x="0" y="0"/>
                      <a:ext cx="3965575" cy="264541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lang w:val="en-US"/>
        </w:rPr>
        <w:t xml:space="preserve">.  </w:t>
      </w:r>
    </w:p>
    <w:p w14:paraId="2474DD4F" w14:textId="14AAB807" w:rsidR="006A56C5" w:rsidRPr="006A56C5" w:rsidRDefault="006A56C5" w:rsidP="004D7B5D">
      <w:pPr>
        <w:pStyle w:val="Caption"/>
        <w:keepNext/>
        <w:spacing w:line="360" w:lineRule="auto"/>
        <w:rPr>
          <w:lang w:val="en-US"/>
        </w:rPr>
      </w:pPr>
    </w:p>
    <w:p w14:paraId="6E12D535" w14:textId="15119807" w:rsidR="00546C6D" w:rsidRDefault="00546C6D" w:rsidP="004D7B5D">
      <w:pPr>
        <w:spacing w:line="360" w:lineRule="auto"/>
        <w:rPr>
          <w:lang w:val="en-US"/>
        </w:rPr>
      </w:pPr>
    </w:p>
    <w:p w14:paraId="638A54DA" w14:textId="53C30808" w:rsidR="00546C6D" w:rsidRPr="001E03A1" w:rsidRDefault="00546C6D" w:rsidP="004D7B5D">
      <w:pPr>
        <w:pStyle w:val="Caption"/>
        <w:spacing w:line="360" w:lineRule="auto"/>
        <w:rPr>
          <w:lang w:val="en-US"/>
        </w:rPr>
      </w:pPr>
      <w:bookmarkStart w:id="162" w:name="_Ref101787270"/>
      <w:r w:rsidRPr="001E03A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16</w:t>
      </w:r>
      <w:r w:rsidR="00D862CB">
        <w:rPr>
          <w:lang w:val="en-US"/>
        </w:rPr>
        <w:fldChar w:fldCharType="end"/>
      </w:r>
      <w:bookmarkEnd w:id="162"/>
      <w:r w:rsidRPr="001E03A1">
        <w:rPr>
          <w:lang w:val="en-US"/>
        </w:rPr>
        <w:t>. How the p</w:t>
      </w:r>
      <w:r>
        <w:rPr>
          <w:lang w:val="en-US"/>
        </w:rPr>
        <w:t xml:space="preserve">atterns of the segmentation mask and the dosimetry films were matches for better registration. </w:t>
      </w:r>
      <w:r w:rsidR="00D36ABC">
        <w:rPr>
          <w:lang w:val="en-US"/>
        </w:rPr>
        <w:t xml:space="preserve">One of the 16 dosimetry films for striped GRID can be seen on the left, and the </w:t>
      </w:r>
      <w:r w:rsidR="006B0E06">
        <w:rPr>
          <w:lang w:val="en-US"/>
        </w:rPr>
        <w:t xml:space="preserve">segmentation mask of </w:t>
      </w:r>
      <w:r w:rsidR="009A7AEF">
        <w:rPr>
          <w:lang w:val="en-US"/>
        </w:rPr>
        <w:t>counted</w:t>
      </w:r>
      <w:r w:rsidR="006B0E06">
        <w:rPr>
          <w:lang w:val="en-US"/>
        </w:rPr>
        <w:t xml:space="preserve"> colonies can be seen on the right. </w:t>
      </w:r>
      <w:r w:rsidR="008A0EB7">
        <w:rPr>
          <w:lang w:val="en-US"/>
        </w:rPr>
        <w:t xml:space="preserve"> </w:t>
      </w:r>
    </w:p>
    <w:p w14:paraId="58E43D71" w14:textId="77777777" w:rsidR="00CC26F7" w:rsidRDefault="00CC26F7" w:rsidP="004D7B5D">
      <w:pPr>
        <w:spacing w:line="360" w:lineRule="auto"/>
        <w:rPr>
          <w:lang w:val="en-US"/>
        </w:rPr>
      </w:pPr>
    </w:p>
    <w:p w14:paraId="12173509" w14:textId="77777777" w:rsidR="00A20B42" w:rsidRPr="00CC26F7" w:rsidRDefault="00A20B42" w:rsidP="00A20B42">
      <w:pPr>
        <w:pStyle w:val="Heading3"/>
        <w:spacing w:line="360" w:lineRule="auto"/>
        <w:rPr>
          <w:lang w:val="en-US"/>
        </w:rPr>
      </w:pPr>
      <w:bookmarkStart w:id="163" w:name="_Toc106449124"/>
      <w:r>
        <w:rPr>
          <w:lang w:val="en-US"/>
        </w:rPr>
        <w:t>1D survival analysis</w:t>
      </w:r>
      <w:bookmarkEnd w:id="163"/>
    </w:p>
    <w:p w14:paraId="7EA56209" w14:textId="03CC60AF" w:rsidR="00431BD3" w:rsidRDefault="00634727" w:rsidP="00984936">
      <w:pPr>
        <w:spacing w:line="360" w:lineRule="auto"/>
        <w:rPr>
          <w:lang w:val="en-US"/>
        </w:rPr>
      </w:pPr>
      <w:r>
        <w:rPr>
          <w:lang w:val="en-US"/>
        </w:rPr>
        <w:t>A</w:t>
      </w:r>
      <w:r w:rsidR="005C2B52">
        <w:rPr>
          <w:lang w:val="en-US"/>
        </w:rPr>
        <w:t xml:space="preserve"> 1D analysis of survival</w:t>
      </w:r>
      <w:r w:rsidR="00BA01E1">
        <w:rPr>
          <w:lang w:val="en-US"/>
        </w:rPr>
        <w:t xml:space="preserve"> was performed</w:t>
      </w:r>
      <w:r w:rsidR="00C56ACC">
        <w:rPr>
          <w:lang w:val="en-US"/>
        </w:rPr>
        <w:t xml:space="preserve"> </w:t>
      </w:r>
      <w:r w:rsidR="00397D06">
        <w:rPr>
          <w:lang w:val="en-US"/>
        </w:rPr>
        <w:t xml:space="preserve">to have a basis of comparison </w:t>
      </w:r>
      <w:r w:rsidR="00BA01E1">
        <w:rPr>
          <w:lang w:val="en-US"/>
        </w:rPr>
        <w:t xml:space="preserve">to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t>
      </w:r>
      <w:r w:rsidR="00E31657">
        <w:rPr>
          <w:lang w:val="en-US"/>
        </w:rPr>
        <w:t xml:space="preserve">all </w:t>
      </w:r>
      <w:r w:rsidR="00D410E0">
        <w:rPr>
          <w:lang w:val="en-US"/>
        </w:rPr>
        <w:t>colonies</w:t>
      </w:r>
      <w:r w:rsidR="00E31657">
        <w:rPr>
          <w:lang w:val="en-US"/>
        </w:rPr>
        <w:t xml:space="preserve"> within a</w:t>
      </w:r>
      <w:r w:rsidR="00396077">
        <w:rPr>
          <w:lang w:val="en-US"/>
        </w:rPr>
        <w:t>n area of the films with reliable</w:t>
      </w:r>
      <w:r w:rsidR="00D410E0">
        <w:rPr>
          <w:lang w:val="en-US"/>
        </w:rPr>
        <w:t xml:space="preserve"> data</w:t>
      </w:r>
      <w:r w:rsidR="0005083E">
        <w:rPr>
          <w:lang w:val="en-US"/>
        </w:rPr>
        <w:t xml:space="preserve"> (discarding colonies near the edges)</w:t>
      </w:r>
      <w:r w:rsidR="00FF3F93">
        <w:rPr>
          <w:lang w:val="en-US"/>
        </w:rPr>
        <w:t xml:space="preserve"> were summed</w:t>
      </w:r>
      <w:r w:rsidR="00B447BD">
        <w:rPr>
          <w:lang w:val="en-US"/>
        </w:rPr>
        <w:t>.</w:t>
      </w:r>
      <w:r w:rsidR="004B50AA">
        <w:rPr>
          <w:lang w:val="en-US"/>
        </w:rPr>
        <w:t xml:space="preserve"> </w:t>
      </w:r>
      <w:r w:rsidR="00F376D5">
        <w:rPr>
          <w:lang w:val="en-US"/>
        </w:rPr>
        <w:t>The number of colonies for control and irradiated flask</w:t>
      </w:r>
      <w:r w:rsidR="00984936">
        <w:rPr>
          <w:lang w:val="en-US"/>
        </w:rPr>
        <w:t>s were normalized to control before being log transformed. They were then fitted using the traditional</w:t>
      </w:r>
      <w:r w:rsidR="00431BD3">
        <w:rPr>
          <w:lang w:val="en-US"/>
        </w:rPr>
        <w:t xml:space="preserve">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4D7B5D">
        <w:rPr>
          <w:lang w:val="en-US"/>
        </w:rPr>
        <w:instrText xml:space="preserve"> \* MERGEFORMAT </w:instrText>
      </w:r>
      <w:r w:rsidR="00F7136E">
        <w:rPr>
          <w:lang w:val="en-US"/>
        </w:rPr>
      </w:r>
      <w:r w:rsidR="00F7136E">
        <w:rPr>
          <w:lang w:val="en-US"/>
        </w:rPr>
        <w:fldChar w:fldCharType="separate"/>
      </w:r>
      <w:r w:rsidR="00380EB7" w:rsidRPr="004B6C5F">
        <w:rPr>
          <w:noProof/>
          <w:lang w:val="en-US"/>
        </w:rPr>
        <w:t>1</w:t>
      </w:r>
      <w:r w:rsidR="00380EB7" w:rsidRPr="004B6C5F">
        <w:rPr>
          <w:noProof/>
          <w:lang w:val="en-US"/>
        </w:rPr>
        <w:noBreakHyphen/>
        <w:t>25</w:t>
      </w:r>
      <w:r w:rsidR="00F7136E">
        <w:rPr>
          <w:lang w:val="en-US"/>
        </w:rPr>
        <w:fldChar w:fldCharType="end"/>
      </w:r>
      <w:r w:rsidR="00F7136E">
        <w:rPr>
          <w:lang w:val="en-US"/>
        </w:rPr>
        <w:t xml:space="preserve"> we get the quadratic expression </w:t>
      </w:r>
    </w:p>
    <w:p w14:paraId="427087FC" w14:textId="3905E04A" w:rsidR="00F7136E" w:rsidRDefault="004E62E1" w:rsidP="004D7B5D">
      <w:pPr>
        <w:spacing w:line="360" w:lineRule="auto"/>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3547E85B" w14:textId="4C3315DF" w:rsidR="00A113B4" w:rsidRPr="005F5617" w:rsidRDefault="004923D1" w:rsidP="004D7B5D">
      <w:pPr>
        <w:spacing w:line="360" w:lineRule="auto"/>
        <w:rPr>
          <w:rFonts w:eastAsiaTheme="minorEastAsia"/>
          <w:lang w:val="en-US"/>
        </w:rPr>
      </w:pPr>
      <w:r>
        <w:rPr>
          <w:rFonts w:eastAsiaTheme="minorEastAsia"/>
          <w:lang w:val="en-US"/>
        </w:rPr>
        <w:t xml:space="preserve">that we could fit using </w:t>
      </w:r>
      <w:r w:rsidR="00B85974">
        <w:rPr>
          <w:rFonts w:eastAsiaTheme="minorEastAsia"/>
          <w:lang w:val="en-US"/>
        </w:rPr>
        <w:t xml:space="preserve">ordinary least square (OLS) fitting from the </w:t>
      </w:r>
      <w:r w:rsidR="00B85974" w:rsidRPr="006017CF">
        <w:rPr>
          <w:rFonts w:eastAsiaTheme="minorEastAsia"/>
          <w:i/>
          <w:iCs/>
          <w:lang w:val="en-US"/>
        </w:rPr>
        <w:t>statsmodels</w:t>
      </w:r>
      <w:r w:rsidR="00B85974">
        <w:rPr>
          <w:rFonts w:eastAsiaTheme="minorEastAsia"/>
          <w:lang w:val="en-US"/>
        </w:rPr>
        <w:t xml:space="preserve"> </w:t>
      </w:r>
      <w:r w:rsidR="006017CF">
        <w:rPr>
          <w:rFonts w:eastAsiaTheme="minorEastAsia"/>
          <w:lang w:val="en-US"/>
        </w:rPr>
        <w:t xml:space="preserve">package </w:t>
      </w:r>
      <w:r w:rsidR="006017CF" w:rsidRPr="007634B1">
        <w:rPr>
          <w:lang w:val="en-US"/>
        </w:rPr>
        <w:fldChar w:fldCharType="begin"/>
      </w:r>
      <w:r w:rsidR="006017CF" w:rsidRPr="007634B1">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006017CF" w:rsidRPr="007634B1">
        <w:rPr>
          <w:lang w:val="en-US"/>
        </w:rPr>
        <w:fldChar w:fldCharType="separate"/>
      </w:r>
      <w:r w:rsidR="006017CF" w:rsidRPr="007634B1">
        <w:rPr>
          <w:rFonts w:cs="Times New Roman"/>
          <w:lang w:val="en-US"/>
        </w:rPr>
        <w:t>(Seabold &amp; Perktold, 2010)</w:t>
      </w:r>
      <w:r w:rsidR="006017CF" w:rsidRPr="007634B1">
        <w:rPr>
          <w:lang w:val="en-US"/>
        </w:rPr>
        <w:fldChar w:fldCharType="end"/>
      </w:r>
      <w:r w:rsidR="006017CF">
        <w:rPr>
          <w:lang w:val="en-US"/>
        </w:rPr>
        <w:t xml:space="preserve"> in </w:t>
      </w:r>
      <w:r w:rsidR="00B92483">
        <w:rPr>
          <w:lang w:val="en-US"/>
        </w:rPr>
        <w:t>P</w:t>
      </w:r>
      <w:r w:rsidR="006017CF">
        <w:rPr>
          <w:lang w:val="en-US"/>
        </w:rPr>
        <w:t>ython</w:t>
      </w:r>
      <w:r w:rsidR="00B92483">
        <w:rPr>
          <w:lang w:val="en-US"/>
        </w:rPr>
        <w:t>.</w:t>
      </w:r>
      <w:r w:rsidR="00271C6C">
        <w:rPr>
          <w:lang w:val="en-US"/>
        </w:rPr>
        <w:t xml:space="preserve"> </w:t>
      </w:r>
      <w:r w:rsidR="00814B57">
        <w:rPr>
          <w:rFonts w:eastAsiaTheme="minorEastAsia"/>
          <w:lang w:val="en-US"/>
        </w:rPr>
        <w:t>It finds the optimal parameters</w:t>
      </w:r>
      <w:r w:rsidR="00B11ED3">
        <w:rPr>
          <w:rFonts w:eastAsiaTheme="minorEastAsia"/>
          <w:lang w:val="en-US"/>
        </w:rPr>
        <w:t>, with uncertainty,</w:t>
      </w:r>
      <w:r w:rsidR="00814B57">
        <w:rPr>
          <w:rFonts w:eastAsiaTheme="minorEastAsia"/>
          <w:lang w:val="en-US"/>
        </w:rPr>
        <w:t xml:space="preserve"> </w:t>
      </w:r>
      <w:r w:rsidR="00B11ED3">
        <w:rPr>
          <w:rFonts w:eastAsiaTheme="minorEastAsia"/>
          <w:lang w:val="en-US"/>
        </w:rPr>
        <w:t>using</w:t>
      </w:r>
      <w:r w:rsidR="00814B57">
        <w:rPr>
          <w:rFonts w:eastAsiaTheme="minorEastAsia"/>
          <w:lang w:val="en-US"/>
        </w:rPr>
        <w:t xml:space="preserve"> the closed form solution of least squares</w:t>
      </w:r>
      <w:r w:rsidR="00EC683A">
        <w:rPr>
          <w:rFonts w:eastAsiaTheme="minorEastAsia"/>
          <w:lang w:val="en-US"/>
        </w:rPr>
        <w:t xml:space="preserve"> (see </w:t>
      </w:r>
      <w:r w:rsidR="00EC683A">
        <w:rPr>
          <w:rFonts w:eastAsiaTheme="minorEastAsia"/>
          <w:lang w:val="en-US"/>
        </w:rPr>
        <w:fldChar w:fldCharType="begin"/>
      </w:r>
      <w:r w:rsidR="00EC683A">
        <w:rPr>
          <w:rFonts w:eastAsiaTheme="minorEastAsia"/>
          <w:lang w:val="en-US"/>
        </w:rPr>
        <w:instrText xml:space="preserve"> REF _Ref98754619 \r \h </w:instrText>
      </w:r>
      <w:r w:rsidR="004D7B5D">
        <w:rPr>
          <w:rFonts w:eastAsiaTheme="minorEastAsia"/>
          <w:lang w:val="en-US"/>
        </w:rPr>
        <w:instrText xml:space="preserve"> \* MERGEFORMAT </w:instrText>
      </w:r>
      <w:r w:rsidR="00EC683A">
        <w:rPr>
          <w:rFonts w:eastAsiaTheme="minorEastAsia"/>
          <w:lang w:val="en-US"/>
        </w:rPr>
      </w:r>
      <w:r w:rsidR="00EC683A">
        <w:rPr>
          <w:rFonts w:eastAsiaTheme="minorEastAsia"/>
          <w:lang w:val="en-US"/>
        </w:rPr>
        <w:fldChar w:fldCharType="separate"/>
      </w:r>
      <w:r w:rsidR="00380EB7">
        <w:rPr>
          <w:rFonts w:eastAsiaTheme="minorEastAsia"/>
          <w:lang w:val="en-US"/>
        </w:rPr>
        <w:t>1.6.1</w:t>
      </w:r>
      <w:r w:rsidR="00EC683A">
        <w:rPr>
          <w:rFonts w:eastAsiaTheme="minorEastAsia"/>
          <w:lang w:val="en-US"/>
        </w:rPr>
        <w:fldChar w:fldCharType="end"/>
      </w:r>
      <w:r w:rsidR="00EC683A">
        <w:rPr>
          <w:rFonts w:eastAsiaTheme="minorEastAsia"/>
          <w:lang w:val="en-US"/>
        </w:rPr>
        <w:t>)</w:t>
      </w:r>
      <w:r w:rsidR="00814B57">
        <w:rPr>
          <w:rFonts w:eastAsiaTheme="minorEastAsia"/>
          <w:lang w:val="en-US"/>
        </w:rPr>
        <w:t xml:space="preserve">. </w:t>
      </w:r>
      <w:r w:rsidR="002B2FAF">
        <w:rPr>
          <w:rFonts w:eastAsiaTheme="minorEastAsia"/>
          <w:lang w:val="en-US"/>
        </w:rPr>
        <w:t xml:space="preserve">The </w:t>
      </w:r>
      <w:r w:rsidR="00A113B4">
        <w:rPr>
          <w:rFonts w:eastAsiaTheme="minorEastAsia"/>
          <w:lang w:val="en-US"/>
        </w:rPr>
        <w:t>OLS function takes the</w:t>
      </w:r>
      <w:r w:rsidR="003F73F0">
        <w:rPr>
          <w:rFonts w:eastAsiaTheme="minorEastAsia"/>
          <w:lang w:val="en-US"/>
        </w:rPr>
        <w:t xml:space="preserve"> response variables </w:t>
      </w:r>
      <m:oMath>
        <m:r>
          <m:rPr>
            <m:sty m:val="bi"/>
          </m:rPr>
          <w:rPr>
            <w:rFonts w:ascii="Cambria Math" w:eastAsiaTheme="minorEastAsia" w:hAnsi="Cambria Math"/>
            <w:lang w:val="en-US"/>
          </w:rPr>
          <m:t>y</m:t>
        </m:r>
      </m:oMath>
      <w:r w:rsidR="00C6693B">
        <w:rPr>
          <w:rFonts w:eastAsiaTheme="minorEastAsia"/>
          <w:b/>
          <w:bCs/>
          <w:lang w:val="en-US"/>
        </w:rPr>
        <w:t xml:space="preserve"> </w:t>
      </w:r>
      <w:r w:rsidR="00C6693B">
        <w:rPr>
          <w:rFonts w:eastAsiaTheme="minorEastAsia"/>
          <w:lang w:val="en-US"/>
        </w:rPr>
        <w:t>and the</w:t>
      </w:r>
      <w:r w:rsidR="00A113B4">
        <w:rPr>
          <w:rFonts w:eastAsiaTheme="minorEastAsia"/>
          <w:lang w:val="en-US"/>
        </w:rPr>
        <w:t xml:space="preserve"> explanatory values</w:t>
      </w:r>
      <w:r w:rsidR="00A113B4" w:rsidRPr="00A113B4">
        <w:rPr>
          <w:rFonts w:eastAsiaTheme="minorEastAsia"/>
          <w:lang w:val="en-US"/>
        </w:rPr>
        <w:t xml:space="preserve"> </w:t>
      </w:r>
      <m:oMath>
        <m:r>
          <m:rPr>
            <m:sty m:val="bi"/>
          </m:rPr>
          <w:rPr>
            <w:rFonts w:ascii="Cambria Math" w:eastAsiaTheme="minorEastAsia" w:hAnsi="Cambria Math"/>
            <w:lang w:val="en-US"/>
          </w:rPr>
          <m:t>X</m:t>
        </m:r>
      </m:oMath>
      <w:r w:rsidR="00C6693B">
        <w:rPr>
          <w:rFonts w:eastAsiaTheme="minorEastAsia"/>
          <w:bCs/>
          <w:lang w:val="en-US"/>
        </w:rPr>
        <w:t xml:space="preserve">. It demands </w:t>
      </w:r>
      <m:oMath>
        <m:r>
          <m:rPr>
            <m:sty m:val="bi"/>
          </m:rPr>
          <w:rPr>
            <w:rFonts w:ascii="Cambria Math" w:eastAsiaTheme="minorEastAsia" w:hAnsi="Cambria Math"/>
            <w:lang w:val="en-US"/>
          </w:rPr>
          <m:t>X</m:t>
        </m:r>
      </m:oMath>
      <w:r w:rsidR="00C6693B">
        <w:rPr>
          <w:rFonts w:eastAsiaTheme="minorEastAsia"/>
          <w:b/>
          <w:lang w:val="en-US"/>
        </w:rPr>
        <w:t xml:space="preserve"> </w:t>
      </w:r>
      <w:r w:rsidR="00264FF8">
        <w:rPr>
          <w:rFonts w:eastAsiaTheme="minorEastAsia"/>
          <w:bCs/>
          <w:lang w:val="en-US"/>
        </w:rPr>
        <w:t>to</w:t>
      </w:r>
      <w:r w:rsidR="00A113B4" w:rsidRPr="00650C19">
        <w:rPr>
          <w:rFonts w:eastAsiaTheme="minorEastAsia"/>
          <w:b/>
          <w:bCs/>
          <w:lang w:val="en-US"/>
        </w:rPr>
        <w:t xml:space="preserve"> </w:t>
      </w:r>
      <w:r w:rsidR="00A113B4" w:rsidRPr="007634B1">
        <w:rPr>
          <w:rFonts w:eastAsiaTheme="minorEastAsia"/>
          <w:lang w:val="en-US"/>
        </w:rPr>
        <w:t xml:space="preserve">have the shape m x n, with m datapoints and n </w:t>
      </w:r>
      <w:r w:rsidR="003D76D0">
        <w:rPr>
          <w:rFonts w:eastAsiaTheme="minorEastAsia"/>
          <w:lang w:val="en-US"/>
        </w:rPr>
        <w:t>explanatory variables</w:t>
      </w:r>
      <w:r w:rsidR="00A113B4" w:rsidRPr="007634B1">
        <w:rPr>
          <w:rFonts w:eastAsiaTheme="minorEastAsia"/>
          <w:lang w:val="en-US"/>
        </w:rPr>
        <w:t xml:space="preserve">. </w:t>
      </w:r>
      <w:r w:rsidR="00264FF8">
        <w:rPr>
          <w:rFonts w:eastAsiaTheme="minorEastAsia"/>
          <w:lang w:val="en-US"/>
        </w:rPr>
        <w:t>With</w:t>
      </w:r>
      <w:r w:rsidR="00A113B4" w:rsidRPr="007634B1">
        <w:rPr>
          <w:rFonts w:eastAsiaTheme="minorEastAsia"/>
          <w:lang w:val="en-US"/>
        </w:rPr>
        <w:t xml:space="preserve"> dose and dose squared as </w:t>
      </w:r>
      <w:r w:rsidR="003D76D0">
        <w:rPr>
          <w:rFonts w:eastAsiaTheme="minorEastAsia"/>
          <w:lang w:val="en-US"/>
        </w:rPr>
        <w:t>explanatory variables</w:t>
      </w:r>
      <w:r w:rsidR="00A113B4" w:rsidRPr="007634B1">
        <w:rPr>
          <w:rFonts w:eastAsiaTheme="minorEastAsia"/>
          <w:lang w:val="en-US"/>
        </w:rPr>
        <w:t xml:space="preserve"> you get the matrix</w:t>
      </w:r>
    </w:p>
    <w:p w14:paraId="22A9CA72" w14:textId="569A0FDA" w:rsidR="00A113B4" w:rsidRPr="007634B1" w:rsidRDefault="00264FF8" w:rsidP="004D7B5D">
      <w:pPr>
        <w:spacing w:line="360" w:lineRule="auto"/>
        <w:jc w:val="center"/>
        <w:rPr>
          <w:lang w:val="en-US"/>
        </w:rPr>
      </w:pPr>
      <m:oMathPara>
        <m:oMath>
          <m:r>
            <m:rPr>
              <m:sty m:val="bi"/>
            </m:rPr>
            <w:rPr>
              <w:rFonts w:ascii="Cambria Math" w:eastAsiaTheme="minorEastAsia" w:hAnsi="Cambria Math"/>
              <w:lang w:val="en-US"/>
            </w:rPr>
            <m:t xml:space="preserve">X= </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77A18AEA" w14:textId="755D4455" w:rsidR="00E3369B" w:rsidRPr="00D45BAF" w:rsidRDefault="00A113B4" w:rsidP="004D7B5D">
      <w:pPr>
        <w:spacing w:line="360" w:lineRule="auto"/>
        <w:rPr>
          <w:lang w:val="en-US"/>
        </w:rPr>
      </w:pPr>
      <w:r w:rsidRPr="007634B1">
        <w:rPr>
          <w:lang w:val="en-US"/>
        </w:rPr>
        <w:lastRenderedPageBreak/>
        <w:t>where the first column</w:t>
      </w:r>
      <w:r w:rsidR="0029687B">
        <w:rPr>
          <w:lang w:val="en-US"/>
        </w:rPr>
        <w:t xml:space="preserve"> </w:t>
      </w:r>
      <w:r w:rsidR="004219ED">
        <w:rPr>
          <w:lang w:val="en-US"/>
        </w:rPr>
        <w:t xml:space="preserve">was added so statsmodels fits an intercept as well as </w:t>
      </w:r>
      <m:oMath>
        <m:r>
          <w:rPr>
            <w:rFonts w:ascii="Cambria Math" w:hAnsi="Cambria Math"/>
            <w:lang w:val="en-US"/>
          </w:rPr>
          <m:t>α</m:t>
        </m:r>
      </m:oMath>
      <w:r w:rsidR="004219ED">
        <w:rPr>
          <w:rFonts w:eastAsiaTheme="minorEastAsia"/>
          <w:lang w:val="en-US"/>
        </w:rPr>
        <w:t xml:space="preserve"> and </w:t>
      </w:r>
      <m:oMath>
        <m:r>
          <w:rPr>
            <w:rFonts w:ascii="Cambria Math" w:eastAsiaTheme="minorEastAsia" w:hAnsi="Cambria Math"/>
            <w:lang w:val="en-US"/>
          </w:rPr>
          <m:t>β</m:t>
        </m:r>
      </m:oMath>
      <w:r w:rsidR="007105E1">
        <w:rPr>
          <w:lang w:val="en-US"/>
        </w:rPr>
        <w:t xml:space="preserve">. </w:t>
      </w:r>
      <w:r w:rsidR="00814B57">
        <w:rPr>
          <w:lang w:val="en-US"/>
        </w:rPr>
        <w:t>We only used data from 2 and 5 Gy, because the segmentation algorithm did not work for 10 Gy OPEN field</w:t>
      </w:r>
      <w:r w:rsidR="00C11C1D">
        <w:rPr>
          <w:lang w:val="en-US"/>
        </w:rPr>
        <w:t>.</w:t>
      </w:r>
      <w:r w:rsidR="00263A55">
        <w:rPr>
          <w:lang w:val="en-US"/>
        </w:rPr>
        <w:t xml:space="preserve"> We therefore had to extrapolate </w:t>
      </w:r>
      <w:r w:rsidR="002B2FAF">
        <w:rPr>
          <w:lang w:val="en-US"/>
        </w:rPr>
        <w:t>the curve to cover 10 Gy.</w:t>
      </w:r>
      <w:r w:rsidR="00C11C1D">
        <w:rPr>
          <w:lang w:val="en-US"/>
        </w:rPr>
        <w:t xml:space="preserve"> Because all flasks were seeded with 30 000 </w:t>
      </w:r>
      <w:r w:rsidR="00935B52">
        <w:rPr>
          <w:lang w:val="en-US"/>
        </w:rPr>
        <w:t>cells,</w:t>
      </w:r>
      <w:r w:rsidR="00C11C1D">
        <w:rPr>
          <w:lang w:val="en-US"/>
        </w:rPr>
        <w:t xml:space="preserve"> </w:t>
      </w:r>
      <w:r w:rsidR="00935B52">
        <w:rPr>
          <w:lang w:val="en-US"/>
        </w:rPr>
        <w:t>we normalize</w:t>
      </w:r>
      <w:r w:rsidR="0098763E">
        <w:rPr>
          <w:lang w:val="en-US"/>
        </w:rPr>
        <w:t>d</w:t>
      </w:r>
      <w:r w:rsidR="00935B52">
        <w:rPr>
          <w:lang w:val="en-US"/>
        </w:rPr>
        <w:t xml:space="preserve"> the data using mean survival of the control flasks</w:t>
      </w:r>
      <w:r w:rsidR="0098763E">
        <w:rPr>
          <w:lang w:val="en-US"/>
        </w:rPr>
        <w:t xml:space="preserve"> across all experiment included in the analysis</w:t>
      </w:r>
      <w:r w:rsidR="003D6EA7">
        <w:rPr>
          <w:lang w:val="en-US"/>
        </w:rPr>
        <w:t xml:space="preserve"> to obtain SF</w:t>
      </w:r>
      <w:r w:rsidR="00935B52">
        <w:rPr>
          <w:lang w:val="en-US"/>
        </w:rPr>
        <w:t>.</w:t>
      </w:r>
      <w:r w:rsidR="00D90381">
        <w:rPr>
          <w:lang w:val="en-US"/>
        </w:rPr>
        <w:t xml:space="preserve"> </w:t>
      </w:r>
      <w:r w:rsidR="00AE2705">
        <w:rPr>
          <w:lang w:val="en-US"/>
        </w:rPr>
        <w:t>The</w:t>
      </w:r>
      <w:r w:rsidR="004718EB">
        <w:rPr>
          <w:lang w:val="en-US"/>
        </w:rPr>
        <w:t xml:space="preserve"> 95%</w:t>
      </w:r>
      <w:r w:rsidR="00AE2705">
        <w:rPr>
          <w:lang w:val="en-US"/>
        </w:rPr>
        <w:t xml:space="preserve"> confidence inte</w:t>
      </w:r>
      <w:r w:rsidR="001323D0">
        <w:rPr>
          <w:lang w:val="en-US"/>
        </w:rPr>
        <w:t xml:space="preserve">rval of estimated survival was found </w:t>
      </w:r>
      <w:r w:rsidR="00D45BAF">
        <w:rPr>
          <w:lang w:val="en-US"/>
        </w:rPr>
        <w:t xml:space="preserve">using </w:t>
      </w:r>
      <w:r w:rsidR="00D45BAF">
        <w:rPr>
          <w:i/>
          <w:iCs/>
          <w:lang w:val="en-US"/>
        </w:rPr>
        <w:t>statsmodels</w:t>
      </w:r>
      <w:r w:rsidR="003F4BF8">
        <w:rPr>
          <w:i/>
          <w:iCs/>
          <w:lang w:val="en-US"/>
        </w:rPr>
        <w:t xml:space="preserve">’ </w:t>
      </w:r>
      <w:r w:rsidR="003F4BF8">
        <w:rPr>
          <w:lang w:val="en-US"/>
        </w:rPr>
        <w:t>own method</w:t>
      </w:r>
      <w:r w:rsidR="00D45BAF">
        <w:rPr>
          <w:lang w:val="en-US"/>
        </w:rPr>
        <w:t xml:space="preserve">. </w:t>
      </w:r>
    </w:p>
    <w:p w14:paraId="3CB41B3C" w14:textId="29BC5147" w:rsidR="00DC4EDA" w:rsidRDefault="006E3EBE" w:rsidP="004D7B5D">
      <w:pPr>
        <w:spacing w:line="360" w:lineRule="auto"/>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w:t>
      </w:r>
      <w:r w:rsidR="006726D8">
        <w:rPr>
          <w:lang w:val="en-US"/>
        </w:rPr>
        <w:t>SC</w:t>
      </w:r>
      <w:r w:rsidR="00B74E1C">
        <w:rPr>
          <w:lang w:val="en-US"/>
        </w:rPr>
        <w:t xml:space="preserve">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4D7B5D">
        <w:rPr>
          <w:lang w:val="en-US"/>
        </w:rPr>
        <w:instrText xml:space="preserve"> \* MERGEFORMAT </w:instrText>
      </w:r>
      <w:r w:rsidR="00D36ABC">
        <w:rPr>
          <w:lang w:val="en-US"/>
        </w:rPr>
      </w:r>
      <w:r w:rsidR="00D36ABC">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Delmon Arous,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within the bands for all cell flasks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4D7B5D">
        <w:rPr>
          <w:rFonts w:eastAsiaTheme="minorEastAsia"/>
          <w:lang w:val="en-US"/>
        </w:rPr>
        <w:instrText xml:space="preserve"> \* MERGEFORMAT </w:instrText>
      </w:r>
      <w:r w:rsidR="00AB5E9A">
        <w:rPr>
          <w:rFonts w:eastAsiaTheme="minorEastAsia"/>
          <w:lang w:val="en-US"/>
        </w:rPr>
      </w:r>
      <w:r w:rsidR="00AB5E9A">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16</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 xml:space="preserve">The observed survival was compared to the survival predicted by the LQ model. </w:t>
      </w:r>
      <w:r w:rsidR="00061791">
        <w:rPr>
          <w:rFonts w:eastAsiaTheme="minorEastAsia"/>
          <w:lang w:val="en-US"/>
        </w:rPr>
        <w:t xml:space="preserve"> Because </w:t>
      </w:r>
      <w:r w:rsidR="00420EE0">
        <w:rPr>
          <w:rFonts w:eastAsiaTheme="minorEastAsia"/>
          <w:lang w:val="en-US"/>
        </w:rPr>
        <w:t xml:space="preserve">of the heterogeneous dose distribution of GRID irradiated cell flasks, </w:t>
      </w:r>
      <w:r w:rsidR="00E50AD5">
        <w:rPr>
          <w:rFonts w:eastAsiaTheme="minorEastAsia"/>
          <w:lang w:val="en-US"/>
        </w:rPr>
        <w:t xml:space="preserve">predicting survival was done by dividing the mean dose map into </w:t>
      </w:r>
      <w:r w:rsidR="006A5C07">
        <w:rPr>
          <w:rFonts w:eastAsiaTheme="minorEastAsia"/>
          <w:lang w:val="en-US"/>
        </w:rPr>
        <w:t>bands</w:t>
      </w:r>
      <w:r w:rsidR="00D435F9">
        <w:rPr>
          <w:rFonts w:eastAsiaTheme="minorEastAsia"/>
          <w:lang w:val="en-US"/>
        </w:rPr>
        <w:t xml:space="preserve"> of specified</w:t>
      </w:r>
      <w:r w:rsidR="00F66C1F">
        <w:rPr>
          <w:rFonts w:eastAsiaTheme="minorEastAsia"/>
          <w:lang w:val="en-US"/>
        </w:rPr>
        <w:t xml:space="preserve"> equal</w:t>
      </w:r>
      <w:r w:rsidR="00D435F9">
        <w:rPr>
          <w:rFonts w:eastAsiaTheme="minorEastAsia"/>
          <w:lang w:val="en-US"/>
        </w:rPr>
        <w:t xml:space="preserve"> widths</w:t>
      </w:r>
      <w:r w:rsidR="006A5C07">
        <w:rPr>
          <w:rFonts w:eastAsiaTheme="minorEastAsia"/>
          <w:lang w:val="en-US"/>
        </w:rPr>
        <w:t>, and finding the mean dose within the bands</w:t>
      </w:r>
      <w:r w:rsidR="00967F4A">
        <w:rPr>
          <w:rFonts w:eastAsiaTheme="minorEastAsia"/>
          <w:lang w:val="en-US"/>
        </w:rPr>
        <w:t xml:space="preserve"> to be</w:t>
      </w:r>
      <w:r w:rsidR="006A5C07">
        <w:rPr>
          <w:rFonts w:eastAsiaTheme="minorEastAsia"/>
          <w:lang w:val="en-US"/>
        </w:rPr>
        <w:t xml:space="preserve"> insert</w:t>
      </w:r>
      <w:r w:rsidR="00967F4A">
        <w:rPr>
          <w:rFonts w:eastAsiaTheme="minorEastAsia"/>
          <w:lang w:val="en-US"/>
        </w:rPr>
        <w:t>ed</w:t>
      </w:r>
      <w:r w:rsidR="006A5C07">
        <w:rPr>
          <w:rFonts w:eastAsiaTheme="minorEastAsia"/>
          <w:lang w:val="en-US"/>
        </w:rPr>
        <w:t xml:space="preserve"> </w:t>
      </w:r>
      <w:r w:rsidR="001D1017">
        <w:rPr>
          <w:rFonts w:eastAsiaTheme="minorEastAsia"/>
          <w:lang w:val="en-US"/>
        </w:rPr>
        <w:t>into the LQ model</w:t>
      </w:r>
      <w:r w:rsidR="00D435F9">
        <w:rPr>
          <w:rFonts w:eastAsiaTheme="minorEastAsia"/>
          <w:lang w:val="en-US"/>
        </w:rPr>
        <w:t>.</w:t>
      </w:r>
      <w:r w:rsidR="003E49EA">
        <w:rPr>
          <w:rFonts w:eastAsiaTheme="minorEastAsia"/>
          <w:lang w:val="en-US"/>
        </w:rPr>
        <w:t xml:space="preserve"> </w:t>
      </w:r>
    </w:p>
    <w:p w14:paraId="2DC81297" w14:textId="77777777" w:rsidR="005C3CEB" w:rsidRDefault="005C3CEB" w:rsidP="004D7B5D">
      <w:pPr>
        <w:keepNext/>
        <w:spacing w:line="360" w:lineRule="auto"/>
      </w:pPr>
      <w:r>
        <w:rPr>
          <w:rFonts w:eastAsiaTheme="minorEastAsia"/>
          <w:noProof/>
          <w:lang w:val="en-US"/>
        </w:rPr>
        <w:drawing>
          <wp:inline distT="0" distB="0" distL="0" distR="0" wp14:anchorId="464C146F" wp14:editId="55704C63">
            <wp:extent cx="5564221" cy="2578725"/>
            <wp:effectExtent l="0" t="0" r="0"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4">
                      <a:extLst>
                        <a:ext uri="{28A0092B-C50C-407E-A947-70E740481C1C}">
                          <a14:useLocalDpi xmlns:a14="http://schemas.microsoft.com/office/drawing/2010/main" val="0"/>
                        </a:ext>
                      </a:extLst>
                    </a:blip>
                    <a:srcRect l="6425" t="14429" r="12933" b="19129"/>
                    <a:stretch/>
                  </pic:blipFill>
                  <pic:spPr bwMode="auto">
                    <a:xfrm>
                      <a:off x="0" y="0"/>
                      <a:ext cx="5573316" cy="2582940"/>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525C112F" w:rsidR="00DC4EDA" w:rsidRDefault="005C3CEB" w:rsidP="004D7B5D">
      <w:pPr>
        <w:pStyle w:val="Caption"/>
        <w:spacing w:line="360" w:lineRule="auto"/>
        <w:rPr>
          <w:rFonts w:eastAsiaTheme="minorEastAsia"/>
          <w:lang w:val="en-US"/>
        </w:rPr>
      </w:pPr>
      <w:bookmarkStart w:id="164" w:name="_Ref101971578"/>
      <w:r w:rsidRPr="0066612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17</w:t>
      </w:r>
      <w:r w:rsidR="00D862CB">
        <w:rPr>
          <w:lang w:val="en-US"/>
        </w:rPr>
        <w:fldChar w:fldCharType="end"/>
      </w:r>
      <w:bookmarkEnd w:id="164"/>
      <w:r w:rsidRPr="00666121">
        <w:rPr>
          <w:lang w:val="en-US"/>
        </w:rPr>
        <w:t xml:space="preserve">. </w:t>
      </w:r>
      <w:r w:rsidR="003B4AEE">
        <w:rPr>
          <w:lang w:val="en-US"/>
        </w:rPr>
        <w:t>Illustration of 1D analysis of striped GRID irradiated cell flask</w:t>
      </w:r>
      <w:r w:rsidR="00F12C2A">
        <w:rPr>
          <w:lang w:val="en-US"/>
        </w:rPr>
        <w:t>.</w:t>
      </w:r>
    </w:p>
    <w:p w14:paraId="0397651E" w14:textId="784CA7A2" w:rsidR="00163982" w:rsidRDefault="00163982" w:rsidP="004D7B5D">
      <w:pPr>
        <w:spacing w:line="360" w:lineRule="auto"/>
        <w:rPr>
          <w:lang w:val="en-US"/>
        </w:rPr>
      </w:pPr>
    </w:p>
    <w:p w14:paraId="7F65A513" w14:textId="0256F8B5" w:rsidR="00650B40" w:rsidRDefault="00650B40" w:rsidP="004D7B5D">
      <w:pPr>
        <w:pStyle w:val="Heading3"/>
        <w:spacing w:line="360" w:lineRule="auto"/>
        <w:rPr>
          <w:lang w:val="en-US"/>
        </w:rPr>
      </w:pPr>
      <w:bookmarkStart w:id="165" w:name="_Toc106449125"/>
      <w:r>
        <w:rPr>
          <w:lang w:val="en-US"/>
        </w:rPr>
        <w:lastRenderedPageBreak/>
        <w:t xml:space="preserve">2D </w:t>
      </w:r>
      <w:r w:rsidR="0075160D">
        <w:rPr>
          <w:lang w:val="en-US"/>
        </w:rPr>
        <w:t>survival a</w:t>
      </w:r>
      <w:r>
        <w:rPr>
          <w:lang w:val="en-US"/>
        </w:rPr>
        <w:t>nalysis</w:t>
      </w:r>
      <w:bookmarkEnd w:id="165"/>
    </w:p>
    <w:p w14:paraId="5C2CDE25" w14:textId="08185A80" w:rsidR="00AC6AC2" w:rsidRPr="00AC6AC2" w:rsidRDefault="008F256A" w:rsidP="004D7B5D">
      <w:pPr>
        <w:spacing w:line="360" w:lineRule="auto"/>
        <w:rPr>
          <w:lang w:val="en-US"/>
        </w:rPr>
      </w:pPr>
      <w:r>
        <w:rPr>
          <w:lang w:val="en-US"/>
        </w:rPr>
        <w:t>The 1D</w:t>
      </w:r>
      <w:r w:rsidR="00AC6AC2">
        <w:rPr>
          <w:lang w:val="en-US"/>
        </w:rPr>
        <w:t xml:space="preserve"> method of analysis was best suited for striped GRID as the survival naturally separated into high and low survival bands following the shape of the GRID. But we wanted the analysis to be independent from GRID configuration</w:t>
      </w:r>
      <w:r w:rsidR="00200EBC">
        <w:rPr>
          <w:lang w:val="en-US"/>
        </w:rPr>
        <w:t>. We</w:t>
      </w:r>
      <w:r w:rsidR="00AC6AC2">
        <w:rPr>
          <w:lang w:val="en-US"/>
        </w:rPr>
        <w:t xml:space="preserve"> therefore introduced a 2D analysis method</w:t>
      </w:r>
      <w:r w:rsidR="00C269D3">
        <w:rPr>
          <w:lang w:val="en-US"/>
        </w:rPr>
        <w:t xml:space="preserve"> where the </w:t>
      </w:r>
      <w:r w:rsidR="00B0470A">
        <w:rPr>
          <w:lang w:val="en-US"/>
        </w:rPr>
        <w:t>colony maps</w:t>
      </w:r>
      <w:r w:rsidR="00C269D3">
        <w:rPr>
          <w:lang w:val="en-US"/>
        </w:rPr>
        <w:t xml:space="preserve"> w</w:t>
      </w:r>
      <w:r w:rsidR="00B0470A">
        <w:rPr>
          <w:lang w:val="en-US"/>
        </w:rPr>
        <w:t>ere</w:t>
      </w:r>
      <w:r w:rsidR="00C269D3">
        <w:rPr>
          <w:lang w:val="en-US"/>
        </w:rPr>
        <w:t xml:space="preserve"> divided into equally sized quadrats</w:t>
      </w:r>
      <w:r w:rsidR="00AA2D51">
        <w:rPr>
          <w:lang w:val="en-US"/>
        </w:rPr>
        <w:t xml:space="preserve"> </w:t>
      </w:r>
      <w:r w:rsidR="00274738">
        <w:rPr>
          <w:lang w:val="en-US"/>
        </w:rPr>
        <w:t>and</w:t>
      </w:r>
      <w:r w:rsidR="00AA2D51">
        <w:rPr>
          <w:lang w:val="en-US"/>
        </w:rPr>
        <w:t xml:space="preserve"> the number of colonies within were summed</w:t>
      </w:r>
      <w:r w:rsidR="00B67E01">
        <w:rPr>
          <w:lang w:val="en-US"/>
        </w:rPr>
        <w:t xml:space="preserve"> and fitted with Poisson regression</w:t>
      </w:r>
      <w:r w:rsidR="00AF1845">
        <w:rPr>
          <w:lang w:val="en-US"/>
        </w:rPr>
        <w:t xml:space="preserve"> (see </w:t>
      </w:r>
      <w:r w:rsidR="00AF1845">
        <w:rPr>
          <w:lang w:val="en-US"/>
        </w:rPr>
        <w:fldChar w:fldCharType="begin"/>
      </w:r>
      <w:r w:rsidR="00AF1845">
        <w:rPr>
          <w:lang w:val="en-US"/>
        </w:rPr>
        <w:instrText xml:space="preserve"> REF _Ref99552466 \r \h  \* MERGEFORMAT </w:instrText>
      </w:r>
      <w:r w:rsidR="00AF1845">
        <w:rPr>
          <w:lang w:val="en-US"/>
        </w:rPr>
      </w:r>
      <w:r w:rsidR="00AF1845">
        <w:rPr>
          <w:lang w:val="en-US"/>
        </w:rPr>
        <w:fldChar w:fldCharType="separate"/>
      </w:r>
      <w:r w:rsidR="00AF1845">
        <w:rPr>
          <w:lang w:val="en-US"/>
        </w:rPr>
        <w:t>1.6.2</w:t>
      </w:r>
      <w:r w:rsidR="00AF1845">
        <w:rPr>
          <w:lang w:val="en-US"/>
        </w:rPr>
        <w:fldChar w:fldCharType="end"/>
      </w:r>
      <w:r w:rsidR="00AF1845">
        <w:rPr>
          <w:lang w:val="en-US"/>
        </w:rPr>
        <w:t>)</w:t>
      </w:r>
      <w:r w:rsidR="00B67E01">
        <w:rPr>
          <w:lang w:val="en-US"/>
        </w:rPr>
        <w:t xml:space="preserve">. </w:t>
      </w:r>
      <w:r w:rsidR="00AF1845">
        <w:rPr>
          <w:lang w:val="en-US"/>
        </w:rPr>
        <w:t xml:space="preserve">The Poisson regression was chosen because </w:t>
      </w:r>
      <w:r w:rsidR="007E191E">
        <w:rPr>
          <w:lang w:val="en-US"/>
        </w:rPr>
        <w:t xml:space="preserve">the </w:t>
      </w:r>
      <w:r w:rsidR="00EC3B8A">
        <w:rPr>
          <w:lang w:val="en-US"/>
        </w:rPr>
        <w:t xml:space="preserve">cell survival can be assumed </w:t>
      </w:r>
      <w:r w:rsidR="00FC19B0">
        <w:rPr>
          <w:lang w:val="en-US"/>
        </w:rPr>
        <w:t>to be Poisson distributed</w:t>
      </w:r>
      <w:r w:rsidR="004624C2">
        <w:rPr>
          <w:lang w:val="en-US"/>
        </w:rPr>
        <w:t xml:space="preserve">. </w:t>
      </w:r>
      <w:r w:rsidR="006F0921">
        <w:rPr>
          <w:lang w:val="en-US"/>
        </w:rPr>
        <w:t>Also,</w:t>
      </w:r>
      <w:r w:rsidR="004624C2">
        <w:rPr>
          <w:lang w:val="en-US"/>
        </w:rPr>
        <w:t xml:space="preserve"> </w:t>
      </w:r>
      <w:r w:rsidR="009D2188">
        <w:rPr>
          <w:lang w:val="en-US"/>
        </w:rPr>
        <w:t>since</w:t>
      </w:r>
      <w:r w:rsidR="004624C2">
        <w:rPr>
          <w:lang w:val="en-US"/>
        </w:rPr>
        <w:t xml:space="preserve"> w</w:t>
      </w:r>
      <w:r w:rsidR="009D2188">
        <w:rPr>
          <w:lang w:val="en-US"/>
        </w:rPr>
        <w:t>e</w:t>
      </w:r>
      <w:r w:rsidR="004624C2">
        <w:rPr>
          <w:lang w:val="en-US"/>
        </w:rPr>
        <w:t xml:space="preserve"> </w:t>
      </w:r>
      <w:r w:rsidR="00627734">
        <w:rPr>
          <w:lang w:val="en-US"/>
        </w:rPr>
        <w:t>divided the area into quadrats</w:t>
      </w:r>
      <w:r w:rsidR="000D2D61">
        <w:rPr>
          <w:lang w:val="en-US"/>
        </w:rPr>
        <w:t xml:space="preserve"> </w:t>
      </w:r>
      <w:r w:rsidR="003552AD">
        <w:rPr>
          <w:lang w:val="en-US"/>
        </w:rPr>
        <w:t xml:space="preserve">it was not straightforward </w:t>
      </w:r>
      <w:r w:rsidR="000D2D61">
        <w:rPr>
          <w:lang w:val="en-US"/>
        </w:rPr>
        <w:t>to normalize the data with control</w:t>
      </w:r>
      <w:r w:rsidR="00A831BA">
        <w:rPr>
          <w:lang w:val="en-US"/>
        </w:rPr>
        <w:t xml:space="preserve"> leaving us with whole number survival, not SF. </w:t>
      </w:r>
      <w:r w:rsidR="00D74F56">
        <w:rPr>
          <w:lang w:val="en-US"/>
        </w:rPr>
        <w:t xml:space="preserve">This suits the Poisson regression very well. </w:t>
      </w:r>
    </w:p>
    <w:p w14:paraId="5EDD030F" w14:textId="6804F5DD" w:rsidR="00AC6AC2" w:rsidRPr="00AC6AC2" w:rsidRDefault="00AC6AC2" w:rsidP="004D7B5D">
      <w:pPr>
        <w:pStyle w:val="Heading4"/>
        <w:spacing w:line="360" w:lineRule="auto"/>
        <w:rPr>
          <w:lang w:val="en-US"/>
        </w:rPr>
      </w:pPr>
      <w:bookmarkStart w:id="166" w:name="_Ref103781412"/>
      <w:r>
        <w:rPr>
          <w:lang w:val="en-US"/>
        </w:rPr>
        <w:t>Pooling</w:t>
      </w:r>
      <w:bookmarkEnd w:id="166"/>
    </w:p>
    <w:p w14:paraId="6E1E4F72" w14:textId="2493DCF6" w:rsidR="00A14096" w:rsidRDefault="003F2B1A" w:rsidP="004D7B5D">
      <w:pPr>
        <w:spacing w:line="360" w:lineRule="auto"/>
        <w:rPr>
          <w:lang w:val="en-US"/>
        </w:rPr>
      </w:pPr>
      <w:r>
        <w:rPr>
          <w:lang w:val="en-US"/>
        </w:rPr>
        <w:t xml:space="preserve">We started by dividing the </w:t>
      </w:r>
      <w:r w:rsidR="00DC6B6D">
        <w:rPr>
          <w:lang w:val="en-US"/>
        </w:rPr>
        <w:t>registered cell flas</w:t>
      </w:r>
      <w:r w:rsidR="00257681">
        <w:rPr>
          <w:lang w:val="en-US"/>
        </w:rPr>
        <w:t>ks</w:t>
      </w:r>
      <w:r w:rsidR="00DC6B6D">
        <w:rPr>
          <w:lang w:val="en-US"/>
        </w:rPr>
        <w:t xml:space="preserve">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4D7B5D">
        <w:rPr>
          <w:lang w:val="en-US"/>
        </w:rPr>
        <w:instrText xml:space="preserve"> \* MERGEFORMAT </w:instrText>
      </w:r>
      <w:r w:rsidR="001F0735">
        <w:rPr>
          <w:lang w:val="en-US"/>
        </w:rPr>
      </w:r>
      <w:r w:rsidR="001F0735">
        <w:rPr>
          <w:lang w:val="en-US"/>
        </w:rPr>
        <w:fldChar w:fldCharType="separate"/>
      </w:r>
      <w:r w:rsidR="00380EB7">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r w:rsidR="00E6227C">
        <w:rPr>
          <w:i/>
          <w:iCs/>
          <w:lang w:val="en-US"/>
        </w:rPr>
        <w:t xml:space="preserve">pytorch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LPPool2d — PyTorch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move in strides across the image</w:t>
      </w:r>
      <w:r w:rsidR="00F4758B">
        <w:rPr>
          <w:lang w:val="en-US"/>
        </w:rPr>
        <w:t>,</w:t>
      </w:r>
      <w:r w:rsidR="00DE796F">
        <w:rPr>
          <w:lang w:val="en-US"/>
        </w:rPr>
        <w:t xml:space="preserv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4D7B5D">
      <w:pPr>
        <w:spacing w:line="360" w:lineRule="auto"/>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49B3662B" w14:textId="08772224" w:rsidR="002A7F91" w:rsidRPr="00A5230C" w:rsidRDefault="00FE1E42" w:rsidP="00DF011B">
      <w:pPr>
        <w:spacing w:before="240" w:after="160" w:line="360" w:lineRule="auto"/>
        <w:rPr>
          <w:rFonts w:eastAsiaTheme="minorEastAsia"/>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 </w:t>
      </w:r>
      <w:r w:rsidR="00A5230C">
        <w:rPr>
          <w:rFonts w:eastAsiaTheme="minorEastAsia"/>
          <w:lang w:val="en-US"/>
        </w:rPr>
        <w:t>W</w:t>
      </w:r>
      <w:r w:rsidR="001B5B85">
        <w:rPr>
          <w:rFonts w:eastAsiaTheme="minorEastAsia"/>
          <w:lang w:val="en-US"/>
        </w:rPr>
        <w:t xml:space="preserve">e talk about kernels as </w:t>
      </w:r>
      <w:r w:rsidR="00A5230C">
        <w:rPr>
          <w:rFonts w:eastAsiaTheme="minorEastAsia"/>
          <w:lang w:val="en-US"/>
        </w:rPr>
        <w:t xml:space="preserve">being dynamic, while the quadrats are fixed in place. </w:t>
      </w:r>
      <w:r>
        <w:rPr>
          <w:rFonts w:eastAsiaTheme="minorEastAsia"/>
          <w:lang w:val="en-US"/>
        </w:rPr>
        <w:t xml:space="preserve">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4D7B5D">
        <w:rPr>
          <w:rFonts w:eastAsiaTheme="minorEastAsia"/>
          <w:lang w:val="en-US"/>
        </w:rPr>
        <w:instrText xml:space="preserve"> \* MERGEFORMAT </w:instrText>
      </w:r>
      <w:r w:rsidR="00D772C1">
        <w:rPr>
          <w:rFonts w:eastAsiaTheme="minorEastAsia"/>
          <w:lang w:val="en-US"/>
        </w:rPr>
      </w:r>
      <w:r w:rsidR="00D772C1">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17</w:t>
      </w:r>
      <w:r w:rsidR="00D772C1">
        <w:rPr>
          <w:rFonts w:eastAsiaTheme="minorEastAsia"/>
          <w:lang w:val="en-US"/>
        </w:rPr>
        <w:fldChar w:fldCharType="end"/>
      </w:r>
      <w:r w:rsidR="00D772C1">
        <w:rPr>
          <w:rFonts w:eastAsiaTheme="minorEastAsia"/>
          <w:lang w:val="en-US"/>
        </w:rPr>
        <w:t>.</w:t>
      </w:r>
      <w:r w:rsidR="004B203F" w:rsidRPr="004B203F">
        <w:rPr>
          <w:rFonts w:eastAsiaTheme="minorEastAsia"/>
          <w:b/>
          <w:bCs/>
          <w:lang w:val="en-US"/>
        </w:rPr>
        <w:t xml:space="preserve"> </w:t>
      </w:r>
      <w:r w:rsidR="004B203F" w:rsidRPr="004B203F">
        <w:rPr>
          <w:rFonts w:eastAsiaTheme="minorEastAsia"/>
          <w:lang w:val="en-US"/>
        </w:rPr>
        <w:t>Choosing a kernel</w:t>
      </w:r>
      <w:r w:rsidR="000E6A10">
        <w:rPr>
          <w:rFonts w:eastAsiaTheme="minorEastAsia"/>
          <w:lang w:val="en-US"/>
        </w:rPr>
        <w:t xml:space="preserve"> and a </w:t>
      </w:r>
      <w:r w:rsidR="00A5230C">
        <w:rPr>
          <w:rFonts w:eastAsiaTheme="minorEastAsia"/>
          <w:lang w:val="en-US"/>
        </w:rPr>
        <w:t>stride</w:t>
      </w:r>
      <w:r w:rsidR="004B203F" w:rsidRPr="004B203F">
        <w:rPr>
          <w:rFonts w:eastAsiaTheme="minorEastAsia"/>
          <w:lang w:val="en-US"/>
        </w:rPr>
        <w:t xml:space="preserve"> with the same size as the quadrats, will let the kernel jump from quadrat to quadrat extracting the desired quantity from the pixel values within the quadrat.</w:t>
      </w:r>
      <w:r w:rsidR="004B203F" w:rsidRPr="00650C19">
        <w:rPr>
          <w:rFonts w:eastAsiaTheme="minorEastAsia"/>
          <w:b/>
          <w:bCs/>
          <w:lang w:val="en-US"/>
        </w:rPr>
        <w:t xml:space="preserve"> </w:t>
      </w:r>
      <w:r w:rsidR="00E83924">
        <w:rPr>
          <w:rFonts w:eastAsiaTheme="minorEastAsia"/>
          <w:lang w:val="en-US"/>
        </w:rPr>
        <w:t xml:space="preserve">Because </w:t>
      </w:r>
      <w:r w:rsidR="00D5491C">
        <w:rPr>
          <w:rFonts w:eastAsiaTheme="minorEastAsia"/>
          <w:lang w:val="en-US"/>
        </w:rPr>
        <w:t>we had generated dose maps where each pixel</w:t>
      </w:r>
      <w:r w:rsidR="002439A4">
        <w:rPr>
          <w:rFonts w:eastAsiaTheme="minorEastAsia"/>
          <w:lang w:val="en-US"/>
        </w:rPr>
        <w:t xml:space="preserve"> constituted a dose value, we had to find the mean dose </w:t>
      </w:r>
      <w:r w:rsidR="00C619DC">
        <w:rPr>
          <w:rFonts w:eastAsiaTheme="minorEastAsia"/>
          <w:lang w:val="en-US"/>
        </w:rPr>
        <w:t xml:space="preserve">of all pixels within the quadrat. The mean dose was found </w:t>
      </w:r>
      <w:r w:rsidR="00BC4DDA">
        <w:rPr>
          <w:rFonts w:eastAsiaTheme="minorEastAsia"/>
          <w:lang w:val="en-US"/>
        </w:rPr>
        <w:t>in a</w:t>
      </w:r>
      <w:r w:rsidR="00F7293D">
        <w:rPr>
          <w:rFonts w:eastAsiaTheme="minorEastAsia"/>
          <w:lang w:val="en-US"/>
        </w:rPr>
        <w:t xml:space="preserve"> process</w:t>
      </w:r>
      <w:r w:rsidR="00BC4DDA">
        <w:rPr>
          <w:rFonts w:eastAsiaTheme="minorEastAsia"/>
          <w:lang w:val="en-US"/>
        </w:rPr>
        <w:t xml:space="preserve"> very similar</w:t>
      </w:r>
      <w:r w:rsidR="00F7293D">
        <w:rPr>
          <w:rFonts w:eastAsiaTheme="minorEastAsia"/>
          <w:lang w:val="en-US"/>
        </w:rPr>
        <w:t xml:space="preserve"> to sum pooling</w:t>
      </w:r>
      <w:r w:rsidR="00BC4DDA">
        <w:rPr>
          <w:rFonts w:eastAsiaTheme="minorEastAsia"/>
          <w:lang w:val="en-US"/>
        </w:rPr>
        <w:t xml:space="preserve">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AvgPool2d — PyTorch 1.11.0 Documentation</w:t>
      </w:r>
      <w:r w:rsidR="000C40A5" w:rsidRPr="00861AE3">
        <w:rPr>
          <w:rFonts w:cs="Times New Roman"/>
          <w:szCs w:val="24"/>
          <w:lang w:val="en-US"/>
        </w:rPr>
        <w:t>, n.d.)</w:t>
      </w:r>
      <w:r w:rsidR="000C40A5">
        <w:rPr>
          <w:rFonts w:eastAsiaTheme="minorEastAsia"/>
          <w:i/>
          <w:iCs/>
          <w:lang w:val="en-US"/>
        </w:rPr>
        <w:fldChar w:fldCharType="end"/>
      </w:r>
      <w:r w:rsidR="009259F3">
        <w:rPr>
          <w:rFonts w:eastAsiaTheme="minorEastAsia"/>
          <w:lang w:val="en-US"/>
        </w:rPr>
        <w:t xml:space="preserve">, which </w:t>
      </w:r>
      <w:r w:rsidR="006967AE">
        <w:rPr>
          <w:rFonts w:eastAsiaTheme="minorEastAsia"/>
          <w:lang w:val="en-US"/>
        </w:rPr>
        <w:t>finds the average pixel value within the kernel</w:t>
      </w:r>
      <w:r w:rsidR="004A3C9D">
        <w:rPr>
          <w:rFonts w:eastAsiaTheme="minorEastAsia"/>
          <w:lang w:val="en-US"/>
        </w:rPr>
        <w:t xml:space="preserve">. </w:t>
      </w:r>
      <w:r w:rsidR="004A3C9D">
        <w:rPr>
          <w:rFonts w:eastAsiaTheme="minorEastAsia"/>
          <w:lang w:val="en-US"/>
        </w:rPr>
        <w:lastRenderedPageBreak/>
        <w:t>Choosing the</w:t>
      </w:r>
      <w:r w:rsidR="00392DEB">
        <w:rPr>
          <w:rFonts w:eastAsiaTheme="minorEastAsia"/>
          <w:lang w:val="en-US"/>
        </w:rPr>
        <w:t xml:space="preserve"> right</w:t>
      </w:r>
      <w:r w:rsidR="004A3C9D">
        <w:rPr>
          <w:rFonts w:eastAsiaTheme="minorEastAsia"/>
          <w:lang w:val="en-US"/>
        </w:rPr>
        <w:t xml:space="preserve"> size of </w:t>
      </w:r>
      <w:r w:rsidR="006778AC">
        <w:rPr>
          <w:rFonts w:eastAsiaTheme="minorEastAsia"/>
          <w:lang w:val="en-US"/>
        </w:rPr>
        <w:t xml:space="preserve">the </w:t>
      </w:r>
      <w:r w:rsidR="00973F03">
        <w:rPr>
          <w:rFonts w:eastAsiaTheme="minorEastAsia"/>
          <w:lang w:val="en-US"/>
        </w:rPr>
        <w:t>quadrat</w:t>
      </w:r>
      <w:r w:rsidR="001231FF">
        <w:rPr>
          <w:rFonts w:eastAsiaTheme="minorEastAsia"/>
          <w:lang w:val="en-US"/>
        </w:rPr>
        <w:t>s</w:t>
      </w:r>
      <w:r w:rsidR="006778AC">
        <w:rPr>
          <w:rFonts w:eastAsiaTheme="minorEastAsia"/>
          <w:lang w:val="en-US"/>
        </w:rPr>
        <w:t xml:space="preserve"> is important, because you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1 </w:t>
      </w:r>
      <w:r w:rsidR="00DC59C2">
        <w:rPr>
          <w:rFonts w:eastAsiaTheme="minorEastAsia"/>
          <w:lang w:val="en-US"/>
        </w:rPr>
        <w:t>pixel sized quadrat would greatly inflate the number of quadrats not containing any colonies</w:t>
      </w:r>
      <w:r w:rsidR="00B81B01">
        <w:rPr>
          <w:rFonts w:eastAsiaTheme="minorEastAsia"/>
          <w:lang w:val="en-US"/>
        </w:rPr>
        <w:t xml:space="preserve"> (zero inflation)</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e d</w:t>
      </w:r>
      <w:r w:rsidR="00B60318">
        <w:rPr>
          <w:rFonts w:eastAsiaTheme="minorEastAsia"/>
          <w:lang w:val="en-US"/>
        </w:rPr>
        <w:t>ta deviate from the Poisson distribution</w:t>
      </w:r>
      <w:r w:rsidR="001100A0">
        <w:rPr>
          <w:rFonts w:eastAsiaTheme="minorEastAsia"/>
          <w:lang w:val="en-US"/>
        </w:rPr>
        <w:t xml:space="preserve"> </w:t>
      </w:r>
      <w:r w:rsidR="00E766B8">
        <w:rPr>
          <w:rFonts w:eastAsiaTheme="minorEastAsia"/>
          <w:lang w:val="en-US"/>
        </w:rPr>
        <w:fldChar w:fldCharType="begin"/>
      </w:r>
      <w:r w:rsidR="00E766B8">
        <w:rPr>
          <w:rFonts w:eastAsiaTheme="minorEastAsia"/>
          <w:lang w:val="en-US"/>
        </w:rPr>
        <w:instrText xml:space="preserve"> ADDIN ZOTERO_ITEM CSL_CITATION {"citationID":"cmzCwY6w","properties":{"formattedCitation":"(Harrison, 2014)","plainCitation":"(Harrison, 2014)","noteIndex":0},"citationItems":[{"id":534,"uris":["http://zotero.org/users/9228513/items/KHGH4PR4"],"itemData":{"id":534,"type":"article-journal","abstract":"Overdispersion is common in models of count data in ecology and evolutionary biology, and can occur due to missing covariates, non-independent (aggregated) data, or an excess frequency of zeroes (zero-inflation). Accounting for overdispersion in such models is vital, as failing to do so can lead to biased parameter estimates, and false conclusions regarding hypotheses of interest. Observation-level random effects (OLRE), where each data point receives a unique level of a random effect that models the extra-Poisson variation present in the data, are commonly employed to cope with overdispersion in count data. However studies investigating the efficacy of observation-level random effects as a means to deal with overdispersion are scarce. Here I use simulations to show that in cases where overdispersion is caused by random extra-Poisson noise, or aggregation in the count data, observation-level random effects yield more accurate parameter estimates compared to when overdispersion is simply ignored. Conversely, OLRE fail to reduce bias in zero-inflated data, and in some cases increase bias at high levels of overdispersion. There was a positive relationship between the magnitude of overdispersion and the degree of bias in parameter estimates. Critically, the simulations reveal that failing to account for overdispersion in mixed models can erroneously inflate measures of explained variance (r2), which may lead to researchers overestimating the predictive power of variables of interest. This work suggests use of observation-level random effects provides a simple and robust means to account for overdispersion in count data, but also that their ability to minimise bias is not uniform across all types of overdispersion and must be applied judiciously.","container-title":"PeerJ","DOI":"10.7717/peerj.616","ISSN":"2167-8359","journalAbbreviation":"PeerJ","note":"PMID: 25320683\nPMCID: PMC4194460","page":"e616","source":"PubMed Central","title":"Using observation-level random effects to model overdispersion in count data in ecology and evolution","volume":"2","author":[{"family":"Harrison","given":"Xavier A."}],"issued":{"date-parts":[["2014",10,9]]}}}],"schema":"https://github.com/citation-style-language/schema/raw/master/csl-citation.json"} </w:instrText>
      </w:r>
      <w:r w:rsidR="00E766B8">
        <w:rPr>
          <w:rFonts w:eastAsiaTheme="minorEastAsia"/>
          <w:lang w:val="en-US"/>
        </w:rPr>
        <w:fldChar w:fldCharType="separate"/>
      </w:r>
      <w:r w:rsidR="00E766B8" w:rsidRPr="00D46011">
        <w:rPr>
          <w:rFonts w:cs="Times New Roman"/>
          <w:lang w:val="en-US"/>
        </w:rPr>
        <w:t>(Harrison, 2014)</w:t>
      </w:r>
      <w:r w:rsidR="00E766B8">
        <w:rPr>
          <w:rFonts w:eastAsiaTheme="minorEastAsia"/>
          <w:lang w:val="en-US"/>
        </w:rPr>
        <w:fldChar w:fldCharType="end"/>
      </w:r>
      <w:r w:rsidR="007C1E16">
        <w:rPr>
          <w:rFonts w:eastAsiaTheme="minorEastAsia"/>
          <w:lang w:val="en-US"/>
        </w:rPr>
        <w:t xml:space="preserve">. </w:t>
      </w:r>
      <w:r w:rsidR="007F772F">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 quadrats</w:t>
      </w:r>
      <w:r w:rsidR="00BD774B">
        <w:rPr>
          <w:rFonts w:eastAsiaTheme="minorEastAsia"/>
          <w:lang w:val="en-US"/>
        </w:rPr>
        <w:t xml:space="preserve"> </w:t>
      </w:r>
      <w:r w:rsidR="007C1E16">
        <w:rPr>
          <w:rFonts w:eastAsiaTheme="minorEastAsia"/>
          <w:lang w:val="en-US"/>
        </w:rPr>
        <w:t xml:space="preserve">must be small enough, 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quadrats too large leads to </w:t>
      </w:r>
      <w:r w:rsidR="002A7981">
        <w:rPr>
          <w:rFonts w:eastAsiaTheme="minorEastAsia"/>
          <w:lang w:val="en-US"/>
        </w:rPr>
        <w:t xml:space="preserve">smoothing of </w:t>
      </w:r>
      <w:r w:rsidR="00A22E87">
        <w:rPr>
          <w:rFonts w:eastAsiaTheme="minorEastAsia"/>
          <w:lang w:val="en-US"/>
        </w:rPr>
        <w:t xml:space="preserve">quadrat </w:t>
      </w:r>
      <w:r w:rsidR="002A7981">
        <w:rPr>
          <w:rFonts w:eastAsiaTheme="minorEastAsia"/>
          <w:lang w:val="en-US"/>
        </w:rPr>
        <w:t xml:space="preserve">doses because the quadrats </w:t>
      </w:r>
      <w:r w:rsidR="007F0135">
        <w:rPr>
          <w:rFonts w:eastAsiaTheme="minorEastAsia"/>
          <w:lang w:val="en-US"/>
        </w:rPr>
        <w:t xml:space="preserve">might cover </w:t>
      </w:r>
      <w:r w:rsidR="00777124">
        <w:rPr>
          <w:rFonts w:eastAsiaTheme="minorEastAsia"/>
          <w:lang w:val="en-US"/>
        </w:rPr>
        <w:t>an</w:t>
      </w:r>
      <w:r w:rsidR="00C54543">
        <w:rPr>
          <w:rFonts w:eastAsiaTheme="minorEastAsia"/>
          <w:lang w:val="en-US"/>
        </w:rPr>
        <w:t xml:space="preserve"> area between a peak and a valley</w:t>
      </w:r>
      <w:r w:rsidR="000E5E42">
        <w:rPr>
          <w:rFonts w:eastAsiaTheme="minorEastAsia"/>
          <w:lang w:val="en-US"/>
        </w:rPr>
        <w:t>.</w:t>
      </w:r>
      <w:r w:rsidR="007533EA">
        <w:rPr>
          <w:rFonts w:eastAsiaTheme="minorEastAsia"/>
          <w:lang w:val="en-US"/>
        </w:rPr>
        <w:br/>
      </w:r>
      <w:r w:rsidR="007533EA">
        <w:rPr>
          <w:rFonts w:eastAsiaTheme="minorEastAsia"/>
          <w:lang w:val="en-US"/>
        </w:rPr>
        <w:br/>
      </w:r>
      <w:r w:rsidR="002A7F91" w:rsidRPr="002A7F91">
        <w:rPr>
          <w:rFonts w:eastAsiaTheme="minorEastAsia"/>
          <w:lang w:val="en-US"/>
        </w:rPr>
        <w:t>We examined the</w:t>
      </w:r>
      <w:r w:rsidR="006B72AE">
        <w:rPr>
          <w:rFonts w:eastAsiaTheme="minorEastAsia"/>
          <w:lang w:val="en-US"/>
        </w:rPr>
        <w:t xml:space="preserve"> striped GRID</w:t>
      </w:r>
      <w:r w:rsidR="002A7F91" w:rsidRPr="002A7F91">
        <w:rPr>
          <w:rFonts w:eastAsiaTheme="minorEastAsia"/>
          <w:lang w:val="en-US"/>
        </w:rPr>
        <w:t xml:space="preserve"> survival data within the quadrats using sizes of 0.5 x 0.5, 1 x 1, 2 x 2, 3 x </w:t>
      </w:r>
      <w:proofErr w:type="gramStart"/>
      <w:r w:rsidR="002A7F91" w:rsidRPr="002A7F91">
        <w:rPr>
          <w:rFonts w:eastAsiaTheme="minorEastAsia"/>
          <w:lang w:val="en-US"/>
        </w:rPr>
        <w:t>3</w:t>
      </w:r>
      <w:proofErr w:type="gramEnd"/>
      <w:r w:rsidR="002A7F91" w:rsidRPr="002A7F91">
        <w:rPr>
          <w:rFonts w:eastAsiaTheme="minorEastAsia"/>
          <w:lang w:val="en-US"/>
        </w:rPr>
        <w:t xml:space="preserve"> and 4 x 4 mm</w:t>
      </w:r>
      <w:r w:rsidR="002A7F91" w:rsidRPr="002A7F91">
        <w:rPr>
          <w:rFonts w:eastAsiaTheme="minorEastAsia"/>
          <w:vertAlign w:val="superscript"/>
          <w:lang w:val="en-US"/>
        </w:rPr>
        <w:t>2</w:t>
      </w:r>
      <w:r w:rsidR="007533EA">
        <w:rPr>
          <w:rFonts w:eastAsiaTheme="minorEastAsia"/>
          <w:lang w:val="en-US"/>
        </w:rPr>
        <w:t xml:space="preserve">. </w:t>
      </w:r>
      <w:r w:rsidR="002A7F91" w:rsidRPr="002A7F91">
        <w:rPr>
          <w:rFonts w:eastAsiaTheme="minorEastAsia"/>
          <w:lang w:val="en-US"/>
        </w:rPr>
        <w:t>Evaluations of each size were made using a set of measurements: zero inflation, reduction in dose variance</w:t>
      </w:r>
      <w:r w:rsidR="000E5E42">
        <w:rPr>
          <w:rFonts w:eastAsiaTheme="minorEastAsia"/>
          <w:lang w:val="en-US"/>
        </w:rPr>
        <w:t xml:space="preserve"> (smoothing)</w:t>
      </w:r>
      <w:r w:rsidR="00146A57">
        <w:rPr>
          <w:rFonts w:eastAsiaTheme="minorEastAsia"/>
          <w:lang w:val="en-US"/>
        </w:rPr>
        <w:t>,</w:t>
      </w:r>
      <w:r w:rsidR="002A7F91" w:rsidRPr="002A7F91">
        <w:rPr>
          <w:rFonts w:eastAsiaTheme="minorEastAsia"/>
          <w:lang w:val="en-US"/>
        </w:rPr>
        <w:t xml:space="preserve"> relative</w:t>
      </w:r>
      <w:r w:rsidR="007C6ED9">
        <w:rPr>
          <w:rFonts w:eastAsiaTheme="minorEastAsia"/>
          <w:lang w:val="en-US"/>
        </w:rPr>
        <w:t xml:space="preserve"> percentage</w:t>
      </w:r>
      <w:r w:rsidR="002A7F91" w:rsidRPr="002A7F91">
        <w:rPr>
          <w:rFonts w:eastAsiaTheme="minorEastAsia"/>
          <w:lang w:val="en-US"/>
        </w:rPr>
        <w:t xml:space="preserve"> difference</w:t>
      </w:r>
      <w:r w:rsidR="007C6ED9">
        <w:rPr>
          <w:rFonts w:eastAsiaTheme="minorEastAsia"/>
          <w:lang w:val="en-US"/>
        </w:rPr>
        <w:t xml:space="preserve"> (RPD)</w:t>
      </w:r>
      <w:r w:rsidR="002A7F91" w:rsidRPr="002A7F91">
        <w:rPr>
          <w:rFonts w:eastAsiaTheme="minorEastAsia"/>
          <w:lang w:val="en-US"/>
        </w:rPr>
        <w:t xml:space="preserve"> between variance and mean for peak and valley survival</w:t>
      </w:r>
      <w:r w:rsidR="00843762">
        <w:rPr>
          <w:rFonts w:eastAsiaTheme="minorEastAsia"/>
          <w:lang w:val="en-US"/>
        </w:rPr>
        <w:t xml:space="preserve"> and </w:t>
      </w:r>
      <w:r w:rsidR="007C6ED9">
        <w:rPr>
          <w:rFonts w:eastAsiaTheme="minorEastAsia"/>
          <w:lang w:val="en-US"/>
        </w:rPr>
        <w:t>a</w:t>
      </w:r>
      <w:r w:rsidR="004043CC">
        <w:rPr>
          <w:rFonts w:eastAsiaTheme="minorEastAsia"/>
          <w:lang w:val="en-US"/>
        </w:rPr>
        <w:t xml:space="preserve"> chi-squared</w:t>
      </w:r>
      <w:r w:rsidR="007C6ED9">
        <w:rPr>
          <w:rFonts w:eastAsiaTheme="minorEastAsia"/>
          <w:lang w:val="en-US"/>
        </w:rPr>
        <w:t xml:space="preserve"> </w:t>
      </w:r>
      <w:r w:rsidR="004043CC">
        <w:rPr>
          <w:rFonts w:eastAsiaTheme="minorEastAsia"/>
          <w:lang w:val="en-US"/>
        </w:rPr>
        <w:t>(</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E3B13">
        <w:rPr>
          <w:rFonts w:eastAsiaTheme="minorEastAsia"/>
          <w:lang w:val="en-US"/>
        </w:rPr>
        <w:t>)</w:t>
      </w:r>
      <w:r w:rsidR="007C6ED9">
        <w:rPr>
          <w:rFonts w:eastAsiaTheme="minorEastAsia"/>
          <w:lang w:val="en-US"/>
        </w:rPr>
        <w:t xml:space="preserve">-test. </w:t>
      </w:r>
      <w:r w:rsidR="009D364D">
        <w:rPr>
          <w:rFonts w:eastAsiaTheme="minorEastAsia"/>
          <w:lang w:val="en-US"/>
        </w:rPr>
        <w:t xml:space="preserve">We assumed that optimal </w:t>
      </w:r>
      <w:r w:rsidR="00932CB4">
        <w:rPr>
          <w:rFonts w:eastAsiaTheme="minorEastAsia"/>
          <w:lang w:val="en-US"/>
        </w:rPr>
        <w:t xml:space="preserve">quadrat </w:t>
      </w:r>
      <w:r w:rsidR="009D364D">
        <w:rPr>
          <w:rFonts w:eastAsiaTheme="minorEastAsia"/>
          <w:lang w:val="en-US"/>
        </w:rPr>
        <w:t xml:space="preserve">size </w:t>
      </w:r>
      <w:r w:rsidR="002D7E24">
        <w:rPr>
          <w:rFonts w:eastAsiaTheme="minorEastAsia"/>
          <w:lang w:val="en-US"/>
        </w:rPr>
        <w:t xml:space="preserve">was </w:t>
      </w:r>
      <w:r w:rsidR="00425008">
        <w:rPr>
          <w:rFonts w:eastAsiaTheme="minorEastAsia"/>
          <w:lang w:val="en-US"/>
        </w:rPr>
        <w:t>the same for both GRID configurations.</w:t>
      </w:r>
      <w:r w:rsidR="00656580">
        <w:rPr>
          <w:rFonts w:eastAsiaTheme="minorEastAsia"/>
          <w:lang w:val="en-US"/>
        </w:rPr>
        <w:t xml:space="preserve"> </w:t>
      </w:r>
      <w:r w:rsidR="00C16199">
        <w:rPr>
          <w:rFonts w:eastAsiaTheme="minorEastAsia"/>
          <w:lang w:val="en-US"/>
        </w:rPr>
        <w:t xml:space="preserve">This </w:t>
      </w:r>
      <w:r w:rsidR="004E2F28">
        <w:rPr>
          <w:rFonts w:eastAsiaTheme="minorEastAsia"/>
          <w:lang w:val="en-US"/>
        </w:rPr>
        <w:t xml:space="preserve">assumption becomes </w:t>
      </w:r>
      <w:r w:rsidR="00CD6F00">
        <w:rPr>
          <w:rFonts w:eastAsiaTheme="minorEastAsia"/>
          <w:lang w:val="en-US"/>
        </w:rPr>
        <w:t>less true</w:t>
      </w:r>
      <w:r w:rsidR="004E2F28">
        <w:rPr>
          <w:rFonts w:eastAsiaTheme="minorEastAsia"/>
          <w:lang w:val="en-US"/>
        </w:rPr>
        <w:t xml:space="preserve"> for </w:t>
      </w:r>
      <w:r w:rsidR="00CD6F00">
        <w:rPr>
          <w:rFonts w:eastAsiaTheme="minorEastAsia"/>
          <w:lang w:val="en-US"/>
        </w:rPr>
        <w:t xml:space="preserve">larger </w:t>
      </w:r>
      <w:r w:rsidR="004E2F28">
        <w:rPr>
          <w:rFonts w:eastAsiaTheme="minorEastAsia"/>
          <w:lang w:val="en-US"/>
        </w:rPr>
        <w:t>quadrat sizes</w:t>
      </w:r>
      <w:r w:rsidR="0020278B">
        <w:rPr>
          <w:rFonts w:eastAsiaTheme="minorEastAsia"/>
          <w:lang w:val="en-US"/>
        </w:rPr>
        <w:t xml:space="preserve">, </w:t>
      </w:r>
      <w:r w:rsidR="00185C02">
        <w:rPr>
          <w:rFonts w:eastAsiaTheme="minorEastAsia"/>
          <w:lang w:val="en-US"/>
        </w:rPr>
        <w:t xml:space="preserve">caused by the scenario mentioned above where quadrats are placed between peak and valley areas. </w:t>
      </w:r>
      <w:r w:rsidR="00614A30">
        <w:rPr>
          <w:rFonts w:eastAsiaTheme="minorEastAsia"/>
          <w:lang w:val="en-US"/>
        </w:rPr>
        <w:t xml:space="preserve">Looking at </w:t>
      </w:r>
      <w:r w:rsidR="00614A30">
        <w:rPr>
          <w:rFonts w:eastAsiaTheme="minorEastAsia"/>
          <w:lang w:val="en-US"/>
        </w:rPr>
        <w:fldChar w:fldCharType="begin"/>
      </w:r>
      <w:r w:rsidR="00614A30">
        <w:rPr>
          <w:rFonts w:eastAsiaTheme="minorEastAsia"/>
          <w:lang w:val="en-US"/>
        </w:rPr>
        <w:instrText xml:space="preserve"> REF _Ref105244692 \h </w:instrText>
      </w:r>
      <w:r w:rsidR="00614A30">
        <w:rPr>
          <w:rFonts w:eastAsiaTheme="minorEastAsia"/>
          <w:lang w:val="en-US"/>
        </w:rPr>
      </w:r>
      <w:r w:rsidR="00614A30">
        <w:rPr>
          <w:rFonts w:eastAsiaTheme="minorEastAsia"/>
          <w:lang w:val="en-US"/>
        </w:rPr>
        <w:fldChar w:fldCharType="separate"/>
      </w:r>
      <w:r w:rsidR="00380EB7" w:rsidRPr="001D5801">
        <w:rPr>
          <w:lang w:val="en-US"/>
        </w:rPr>
        <w:t xml:space="preserve">Figure </w:t>
      </w:r>
      <w:r w:rsidR="00380EB7">
        <w:rPr>
          <w:noProof/>
          <w:lang w:val="en-US"/>
        </w:rPr>
        <w:t>6</w:t>
      </w:r>
      <w:r w:rsidR="00380EB7">
        <w:rPr>
          <w:lang w:val="en-US"/>
        </w:rPr>
        <w:noBreakHyphen/>
      </w:r>
      <w:r w:rsidR="00380EB7">
        <w:rPr>
          <w:noProof/>
          <w:lang w:val="en-US"/>
        </w:rPr>
        <w:t>5</w:t>
      </w:r>
      <w:r w:rsidR="00614A30">
        <w:rPr>
          <w:rFonts w:eastAsiaTheme="minorEastAsia"/>
          <w:lang w:val="en-US"/>
        </w:rPr>
        <w:fldChar w:fldCharType="end"/>
      </w:r>
      <w:r w:rsidR="00614A30">
        <w:rPr>
          <w:rFonts w:eastAsiaTheme="minorEastAsia"/>
          <w:lang w:val="en-US"/>
        </w:rPr>
        <w:t xml:space="preserve"> and </w:t>
      </w:r>
      <w:r w:rsidR="00614A30">
        <w:rPr>
          <w:rFonts w:eastAsiaTheme="minorEastAsia"/>
          <w:lang w:val="en-US"/>
        </w:rPr>
        <w:fldChar w:fldCharType="begin"/>
      </w:r>
      <w:r w:rsidR="00614A30">
        <w:rPr>
          <w:rFonts w:eastAsiaTheme="minorEastAsia"/>
          <w:lang w:val="en-US"/>
        </w:rPr>
        <w:instrText xml:space="preserve"> REF _Ref105244694 \h </w:instrText>
      </w:r>
      <w:r w:rsidR="00614A30">
        <w:rPr>
          <w:rFonts w:eastAsiaTheme="minorEastAsia"/>
          <w:lang w:val="en-US"/>
        </w:rPr>
      </w:r>
      <w:r w:rsidR="00614A30">
        <w:rPr>
          <w:rFonts w:eastAsiaTheme="minorEastAsia"/>
          <w:lang w:val="en-US"/>
        </w:rPr>
        <w:fldChar w:fldCharType="separate"/>
      </w:r>
      <w:r w:rsidR="00380EB7" w:rsidRPr="00225A84">
        <w:rPr>
          <w:lang w:val="en-US"/>
        </w:rPr>
        <w:t xml:space="preserve">Figure </w:t>
      </w:r>
      <w:r w:rsidR="00380EB7">
        <w:rPr>
          <w:noProof/>
          <w:lang w:val="en-US"/>
        </w:rPr>
        <w:t>6</w:t>
      </w:r>
      <w:r w:rsidR="00380EB7">
        <w:rPr>
          <w:lang w:val="en-US"/>
        </w:rPr>
        <w:noBreakHyphen/>
      </w:r>
      <w:r w:rsidR="00380EB7">
        <w:rPr>
          <w:noProof/>
          <w:lang w:val="en-US"/>
        </w:rPr>
        <w:t>6</w:t>
      </w:r>
      <w:r w:rsidR="00614A30">
        <w:rPr>
          <w:rFonts w:eastAsiaTheme="minorEastAsia"/>
          <w:lang w:val="en-US"/>
        </w:rPr>
        <w:fldChar w:fldCharType="end"/>
      </w:r>
      <w:r w:rsidR="00F773BA">
        <w:rPr>
          <w:rFonts w:eastAsiaTheme="minorEastAsia"/>
          <w:lang w:val="en-US"/>
        </w:rPr>
        <w:t xml:space="preserve"> we see the cells with their associated dose for </w:t>
      </w:r>
      <w:r w:rsidR="0021511D">
        <w:rPr>
          <w:rFonts w:eastAsiaTheme="minorEastAsia"/>
          <w:lang w:val="en-US"/>
        </w:rPr>
        <w:t xml:space="preserve">0.5- and 4-mm quadrat sizes. </w:t>
      </w:r>
      <w:r w:rsidR="00E160D5">
        <w:rPr>
          <w:rFonts w:eastAsiaTheme="minorEastAsia"/>
          <w:lang w:val="en-US"/>
        </w:rPr>
        <w:t xml:space="preserve">The striped </w:t>
      </w:r>
      <w:r w:rsidR="00980300">
        <w:rPr>
          <w:rFonts w:eastAsiaTheme="minorEastAsia"/>
          <w:lang w:val="en-US"/>
        </w:rPr>
        <w:t>GRID</w:t>
      </w:r>
      <w:r w:rsidR="00E160D5">
        <w:rPr>
          <w:rFonts w:eastAsiaTheme="minorEastAsia"/>
          <w:lang w:val="en-US"/>
        </w:rPr>
        <w:t xml:space="preserve"> lends itself much better to a larger quadrat size</w:t>
      </w:r>
      <w:r w:rsidR="002552BC">
        <w:rPr>
          <w:rFonts w:eastAsiaTheme="minorEastAsia"/>
          <w:lang w:val="en-US"/>
        </w:rPr>
        <w:t xml:space="preserve"> compared to dotted GRID. Making the quadrats smaller</w:t>
      </w:r>
      <w:r w:rsidR="00835EE8">
        <w:rPr>
          <w:rFonts w:eastAsiaTheme="minorEastAsia"/>
          <w:lang w:val="en-US"/>
        </w:rPr>
        <w:t xml:space="preserve"> </w:t>
      </w:r>
      <w:r w:rsidR="00DF011B">
        <w:rPr>
          <w:rFonts w:eastAsiaTheme="minorEastAsia"/>
          <w:lang w:val="en-US"/>
        </w:rPr>
        <w:t xml:space="preserve">will reduce the error caused by dividing the </w:t>
      </w:r>
      <w:r w:rsidR="00B0470A">
        <w:rPr>
          <w:rFonts w:eastAsiaTheme="minorEastAsia"/>
          <w:lang w:val="en-US"/>
        </w:rPr>
        <w:t>colony maps</w:t>
      </w:r>
      <w:r w:rsidR="00DF011B">
        <w:rPr>
          <w:rFonts w:eastAsiaTheme="minorEastAsia"/>
          <w:lang w:val="en-US"/>
        </w:rPr>
        <w:t xml:space="preserve"> into quadrats. </w:t>
      </w:r>
      <w:r w:rsidR="00656580">
        <w:rPr>
          <w:rFonts w:eastAsiaTheme="minorEastAsia"/>
          <w:lang w:val="en-US"/>
        </w:rPr>
        <w:br/>
      </w:r>
      <w:r w:rsidR="00425008">
        <w:rPr>
          <w:rFonts w:eastAsiaTheme="minorEastAsia"/>
          <w:lang w:val="en-US"/>
        </w:rPr>
        <w:t>Z</w:t>
      </w:r>
      <w:r w:rsidR="002A7F91" w:rsidRPr="002A7F91">
        <w:rPr>
          <w:rFonts w:eastAsiaTheme="minorEastAsia"/>
          <w:lang w:val="en-US"/>
        </w:rPr>
        <w:t xml:space="preserve">ero inflation was found by sum pooling the control cell flasks and finding the number of quadrats with zero colonies. Reduction in dose variance was found by finding the variance of the average pooled dose maps. </w:t>
      </w:r>
      <w:r w:rsidR="003E3592">
        <w:rPr>
          <w:rFonts w:eastAsiaTheme="minorEastAsia"/>
          <w:lang w:val="en-US"/>
        </w:rPr>
        <w:t>RPDs</w:t>
      </w:r>
      <w:r w:rsidR="002A7F91" w:rsidRPr="002A7F91">
        <w:rPr>
          <w:rFonts w:eastAsiaTheme="minorEastAsia"/>
          <w:lang w:val="en-US"/>
        </w:rPr>
        <w:t xml:space="preserve"> were found by separating the mean dose map for GRID into peak and valley doses, where peak and valley doses were defined as greater than 7</w:t>
      </w:r>
      <w:r w:rsidR="003A442B">
        <w:rPr>
          <w:rFonts w:eastAsiaTheme="minorEastAsia"/>
          <w:lang w:val="en-US"/>
        </w:rPr>
        <w:t>0</w:t>
      </w:r>
      <w:r w:rsidR="002A7F91" w:rsidRPr="002A7F91">
        <w:rPr>
          <w:rFonts w:eastAsiaTheme="minorEastAsia"/>
          <w:lang w:val="en-US"/>
        </w:rPr>
        <w:t>% of maximum, and smaller than 115% of minimum dose, respectively.</w:t>
      </w:r>
      <w:r w:rsidR="00F118E0">
        <w:rPr>
          <w:rFonts w:eastAsiaTheme="minorEastAsia"/>
          <w:lang w:val="en-US"/>
        </w:rPr>
        <w:t xml:space="preserve"> We increased the definition of peak and valley doses to ensure enough data within each category for </w:t>
      </w:r>
      <w:r w:rsidR="00EB1D58">
        <w:rPr>
          <w:rFonts w:eastAsiaTheme="minorEastAsia"/>
          <w:lang w:val="en-US"/>
        </w:rPr>
        <w:t>statistical significance.</w:t>
      </w:r>
      <w:r w:rsidR="00EF29C5">
        <w:rPr>
          <w:rFonts w:eastAsiaTheme="minorEastAsia"/>
          <w:lang w:val="en-US"/>
        </w:rPr>
        <w:t xml:space="preserve"> </w:t>
      </w:r>
      <w:r w:rsidR="001375E1">
        <w:rPr>
          <w:rFonts w:eastAsiaTheme="minorEastAsia"/>
          <w:lang w:val="en-US"/>
        </w:rPr>
        <w:t xml:space="preserve"> Quadrats outside </w:t>
      </w:r>
      <w:r w:rsidR="00187965">
        <w:rPr>
          <w:rFonts w:eastAsiaTheme="minorEastAsia"/>
          <w:lang w:val="en-US"/>
        </w:rPr>
        <w:t xml:space="preserve">these </w:t>
      </w:r>
      <w:r w:rsidR="00C0317B">
        <w:rPr>
          <w:rFonts w:eastAsiaTheme="minorEastAsia"/>
          <w:lang w:val="en-US"/>
        </w:rPr>
        <w:t>dose ranges were not included.</w:t>
      </w:r>
      <w:r w:rsidR="002A7F91" w:rsidRPr="002A7F91">
        <w:rPr>
          <w:rFonts w:eastAsiaTheme="minorEastAsia"/>
          <w:lang w:val="en-US"/>
        </w:rPr>
        <w:t xml:space="preserve"> Because the Poisson regression assumes Poisson distributed data with equal variance and mean, we calculated the </w:t>
      </w:r>
      <w:r w:rsidR="00D174A6">
        <w:rPr>
          <w:rFonts w:eastAsiaTheme="minorEastAsia"/>
          <w:lang w:val="en-US"/>
        </w:rPr>
        <w:t>RPD</w:t>
      </w:r>
      <w:r w:rsidR="002A7F91" w:rsidRPr="002A7F91">
        <w:rPr>
          <w:rFonts w:eastAsiaTheme="minorEastAsia"/>
          <w:lang w:val="en-US"/>
        </w:rPr>
        <w:t xml:space="preserve"> between these quantities for peak and valley quadrats</w:t>
      </w:r>
      <w:r w:rsidR="00ED242C">
        <w:rPr>
          <w:rFonts w:eastAsiaTheme="minorEastAsia"/>
          <w:lang w:val="en-US"/>
        </w:rPr>
        <w:t xml:space="preserve"> following the </w:t>
      </w:r>
      <w:r w:rsidR="00C009C6">
        <w:rPr>
          <w:rFonts w:eastAsiaTheme="minorEastAsia"/>
          <w:lang w:val="en-US"/>
        </w:rPr>
        <w:t>formula</w:t>
      </w:r>
    </w:p>
    <w:p w14:paraId="3250F299" w14:textId="4E59BDD2" w:rsidR="00C009C6" w:rsidRPr="00650C19" w:rsidRDefault="00C009C6" w:rsidP="004D7B5D">
      <w:pPr>
        <w:spacing w:line="360" w:lineRule="auto"/>
        <w:rPr>
          <w:rFonts w:eastAsiaTheme="minorEastAsia"/>
          <w:b/>
          <w:bCs/>
          <w:lang w:val="en-US"/>
        </w:rPr>
      </w:pPr>
      <m:oMathPara>
        <m:oMath>
          <m:r>
            <w:rPr>
              <w:rFonts w:ascii="Cambria Math" w:eastAsiaTheme="minorEastAsia" w:hAnsi="Cambria Math"/>
              <w:lang w:val="en-US"/>
            </w:rPr>
            <m:t>RPD=</m:t>
          </m:r>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Var-Mean</m:t>
                  </m:r>
                </m:e>
              </m:d>
              <m:ctrlPr>
                <w:rPr>
                  <w:rFonts w:ascii="Cambria Math" w:eastAsiaTheme="minorEastAsia" w:hAnsi="Cambria Math"/>
                  <w:b/>
                  <w:bCs/>
                  <w:i/>
                  <w:lang w:val="en-US"/>
                </w:rPr>
              </m:ctrlPr>
            </m:num>
            <m:den>
              <m:r>
                <w:rPr>
                  <w:rFonts w:ascii="Cambria Math" w:eastAsiaTheme="minorEastAsia" w:hAnsi="Cambria Math"/>
                  <w:lang w:val="en-US"/>
                </w:rPr>
                <m:t>(Var+Mean)/2</m:t>
              </m:r>
            </m:den>
          </m:f>
          <m:r>
            <w:rPr>
              <w:rFonts w:ascii="Cambria Math" w:eastAsiaTheme="minorEastAsia" w:hAnsi="Cambria Math"/>
              <w:lang w:val="en-US"/>
            </w:rPr>
            <m:t xml:space="preserve"> .</m:t>
          </m:r>
        </m:oMath>
      </m:oMathPara>
    </w:p>
    <w:p w14:paraId="4FD9A221" w14:textId="4604A574" w:rsidR="00A54DC1" w:rsidRDefault="000C3CD9" w:rsidP="004D7B5D">
      <w:pPr>
        <w:spacing w:line="360" w:lineRule="auto"/>
        <w:rPr>
          <w:rFonts w:eastAsiaTheme="minorEastAsia"/>
          <w:lang w:val="en-US"/>
        </w:rPr>
      </w:pPr>
      <w:r>
        <w:rPr>
          <w:rFonts w:eastAsiaTheme="minorEastAsia"/>
          <w:lang w:val="en-US"/>
        </w:rPr>
        <w:lastRenderedPageBreak/>
        <w:t xml:space="preserve">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Pr>
          <w:rFonts w:eastAsiaTheme="minorEastAsia"/>
          <w:lang w:val="en-US"/>
        </w:rPr>
        <w:t>-test is a significance test</w:t>
      </w:r>
      <w:r w:rsidR="00193D64">
        <w:rPr>
          <w:rFonts w:eastAsiaTheme="minorEastAsia"/>
          <w:lang w:val="en-US"/>
        </w:rPr>
        <w:t xml:space="preserve">, to test </w:t>
      </w:r>
      <w:r w:rsidR="00972C76">
        <w:rPr>
          <w:rFonts w:eastAsiaTheme="minorEastAsia"/>
          <w:lang w:val="en-US"/>
        </w:rPr>
        <w:t>whether</w:t>
      </w:r>
      <w:r w:rsidR="00193D64">
        <w:rPr>
          <w:rFonts w:eastAsiaTheme="minorEastAsia"/>
          <w:lang w:val="en-US"/>
        </w:rPr>
        <w:t xml:space="preserve"> </w:t>
      </w:r>
      <w:r w:rsidR="004C6571">
        <w:rPr>
          <w:rFonts w:eastAsiaTheme="minorEastAsia"/>
          <w:lang w:val="en-US"/>
        </w:rPr>
        <w:t>the difference between observed and expected values are</w:t>
      </w:r>
      <w:r w:rsidR="00674C03">
        <w:rPr>
          <w:rFonts w:eastAsiaTheme="minorEastAsia"/>
          <w:lang w:val="en-US"/>
        </w:rPr>
        <w:t xml:space="preserve"> significantly different</w:t>
      </w:r>
      <w:r w:rsidR="008B0ABD">
        <w:rPr>
          <w:rFonts w:eastAsiaTheme="minorEastAsia"/>
          <w:lang w:val="en-US"/>
        </w:rPr>
        <w:t xml:space="preserve"> </w:t>
      </w:r>
      <w:r w:rsidR="008B0ABD">
        <w:rPr>
          <w:rFonts w:eastAsiaTheme="minorEastAsia"/>
          <w:lang w:val="en-US"/>
        </w:rPr>
        <w:fldChar w:fldCharType="begin"/>
      </w:r>
      <w:r w:rsidR="00670080">
        <w:rPr>
          <w:rFonts w:eastAsiaTheme="minorEastAsia"/>
          <w:lang w:val="en-US"/>
        </w:rPr>
        <w:instrText xml:space="preserve"> ADDIN ZOTERO_ITEM CSL_CITATION {"citationID":"MGdWHlBo","properties":{"formattedCitation":"(Heiberger &amp; Holland, 2015)","plainCitation":"(Heiberger &amp; Holland, 2015)","dontUpdate":true,"noteIndex":0},"citationItems":[{"id":575,"uris":["http://zotero.org/users/9228513/items/WYBA8JBW"],"itemData":{"id":575,"type":"chapter","container-title":"Statistical Analysis and Data Display","event-place":"New York, NY","ISBN":"978-1-4939-2121-8","note":"collection-title: Springer Texts in Statistics\nDOI: 10.1007/978-1-4939-2122-5_5","page":"123-165","publisher":"Springer New York","publisher-place":"New York, NY","source":"DOI.org (Crossref)","title":"Introductory Inference","URL":"http://link.springer.com/10.1007/978-1-4939-2122-5_5","container-author":[{"family":"Heiberger","given":"Richard M."},{"family":"Holland","given":"Burt"}],"author":[{"family":"Heiberger","given":"Richard M."},{"family":"Holland","given":"Burt"}],"accessed":{"date-parts":[["2022",5,31]]},"issued":{"date-parts":[["2015"]]}}}],"schema":"https://github.com/citation-style-language/schema/raw/master/csl-citation.json"} </w:instrText>
      </w:r>
      <w:r w:rsidR="008B0ABD">
        <w:rPr>
          <w:rFonts w:eastAsiaTheme="minorEastAsia"/>
          <w:lang w:val="en-US"/>
        </w:rPr>
        <w:fldChar w:fldCharType="separate"/>
      </w:r>
      <w:r w:rsidR="008B0ABD" w:rsidRPr="00972C76">
        <w:rPr>
          <w:rFonts w:cs="Times New Roman"/>
          <w:lang w:val="en-US"/>
        </w:rPr>
        <w:t>(Heiberger &amp; Holland, 2015</w:t>
      </w:r>
      <w:r w:rsidR="008B0ABD">
        <w:rPr>
          <w:rFonts w:cs="Times New Roman"/>
          <w:lang w:val="en-US"/>
        </w:rPr>
        <w:t>, p.149</w:t>
      </w:r>
      <w:r w:rsidR="008B0ABD" w:rsidRPr="00972C76">
        <w:rPr>
          <w:rFonts w:cs="Times New Roman"/>
          <w:lang w:val="en-US"/>
        </w:rPr>
        <w:t>)</w:t>
      </w:r>
      <w:r w:rsidR="008B0ABD">
        <w:rPr>
          <w:rFonts w:eastAsiaTheme="minorEastAsia"/>
          <w:lang w:val="en-US"/>
        </w:rPr>
        <w:fldChar w:fldCharType="end"/>
      </w:r>
      <w:r w:rsidR="00034A9F">
        <w:rPr>
          <w:rFonts w:eastAsiaTheme="minorEastAsia"/>
          <w:lang w:val="en-US"/>
        </w:rPr>
        <w:t xml:space="preserve">. </w:t>
      </w:r>
      <w:r w:rsidR="00482643">
        <w:rPr>
          <w:rFonts w:eastAsiaTheme="minorEastAsia"/>
          <w:lang w:val="en-US"/>
        </w:rPr>
        <w:t>We used the test to evaluate if our peak and valley survival data was Poisson distributed.</w:t>
      </w:r>
      <w:r w:rsidR="00F077F0">
        <w:rPr>
          <w:rFonts w:eastAsiaTheme="minorEastAsia"/>
          <w:lang w:val="en-US"/>
        </w:rPr>
        <w:t xml:space="preserve"> </w:t>
      </w:r>
      <w:r w:rsidR="00967E87">
        <w:rPr>
          <w:rFonts w:eastAsiaTheme="minorEastAsia"/>
          <w:lang w:val="en-US"/>
        </w:rPr>
        <w:t>The null hypothesis</w:t>
      </w:r>
      <w:r w:rsidR="007A24A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0</m:t>
            </m:r>
          </m:sub>
        </m:sSub>
      </m:oMath>
      <w:r w:rsidR="00967E87">
        <w:rPr>
          <w:rFonts w:eastAsiaTheme="minorEastAsia"/>
          <w:lang w:val="en-US"/>
        </w:rPr>
        <w:t xml:space="preserve"> is that </w:t>
      </w:r>
      <w:r w:rsidR="007A24A0">
        <w:rPr>
          <w:rFonts w:eastAsiaTheme="minorEastAsia"/>
          <w:lang w:val="en-US"/>
        </w:rPr>
        <w:t xml:space="preserve">the data follows the Poisson distribution, and the alternative hypothesis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a</m:t>
            </m:r>
          </m:sub>
        </m:sSub>
      </m:oMath>
      <w:r w:rsidR="007A24A0">
        <w:rPr>
          <w:rFonts w:eastAsiaTheme="minorEastAsia"/>
          <w:lang w:val="en-US"/>
        </w:rPr>
        <w:t xml:space="preserve"> is that the data does not follow the Poisson distribution. </w:t>
      </w:r>
      <w:r w:rsidR="005F3577">
        <w:rPr>
          <w:rFonts w:eastAsiaTheme="minorEastAsia"/>
          <w:lang w:val="en-US"/>
        </w:rPr>
        <w:t>T</w:t>
      </w:r>
      <w:r w:rsidR="00E4112F">
        <w:rPr>
          <w:rFonts w:eastAsiaTheme="minorEastAsia"/>
          <w:lang w:val="en-US"/>
        </w:rPr>
        <w:t>he n</w:t>
      </w:r>
      <w:r w:rsidR="008006A5">
        <w:rPr>
          <w:rFonts w:eastAsiaTheme="minorEastAsia"/>
          <w:lang w:val="en-US"/>
        </w:rPr>
        <w:t>umber of colonies</w:t>
      </w:r>
      <w:r w:rsidR="001B441B">
        <w:rPr>
          <w:rFonts w:eastAsiaTheme="minorEastAsia"/>
          <w:lang w:val="en-US"/>
        </w:rPr>
        <w:t xml:space="preserve"> </w:t>
      </w:r>
      <w:r w:rsidR="00E82F74">
        <w:rPr>
          <w:rFonts w:eastAsiaTheme="minorEastAsia"/>
          <w:lang w:val="en-US"/>
        </w:rPr>
        <w:t xml:space="preserve">in all kernels </w:t>
      </w:r>
      <w:r w:rsidR="008006A5">
        <w:rPr>
          <w:rFonts w:eastAsiaTheme="minorEastAsia"/>
          <w:lang w:val="en-US"/>
        </w:rPr>
        <w:t>w</w:t>
      </w:r>
      <w:r w:rsidR="00E82F74">
        <w:rPr>
          <w:rFonts w:eastAsiaTheme="minorEastAsia"/>
          <w:lang w:val="en-US"/>
        </w:rPr>
        <w:t>as</w:t>
      </w:r>
      <w:r w:rsidR="008006A5">
        <w:rPr>
          <w:rFonts w:eastAsiaTheme="minorEastAsia"/>
          <w:lang w:val="en-US"/>
        </w:rPr>
        <w:t xml:space="preserve"> recorded</w:t>
      </w:r>
      <w:r w:rsidR="00182FE9">
        <w:rPr>
          <w:rFonts w:eastAsiaTheme="minorEastAsia"/>
          <w:lang w:val="en-US"/>
        </w:rPr>
        <w:t xml:space="preserve"> and binned</w:t>
      </w:r>
      <w:r w:rsidR="00CB5B76">
        <w:rPr>
          <w:rFonts w:eastAsiaTheme="minorEastAsia"/>
          <w:lang w:val="en-US"/>
        </w:rPr>
        <w:t xml:space="preserve">. </w:t>
      </w:r>
      <w:r w:rsidR="006D597A">
        <w:rPr>
          <w:rFonts w:eastAsiaTheme="minorEastAsia"/>
          <w:lang w:val="en-US"/>
        </w:rPr>
        <w:t xml:space="preserve">These were our observed values. </w:t>
      </w:r>
      <w:r w:rsidR="00505114">
        <w:rPr>
          <w:rFonts w:eastAsiaTheme="minorEastAsia"/>
          <w:lang w:val="en-US"/>
        </w:rPr>
        <w:t xml:space="preserve">The expected values were </w:t>
      </w:r>
      <w:r w:rsidR="007240F0">
        <w:rPr>
          <w:rFonts w:eastAsiaTheme="minorEastAsia"/>
          <w:lang w:val="en-US"/>
        </w:rPr>
        <w:t>found</w:t>
      </w:r>
      <w:r w:rsidR="00505114">
        <w:rPr>
          <w:rFonts w:eastAsiaTheme="minorEastAsia"/>
          <w:lang w:val="en-US"/>
        </w:rPr>
        <w:t xml:space="preserve"> from a theoretical Poisson distribution </w:t>
      </w:r>
      <w:r w:rsidR="007240F0">
        <w:rPr>
          <w:rFonts w:eastAsiaTheme="minorEastAsia"/>
          <w:lang w:val="en-US"/>
        </w:rPr>
        <w:t>generated using the mean number of colonies from the observed values</w:t>
      </w:r>
      <w:r w:rsidR="00BA567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A54DC1">
        <w:rPr>
          <w:rFonts w:eastAsiaTheme="minorEastAsia"/>
          <w:lang w:val="en-US"/>
        </w:rPr>
        <w:t xml:space="preserve"> is found </w:t>
      </w:r>
      <w:r w:rsidR="00BA48F6">
        <w:rPr>
          <w:rFonts w:eastAsiaTheme="minorEastAsia"/>
          <w:lang w:val="en-US"/>
        </w:rPr>
        <w:t>using the sum</w:t>
      </w:r>
    </w:p>
    <w:p w14:paraId="775A1B59" w14:textId="7B291428" w:rsidR="00BA48F6" w:rsidRDefault="004E62E1" w:rsidP="004D7B5D">
      <w:pPr>
        <w:spacing w:line="360" w:lineRule="auto"/>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k</m:t>
              </m:r>
            </m:sup>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unc>
                            <m:funcPr>
                              <m:ctrlPr>
                                <w:rPr>
                                  <w:rFonts w:ascii="Cambria Math" w:eastAsiaTheme="minorEastAsia" w:hAnsi="Cambria Math"/>
                                  <w:i/>
                                  <w:lang w:val="en-US"/>
                                </w:rPr>
                              </m:ctrlPr>
                            </m:funcPr>
                            <m:fName>
                              <m:sSub>
                                <m:sSubPr>
                                  <m:ctrlPr>
                                    <w:rPr>
                                      <w:rFonts w:ascii="Cambria Math" w:eastAsiaTheme="minorEastAsia" w:hAnsi="Cambria Math"/>
                                      <w:i/>
                                      <w:lang w:val="en-US"/>
                                    </w:rPr>
                                  </m:ctrlPr>
                                </m:sSubPr>
                                <m:e>
                                  <m:r>
                                    <m:rPr>
                                      <m:sty m:val="p"/>
                                    </m:rPr>
                                    <w:rPr>
                                      <w:rFonts w:ascii="Cambria Math" w:eastAsiaTheme="minorEastAsia" w:hAnsi="Cambria Math"/>
                                      <w:lang w:val="en-US"/>
                                    </w:rPr>
                                    <m:t>E</m:t>
                                  </m:r>
                                  <m:ctrlPr>
                                    <w:rPr>
                                      <w:rFonts w:ascii="Cambria Math" w:eastAsiaTheme="minorEastAsia" w:hAnsi="Cambria Math"/>
                                      <w:lang w:val="en-US"/>
                                    </w:rPr>
                                  </m:ctrlPr>
                                </m:e>
                                <m:sub>
                                  <m:r>
                                    <w:rPr>
                                      <w:rFonts w:ascii="Cambria Math" w:eastAsiaTheme="minorEastAsia" w:hAnsi="Cambria Math"/>
                                      <w:lang w:val="en-US"/>
                                    </w:rPr>
                                    <m:t>i</m:t>
                                  </m:r>
                                  <m:ctrlPr>
                                    <w:rPr>
                                      <w:rFonts w:ascii="Cambria Math" w:eastAsiaTheme="minorEastAsia" w:hAnsi="Cambria Math"/>
                                      <w:lang w:val="en-US"/>
                                    </w:rPr>
                                  </m:ctrlPr>
                                </m:sub>
                              </m:sSub>
                            </m:fName>
                            <m:e>
                              <m:r>
                                <w:rPr>
                                  <w:rFonts w:ascii="Cambria Math" w:eastAsiaTheme="minorEastAsia" w:hAnsi="Cambria Math"/>
                                  <w:lang w:val="en-US"/>
                                </w:rPr>
                                <m:t xml:space="preserve"> </m:t>
                              </m:r>
                            </m:e>
                          </m:fun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i</m:t>
                              </m:r>
                            </m:sub>
                          </m:sSub>
                        </m:e>
                      </m:d>
                    </m:e>
                    <m:sup>
                      <m:r>
                        <w:rPr>
                          <w:rFonts w:ascii="Cambria Math" w:eastAsiaTheme="minorEastAsia" w:hAnsi="Cambria Math"/>
                          <w:lang w:val="en-US"/>
                        </w:rPr>
                        <m:t>2</m:t>
                      </m:r>
                    </m:sup>
                  </m:sSup>
                </m:num>
                <m:den>
                  <m:sSub>
                    <m:sSubPr>
                      <m:ctrlPr>
                        <w:rPr>
                          <w:rFonts w:ascii="Cambria Math" w:eastAsiaTheme="minorEastAsia" w:hAnsi="Cambria Math"/>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i</m:t>
                      </m:r>
                    </m:sub>
                  </m:sSub>
                </m:den>
              </m:f>
            </m:e>
          </m:nary>
          <m:r>
            <w:rPr>
              <w:rFonts w:ascii="Cambria Math" w:eastAsiaTheme="minorEastAsia" w:hAnsi="Cambria Math"/>
              <w:lang w:val="en-US"/>
            </w:rPr>
            <m:t xml:space="preserve">  ,</m:t>
          </m:r>
        </m:oMath>
      </m:oMathPara>
    </w:p>
    <w:p w14:paraId="083D6109" w14:textId="5A43B645" w:rsidR="00666121" w:rsidRDefault="00D91B22" w:rsidP="004D7B5D">
      <w:pPr>
        <w:spacing w:line="360" w:lineRule="auto"/>
        <w:rPr>
          <w:rFonts w:eastAsiaTheme="minorEastAsia"/>
          <w:lang w:val="en-US"/>
        </w:rPr>
      </w:pPr>
      <w:r>
        <w:rPr>
          <w:rFonts w:eastAsiaTheme="minorEastAsia"/>
          <w:lang w:val="en-US"/>
        </w:rPr>
        <w:t>with</w:t>
      </w:r>
      <w:r w:rsidR="00C160B7">
        <w:rPr>
          <w:rFonts w:eastAsiaTheme="minorEastAsia"/>
          <w:lang w:val="en-US"/>
        </w:rPr>
        <w:t xml:space="preserve"> </w:t>
      </w:r>
      <w:r w:rsidR="00227CFC">
        <w:rPr>
          <w:rFonts w:eastAsiaTheme="minorEastAsia"/>
          <w:lang w:val="en-US"/>
        </w:rPr>
        <w:t>k</w:t>
      </w:r>
      <w:r w:rsidR="00C160B7">
        <w:rPr>
          <w:rFonts w:eastAsiaTheme="minorEastAsia"/>
          <w:lang w:val="en-US"/>
        </w:rPr>
        <w:t xml:space="preserve"> being number of possible categories (1 colony, 2 colonies etc.)</w:t>
      </w:r>
      <w:r>
        <w:rPr>
          <w:rFonts w:eastAsiaTheme="minorEastAsia"/>
          <w:lang w:val="en-US"/>
        </w:rPr>
        <w:t xml:space="preserve"> E being expected values</w:t>
      </w:r>
      <w:r w:rsidR="00C160B7">
        <w:rPr>
          <w:rFonts w:eastAsiaTheme="minorEastAsia"/>
          <w:lang w:val="en-US"/>
        </w:rPr>
        <w:t xml:space="preserve"> and</w:t>
      </w:r>
      <w:r w:rsidR="00BE49DB">
        <w:rPr>
          <w:rFonts w:eastAsiaTheme="minorEastAsia"/>
          <w:lang w:val="en-US"/>
        </w:rPr>
        <w:t xml:space="preserve"> O being the observed values. From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BE49DB">
        <w:rPr>
          <w:rFonts w:eastAsiaTheme="minorEastAsia"/>
          <w:lang w:val="en-US"/>
        </w:rPr>
        <w:t xml:space="preserve"> distribution</w:t>
      </w:r>
      <w:r w:rsidR="00C160B7">
        <w:rPr>
          <w:rFonts w:eastAsiaTheme="minorEastAsia"/>
          <w:lang w:val="en-US"/>
        </w:rPr>
        <w:t xml:space="preserve"> with </w:t>
      </w:r>
      <w:r w:rsidR="002370DB">
        <w:rPr>
          <w:rFonts w:eastAsiaTheme="minorEastAsia"/>
          <w:lang w:val="en-US"/>
        </w:rPr>
        <w:t xml:space="preserve">degrees of freedom </w:t>
      </w:r>
      <w:r w:rsidR="00227CFC">
        <w:rPr>
          <w:rFonts w:eastAsiaTheme="minorEastAsia"/>
          <w:lang w:val="en-US"/>
        </w:rPr>
        <w:t xml:space="preserve">k - 1 </w:t>
      </w:r>
      <w:r w:rsidR="00BE49DB">
        <w:rPr>
          <w:rFonts w:eastAsiaTheme="minorEastAsia"/>
          <w:lang w:val="en-US"/>
        </w:rPr>
        <w:t>we found the p-value</w:t>
      </w:r>
      <w:r w:rsidR="00C81C2D">
        <w:rPr>
          <w:rFonts w:eastAsiaTheme="minorEastAsia"/>
          <w:lang w:val="en-US"/>
        </w:rPr>
        <w:t xml:space="preserve">. </w:t>
      </w:r>
      <w:r w:rsidR="00C160B7">
        <w:rPr>
          <w:rFonts w:eastAsiaTheme="minorEastAsia"/>
          <w:lang w:val="en-US"/>
        </w:rPr>
        <w:t xml:space="preserve"> </w:t>
      </w:r>
      <w:r>
        <w:rPr>
          <w:rFonts w:eastAsiaTheme="minorEastAsia"/>
          <w:lang w:val="en-US"/>
        </w:rPr>
        <w:t xml:space="preserve"> </w:t>
      </w:r>
    </w:p>
    <w:p w14:paraId="1304D1F3" w14:textId="77777777" w:rsidR="00A54DC1" w:rsidRPr="00722E71" w:rsidRDefault="00A54DC1" w:rsidP="004D7B5D">
      <w:pPr>
        <w:spacing w:line="360" w:lineRule="auto"/>
        <w:rPr>
          <w:rFonts w:eastAsiaTheme="minorEastAsia"/>
          <w:lang w:val="en-US"/>
        </w:rPr>
      </w:pPr>
    </w:p>
    <w:p w14:paraId="2369CD9D" w14:textId="07373588" w:rsidR="00666121" w:rsidRDefault="00C64362" w:rsidP="004D7B5D">
      <w:pPr>
        <w:keepNext/>
        <w:spacing w:line="360" w:lineRule="auto"/>
      </w:pPr>
      <w:r>
        <w:rPr>
          <w:noProof/>
        </w:rPr>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5">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7FE9D5DE" w14:textId="3BC16C60" w:rsidR="005656BD" w:rsidRPr="0010110D" w:rsidRDefault="00666121" w:rsidP="004D7B5D">
      <w:pPr>
        <w:pStyle w:val="Caption"/>
        <w:spacing w:line="360" w:lineRule="auto"/>
        <w:rPr>
          <w:b/>
          <w:bCs/>
          <w:lang w:val="en-US"/>
        </w:rPr>
      </w:pPr>
      <w:bookmarkStart w:id="167" w:name="_Ref102037739"/>
      <w:r w:rsidRPr="0066612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18</w:t>
      </w:r>
      <w:r w:rsidR="00D862CB">
        <w:rPr>
          <w:lang w:val="en-US"/>
        </w:rPr>
        <w:fldChar w:fldCharType="end"/>
      </w:r>
      <w:bookmarkEnd w:id="167"/>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54CAEF7E" w14:textId="1BC99A20" w:rsidR="005656BD" w:rsidRDefault="002D1CDC" w:rsidP="004D7B5D">
      <w:pPr>
        <w:pStyle w:val="Heading4"/>
        <w:spacing w:line="360" w:lineRule="auto"/>
        <w:rPr>
          <w:lang w:val="en-US"/>
        </w:rPr>
      </w:pPr>
      <w:bookmarkStart w:id="168" w:name="_Ref102489315"/>
      <w:r>
        <w:rPr>
          <w:lang w:val="en-US"/>
        </w:rPr>
        <w:lastRenderedPageBreak/>
        <w:t>Poisson Regression</w:t>
      </w:r>
      <w:bookmarkEnd w:id="168"/>
    </w:p>
    <w:p w14:paraId="6F59D911" w14:textId="03C09915" w:rsidR="006713E1" w:rsidRDefault="007634B1" w:rsidP="004D7B5D">
      <w:pPr>
        <w:spacing w:line="360" w:lineRule="auto"/>
        <w:rPr>
          <w:lang w:val="en-US"/>
        </w:rPr>
      </w:pPr>
      <w:r w:rsidRPr="007634B1">
        <w:rPr>
          <w:lang w:val="en-US"/>
        </w:rPr>
        <w:t xml:space="preserve">For the Poisson regression itself, we chose the Generalized Linear Models (GLM) from the </w:t>
      </w:r>
      <w:r w:rsidRPr="007634B1">
        <w:rPr>
          <w:i/>
          <w:iCs/>
          <w:lang w:val="en-US"/>
        </w:rPr>
        <w:t xml:space="preserve">statsmodels </w:t>
      </w:r>
      <w:r w:rsidRPr="007634B1">
        <w:rPr>
          <w:lang w:val="en-US"/>
        </w:rPr>
        <w:t xml:space="preserve">module </w:t>
      </w:r>
      <w:r w:rsidRPr="007634B1">
        <w:rPr>
          <w:lang w:val="en-US"/>
        </w:rPr>
        <w:fldChar w:fldCharType="begin"/>
      </w:r>
      <w:r w:rsidR="00E766B8">
        <w:rPr>
          <w:lang w:val="en-US"/>
        </w:rPr>
        <w:instrText xml:space="preserve"> ADDIN ZOTERO_ITEM CSL_CITATION {"citationID":"TUZsuqR1","properties":{"formattedCitation":"(Seabold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Pr="007634B1">
        <w:rPr>
          <w:lang w:val="en-US"/>
        </w:rPr>
        <w:fldChar w:fldCharType="separate"/>
      </w:r>
      <w:r w:rsidRPr="007634B1">
        <w:rPr>
          <w:rFonts w:cs="Times New Roman"/>
          <w:lang w:val="en-US"/>
        </w:rPr>
        <w:t>(Seabold &amp; Perktold, 2010)</w:t>
      </w:r>
      <w:r w:rsidRPr="007634B1">
        <w:rPr>
          <w:lang w:val="en-US"/>
        </w:rPr>
        <w:fldChar w:fldCharType="end"/>
      </w:r>
      <w:r w:rsidRPr="007634B1">
        <w:rPr>
          <w:lang w:val="en-US"/>
        </w:rPr>
        <w:t>. GLM takes the response data</w:t>
      </w:r>
      <w:r w:rsidRPr="00650C19">
        <w:rPr>
          <w:b/>
          <w:bCs/>
          <w:lang w:val="en-US"/>
        </w:rPr>
        <w:t xml:space="preserve"> </w:t>
      </w:r>
      <m:oMath>
        <m:r>
          <m:rPr>
            <m:sty m:val="bi"/>
          </m:rPr>
          <w:rPr>
            <w:rFonts w:ascii="Cambria Math" w:hAnsi="Cambria Math"/>
            <w:lang w:val="en-US"/>
          </w:rPr>
          <m:t>y</m:t>
        </m:r>
      </m:oMath>
      <w:r w:rsidRPr="00650C19">
        <w:rPr>
          <w:b/>
          <w:bCs/>
          <w:lang w:val="en-US"/>
        </w:rPr>
        <w:t xml:space="preserve"> </w:t>
      </w:r>
      <w:r w:rsidRPr="007634B1">
        <w:rPr>
          <w:lang w:val="en-US"/>
        </w:rPr>
        <w:t>and the explanatory data</w:t>
      </w:r>
      <w:r w:rsidRPr="00650C19">
        <w:rPr>
          <w:b/>
          <w:bCs/>
          <w:lang w:val="en-US"/>
        </w:rPr>
        <w:t xml:space="preserve"> </w:t>
      </w:r>
      <m:oMath>
        <m:r>
          <m:rPr>
            <m:sty m:val="bi"/>
          </m:rPr>
          <w:rPr>
            <w:rFonts w:ascii="Cambria Math" w:hAnsi="Cambria Math"/>
            <w:lang w:val="en-US"/>
          </w:rPr>
          <m:t>X</m:t>
        </m:r>
      </m:oMath>
      <w:r w:rsidRPr="00650C19">
        <w:rPr>
          <w:rFonts w:eastAsiaTheme="minorEastAsia"/>
          <w:b/>
          <w:bCs/>
          <w:lang w:val="en-US"/>
        </w:rPr>
        <w:t xml:space="preserve">. </w:t>
      </w:r>
      <w:r w:rsidR="00E75B4D">
        <w:rPr>
          <w:rFonts w:eastAsiaTheme="minorEastAsia"/>
          <w:b/>
          <w:bCs/>
          <w:lang w:val="en-US"/>
        </w:rPr>
        <w:t xml:space="preserve"> </w:t>
      </w:r>
      <w:r w:rsidR="00C108E1">
        <w:rPr>
          <w:rFonts w:eastAsiaTheme="minorEastAsia"/>
          <w:lang w:val="en-US"/>
        </w:rPr>
        <w:t>We chose to s</w:t>
      </w:r>
      <w:r w:rsidR="00FA266F">
        <w:rPr>
          <w:rFonts w:eastAsiaTheme="minorEastAsia"/>
          <w:lang w:val="en-US"/>
        </w:rPr>
        <w:t>plit</w:t>
      </w:r>
      <w:r w:rsidR="00C108E1">
        <w:rPr>
          <w:rFonts w:eastAsiaTheme="minorEastAsia"/>
          <w:lang w:val="en-US"/>
        </w:rPr>
        <w:t xml:space="preserve"> the data into training and test (80/20 split)</w:t>
      </w:r>
      <w:r w:rsidR="00DA7C4F">
        <w:rPr>
          <w:rFonts w:eastAsiaTheme="minorEastAsia"/>
          <w:lang w:val="en-US"/>
        </w:rPr>
        <w:t xml:space="preserve">. The </w:t>
      </w:r>
      <w:r w:rsidR="00135CCD">
        <w:rPr>
          <w:rFonts w:eastAsiaTheme="minorEastAsia"/>
          <w:lang w:val="en-US"/>
        </w:rPr>
        <w:t xml:space="preserve">training data was stacked together, </w:t>
      </w:r>
      <w:r w:rsidR="000E379C">
        <w:rPr>
          <w:rFonts w:eastAsiaTheme="minorEastAsia"/>
          <w:lang w:val="en-US"/>
        </w:rPr>
        <w:t>to generate a</w:t>
      </w:r>
      <w:r w:rsidR="00135CCD">
        <w:rPr>
          <w:rFonts w:eastAsiaTheme="minorEastAsia"/>
          <w:lang w:val="en-US"/>
        </w:rPr>
        <w:t xml:space="preserve"> model </w:t>
      </w:r>
      <w:r w:rsidR="00D16D26">
        <w:rPr>
          <w:rFonts w:eastAsiaTheme="minorEastAsia"/>
          <w:lang w:val="en-US"/>
        </w:rPr>
        <w:t xml:space="preserve">suitable for all irradiation scenarios: </w:t>
      </w:r>
      <w:r w:rsidR="009D6E1D">
        <w:rPr>
          <w:rFonts w:eastAsiaTheme="minorEastAsia"/>
          <w:lang w:val="en-US"/>
        </w:rPr>
        <w:t>control, OPEN field, GRID stripes and GRID dots survival data</w:t>
      </w:r>
      <w:r w:rsidR="00D16D26">
        <w:rPr>
          <w:rFonts w:eastAsiaTheme="minorEastAsia"/>
          <w:lang w:val="en-US"/>
        </w:rPr>
        <w:t>.</w:t>
      </w:r>
      <w:r w:rsidR="00365911">
        <w:rPr>
          <w:rFonts w:eastAsiaTheme="minorEastAsia"/>
          <w:lang w:val="en-US"/>
        </w:rPr>
        <w:t xml:space="preserve"> </w:t>
      </w:r>
      <w:r w:rsidR="00D16D26">
        <w:rPr>
          <w:rFonts w:eastAsiaTheme="minorEastAsia"/>
          <w:lang w:val="en-US"/>
        </w:rPr>
        <w:t>T</w:t>
      </w:r>
      <w:r w:rsidR="00365911">
        <w:rPr>
          <w:rFonts w:eastAsiaTheme="minorEastAsia"/>
          <w:lang w:val="en-US"/>
        </w:rPr>
        <w:t>he test data was kept</w:t>
      </w:r>
      <w:r w:rsidR="00FA266F">
        <w:rPr>
          <w:rFonts w:eastAsiaTheme="minorEastAsia"/>
          <w:lang w:val="en-US"/>
        </w:rPr>
        <w:t xml:space="preserve"> </w:t>
      </w:r>
      <w:r w:rsidR="005A0944">
        <w:rPr>
          <w:rFonts w:eastAsiaTheme="minorEastAsia"/>
          <w:lang w:val="en-US"/>
        </w:rPr>
        <w:t xml:space="preserve">separate for model evaluation, which we will explain further in </w:t>
      </w:r>
      <w:r w:rsidR="005A0944">
        <w:rPr>
          <w:rFonts w:eastAsiaTheme="minorEastAsia"/>
          <w:lang w:val="en-US"/>
        </w:rPr>
        <w:fldChar w:fldCharType="begin"/>
      </w:r>
      <w:r w:rsidR="005A0944">
        <w:rPr>
          <w:rFonts w:eastAsiaTheme="minorEastAsia"/>
          <w:lang w:val="en-US"/>
        </w:rPr>
        <w:instrText xml:space="preserve"> REF _Ref102483652 \r \h </w:instrText>
      </w:r>
      <w:r w:rsidR="004D7B5D">
        <w:rPr>
          <w:rFonts w:eastAsiaTheme="minorEastAsia"/>
          <w:lang w:val="en-US"/>
        </w:rPr>
        <w:instrText xml:space="preserve"> \* MERGEFORMAT </w:instrText>
      </w:r>
      <w:r w:rsidR="005A0944">
        <w:rPr>
          <w:rFonts w:eastAsiaTheme="minorEastAsia"/>
          <w:lang w:val="en-US"/>
        </w:rPr>
      </w:r>
      <w:r w:rsidR="005A0944">
        <w:rPr>
          <w:rFonts w:eastAsiaTheme="minorEastAsia"/>
          <w:lang w:val="en-US"/>
        </w:rPr>
        <w:fldChar w:fldCharType="separate"/>
      </w:r>
      <w:r w:rsidR="00380EB7">
        <w:rPr>
          <w:rFonts w:eastAsiaTheme="minorEastAsia"/>
          <w:lang w:val="en-US"/>
        </w:rPr>
        <w:t>2.4.3.5</w:t>
      </w:r>
      <w:r w:rsidR="005A0944">
        <w:rPr>
          <w:rFonts w:eastAsiaTheme="minorEastAsia"/>
          <w:lang w:val="en-US"/>
        </w:rPr>
        <w:fldChar w:fldCharType="end"/>
      </w:r>
      <w:r w:rsidR="00453566">
        <w:rPr>
          <w:rFonts w:eastAsiaTheme="minorEastAsia"/>
          <w:lang w:val="en-US"/>
        </w:rPr>
        <w:t>.</w:t>
      </w:r>
      <w:r w:rsidR="00EC5D9D">
        <w:rPr>
          <w:rFonts w:eastAsiaTheme="minorEastAsia"/>
          <w:lang w:val="en-US"/>
        </w:rPr>
        <w:t xml:space="preserve"> </w:t>
      </w:r>
      <w:r w:rsidR="00325797">
        <w:rPr>
          <w:rFonts w:eastAsiaTheme="minorEastAsia"/>
          <w:lang w:val="en-US"/>
        </w:rPr>
        <w:t>Input data</w:t>
      </w:r>
      <w:r w:rsidR="00FA2F6A">
        <w:rPr>
          <w:rFonts w:eastAsiaTheme="minorEastAsia"/>
          <w:lang w:val="en-US"/>
        </w:rPr>
        <w:t xml:space="preserve"> passed to GLM</w:t>
      </w:r>
      <w:r w:rsidR="00325797">
        <w:rPr>
          <w:rFonts w:eastAsiaTheme="minorEastAsia"/>
          <w:lang w:val="en-US"/>
        </w:rPr>
        <w:t xml:space="preserve"> </w:t>
      </w:r>
      <w:r w:rsidR="00D6782E">
        <w:rPr>
          <w:rFonts w:eastAsiaTheme="minorEastAsia"/>
          <w:lang w:val="en-US"/>
        </w:rPr>
        <w:t xml:space="preserve">needs to have the same shape as for OLS in 1D survival </w:t>
      </w:r>
      <w:r w:rsidR="00D6782E">
        <w:rPr>
          <w:rFonts w:eastAsiaTheme="minorEastAsia"/>
          <w:lang w:val="en-US"/>
        </w:rPr>
        <w:fldChar w:fldCharType="begin"/>
      </w:r>
      <w:r w:rsidR="00D6782E">
        <w:rPr>
          <w:rFonts w:eastAsiaTheme="minorEastAsia"/>
          <w:lang w:val="en-US"/>
        </w:rPr>
        <w:instrText xml:space="preserve"> REF _Ref103620795 \r \h </w:instrText>
      </w:r>
      <w:r w:rsidR="004D7B5D">
        <w:rPr>
          <w:rFonts w:eastAsiaTheme="minorEastAsia"/>
          <w:lang w:val="en-US"/>
        </w:rPr>
        <w:instrText xml:space="preserve"> \* MERGEFORMAT </w:instrText>
      </w:r>
      <w:r w:rsidR="00D6782E">
        <w:rPr>
          <w:rFonts w:eastAsiaTheme="minorEastAsia"/>
          <w:lang w:val="en-US"/>
        </w:rPr>
      </w:r>
      <w:r w:rsidR="00D6782E">
        <w:rPr>
          <w:rFonts w:eastAsiaTheme="minorEastAsia"/>
          <w:lang w:val="en-US"/>
        </w:rPr>
        <w:fldChar w:fldCharType="separate"/>
      </w:r>
      <w:r w:rsidR="00380EB7">
        <w:rPr>
          <w:rFonts w:eastAsiaTheme="minorEastAsia"/>
          <w:lang w:val="en-US"/>
        </w:rPr>
        <w:t>3.3.1</w:t>
      </w:r>
      <w:r w:rsidR="00D6782E">
        <w:rPr>
          <w:rFonts w:eastAsiaTheme="minorEastAsia"/>
          <w:lang w:val="en-US"/>
        </w:rPr>
        <w:fldChar w:fldCharType="end"/>
      </w:r>
      <w:r w:rsidR="00D6782E">
        <w:rPr>
          <w:rFonts w:eastAsiaTheme="minorEastAsia"/>
          <w:lang w:val="en-US"/>
        </w:rPr>
        <w:t>.</w:t>
      </w:r>
      <w:r w:rsidR="00FA2F6A">
        <w:rPr>
          <w:lang w:val="en-US"/>
        </w:rPr>
        <w:t xml:space="preserve"> </w:t>
      </w:r>
      <w:r w:rsidR="00643B69">
        <w:rPr>
          <w:lang w:val="en-US"/>
        </w:rPr>
        <w:t xml:space="preserve">GLM also takes </w:t>
      </w:r>
      <w:r w:rsidR="007308B5">
        <w:rPr>
          <w:lang w:val="en-US"/>
        </w:rPr>
        <w:t xml:space="preserve">a </w:t>
      </w:r>
      <w:r w:rsidR="00D4747B">
        <w:rPr>
          <w:lang w:val="en-US"/>
        </w:rPr>
        <w:t xml:space="preserve">family </w:t>
      </w:r>
      <w:r w:rsidR="007335F4">
        <w:rPr>
          <w:lang w:val="en-US"/>
        </w:rPr>
        <w:t xml:space="preserve">class. </w:t>
      </w:r>
      <w:r w:rsidR="007A1462">
        <w:rPr>
          <w:lang w:val="en-US"/>
        </w:rPr>
        <w:t xml:space="preserve">The family class provides the link function and the mean-variance relationship. </w:t>
      </w:r>
      <w:r w:rsidR="00E64A2E">
        <w:rPr>
          <w:lang w:val="en-US"/>
        </w:rPr>
        <w:t xml:space="preserve">We will of course use the Poisson family for our Poisson regression. </w:t>
      </w:r>
      <w:r w:rsidR="00E04F56">
        <w:rPr>
          <w:lang w:val="en-US"/>
        </w:rPr>
        <w:t xml:space="preserve">After fitting the data, the GLM returns the estimated coefficients for our </w:t>
      </w:r>
      <w:r w:rsidR="009C45B7">
        <w:rPr>
          <w:lang w:val="en-US"/>
        </w:rPr>
        <w:t>explanatory variables</w:t>
      </w:r>
      <w:r w:rsidR="00E04F56">
        <w:rPr>
          <w:lang w:val="en-US"/>
        </w:rPr>
        <w:t xml:space="preserve">, and </w:t>
      </w:r>
      <w:r w:rsidR="00D47623">
        <w:rPr>
          <w:lang w:val="en-US"/>
        </w:rPr>
        <w:t>numerous</w:t>
      </w:r>
      <w:r w:rsidR="00C5761E">
        <w:rPr>
          <w:lang w:val="en-US"/>
        </w:rPr>
        <w:t xml:space="preserve"> </w:t>
      </w:r>
      <w:r w:rsidR="007B393B">
        <w:rPr>
          <w:lang w:val="en-US"/>
        </w:rPr>
        <w:t xml:space="preserve">statistical quantities. </w:t>
      </w:r>
      <w:r w:rsidR="00EA121F">
        <w:rPr>
          <w:lang w:val="en-US"/>
        </w:rPr>
        <w:t xml:space="preserve">Comparing the 2D analysis to the 1D band analysis was not straightforward, </w:t>
      </w:r>
      <w:r w:rsidR="003F47D2">
        <w:rPr>
          <w:lang w:val="en-US"/>
        </w:rPr>
        <w:t>because band analysis draws survival profiles</w:t>
      </w:r>
      <w:r w:rsidR="00277696">
        <w:rPr>
          <w:lang w:val="en-US"/>
        </w:rPr>
        <w:t xml:space="preserve"> along the length of the cell </w:t>
      </w:r>
      <w:r w:rsidR="008B5BDD">
        <w:rPr>
          <w:lang w:val="en-US"/>
        </w:rPr>
        <w:t>flask and</w:t>
      </w:r>
      <w:r w:rsidR="00E51FDA">
        <w:rPr>
          <w:lang w:val="en-US"/>
        </w:rPr>
        <w:t xml:space="preserve"> compares the profile with pre</w:t>
      </w:r>
      <w:r w:rsidR="008B5BDD">
        <w:rPr>
          <w:lang w:val="en-US"/>
        </w:rPr>
        <w:t>dicted survival from a LQ model</w:t>
      </w:r>
      <w:r w:rsidR="00C84DFC">
        <w:rPr>
          <w:lang w:val="en-US"/>
        </w:rPr>
        <w:t xml:space="preserve"> fitted to OPEN field </w:t>
      </w:r>
      <w:r w:rsidR="00D2363D">
        <w:rPr>
          <w:lang w:val="en-US"/>
        </w:rPr>
        <w:t>survival data</w:t>
      </w:r>
      <w:r w:rsidR="008B5BDD">
        <w:rPr>
          <w:lang w:val="en-US"/>
        </w:rPr>
        <w:t>,</w:t>
      </w:r>
      <w:r w:rsidR="003F47D2">
        <w:rPr>
          <w:lang w:val="en-US"/>
        </w:rPr>
        <w:t xml:space="preserve"> while the 2D analysis</w:t>
      </w:r>
      <w:r w:rsidR="00277696">
        <w:rPr>
          <w:lang w:val="en-US"/>
        </w:rPr>
        <w:t xml:space="preserve"> splits the </w:t>
      </w:r>
      <w:r w:rsidR="00435BA5">
        <w:rPr>
          <w:lang w:val="en-US"/>
        </w:rPr>
        <w:t xml:space="preserve">flask into quadrats </w:t>
      </w:r>
      <w:r w:rsidR="00207392">
        <w:rPr>
          <w:lang w:val="en-US"/>
        </w:rPr>
        <w:t>where the position</w:t>
      </w:r>
      <w:r w:rsidR="00146B8A">
        <w:rPr>
          <w:lang w:val="en-US"/>
        </w:rPr>
        <w:t>s</w:t>
      </w:r>
      <w:r w:rsidR="00207392">
        <w:rPr>
          <w:lang w:val="en-US"/>
        </w:rPr>
        <w:t xml:space="preserve"> of said quadrats within the cell flask </w:t>
      </w:r>
      <w:r w:rsidR="00146B8A">
        <w:rPr>
          <w:lang w:val="en-US"/>
        </w:rPr>
        <w:t>are</w:t>
      </w:r>
      <w:r w:rsidR="00207392">
        <w:rPr>
          <w:lang w:val="en-US"/>
        </w:rPr>
        <w:t xml:space="preserve"> unknown. </w:t>
      </w:r>
      <w:r w:rsidR="00146B8A">
        <w:rPr>
          <w:lang w:val="en-US"/>
        </w:rPr>
        <w:t xml:space="preserve">We therefore found a way to compare the peak and valley survival with </w:t>
      </w:r>
      <w:r w:rsidR="001E3870">
        <w:rPr>
          <w:lang w:val="en-US"/>
        </w:rPr>
        <w:t>predicted survival from a Poisson regression model fitted to</w:t>
      </w:r>
      <w:r w:rsidR="00D2363D">
        <w:rPr>
          <w:lang w:val="en-US"/>
        </w:rPr>
        <w:t xml:space="preserve"> the</w:t>
      </w:r>
      <w:r w:rsidR="001E3870">
        <w:rPr>
          <w:lang w:val="en-US"/>
        </w:rPr>
        <w:t xml:space="preserve"> OPEN field </w:t>
      </w:r>
      <w:r w:rsidR="00A57991">
        <w:rPr>
          <w:lang w:val="en-US"/>
        </w:rPr>
        <w:t xml:space="preserve">survival data with dose and dose squared as explanatory variables. It was yet again necessary to define </w:t>
      </w:r>
      <w:r w:rsidR="00C31F64">
        <w:rPr>
          <w:lang w:val="en-US"/>
        </w:rPr>
        <w:t xml:space="preserve">the peak and valley doses. The definition was increased </w:t>
      </w:r>
      <w:r w:rsidR="003E6E8A">
        <w:rPr>
          <w:lang w:val="en-US"/>
        </w:rPr>
        <w:t xml:space="preserve">to allow natural occurring variation. Peak was now defined as being doses above 70% of maximum, while valley was defined as doses being below 130% of minimum. </w:t>
      </w:r>
      <w:r w:rsidR="00E775D2">
        <w:rPr>
          <w:lang w:val="en-US"/>
        </w:rPr>
        <w:t>The quadrats were separated into their respective category</w:t>
      </w:r>
      <w:r w:rsidR="008F6957">
        <w:rPr>
          <w:lang w:val="en-US"/>
        </w:rPr>
        <w:t xml:space="preserve">, before </w:t>
      </w:r>
      <w:r w:rsidR="009A3B90">
        <w:rPr>
          <w:lang w:val="en-US"/>
        </w:rPr>
        <w:t xml:space="preserve">the mean SC was found </w:t>
      </w:r>
      <w:r w:rsidR="00B60B26">
        <w:rPr>
          <w:lang w:val="en-US"/>
        </w:rPr>
        <w:t xml:space="preserve">with standard error. </w:t>
      </w:r>
      <w:r w:rsidR="004A3F97">
        <w:rPr>
          <w:lang w:val="en-US"/>
        </w:rPr>
        <w:t>These would act as the observed data</w:t>
      </w:r>
      <w:r w:rsidR="00D96535">
        <w:rPr>
          <w:lang w:val="en-US"/>
        </w:rPr>
        <w:t xml:space="preserve">, </w:t>
      </w:r>
      <w:r w:rsidR="001C4B46">
        <w:rPr>
          <w:lang w:val="en-US"/>
        </w:rPr>
        <w:t>to be</w:t>
      </w:r>
      <w:r w:rsidR="00D96535">
        <w:rPr>
          <w:lang w:val="en-US"/>
        </w:rPr>
        <w:t xml:space="preserve"> compared to </w:t>
      </w:r>
      <w:r w:rsidR="00BA5D2D">
        <w:rPr>
          <w:lang w:val="en-US"/>
        </w:rPr>
        <w:t xml:space="preserve">the predicted data. </w:t>
      </w:r>
    </w:p>
    <w:p w14:paraId="24C91E9D" w14:textId="3A4DCF92" w:rsidR="00FD65A4" w:rsidRPr="003E2F66" w:rsidRDefault="00FD65A4" w:rsidP="004D7B5D">
      <w:pPr>
        <w:spacing w:line="360" w:lineRule="auto"/>
        <w:rPr>
          <w:lang w:val="en-US"/>
        </w:rPr>
      </w:pPr>
      <w:r>
        <w:rPr>
          <w:lang w:val="en-US"/>
        </w:rPr>
        <w:t xml:space="preserve">We wanted to expand </w:t>
      </w:r>
      <w:r w:rsidR="00123AA0">
        <w:rPr>
          <w:lang w:val="en-US"/>
        </w:rPr>
        <w:t xml:space="preserve">the model and include </w:t>
      </w:r>
      <w:r w:rsidR="009C45B7">
        <w:rPr>
          <w:lang w:val="en-US"/>
        </w:rPr>
        <w:t>explanatory variables</w:t>
      </w:r>
      <w:r w:rsidR="00123AA0">
        <w:rPr>
          <w:lang w:val="en-US"/>
        </w:rPr>
        <w:t xml:space="preserve"> that could possibly explain </w:t>
      </w:r>
      <w:r w:rsidR="00AC4429">
        <w:rPr>
          <w:lang w:val="en-US"/>
        </w:rPr>
        <w:t xml:space="preserve">difference in survival of GRID compared to OPEN field </w:t>
      </w:r>
      <w:r w:rsidR="009B5951">
        <w:rPr>
          <w:lang w:val="en-US"/>
        </w:rPr>
        <w:t>irradiated cells.</w:t>
      </w:r>
      <w:r w:rsidR="00045ACF">
        <w:rPr>
          <w:lang w:val="en-US"/>
        </w:rPr>
        <w:t xml:space="preserve"> </w:t>
      </w:r>
      <w:r w:rsidR="00276CDB">
        <w:rPr>
          <w:lang w:val="en-US"/>
        </w:rPr>
        <w:t xml:space="preserve">We first incorporated </w:t>
      </w:r>
      <w:r w:rsidR="000C751C">
        <w:rPr>
          <w:lang w:val="en-US"/>
        </w:rPr>
        <w:t>the peak area ratio</w:t>
      </w:r>
      <w:r w:rsidR="00C85062">
        <w:rPr>
          <w:lang w:val="en-US"/>
        </w:rPr>
        <w:t xml:space="preserve">. </w:t>
      </w:r>
      <w:r w:rsidR="003B69B5">
        <w:rPr>
          <w:lang w:val="en-US"/>
        </w:rPr>
        <w:t xml:space="preserve">The hope </w:t>
      </w:r>
      <w:r w:rsidR="00C2270C">
        <w:rPr>
          <w:lang w:val="en-US"/>
        </w:rPr>
        <w:t>was</w:t>
      </w:r>
      <w:r w:rsidR="003B69B5">
        <w:rPr>
          <w:lang w:val="en-US"/>
        </w:rPr>
        <w:t xml:space="preserve"> that the ratios could describe </w:t>
      </w:r>
      <w:r w:rsidR="00C2270C">
        <w:rPr>
          <w:lang w:val="en-US"/>
        </w:rPr>
        <w:t xml:space="preserve">degree of cell killing caused by </w:t>
      </w:r>
      <w:r w:rsidR="00B24E1E">
        <w:rPr>
          <w:lang w:val="en-US"/>
        </w:rPr>
        <w:t>changing GRID configuration</w:t>
      </w:r>
      <w:r w:rsidR="002F2C83">
        <w:rPr>
          <w:lang w:val="en-US"/>
        </w:rPr>
        <w:t>s</w:t>
      </w:r>
      <w:r w:rsidR="00B24E1E">
        <w:rPr>
          <w:lang w:val="en-US"/>
        </w:rPr>
        <w:t>.</w:t>
      </w:r>
      <w:r w:rsidR="002F2C83">
        <w:rPr>
          <w:lang w:val="en-US"/>
        </w:rPr>
        <w:t xml:space="preserve"> </w:t>
      </w:r>
      <w:r w:rsidR="005F6F09">
        <w:rPr>
          <w:lang w:val="en-US"/>
        </w:rPr>
        <w:t>Secondly,</w:t>
      </w:r>
      <w:r w:rsidR="002F2C83">
        <w:rPr>
          <w:lang w:val="en-US"/>
        </w:rPr>
        <w:t xml:space="preserve"> we tried to incorporate the distance from a quadrat to nearest peak. </w:t>
      </w:r>
      <w:r w:rsidR="005F6F09">
        <w:rPr>
          <w:lang w:val="en-US"/>
        </w:rPr>
        <w:t xml:space="preserve">This distance might explain </w:t>
      </w:r>
      <w:r w:rsidR="0018592D">
        <w:rPr>
          <w:lang w:val="en-US"/>
        </w:rPr>
        <w:t>the bystander effects</w:t>
      </w:r>
      <w:r w:rsidR="00E767D3">
        <w:rPr>
          <w:lang w:val="en-US"/>
        </w:rPr>
        <w:t xml:space="preserve"> occurring between the cells. </w:t>
      </w:r>
      <w:r w:rsidR="009071C9">
        <w:rPr>
          <w:lang w:val="en-US"/>
        </w:rPr>
        <w:t xml:space="preserve">When introducing new </w:t>
      </w:r>
      <w:r w:rsidR="00541628">
        <w:rPr>
          <w:lang w:val="en-US"/>
        </w:rPr>
        <w:t xml:space="preserve">explanatory </w:t>
      </w:r>
      <w:r w:rsidR="00812ED4">
        <w:rPr>
          <w:lang w:val="en-US"/>
        </w:rPr>
        <w:t>variables,</w:t>
      </w:r>
      <w:r w:rsidR="00541628">
        <w:rPr>
          <w:lang w:val="en-US"/>
        </w:rPr>
        <w:t xml:space="preserve"> we needed to test for collinearity</w:t>
      </w:r>
      <w:r w:rsidR="00F17F67">
        <w:rPr>
          <w:lang w:val="en-US"/>
        </w:rPr>
        <w:t xml:space="preserve">. </w:t>
      </w:r>
      <w:r w:rsidR="00B06A67">
        <w:rPr>
          <w:lang w:val="en-US"/>
        </w:rPr>
        <w:t>Multicollinearity</w:t>
      </w:r>
      <w:r w:rsidR="00F17F67">
        <w:rPr>
          <w:lang w:val="en-US"/>
        </w:rPr>
        <w:t xml:space="preserve"> </w:t>
      </w:r>
      <w:r w:rsidR="0058729F">
        <w:rPr>
          <w:lang w:val="en-US"/>
        </w:rPr>
        <w:t xml:space="preserve">is </w:t>
      </w:r>
      <w:r w:rsidR="000B3523">
        <w:rPr>
          <w:lang w:val="en-US"/>
        </w:rPr>
        <w:t>significant correlation between the explanatory variable</w:t>
      </w:r>
      <w:r w:rsidR="0058729F">
        <w:rPr>
          <w:lang w:val="en-US"/>
        </w:rPr>
        <w:t xml:space="preserve">s making them </w:t>
      </w:r>
      <w:r w:rsidR="00707D71">
        <w:rPr>
          <w:lang w:val="en-US"/>
        </w:rPr>
        <w:t xml:space="preserve">incapable of </w:t>
      </w:r>
      <w:r w:rsidR="00E47C1E">
        <w:rPr>
          <w:lang w:val="en-US"/>
        </w:rPr>
        <w:t xml:space="preserve">independently </w:t>
      </w:r>
      <w:r w:rsidR="00242485">
        <w:rPr>
          <w:lang w:val="en-US"/>
        </w:rPr>
        <w:t>predicting</w:t>
      </w:r>
      <w:r w:rsidR="00E47C1E">
        <w:rPr>
          <w:lang w:val="en-US"/>
        </w:rPr>
        <w:t xml:space="preserve"> the dependent variable </w:t>
      </w:r>
      <w:r w:rsidR="00AB5F26">
        <w:rPr>
          <w:lang w:val="en-US"/>
        </w:rPr>
        <w:fldChar w:fldCharType="begin"/>
      </w:r>
      <w:r w:rsidR="00AB5F26">
        <w:rPr>
          <w:lang w:val="en-US"/>
        </w:rPr>
        <w:instrText xml:space="preserve"> ADDIN ZOTERO_ITEM CSL_CITATION {"citationID":"2UWZkWxn","properties":{"formattedCitation":"({\\i{}Collinearity | Statistics | Britannica}, 2013)","plainCitation":"(Collinearity | Statistics | Britannica, 2013)","noteIndex":0},"citationItems":[{"id":584,"uris":["http://zotero.org/users/9228513/items/ZFMA28RX"],"itemData":{"id":584,"type":"webpage","abstract":"collinearity, in statistics, correlation between predictor variables (or independent variables), such that they express a linear relationship in a regression model. When predictor variables in the same regression model are correlated, they cannot independently predict the value of the dependent variable. In other words, they explain some of the same variance in the dependent variable, which in turn reduces their statistical significance. Collinearity becomes a concern in regression analysis when there is a high correlation or an association between two potential predictor variables, when there is a dramatic increase in the p value (i.e., reduction in the significance level) of","language":"en","title":"collinearity | statistics | Britannica","URL":"https://www.britannica.com/topic/collinearity-statistics","accessed":{"date-parts":[["2022",6,3]]},"issued":{"date-parts":[["2013",12,24]]}}}],"schema":"https://github.com/citation-style-language/schema/raw/master/csl-citation.json"} </w:instrText>
      </w:r>
      <w:r w:rsidR="00AB5F26">
        <w:rPr>
          <w:lang w:val="en-US"/>
        </w:rPr>
        <w:fldChar w:fldCharType="separate"/>
      </w:r>
      <w:r w:rsidR="00AB5F26" w:rsidRPr="00242485">
        <w:rPr>
          <w:rFonts w:cs="Times New Roman"/>
          <w:szCs w:val="24"/>
          <w:lang w:val="en-US"/>
        </w:rPr>
        <w:t>(</w:t>
      </w:r>
      <w:r w:rsidR="00AB5F26" w:rsidRPr="00242485">
        <w:rPr>
          <w:rFonts w:cs="Times New Roman"/>
          <w:i/>
          <w:iCs/>
          <w:szCs w:val="24"/>
          <w:lang w:val="en-US"/>
        </w:rPr>
        <w:t>Collinearity | Statistics | Britannica</w:t>
      </w:r>
      <w:r w:rsidR="00AB5F26" w:rsidRPr="00242485">
        <w:rPr>
          <w:rFonts w:cs="Times New Roman"/>
          <w:szCs w:val="24"/>
          <w:lang w:val="en-US"/>
        </w:rPr>
        <w:t>, 2013)</w:t>
      </w:r>
      <w:r w:rsidR="00AB5F26">
        <w:rPr>
          <w:lang w:val="en-US"/>
        </w:rPr>
        <w:fldChar w:fldCharType="end"/>
      </w:r>
      <w:r w:rsidR="00242485">
        <w:rPr>
          <w:lang w:val="en-US"/>
        </w:rPr>
        <w:t xml:space="preserve">. </w:t>
      </w:r>
      <w:r w:rsidR="00F82449">
        <w:rPr>
          <w:lang w:val="en-US"/>
        </w:rPr>
        <w:lastRenderedPageBreak/>
        <w:t xml:space="preserve">Multicollinearity also has a tendency of </w:t>
      </w:r>
      <w:r w:rsidR="00C51DB3">
        <w:rPr>
          <w:lang w:val="en-US"/>
        </w:rPr>
        <w:t>increasing the estimated coefficients’ standard error, thereby decreasing the precision of the estimates</w:t>
      </w:r>
      <w:r w:rsidR="000C6692">
        <w:rPr>
          <w:lang w:val="en-US"/>
        </w:rPr>
        <w:t xml:space="preserve"> </w:t>
      </w:r>
      <w:r w:rsidR="000C6692">
        <w:rPr>
          <w:lang w:val="en-US"/>
        </w:rPr>
        <w:fldChar w:fldCharType="begin"/>
      </w:r>
      <w:r w:rsidR="000C6692">
        <w:rPr>
          <w:lang w:val="en-US"/>
        </w:rPr>
        <w:instrText xml:space="preserve"> ADDIN ZOTERO_ITEM CSL_CITATION {"citationID":"hTvCeZPw","properties":{"formattedCitation":"(Alin, 2010)","plainCitation":"(Alin, 2010)","noteIndex":0},"citationItems":[{"id":586,"uris":["http://zotero.org/users/9228513/items/E65X8PHU"],"itemData":{"id":586,"type":"article-journal","abstract":"Multicollinearity refers to the linear relation among two or more variables. It is a data problem 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Copyright © 2010 John Wiley &amp; Sons, Inc. This article is categorized under: Statistical Models &gt; Linear Models Statistical Models &gt; Multivariate Models","container-title":"WIREs Computational Statistics","DOI":"10.1002/wics.84","ISSN":"1939-0068","issue":"3","language":"en","note":"_eprint: https://onlinelibrary.wiley.com/doi/pdf/10.1002/wics.84","page":"370-374","source":"Wiley Online Library","title":"Multicollinearity","volume":"2","author":[{"family":"Alin","given":"Aylin"}],"issued":{"date-parts":[["2010"]]}}}],"schema":"https://github.com/citation-style-language/schema/raw/master/csl-citation.json"} </w:instrText>
      </w:r>
      <w:r w:rsidR="000C6692">
        <w:rPr>
          <w:lang w:val="en-US"/>
        </w:rPr>
        <w:fldChar w:fldCharType="separate"/>
      </w:r>
      <w:r w:rsidR="000C6692" w:rsidRPr="000C6692">
        <w:rPr>
          <w:rFonts w:cs="Times New Roman"/>
          <w:lang w:val="en-US"/>
        </w:rPr>
        <w:t>(Alin, 2010)</w:t>
      </w:r>
      <w:r w:rsidR="000C6692">
        <w:rPr>
          <w:lang w:val="en-US"/>
        </w:rPr>
        <w:fldChar w:fldCharType="end"/>
      </w:r>
      <w:r w:rsidR="00C51DB3">
        <w:rPr>
          <w:lang w:val="en-US"/>
        </w:rPr>
        <w:t xml:space="preserve">. </w:t>
      </w:r>
    </w:p>
    <w:p w14:paraId="618B5C3A" w14:textId="6497D5F7" w:rsidR="004C2070" w:rsidRPr="004C2070" w:rsidRDefault="00B654AF" w:rsidP="004C2070">
      <w:pPr>
        <w:pStyle w:val="Heading4"/>
        <w:spacing w:line="360" w:lineRule="auto"/>
        <w:rPr>
          <w:lang w:val="en-US"/>
        </w:rPr>
      </w:pPr>
      <w:r w:rsidRPr="00AC6AC2">
        <w:rPr>
          <w:lang w:val="en-US"/>
        </w:rPr>
        <w:t xml:space="preserve">Peak </w:t>
      </w:r>
      <w:r w:rsidR="00AC6AC2" w:rsidRPr="00AC6AC2">
        <w:rPr>
          <w:lang w:val="en-US"/>
        </w:rPr>
        <w:t>area r</w:t>
      </w:r>
      <w:r w:rsidR="00AC6AC2">
        <w:rPr>
          <w:lang w:val="en-US"/>
        </w:rPr>
        <w:t>atio</w:t>
      </w:r>
    </w:p>
    <w:p w14:paraId="5D016997" w14:textId="0C156A61" w:rsidR="00105508" w:rsidRDefault="00130191" w:rsidP="00130191">
      <w:pPr>
        <w:pStyle w:val="NoSpacing"/>
        <w:spacing w:line="360" w:lineRule="auto"/>
        <w:rPr>
          <w:lang w:val="en-US"/>
        </w:rPr>
      </w:pPr>
      <w:r>
        <w:rPr>
          <w:noProof/>
        </w:rPr>
        <mc:AlternateContent>
          <mc:Choice Requires="wps">
            <w:drawing>
              <wp:anchor distT="0" distB="0" distL="114300" distR="114300" simplePos="0" relativeHeight="251767808" behindDoc="1" locked="0" layoutInCell="1" allowOverlap="1" wp14:anchorId="0AE63E90" wp14:editId="3CBF824F">
                <wp:simplePos x="0" y="0"/>
                <wp:positionH relativeFrom="margin">
                  <wp:posOffset>-148281</wp:posOffset>
                </wp:positionH>
                <wp:positionV relativeFrom="paragraph">
                  <wp:posOffset>6229470</wp:posOffset>
                </wp:positionV>
                <wp:extent cx="2220595" cy="635"/>
                <wp:effectExtent l="0" t="0" r="8255" b="0"/>
                <wp:wrapTight wrapText="bothSides">
                  <wp:wrapPolygon edited="0">
                    <wp:start x="0" y="0"/>
                    <wp:lineTo x="0" y="20521"/>
                    <wp:lineTo x="21495" y="20521"/>
                    <wp:lineTo x="21495"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561AB3AB" w14:textId="3AFEAEB5" w:rsidR="001B7486" w:rsidRPr="00141239" w:rsidRDefault="001B7486" w:rsidP="001B7486">
                            <w:pPr>
                              <w:pStyle w:val="Caption"/>
                              <w:rPr>
                                <w:noProof/>
                                <w:sz w:val="24"/>
                                <w:lang w:val="en-US"/>
                              </w:rPr>
                            </w:pPr>
                            <w:bookmarkStart w:id="169" w:name="_Ref104900980"/>
                            <w:r w:rsidRPr="00141239">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19</w:t>
                            </w:r>
                            <w:r w:rsidR="00D862CB">
                              <w:rPr>
                                <w:lang w:val="en-US"/>
                              </w:rPr>
                              <w:fldChar w:fldCharType="end"/>
                            </w:r>
                            <w:bookmarkEnd w:id="169"/>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63E90" id="Text Box 67" o:spid="_x0000_s1048" type="#_x0000_t202" style="position:absolute;margin-left:-11.7pt;margin-top:490.5pt;width:174.85pt;height:.05pt;z-index:-251548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eVxGgIAAEA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" stroked="f">
                <v:textbox style="mso-fit-shape-to-text:t" inset="0,0,0,0">
                  <w:txbxContent>
                    <w:p w14:paraId="561AB3AB" w14:textId="3AFEAEB5" w:rsidR="001B7486" w:rsidRPr="00141239" w:rsidRDefault="001B7486" w:rsidP="001B7486">
                      <w:pPr>
                        <w:pStyle w:val="Caption"/>
                        <w:rPr>
                          <w:noProof/>
                          <w:sz w:val="24"/>
                          <w:lang w:val="en-US"/>
                        </w:rPr>
                      </w:pPr>
                      <w:bookmarkStart w:id="170" w:name="_Ref104900980"/>
                      <w:r w:rsidRPr="00141239">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19</w:t>
                      </w:r>
                      <w:r w:rsidR="00D862CB">
                        <w:rPr>
                          <w:lang w:val="en-US"/>
                        </w:rPr>
                        <w:fldChar w:fldCharType="end"/>
                      </w:r>
                      <w:bookmarkEnd w:id="170"/>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v:textbox>
                <w10:wrap type="tight" anchorx="margin"/>
              </v:shape>
            </w:pict>
          </mc:Fallback>
        </mc:AlternateContent>
      </w:r>
      <w:r>
        <w:rPr>
          <w:noProof/>
        </w:rPr>
        <w:drawing>
          <wp:anchor distT="0" distB="0" distL="114300" distR="114300" simplePos="0" relativeHeight="251765760" behindDoc="1" locked="0" layoutInCell="1" allowOverlap="1" wp14:anchorId="601B80AE" wp14:editId="0AC8D5AD">
            <wp:simplePos x="0" y="0"/>
            <wp:positionH relativeFrom="column">
              <wp:posOffset>-205070</wp:posOffset>
            </wp:positionH>
            <wp:positionV relativeFrom="paragraph">
              <wp:posOffset>3371799</wp:posOffset>
            </wp:positionV>
            <wp:extent cx="2221035" cy="2939183"/>
            <wp:effectExtent l="0" t="0" r="8255" b="0"/>
            <wp:wrapTight wrapText="bothSides">
              <wp:wrapPolygon edited="0">
                <wp:start x="0" y="0"/>
                <wp:lineTo x="0" y="21423"/>
                <wp:lineTo x="21495" y="21423"/>
                <wp:lineTo x="21495" y="0"/>
                <wp:lineTo x="0" y="0"/>
              </wp:wrapPolygon>
            </wp:wrapTight>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pic:nvPicPr>
                  <pic:blipFill rotWithShape="1">
                    <a:blip r:embed="rId56">
                      <a:extLst>
                        <a:ext uri="{28A0092B-C50C-407E-A947-70E740481C1C}">
                          <a14:useLocalDpi xmlns:a14="http://schemas.microsoft.com/office/drawing/2010/main" val="0"/>
                        </a:ext>
                      </a:extLst>
                    </a:blip>
                    <a:srcRect l="56586" t="7473" r="6035" b="4589"/>
                    <a:stretch/>
                  </pic:blipFill>
                  <pic:spPr bwMode="auto">
                    <a:xfrm>
                      <a:off x="0" y="0"/>
                      <a:ext cx="2221035" cy="2939183"/>
                    </a:xfrm>
                    <a:prstGeom prst="rect">
                      <a:avLst/>
                    </a:prstGeom>
                    <a:ln>
                      <a:noFill/>
                    </a:ln>
                    <a:extLst>
                      <a:ext uri="{53640926-AAD7-44D8-BBD7-CCE9431645EC}">
                        <a14:shadowObscured xmlns:a14="http://schemas.microsoft.com/office/drawing/2010/main"/>
                      </a:ext>
                    </a:extLst>
                  </pic:spPr>
                </pic:pic>
              </a:graphicData>
            </a:graphic>
          </wp:anchor>
        </w:drawing>
      </w:r>
      <w:r w:rsidR="009B794F" w:rsidRPr="004C2070">
        <w:rPr>
          <w:lang w:val="en-US"/>
        </w:rPr>
        <w:t xml:space="preserve">For both striped and dotted GRID we measured </w:t>
      </w:r>
      <w:r w:rsidR="00303294" w:rsidRPr="004C2070">
        <w:rPr>
          <w:lang w:val="en-US"/>
        </w:rPr>
        <w:t xml:space="preserve">the area </w:t>
      </w:r>
      <w:r w:rsidR="0084385C" w:rsidRPr="004C2070">
        <w:rPr>
          <w:lang w:val="en-US"/>
        </w:rPr>
        <w:t xml:space="preserve">positioned </w:t>
      </w:r>
      <w:r w:rsidR="00303294" w:rsidRPr="004C2070">
        <w:rPr>
          <w:lang w:val="en-US"/>
        </w:rPr>
        <w:t xml:space="preserve">underneath the grid </w:t>
      </w:r>
      <w:r w:rsidR="00530EDB" w:rsidRPr="004C2070">
        <w:rPr>
          <w:lang w:val="en-US"/>
        </w:rPr>
        <w:t>opening</w:t>
      </w:r>
      <w:r w:rsidR="00E167FB" w:rsidRPr="004C2070">
        <w:rPr>
          <w:lang w:val="en-US"/>
        </w:rPr>
        <w:t>, called peak area</w:t>
      </w:r>
      <w:r w:rsidR="002474C2" w:rsidRPr="004C2070">
        <w:rPr>
          <w:lang w:val="en-US"/>
        </w:rPr>
        <w:t xml:space="preserve">. </w:t>
      </w:r>
      <w:r w:rsidR="002856CA" w:rsidRPr="00983B3E">
        <w:rPr>
          <w:lang w:val="en-US"/>
        </w:rPr>
        <w:t>Using a</w:t>
      </w:r>
      <w:r w:rsidR="007F1802" w:rsidRPr="00983B3E">
        <w:rPr>
          <w:lang w:val="en-US"/>
        </w:rPr>
        <w:t xml:space="preserve"> caliper and one</w:t>
      </w:r>
      <w:r w:rsidR="002856CA" w:rsidRPr="00983B3E">
        <w:rPr>
          <w:lang w:val="en-US"/>
        </w:rPr>
        <w:t xml:space="preserve"> irradiated EBT3 film, we were able to measure the area of the stripes</w:t>
      </w:r>
      <w:r w:rsidR="00335C07">
        <w:rPr>
          <w:lang w:val="en-US"/>
        </w:rPr>
        <w:t xml:space="preserve"> appearing in the films following the irradiation to calculate the peak area</w:t>
      </w:r>
      <w:r w:rsidR="002F0039" w:rsidRPr="00983B3E">
        <w:rPr>
          <w:lang w:val="en-US"/>
        </w:rPr>
        <w:t xml:space="preserve"> </w:t>
      </w:r>
      <w:r w:rsidR="00983B3E">
        <w:rPr>
          <w:lang w:val="en-US"/>
        </w:rPr>
        <w:t xml:space="preserve">(see measurements </w:t>
      </w:r>
      <w:r w:rsidR="00564A47">
        <w:rPr>
          <w:lang w:val="en-US"/>
        </w:rPr>
        <w:t xml:space="preserve">in </w:t>
      </w:r>
      <w:r w:rsidR="00564A47">
        <w:rPr>
          <w:lang w:val="en-US"/>
        </w:rPr>
        <w:fldChar w:fldCharType="begin"/>
      </w:r>
      <w:r w:rsidR="00564A47">
        <w:rPr>
          <w:lang w:val="en-US"/>
        </w:rPr>
        <w:instrText xml:space="preserve"> REF _Ref104900980 \h </w:instrText>
      </w:r>
      <w:r>
        <w:rPr>
          <w:lang w:val="en-US"/>
        </w:rPr>
        <w:instrText xml:space="preserve"> \* MERGEFORMAT </w:instrText>
      </w:r>
      <w:r w:rsidR="00564A47">
        <w:rPr>
          <w:lang w:val="en-US"/>
        </w:rPr>
      </w:r>
      <w:r w:rsidR="00564A47">
        <w:rPr>
          <w:lang w:val="en-US"/>
        </w:rPr>
        <w:fldChar w:fldCharType="separate"/>
      </w:r>
      <w:r w:rsidR="00380EB7" w:rsidRPr="00141239">
        <w:rPr>
          <w:lang w:val="en-US"/>
        </w:rPr>
        <w:t xml:space="preserve">Figure </w:t>
      </w:r>
      <w:r w:rsidR="00380EB7">
        <w:rPr>
          <w:noProof/>
          <w:lang w:val="en-US"/>
        </w:rPr>
        <w:t>2</w:t>
      </w:r>
      <w:r w:rsidR="00380EB7">
        <w:rPr>
          <w:lang w:val="en-US"/>
        </w:rPr>
        <w:noBreakHyphen/>
      </w:r>
      <w:r w:rsidR="00380EB7">
        <w:rPr>
          <w:noProof/>
          <w:lang w:val="en-US"/>
        </w:rPr>
        <w:t>18</w:t>
      </w:r>
      <w:r w:rsidR="00564A47">
        <w:rPr>
          <w:lang w:val="en-US"/>
        </w:rPr>
        <w:fldChar w:fldCharType="end"/>
      </w:r>
      <w:r w:rsidR="00983B3E">
        <w:rPr>
          <w:lang w:val="en-US"/>
        </w:rPr>
        <w:t>)</w:t>
      </w:r>
      <w:r w:rsidR="002F0039" w:rsidRPr="00983B3E">
        <w:rPr>
          <w:lang w:val="en-US"/>
        </w:rPr>
        <w:t xml:space="preserve">. </w:t>
      </w:r>
      <w:r w:rsidR="002F0039" w:rsidRPr="0075160D">
        <w:rPr>
          <w:lang w:val="en-US"/>
        </w:rPr>
        <w:t>However,</w:t>
      </w:r>
      <w:r w:rsidR="00407BCE" w:rsidRPr="0075160D">
        <w:rPr>
          <w:lang w:val="en-US"/>
        </w:rPr>
        <w:t xml:space="preserve"> poor cutting accuracy causes this area to be slightly different for all </w:t>
      </w:r>
      <w:r w:rsidR="0019287B" w:rsidRPr="0075160D">
        <w:rPr>
          <w:lang w:val="en-US"/>
        </w:rPr>
        <w:t>films and</w:t>
      </w:r>
      <w:r w:rsidR="00407BCE" w:rsidRPr="0075160D">
        <w:rPr>
          <w:lang w:val="en-US"/>
        </w:rPr>
        <w:t xml:space="preserve"> does not perfectly represent the peak area of the </w:t>
      </w:r>
      <w:r w:rsidR="00E53502" w:rsidRPr="0075160D">
        <w:rPr>
          <w:lang w:val="en-US"/>
        </w:rPr>
        <w:t xml:space="preserve">irradiated cells. </w:t>
      </w:r>
      <w:r w:rsidR="0037610B" w:rsidRPr="0075160D">
        <w:rPr>
          <w:lang w:val="en-US"/>
        </w:rPr>
        <w:t xml:space="preserve">The length measurements of the chosen film can be seen in </w:t>
      </w:r>
      <w:r w:rsidR="00775CD5">
        <w:fldChar w:fldCharType="begin"/>
      </w:r>
      <w:r w:rsidR="00775CD5">
        <w:rPr>
          <w:lang w:val="en-US"/>
        </w:rPr>
        <w:instrText xml:space="preserve"> REF _Ref104900980 \h </w:instrText>
      </w:r>
      <w:r w:rsidRPr="00130191">
        <w:rPr>
          <w:lang w:val="en-US"/>
        </w:rPr>
        <w:instrText xml:space="preserve"> \* MERGEFORMAT </w:instrText>
      </w:r>
      <w:r w:rsidR="00775CD5">
        <w:fldChar w:fldCharType="separate"/>
      </w:r>
      <w:r w:rsidR="00775CD5" w:rsidRPr="00141239">
        <w:rPr>
          <w:lang w:val="en-US"/>
        </w:rPr>
        <w:t xml:space="preserve">Figure </w:t>
      </w:r>
      <w:r w:rsidR="00775CD5">
        <w:rPr>
          <w:noProof/>
          <w:lang w:val="en-US"/>
        </w:rPr>
        <w:t>2</w:t>
      </w:r>
      <w:r w:rsidR="00775CD5">
        <w:rPr>
          <w:lang w:val="en-US"/>
        </w:rPr>
        <w:noBreakHyphen/>
      </w:r>
      <w:r w:rsidR="00775CD5">
        <w:rPr>
          <w:noProof/>
          <w:lang w:val="en-US"/>
        </w:rPr>
        <w:t>18</w:t>
      </w:r>
      <w:r w:rsidR="00775CD5">
        <w:fldChar w:fldCharType="end"/>
      </w:r>
      <w:r w:rsidR="0037610B" w:rsidRPr="00390981">
        <w:rPr>
          <w:lang w:val="en-US"/>
        </w:rPr>
        <w:t>.</w:t>
      </w:r>
      <w:r w:rsidR="00FF3590" w:rsidRPr="00390981">
        <w:rPr>
          <w:lang w:val="en-US"/>
        </w:rPr>
        <w:t xml:space="preserve"> </w:t>
      </w:r>
      <w:r w:rsidR="00FF3590" w:rsidRPr="0075160D">
        <w:rPr>
          <w:lang w:val="en-US"/>
        </w:rPr>
        <w:t xml:space="preserve">For </w:t>
      </w:r>
      <w:r w:rsidR="00500C61" w:rsidRPr="0075160D">
        <w:rPr>
          <w:lang w:val="en-US"/>
        </w:rPr>
        <w:t>peak 3 we assumed the same area as peak 1 and 2</w:t>
      </w:r>
      <w:r w:rsidR="00B84DB3" w:rsidRPr="0075160D">
        <w:rPr>
          <w:lang w:val="en-US"/>
        </w:rPr>
        <w:t xml:space="preserve"> of </w:t>
      </w:r>
      <m:oMath>
        <m:r>
          <w:rPr>
            <w:rFonts w:ascii="Cambria Math" w:hAnsi="Cambria Math"/>
            <w:lang w:val="en-US"/>
          </w:rPr>
          <m:t xml:space="preserve">4.3⋅0.5=2.15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544DA0" w:rsidRPr="0075160D">
        <w:rPr>
          <w:lang w:val="en-US"/>
        </w:rPr>
        <w:t xml:space="preserve">. Which results in the total area for peak 1, 2 and 3 of </w:t>
      </w:r>
      <m:oMath>
        <m:r>
          <w:rPr>
            <w:rFonts w:ascii="Cambria Math" w:hAnsi="Cambria Math"/>
            <w:lang w:val="en-US"/>
          </w:rPr>
          <m:t xml:space="preserve">3⋅2.15=6.45±0.01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2565C3" w:rsidRPr="0075160D">
        <w:rPr>
          <w:lang w:val="en-US"/>
        </w:rPr>
        <w:t xml:space="preserve">. </w:t>
      </w:r>
      <w:r w:rsidR="00AF49CD" w:rsidRPr="0075160D">
        <w:rPr>
          <w:lang w:val="en-US"/>
        </w:rPr>
        <w:t xml:space="preserve">Peak 0 had a trapezoidal shape, with the area of </w:t>
      </w:r>
      <w:r w:rsidR="007C77CB" w:rsidRPr="0075160D">
        <w:rPr>
          <w:lang w:val="en-US"/>
        </w:rPr>
        <w:t xml:space="preserve">    </w:t>
      </w:r>
      <m:oMath>
        <m:f>
          <m:fPr>
            <m:ctrlPr>
              <w:rPr>
                <w:rFonts w:ascii="Cambria Math" w:hAnsi="Cambria Math"/>
              </w:rPr>
            </m:ctrlPr>
          </m:fPr>
          <m:num>
            <m:r>
              <w:rPr>
                <w:rFonts w:ascii="Cambria Math" w:hAnsi="Cambria Math"/>
                <w:lang w:val="en-US"/>
              </w:rPr>
              <m:t>3.19+3.64</m:t>
            </m:r>
          </m:num>
          <m:den>
            <m:r>
              <w:rPr>
                <w:rFonts w:ascii="Cambria Math" w:hAnsi="Cambria Math"/>
                <w:lang w:val="en-US"/>
              </w:rPr>
              <m:t>2</m:t>
            </m:r>
          </m:den>
        </m:f>
        <m:r>
          <w:rPr>
            <w:rFonts w:ascii="Cambria Math" w:hAnsi="Cambria Math"/>
            <w:lang w:val="en-US"/>
          </w:rPr>
          <m:t xml:space="preserve">⋅0.5=1.7075±0.0004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733E97" w:rsidRPr="0075160D">
        <w:rPr>
          <w:lang w:val="en-US"/>
        </w:rPr>
        <w:t xml:space="preserve">, which results in a total peak area of </w:t>
      </w:r>
      <w:r w:rsidR="003719C2" w:rsidRPr="0075160D">
        <w:rPr>
          <w:lang w:val="en-US"/>
        </w:rPr>
        <w:t xml:space="preserve">approximately </w:t>
      </w:r>
      <m:oMath>
        <m:r>
          <w:rPr>
            <w:rFonts w:ascii="Cambria Math" w:hAnsi="Cambria Math"/>
            <w:lang w:val="en-US"/>
          </w:rPr>
          <m:t xml:space="preserve">8.16 ±0.01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C93131" w:rsidRPr="0075160D">
        <w:rPr>
          <w:lang w:val="en-US"/>
        </w:rPr>
        <w:t>. The total peak area was divided by the</w:t>
      </w:r>
      <w:r w:rsidR="00E30395">
        <w:rPr>
          <w:lang w:val="en-US"/>
        </w:rPr>
        <w:t xml:space="preserve"> total</w:t>
      </w:r>
      <w:r w:rsidR="00C93131" w:rsidRPr="0075160D">
        <w:rPr>
          <w:lang w:val="en-US"/>
        </w:rPr>
        <w:t xml:space="preserve"> area of the bottom of the cell flask (25 cm2)</w:t>
      </w:r>
      <w:r w:rsidR="00FD5690" w:rsidRPr="0075160D">
        <w:rPr>
          <w:lang w:val="en-US"/>
        </w:rPr>
        <w:t xml:space="preserve"> to obtain peak area ratio</w:t>
      </w:r>
      <w:r w:rsidR="00EA10C9">
        <w:rPr>
          <w:lang w:val="en-US"/>
        </w:rPr>
        <w:t xml:space="preserve"> (PAR)</w:t>
      </w:r>
      <w:r w:rsidR="0064369C" w:rsidRPr="0075160D">
        <w:rPr>
          <w:lang w:val="en-US"/>
        </w:rPr>
        <w:t xml:space="preserve">.  </w:t>
      </w:r>
      <w:r w:rsidR="00DB7043" w:rsidRPr="0075160D">
        <w:rPr>
          <w:lang w:val="en-US"/>
        </w:rPr>
        <w:t xml:space="preserve">Uncertainties were found using the error propagation </w:t>
      </w:r>
      <w:r w:rsidR="00F2037E" w:rsidRPr="0075160D">
        <w:rPr>
          <w:lang w:val="en-US"/>
        </w:rPr>
        <w:t xml:space="preserve">in equation </w:t>
      </w:r>
      <w:r w:rsidR="0067571C" w:rsidRPr="004C2070">
        <w:fldChar w:fldCharType="begin"/>
      </w:r>
      <w:r w:rsidR="0067571C" w:rsidRPr="0075160D">
        <w:rPr>
          <w:lang w:val="en-US"/>
        </w:rPr>
        <w:instrText xml:space="preserve"> REF _Ref100759194 \h </w:instrText>
      </w:r>
      <w:r w:rsidR="004D7B5D" w:rsidRPr="0075160D">
        <w:rPr>
          <w:lang w:val="en-US"/>
        </w:rPr>
        <w:instrText xml:space="preserve"> \* MERGEFORMAT </w:instrText>
      </w:r>
      <w:r w:rsidR="0067571C" w:rsidRPr="004C2070">
        <w:fldChar w:fldCharType="separate"/>
      </w:r>
      <w:r w:rsidR="00380EB7" w:rsidRPr="00380EB7">
        <w:rPr>
          <w:lang w:val="en-US"/>
        </w:rPr>
        <w:t>2</w:t>
      </w:r>
      <w:r w:rsidR="00380EB7" w:rsidRPr="00380EB7">
        <w:rPr>
          <w:lang w:val="en-US"/>
        </w:rPr>
        <w:noBreakHyphen/>
        <w:t>3</w:t>
      </w:r>
      <w:r w:rsidR="0067571C" w:rsidRPr="004C2070">
        <w:fldChar w:fldCharType="end"/>
      </w:r>
      <w:r w:rsidR="00067C3A" w:rsidRPr="0075160D">
        <w:rPr>
          <w:lang w:val="en-US"/>
        </w:rPr>
        <w:t xml:space="preserve">, with the assumption of no uncertainty in the </w:t>
      </w:r>
      <w:r w:rsidR="00E92368" w:rsidRPr="0075160D">
        <w:rPr>
          <w:lang w:val="en-US"/>
        </w:rPr>
        <w:t>width of the grid slits</w:t>
      </w:r>
      <w:r w:rsidR="002D3109" w:rsidRPr="0075160D">
        <w:rPr>
          <w:lang w:val="en-US"/>
        </w:rPr>
        <w:t xml:space="preserve"> and the uncertainty of the caliper being 0.001 cm</w:t>
      </w:r>
      <w:r w:rsidR="0067571C" w:rsidRPr="0075160D">
        <w:rPr>
          <w:lang w:val="en-US"/>
        </w:rPr>
        <w:t xml:space="preserve">. </w:t>
      </w:r>
      <w:r w:rsidR="00500C61" w:rsidRPr="0075160D">
        <w:rPr>
          <w:lang w:val="en-US"/>
        </w:rPr>
        <w:t xml:space="preserve"> </w:t>
      </w:r>
      <w:r w:rsidR="00A57F65" w:rsidRPr="0075160D">
        <w:rPr>
          <w:lang w:val="en-US"/>
        </w:rPr>
        <w:br/>
        <w:t>For dotted GRID the peak area</w:t>
      </w:r>
      <w:r w:rsidR="00E30395">
        <w:rPr>
          <w:lang w:val="en-US"/>
        </w:rPr>
        <w:t xml:space="preserve"> ratio</w:t>
      </w:r>
      <w:r w:rsidR="00A57F65" w:rsidRPr="0075160D">
        <w:rPr>
          <w:lang w:val="en-US"/>
        </w:rPr>
        <w:t xml:space="preserve"> was found by multiplying the number of holes</w:t>
      </w:r>
      <w:r w:rsidR="00640B9D" w:rsidRPr="0075160D">
        <w:rPr>
          <w:lang w:val="en-US"/>
        </w:rPr>
        <w:t xml:space="preserve"> </w:t>
      </w:r>
      <w:r w:rsidR="00EF7B11" w:rsidRPr="0075160D">
        <w:rPr>
          <w:lang w:val="en-US"/>
        </w:rPr>
        <w:t>within the irradiated films</w:t>
      </w:r>
      <w:r w:rsidR="004A3F30" w:rsidRPr="0075160D">
        <w:rPr>
          <w:lang w:val="en-US"/>
        </w:rPr>
        <w:t>, of which there was 7,</w:t>
      </w:r>
      <w:r w:rsidR="002A600D" w:rsidRPr="0075160D">
        <w:rPr>
          <w:lang w:val="en-US"/>
        </w:rPr>
        <w:t xml:space="preserve"> with </w:t>
      </w:r>
      <w:r w:rsidR="00EF7B11" w:rsidRPr="0075160D">
        <w:rPr>
          <w:lang w:val="en-US"/>
        </w:rPr>
        <w:t>the</w:t>
      </w:r>
      <w:r w:rsidR="00576E49" w:rsidRPr="0075160D">
        <w:rPr>
          <w:lang w:val="en-US"/>
        </w:rPr>
        <w:t xml:space="preserve"> area of th</w:t>
      </w:r>
      <w:r w:rsidR="005A2377" w:rsidRPr="0075160D">
        <w:rPr>
          <w:lang w:val="en-US"/>
        </w:rPr>
        <w:t>e holes.</w:t>
      </w:r>
      <w:r w:rsidR="008C79BD" w:rsidRPr="0075160D">
        <w:rPr>
          <w:lang w:val="en-US"/>
        </w:rPr>
        <w:t xml:space="preserve"> The holes ha</w:t>
      </w:r>
      <w:r w:rsidR="005A5DF9" w:rsidRPr="0075160D">
        <w:rPr>
          <w:lang w:val="en-US"/>
        </w:rPr>
        <w:t>ve</w:t>
      </w:r>
      <w:r w:rsidR="008C79BD" w:rsidRPr="0075160D">
        <w:rPr>
          <w:lang w:val="en-US"/>
        </w:rPr>
        <w:t xml:space="preserve"> a diameter of 5 mm,</w:t>
      </w:r>
      <w:r w:rsidR="005A2377" w:rsidRPr="0075160D">
        <w:rPr>
          <w:lang w:val="en-US"/>
        </w:rPr>
        <w:t xml:space="preserve"> </w:t>
      </w:r>
      <w:r w:rsidR="008C79BD" w:rsidRPr="0075160D">
        <w:rPr>
          <w:lang w:val="en-US"/>
        </w:rPr>
        <w:t>r</w:t>
      </w:r>
      <w:r w:rsidR="004506E1" w:rsidRPr="0075160D">
        <w:rPr>
          <w:lang w:val="en-US"/>
        </w:rPr>
        <w:t xml:space="preserve">esulting in a peak area of </w:t>
      </w:r>
      <m:oMath>
        <m:r>
          <w:rPr>
            <w:rFonts w:ascii="Cambria Math" w:hAnsi="Cambria Math"/>
            <w:lang w:val="en-US"/>
          </w:rPr>
          <m:t>7⋅</m:t>
        </m:r>
        <m:r>
          <w:rPr>
            <w:rFonts w:ascii="Cambria Math" w:hAnsi="Cambria Math"/>
          </w:rPr>
          <m:t>π</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lang w:val="en-US"/>
                      </w:rPr>
                      <m:t>0.5</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=1.37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F11BE1" w:rsidRPr="0075160D">
        <w:rPr>
          <w:lang w:val="en-US"/>
        </w:rPr>
        <w:t xml:space="preserve"> </w:t>
      </w:r>
      <w:r w:rsidR="002326BF" w:rsidRPr="0075160D">
        <w:rPr>
          <w:lang w:val="en-US"/>
        </w:rPr>
        <w:t>No uncertainties</w:t>
      </w:r>
      <w:r w:rsidR="00430EA6" w:rsidRPr="0075160D">
        <w:rPr>
          <w:lang w:val="en-US"/>
        </w:rPr>
        <w:t xml:space="preserve"> were estimated because no caliper measurements were needed</w:t>
      </w:r>
      <w:r w:rsidR="00EB1005" w:rsidRPr="0075160D">
        <w:rPr>
          <w:lang w:val="en-US"/>
        </w:rPr>
        <w:t>.</w:t>
      </w:r>
      <w:r w:rsidR="0018292C" w:rsidRPr="0075160D">
        <w:rPr>
          <w:lang w:val="en-US"/>
        </w:rPr>
        <w:t xml:space="preserve"> For OPEN field all area would be within a “peak”, and </w:t>
      </w:r>
      <w:r w:rsidR="00775C40">
        <w:rPr>
          <w:lang w:val="en-US"/>
        </w:rPr>
        <w:t>PAR</w:t>
      </w:r>
      <w:r w:rsidR="0018292C" w:rsidRPr="0075160D">
        <w:rPr>
          <w:lang w:val="en-US"/>
        </w:rPr>
        <w:t xml:space="preserve"> </w:t>
      </w:r>
      <w:r w:rsidR="00573025" w:rsidRPr="0075160D">
        <w:rPr>
          <w:lang w:val="en-US"/>
        </w:rPr>
        <w:t>was</w:t>
      </w:r>
      <w:r w:rsidR="0018292C" w:rsidRPr="0075160D">
        <w:rPr>
          <w:lang w:val="en-US"/>
        </w:rPr>
        <w:t xml:space="preserve"> therefore 1. </w:t>
      </w:r>
      <w:r w:rsidR="008205D5" w:rsidRPr="0075160D">
        <w:rPr>
          <w:lang w:val="en-US"/>
        </w:rPr>
        <w:t xml:space="preserve">The control films were not </w:t>
      </w:r>
      <w:r w:rsidR="002A7B02" w:rsidRPr="0075160D">
        <w:rPr>
          <w:lang w:val="en-US"/>
        </w:rPr>
        <w:t>irradiated;</w:t>
      </w:r>
      <w:r w:rsidR="009B5E5B" w:rsidRPr="0075160D">
        <w:rPr>
          <w:lang w:val="en-US"/>
        </w:rPr>
        <w:t xml:space="preserve"> hence</w:t>
      </w:r>
      <w:r w:rsidR="008205D5" w:rsidRPr="0075160D">
        <w:rPr>
          <w:lang w:val="en-US"/>
        </w:rPr>
        <w:t xml:space="preserve"> </w:t>
      </w:r>
      <w:r w:rsidR="00F57B59" w:rsidRPr="0075160D">
        <w:rPr>
          <w:lang w:val="en-US"/>
        </w:rPr>
        <w:t>they are neither peak nor valley and</w:t>
      </w:r>
      <w:r w:rsidR="003271DE" w:rsidRPr="0075160D">
        <w:rPr>
          <w:lang w:val="en-US"/>
        </w:rPr>
        <w:t xml:space="preserve"> the</w:t>
      </w:r>
      <w:r w:rsidR="00F57B59" w:rsidRPr="0075160D">
        <w:rPr>
          <w:lang w:val="en-US"/>
        </w:rPr>
        <w:t xml:space="preserve"> </w:t>
      </w:r>
      <w:r w:rsidR="00775C40">
        <w:rPr>
          <w:lang w:val="en-US"/>
        </w:rPr>
        <w:t>PAR</w:t>
      </w:r>
      <w:r w:rsidR="00F57B59" w:rsidRPr="0075160D">
        <w:rPr>
          <w:lang w:val="en-US"/>
        </w:rPr>
        <w:t xml:space="preserve"> </w:t>
      </w:r>
      <w:r w:rsidR="003271DE" w:rsidRPr="0075160D">
        <w:rPr>
          <w:lang w:val="en-US"/>
        </w:rPr>
        <w:t>was</w:t>
      </w:r>
      <w:r w:rsidR="00F57B59" w:rsidRPr="0075160D">
        <w:rPr>
          <w:lang w:val="en-US"/>
        </w:rPr>
        <w:t xml:space="preserve"> set to 0. </w:t>
      </w:r>
      <w:r w:rsidR="00EA35A2" w:rsidRPr="0075160D">
        <w:rPr>
          <w:lang w:val="en-US"/>
        </w:rPr>
        <w:br/>
      </w:r>
      <w:r w:rsidR="00EA35A2">
        <w:rPr>
          <w:lang w:val="en-US"/>
        </w:rPr>
        <w:t xml:space="preserve">In </w:t>
      </w:r>
      <w:r w:rsidR="001267F4">
        <w:rPr>
          <w:lang w:val="en-US"/>
        </w:rPr>
        <w:fldChar w:fldCharType="begin"/>
      </w:r>
      <w:r w:rsidR="001267F4">
        <w:rPr>
          <w:lang w:val="en-US"/>
        </w:rPr>
        <w:instrText xml:space="preserve"> REF _Ref102385691 \h </w:instrText>
      </w:r>
      <w:r w:rsidR="004D7B5D">
        <w:rPr>
          <w:lang w:val="en-US"/>
        </w:rPr>
        <w:instrText xml:space="preserve"> \* MERGEFORMAT </w:instrText>
      </w:r>
      <w:r w:rsidR="001267F4">
        <w:rPr>
          <w:lang w:val="en-US"/>
        </w:rPr>
      </w:r>
      <w:r w:rsidR="001267F4">
        <w:rPr>
          <w:lang w:val="en-US"/>
        </w:rPr>
        <w:fldChar w:fldCharType="separate"/>
      </w:r>
      <w:r w:rsidR="00380EB7" w:rsidRPr="00604310">
        <w:rPr>
          <w:lang w:val="en-US"/>
        </w:rPr>
        <w:t>Table</w:t>
      </w:r>
      <w:r w:rsidR="00380EB7" w:rsidRPr="00604310">
        <w:rPr>
          <w:noProof/>
          <w:lang w:val="en-US"/>
        </w:rPr>
        <w:t xml:space="preserve"> </w:t>
      </w:r>
      <w:r w:rsidR="00380EB7">
        <w:rPr>
          <w:noProof/>
          <w:lang w:val="en-US"/>
        </w:rPr>
        <w:t>2</w:t>
      </w:r>
      <w:r w:rsidR="00380EB7">
        <w:rPr>
          <w:noProof/>
          <w:lang w:val="en-US"/>
        </w:rPr>
        <w:noBreakHyphen/>
        <w:t>3</w:t>
      </w:r>
      <w:r w:rsidR="001267F4">
        <w:rPr>
          <w:lang w:val="en-US"/>
        </w:rPr>
        <w:fldChar w:fldCharType="end"/>
      </w:r>
      <w:r w:rsidR="001267F4">
        <w:rPr>
          <w:lang w:val="en-US"/>
        </w:rPr>
        <w:t xml:space="preserve"> </w:t>
      </w:r>
      <w:r w:rsidR="00EA35A2">
        <w:rPr>
          <w:lang w:val="en-US"/>
        </w:rPr>
        <w:t xml:space="preserve">we see the </w:t>
      </w:r>
      <w:r w:rsidR="00775C40">
        <w:rPr>
          <w:lang w:val="en-US"/>
        </w:rPr>
        <w:t>PARs</w:t>
      </w:r>
      <w:r w:rsidR="00EA35A2">
        <w:rPr>
          <w:lang w:val="en-US"/>
        </w:rPr>
        <w:t xml:space="preserve"> for </w:t>
      </w:r>
      <w:r w:rsidR="002A7B02">
        <w:rPr>
          <w:lang w:val="en-US"/>
        </w:rPr>
        <w:t>all irradiation configurations</w:t>
      </w:r>
      <w:r w:rsidR="00EA35A2">
        <w:rPr>
          <w:lang w:val="en-US"/>
        </w:rPr>
        <w:t>.</w:t>
      </w:r>
    </w:p>
    <w:p w14:paraId="6C81D4EF" w14:textId="359560F2" w:rsidR="00934973" w:rsidRPr="00604310" w:rsidRDefault="00934973" w:rsidP="004D7B5D">
      <w:pPr>
        <w:pStyle w:val="Caption"/>
        <w:keepNext/>
        <w:spacing w:line="360" w:lineRule="auto"/>
        <w:rPr>
          <w:lang w:val="en-US"/>
        </w:rPr>
      </w:pPr>
      <w:bookmarkStart w:id="171" w:name="_Ref102385691"/>
      <w:r w:rsidRPr="00604310">
        <w:rPr>
          <w:lang w:val="en-US"/>
        </w:rPr>
        <w:lastRenderedPageBreak/>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2</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3</w:t>
      </w:r>
      <w:r w:rsidR="00CF695D">
        <w:rPr>
          <w:lang w:val="en-US"/>
        </w:rPr>
        <w:fldChar w:fldCharType="end"/>
      </w:r>
      <w:bookmarkEnd w:id="171"/>
      <w:r w:rsidRPr="00604310">
        <w:rPr>
          <w:lang w:val="en-US"/>
        </w:rPr>
        <w:t xml:space="preserve">. </w:t>
      </w:r>
      <w:r w:rsidR="00775C40">
        <w:rPr>
          <w:lang w:val="en-US"/>
        </w:rPr>
        <w:t xml:space="preserve">PAR </w:t>
      </w:r>
      <w:r w:rsidR="00604310" w:rsidRPr="00604310">
        <w:rPr>
          <w:lang w:val="en-US"/>
        </w:rPr>
        <w:t>a</w:t>
      </w:r>
      <w:r w:rsidR="00604310">
        <w:rPr>
          <w:lang w:val="en-US"/>
        </w:rPr>
        <w:t>nd valley area rati</w:t>
      </w:r>
      <w:r w:rsidR="00F53EA7">
        <w:rPr>
          <w:lang w:val="en-US"/>
        </w:rPr>
        <w:t xml:space="preserve">os for dotted and striped GRID. The area measurements for striped GRID were found using an irradiated EBT3 film. </w:t>
      </w:r>
    </w:p>
    <w:tbl>
      <w:tblPr>
        <w:tblStyle w:val="TableGrid"/>
        <w:tblpPr w:leftFromText="180" w:rightFromText="180" w:vertAnchor="text" w:horzAnchor="margin"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5"/>
        <w:gridCol w:w="1176"/>
        <w:gridCol w:w="2189"/>
        <w:gridCol w:w="810"/>
        <w:gridCol w:w="1080"/>
      </w:tblGrid>
      <w:tr w:rsidR="00D6223F" w14:paraId="5C8F018A" w14:textId="77777777" w:rsidTr="00D6223F">
        <w:tc>
          <w:tcPr>
            <w:tcW w:w="2665" w:type="dxa"/>
            <w:tcBorders>
              <w:bottom w:val="single" w:sz="4" w:space="0" w:color="auto"/>
              <w:right w:val="single" w:sz="4" w:space="0" w:color="auto"/>
            </w:tcBorders>
          </w:tcPr>
          <w:p w14:paraId="70F40959" w14:textId="77777777" w:rsidR="00D6223F" w:rsidRDefault="00D6223F" w:rsidP="004D7B5D">
            <w:pPr>
              <w:spacing w:line="360" w:lineRule="auto"/>
              <w:rPr>
                <w:lang w:val="en-US"/>
              </w:rPr>
            </w:pPr>
          </w:p>
        </w:tc>
        <w:tc>
          <w:tcPr>
            <w:tcW w:w="1176" w:type="dxa"/>
            <w:tcBorders>
              <w:left w:val="single" w:sz="4" w:space="0" w:color="auto"/>
              <w:bottom w:val="single" w:sz="4" w:space="0" w:color="auto"/>
            </w:tcBorders>
          </w:tcPr>
          <w:p w14:paraId="5D1794CA" w14:textId="77777777" w:rsidR="00D6223F" w:rsidRDefault="00D6223F" w:rsidP="004D7B5D">
            <w:pPr>
              <w:spacing w:line="360" w:lineRule="auto"/>
              <w:rPr>
                <w:lang w:val="en-US"/>
              </w:rPr>
            </w:pPr>
            <w:r>
              <w:rPr>
                <w:lang w:val="en-US"/>
              </w:rPr>
              <w:t>Dots</w:t>
            </w:r>
          </w:p>
        </w:tc>
        <w:tc>
          <w:tcPr>
            <w:tcW w:w="2189" w:type="dxa"/>
            <w:tcBorders>
              <w:bottom w:val="single" w:sz="4" w:space="0" w:color="auto"/>
            </w:tcBorders>
          </w:tcPr>
          <w:p w14:paraId="6CB3F427" w14:textId="77777777" w:rsidR="00D6223F" w:rsidRDefault="00D6223F" w:rsidP="004D7B5D">
            <w:pPr>
              <w:spacing w:line="360" w:lineRule="auto"/>
              <w:rPr>
                <w:lang w:val="en-US"/>
              </w:rPr>
            </w:pPr>
            <w:r>
              <w:rPr>
                <w:lang w:val="en-US"/>
              </w:rPr>
              <w:t>Stripes</w:t>
            </w:r>
          </w:p>
        </w:tc>
        <w:tc>
          <w:tcPr>
            <w:tcW w:w="810" w:type="dxa"/>
            <w:tcBorders>
              <w:bottom w:val="single" w:sz="4" w:space="0" w:color="auto"/>
            </w:tcBorders>
          </w:tcPr>
          <w:p w14:paraId="4EAA7627" w14:textId="77777777" w:rsidR="00D6223F" w:rsidRDefault="00D6223F" w:rsidP="004D7B5D">
            <w:pPr>
              <w:spacing w:line="360" w:lineRule="auto"/>
              <w:rPr>
                <w:lang w:val="en-US"/>
              </w:rPr>
            </w:pPr>
            <w:r>
              <w:rPr>
                <w:lang w:val="en-US"/>
              </w:rPr>
              <w:t>Open</w:t>
            </w:r>
          </w:p>
        </w:tc>
        <w:tc>
          <w:tcPr>
            <w:tcW w:w="1080" w:type="dxa"/>
            <w:tcBorders>
              <w:bottom w:val="single" w:sz="4" w:space="0" w:color="auto"/>
            </w:tcBorders>
          </w:tcPr>
          <w:p w14:paraId="7C8384EA" w14:textId="77777777" w:rsidR="00D6223F" w:rsidRDefault="00D6223F" w:rsidP="004D7B5D">
            <w:pPr>
              <w:spacing w:line="360" w:lineRule="auto"/>
              <w:rPr>
                <w:lang w:val="en-US"/>
              </w:rPr>
            </w:pPr>
            <w:r>
              <w:rPr>
                <w:lang w:val="en-US"/>
              </w:rPr>
              <w:t>Control</w:t>
            </w:r>
          </w:p>
        </w:tc>
      </w:tr>
      <w:tr w:rsidR="00D6223F" w14:paraId="1DCA12EF" w14:textId="77777777" w:rsidTr="00D6223F">
        <w:tc>
          <w:tcPr>
            <w:tcW w:w="2665" w:type="dxa"/>
            <w:tcBorders>
              <w:top w:val="single" w:sz="4" w:space="0" w:color="auto"/>
              <w:right w:val="single" w:sz="4" w:space="0" w:color="auto"/>
            </w:tcBorders>
          </w:tcPr>
          <w:p w14:paraId="753AE0C6" w14:textId="77777777" w:rsidR="00D6223F" w:rsidRDefault="00D6223F" w:rsidP="004D7B5D">
            <w:pPr>
              <w:spacing w:line="360" w:lineRule="auto"/>
              <w:rPr>
                <w:lang w:val="en-US"/>
              </w:rPr>
            </w:pPr>
            <w:r>
              <w:rPr>
                <w:lang w:val="en-US"/>
              </w:rPr>
              <w:t>Peak area ratio</w:t>
            </w:r>
          </w:p>
        </w:tc>
        <w:tc>
          <w:tcPr>
            <w:tcW w:w="1176" w:type="dxa"/>
            <w:tcBorders>
              <w:top w:val="single" w:sz="4" w:space="0" w:color="auto"/>
              <w:left w:val="single" w:sz="4" w:space="0" w:color="auto"/>
            </w:tcBorders>
          </w:tcPr>
          <w:p w14:paraId="6ECDFD5E" w14:textId="77777777" w:rsidR="00D6223F" w:rsidRDefault="00D6223F" w:rsidP="004D7B5D">
            <w:pPr>
              <w:spacing w:line="360" w:lineRule="auto"/>
              <w:rPr>
                <w:lang w:val="en-US"/>
              </w:rPr>
            </w:pPr>
            <m:oMathPara>
              <m:oMath>
                <m:r>
                  <w:rPr>
                    <w:rFonts w:ascii="Cambria Math" w:hAnsi="Cambria Math"/>
                    <w:lang w:val="en-US"/>
                  </w:rPr>
                  <m:t>0.05498</m:t>
                </m:r>
              </m:oMath>
            </m:oMathPara>
          </w:p>
        </w:tc>
        <w:tc>
          <w:tcPr>
            <w:tcW w:w="2189" w:type="dxa"/>
            <w:tcBorders>
              <w:top w:val="single" w:sz="4" w:space="0" w:color="auto"/>
            </w:tcBorders>
          </w:tcPr>
          <w:p w14:paraId="6F7DFFA6" w14:textId="77777777" w:rsidR="00D6223F" w:rsidRDefault="00D6223F" w:rsidP="004D7B5D">
            <w:pPr>
              <w:spacing w:line="360" w:lineRule="auto"/>
              <w:rPr>
                <w:lang w:val="en-US"/>
              </w:rPr>
            </w:pPr>
            <m:oMathPara>
              <m:oMath>
                <m:r>
                  <w:rPr>
                    <w:rFonts w:ascii="Cambria Math" w:hAnsi="Cambria Math"/>
                    <w:lang w:val="en-US"/>
                  </w:rPr>
                  <m:t>0.32640±0.0005</m:t>
                </m:r>
              </m:oMath>
            </m:oMathPara>
          </w:p>
        </w:tc>
        <w:tc>
          <w:tcPr>
            <w:tcW w:w="810" w:type="dxa"/>
            <w:tcBorders>
              <w:top w:val="single" w:sz="4" w:space="0" w:color="auto"/>
            </w:tcBorders>
          </w:tcPr>
          <w:p w14:paraId="4FC570ED" w14:textId="77777777" w:rsidR="00D6223F" w:rsidRDefault="00D6223F" w:rsidP="004D7B5D">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1</m:t>
                </m:r>
              </m:oMath>
            </m:oMathPara>
          </w:p>
        </w:tc>
        <w:tc>
          <w:tcPr>
            <w:tcW w:w="1080" w:type="dxa"/>
            <w:tcBorders>
              <w:top w:val="single" w:sz="4" w:space="0" w:color="auto"/>
            </w:tcBorders>
          </w:tcPr>
          <w:p w14:paraId="648A040B" w14:textId="77777777" w:rsidR="00D6223F" w:rsidRDefault="00D6223F" w:rsidP="004D7B5D">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0</m:t>
                </m:r>
              </m:oMath>
            </m:oMathPara>
          </w:p>
        </w:tc>
      </w:tr>
    </w:tbl>
    <w:p w14:paraId="138432EF" w14:textId="77777777" w:rsidR="00787405" w:rsidRDefault="00787405" w:rsidP="004D7B5D">
      <w:pPr>
        <w:spacing w:line="360" w:lineRule="auto"/>
        <w:rPr>
          <w:lang w:val="en-US"/>
        </w:rPr>
      </w:pPr>
    </w:p>
    <w:p w14:paraId="6B0CA790" w14:textId="77777777" w:rsidR="00D6223F" w:rsidRDefault="00D6223F" w:rsidP="004D7B5D">
      <w:pPr>
        <w:spacing w:line="360" w:lineRule="auto"/>
        <w:rPr>
          <w:lang w:val="en-US"/>
        </w:rPr>
      </w:pPr>
    </w:p>
    <w:p w14:paraId="01992D58" w14:textId="77777777" w:rsidR="00D6223F" w:rsidRDefault="00D6223F" w:rsidP="004D7B5D">
      <w:pPr>
        <w:spacing w:line="360" w:lineRule="auto"/>
        <w:rPr>
          <w:lang w:val="en-US"/>
        </w:rPr>
      </w:pPr>
    </w:p>
    <w:p w14:paraId="29B61639" w14:textId="3063CD15" w:rsidR="00721D6D" w:rsidRDefault="00721D6D" w:rsidP="004D7B5D">
      <w:pPr>
        <w:pStyle w:val="Heading4"/>
        <w:spacing w:line="360" w:lineRule="auto"/>
        <w:rPr>
          <w:lang w:val="en-US"/>
        </w:rPr>
      </w:pPr>
      <w:r>
        <w:rPr>
          <w:lang w:val="en-US"/>
        </w:rPr>
        <w:t>Nearest Peak estimation</w:t>
      </w:r>
    </w:p>
    <w:p w14:paraId="503833D0" w14:textId="27486431" w:rsidR="001B24E1" w:rsidRPr="007C240C" w:rsidRDefault="00A10250" w:rsidP="004D7B5D">
      <w:pPr>
        <w:spacing w:line="360" w:lineRule="auto"/>
        <w:rPr>
          <w:lang w:val="en-US"/>
        </w:rPr>
      </w:pPr>
      <w:r>
        <w:rPr>
          <w:lang w:val="en-US"/>
        </w:rPr>
        <w:t xml:space="preserve">An algorithm was made to loop over each quadrat and find the distance to the nearest peak. The code can be found in </w:t>
      </w:r>
      <w:r w:rsidRPr="000219C5">
        <w:rPr>
          <w:szCs w:val="24"/>
          <w:lang w:val="en-US"/>
        </w:rPr>
        <w:fldChar w:fldCharType="begin"/>
      </w:r>
      <w:r w:rsidRPr="000219C5">
        <w:rPr>
          <w:szCs w:val="24"/>
          <w:lang w:val="en-US"/>
        </w:rPr>
        <w:instrText xml:space="preserve"> REF _Ref94693997 \h  \* MERGEFORMAT </w:instrText>
      </w:r>
      <w:r w:rsidRPr="000219C5">
        <w:rPr>
          <w:szCs w:val="24"/>
          <w:lang w:val="en-US"/>
        </w:rPr>
      </w:r>
      <w:r w:rsidRPr="000219C5">
        <w:rPr>
          <w:szCs w:val="24"/>
          <w:lang w:val="en-US"/>
        </w:rPr>
        <w:fldChar w:fldCharType="separate"/>
      </w:r>
      <w:r w:rsidR="000219C5" w:rsidRPr="000219C5">
        <w:rPr>
          <w:szCs w:val="24"/>
          <w:lang w:val="en-US"/>
        </w:rPr>
        <w:fldChar w:fldCharType="begin"/>
      </w:r>
      <w:r w:rsidR="000219C5" w:rsidRPr="000219C5">
        <w:rPr>
          <w:szCs w:val="24"/>
          <w:lang w:val="en-US"/>
        </w:rPr>
        <w:instrText xml:space="preserve"> REF _Ref102311849 \h </w:instrText>
      </w:r>
      <w:r w:rsidR="000219C5">
        <w:rPr>
          <w:szCs w:val="24"/>
          <w:lang w:val="en-US"/>
        </w:rPr>
        <w:instrText xml:space="preserve"> \* MERGEFORMAT </w:instrText>
      </w:r>
      <w:r w:rsidR="000219C5" w:rsidRPr="000219C5">
        <w:rPr>
          <w:szCs w:val="24"/>
          <w:lang w:val="en-US"/>
        </w:rPr>
      </w:r>
      <w:r w:rsidR="000219C5" w:rsidRPr="000219C5">
        <w:rPr>
          <w:szCs w:val="24"/>
          <w:lang w:val="en-US"/>
        </w:rPr>
        <w:fldChar w:fldCharType="separate"/>
      </w:r>
      <w:r w:rsidR="000219C5" w:rsidRPr="000219C5">
        <w:rPr>
          <w:szCs w:val="24"/>
          <w:lang w:val="en-US"/>
        </w:rPr>
        <w:t>Appendix</w:t>
      </w:r>
      <w:r w:rsidR="000219C5" w:rsidRPr="000219C5">
        <w:rPr>
          <w:szCs w:val="24"/>
          <w:lang w:val="en-US"/>
        </w:rPr>
        <w:fldChar w:fldCharType="end"/>
      </w:r>
      <w:r w:rsidRPr="000219C5">
        <w:rPr>
          <w:szCs w:val="24"/>
          <w:lang w:val="en-US"/>
        </w:rPr>
        <w:fldChar w:fldCharType="end"/>
      </w:r>
      <w:r w:rsidR="00EE7671">
        <w:rPr>
          <w:szCs w:val="24"/>
          <w:lang w:val="en-US"/>
        </w:rPr>
        <w:t xml:space="preserve">. </w:t>
      </w:r>
      <w:r w:rsidR="005538AD">
        <w:rPr>
          <w:szCs w:val="24"/>
          <w:lang w:val="en-US"/>
        </w:rPr>
        <w:t xml:space="preserve">Note that </w:t>
      </w:r>
      <m:oMath>
        <m:r>
          <m:rPr>
            <m:nor/>
          </m:rPr>
          <w:rPr>
            <w:rFonts w:ascii="Cambria Math" w:hAnsi="Cambria Math"/>
            <w:szCs w:val="24"/>
            <w:lang w:val="en-US"/>
          </w:rPr>
          <m:t>kernel_size</m:t>
        </m:r>
      </m:oMath>
      <w:r w:rsidR="005526D1">
        <w:rPr>
          <w:szCs w:val="24"/>
          <w:lang w:val="en-US"/>
        </w:rPr>
        <w:t xml:space="preserve"> is the </w:t>
      </w:r>
      <w:r w:rsidR="00BA541F">
        <w:rPr>
          <w:szCs w:val="24"/>
          <w:lang w:val="en-US"/>
        </w:rPr>
        <w:t xml:space="preserve">length of the sides of the quadrats converted to pixels. </w:t>
      </w:r>
    </w:p>
    <w:p w14:paraId="5A595104" w14:textId="5BB30073" w:rsidR="00BA357F" w:rsidRDefault="00B16F53" w:rsidP="004D7B5D">
      <w:pPr>
        <w:spacing w:line="360" w:lineRule="auto"/>
        <w:rPr>
          <w:lang w:val="en-US"/>
        </w:rPr>
      </w:pPr>
      <w:r>
        <w:rPr>
          <w:lang w:val="en-US"/>
        </w:rPr>
        <w:t>Identification of peaks was done by generating contour lines at 85% of maximum dose</w:t>
      </w:r>
      <w:r w:rsidR="00677904">
        <w:rPr>
          <w:lang w:val="en-US"/>
        </w:rPr>
        <w:t>. To exclude sporadical</w:t>
      </w:r>
      <w:r w:rsidR="00E80CCB">
        <w:rPr>
          <w:lang w:val="en-US"/>
        </w:rPr>
        <w:t>ly occurring</w:t>
      </w:r>
      <w:r w:rsidR="00677904">
        <w:rPr>
          <w:lang w:val="en-US"/>
        </w:rPr>
        <w:t xml:space="preserve"> high intensity pixels, which did not constitute </w:t>
      </w:r>
      <w:r w:rsidR="00F319E2">
        <w:rPr>
          <w:lang w:val="en-US"/>
        </w:rPr>
        <w:t xml:space="preserve">peak doses, we </w:t>
      </w:r>
      <w:r w:rsidR="00F714B1">
        <w:rPr>
          <w:lang w:val="en-US"/>
        </w:rPr>
        <w:t xml:space="preserve">only included lines surpassing </w:t>
      </w:r>
      <w:r w:rsidR="00604A12">
        <w:rPr>
          <w:lang w:val="en-US"/>
        </w:rPr>
        <w:t>500</w:t>
      </w:r>
      <w:r w:rsidR="000210BD">
        <w:rPr>
          <w:lang w:val="en-US"/>
        </w:rPr>
        <w:t xml:space="preserve"> </w:t>
      </w:r>
      <w:r w:rsidR="00604A12">
        <w:rPr>
          <w:lang w:val="en-US"/>
        </w:rPr>
        <w:t xml:space="preserve">pixels. </w:t>
      </w:r>
      <w:r w:rsidR="007B67BE">
        <w:rPr>
          <w:lang w:val="en-US"/>
        </w:rPr>
        <w:t xml:space="preserve">The two loops are looping over rows and columns in the </w:t>
      </w:r>
      <w:r w:rsidR="00253E9A">
        <w:rPr>
          <w:lang w:val="en-US"/>
        </w:rPr>
        <w:t xml:space="preserve">pooled </w:t>
      </w:r>
      <w:r w:rsidR="004E73E6">
        <w:rPr>
          <w:lang w:val="en-US"/>
        </w:rPr>
        <w:t xml:space="preserve">image, jumping from quadrat center to quadrat center. </w:t>
      </w:r>
      <w:r w:rsidR="00307D03">
        <w:rPr>
          <w:lang w:val="en-US"/>
        </w:rPr>
        <w:t>For all centers</w:t>
      </w:r>
      <w:r w:rsidR="0058215B">
        <w:rPr>
          <w:lang w:val="en-US"/>
        </w:rPr>
        <w:t>,</w:t>
      </w:r>
      <w:r w:rsidR="00307D03">
        <w:rPr>
          <w:lang w:val="en-US"/>
        </w:rPr>
        <w:t xml:space="preserve"> </w:t>
      </w:r>
      <w:r w:rsidR="00447E01">
        <w:rPr>
          <w:lang w:val="en-US"/>
        </w:rPr>
        <w:t xml:space="preserve">the algorithm finds </w:t>
      </w:r>
      <w:r w:rsidR="00F6122E">
        <w:rPr>
          <w:lang w:val="en-US"/>
        </w:rPr>
        <w:t xml:space="preserve">the smallest Euclidean distance between the center and </w:t>
      </w:r>
      <w:r w:rsidR="00AC7D49">
        <w:rPr>
          <w:lang w:val="en-US"/>
        </w:rPr>
        <w:t xml:space="preserve">each </w:t>
      </w:r>
      <w:r w:rsidR="00312743">
        <w:rPr>
          <w:lang w:val="en-US"/>
        </w:rPr>
        <w:t>peak</w:t>
      </w:r>
      <w:r w:rsidR="00C67C96">
        <w:rPr>
          <w:lang w:val="en-US"/>
        </w:rPr>
        <w:t xml:space="preserve"> contour lines</w:t>
      </w:r>
      <w:r w:rsidR="002A4817">
        <w:rPr>
          <w:lang w:val="en-US"/>
        </w:rPr>
        <w:t>.</w:t>
      </w:r>
      <w:r w:rsidR="003A3E1A">
        <w:rPr>
          <w:lang w:val="en-US"/>
        </w:rPr>
        <w:t xml:space="preserve"> </w:t>
      </w:r>
      <w:r w:rsidR="002A4817">
        <w:rPr>
          <w:lang w:val="en-US"/>
        </w:rPr>
        <w:t>It then</w:t>
      </w:r>
      <w:r w:rsidR="003A3E1A">
        <w:rPr>
          <w:lang w:val="en-US"/>
        </w:rPr>
        <w:t xml:space="preserve"> saves the smallest distance</w:t>
      </w:r>
      <w:r w:rsidR="00E45D20">
        <w:rPr>
          <w:lang w:val="en-US"/>
        </w:rPr>
        <w:t>,</w:t>
      </w:r>
      <w:r w:rsidR="003A3E1A">
        <w:rPr>
          <w:lang w:val="en-US"/>
        </w:rPr>
        <w:t xml:space="preserve"> </w:t>
      </w:r>
      <w:r w:rsidR="00E45D20">
        <w:rPr>
          <w:lang w:val="en-US"/>
        </w:rPr>
        <w:t>i</w:t>
      </w:r>
      <w:r w:rsidR="00E35C61">
        <w:rPr>
          <w:lang w:val="en-US"/>
        </w:rPr>
        <w:t>.e., it finds the distance to all the peaks</w:t>
      </w:r>
      <w:r w:rsidR="00721C53">
        <w:rPr>
          <w:lang w:val="en-US"/>
        </w:rPr>
        <w:t xml:space="preserve"> and</w:t>
      </w:r>
      <w:r w:rsidR="00E35C61">
        <w:rPr>
          <w:lang w:val="en-US"/>
        </w:rPr>
        <w:t xml:space="preserve"> </w:t>
      </w:r>
      <w:r w:rsidR="00721C53">
        <w:rPr>
          <w:lang w:val="en-US"/>
        </w:rPr>
        <w:t>stores the smallest one in</w:t>
      </w:r>
      <w:r w:rsidR="00E24A76">
        <w:rPr>
          <w:lang w:val="en-US"/>
        </w:rPr>
        <w:t xml:space="preserve"> a matrix</w:t>
      </w:r>
      <w:r w:rsidR="00E35C61">
        <w:rPr>
          <w:lang w:val="en-US"/>
        </w:rPr>
        <w:t xml:space="preserve">. </w:t>
      </w:r>
      <w:r w:rsidR="00615002">
        <w:rPr>
          <w:lang w:val="en-US"/>
        </w:rPr>
        <w:t xml:space="preserve">If the quadrat is positioned within a peak, then the distance should </w:t>
      </w:r>
      <w:r w:rsidR="008B65F1">
        <w:rPr>
          <w:lang w:val="en-US"/>
        </w:rPr>
        <w:t>be set to</w:t>
      </w:r>
      <w:r w:rsidR="00615002">
        <w:rPr>
          <w:lang w:val="en-US"/>
        </w:rPr>
        <w:t xml:space="preserve"> 0. An if</w:t>
      </w:r>
      <w:r w:rsidR="0073037B">
        <w:rPr>
          <w:lang w:val="en-US"/>
        </w:rPr>
        <w:t>-</w:t>
      </w:r>
      <w:r w:rsidR="00615002">
        <w:rPr>
          <w:lang w:val="en-US"/>
        </w:rPr>
        <w:t xml:space="preserve">test </w:t>
      </w:r>
      <w:r w:rsidR="00A641ED">
        <w:rPr>
          <w:lang w:val="en-US"/>
        </w:rPr>
        <w:t xml:space="preserve">handles this </w:t>
      </w:r>
      <w:r w:rsidR="00317B22">
        <w:rPr>
          <w:lang w:val="en-US"/>
        </w:rPr>
        <w:t xml:space="preserve">scenario. </w:t>
      </w:r>
      <w:r w:rsidR="00317B22">
        <w:rPr>
          <w:lang w:val="en-US"/>
        </w:rPr>
        <w:br/>
      </w:r>
      <w:r w:rsidR="00D151E5">
        <w:rPr>
          <w:lang w:val="en-US"/>
        </w:rPr>
        <w:t xml:space="preserve">When looping over the </w:t>
      </w:r>
      <w:r w:rsidR="00A63985">
        <w:rPr>
          <w:lang w:val="en-US"/>
        </w:rPr>
        <w:t xml:space="preserve">quadrat centers </w:t>
      </w:r>
      <w:r w:rsidR="00DF67BD">
        <w:rPr>
          <w:lang w:val="en-US"/>
        </w:rPr>
        <w:t>in the pooled image</w:t>
      </w:r>
      <w:r w:rsidR="0066289C">
        <w:rPr>
          <w:lang w:val="en-US"/>
        </w:rPr>
        <w:t>,</w:t>
      </w:r>
      <w:r w:rsidR="00A266D7">
        <w:rPr>
          <w:lang w:val="en-US"/>
        </w:rPr>
        <w:t xml:space="preserve"> index</w:t>
      </w:r>
      <w:r w:rsidR="00AC392F" w:rsidRPr="00501A72">
        <w:rPr>
          <w:i/>
          <w:iCs/>
          <w:lang w:val="en-US"/>
        </w:rPr>
        <w:t xml:space="preserve"> </w:t>
      </w:r>
      <w:r w:rsidR="0011774E" w:rsidRPr="00501A72">
        <w:rPr>
          <w:i/>
          <w:iCs/>
          <w:lang w:val="en-US"/>
        </w:rPr>
        <w:t>i</w:t>
      </w:r>
      <w:r w:rsidR="0011774E">
        <w:rPr>
          <w:lang w:val="en-US"/>
        </w:rPr>
        <w:t xml:space="preserve"> is not 0,1,2 etc</w:t>
      </w:r>
      <w:r w:rsidR="00801A20">
        <w:rPr>
          <w:lang w:val="en-US"/>
        </w:rPr>
        <w:t>.</w:t>
      </w:r>
      <w:r w:rsidR="00CC709D">
        <w:rPr>
          <w:lang w:val="en-US"/>
        </w:rPr>
        <w:t>,</w:t>
      </w:r>
      <w:r w:rsidR="003C1170">
        <w:rPr>
          <w:lang w:val="en-US"/>
        </w:rPr>
        <w:t xml:space="preserve"> </w:t>
      </w:r>
      <w:r w:rsidR="00801A20">
        <w:rPr>
          <w:lang w:val="en-US"/>
        </w:rPr>
        <w:t>but</w:t>
      </w:r>
      <w:r w:rsidR="008401BC">
        <w:rPr>
          <w:lang w:val="en-US"/>
        </w:rPr>
        <w:t xml:space="preserve"> </w:t>
      </w:r>
      <w:r w:rsidR="00AA1802">
        <w:rPr>
          <w:lang w:val="en-US"/>
        </w:rPr>
        <w:t xml:space="preserve">will </w:t>
      </w:r>
      <w:r w:rsidR="00DC0D66">
        <w:rPr>
          <w:lang w:val="en-US"/>
        </w:rPr>
        <w:t>follow</w:t>
      </w:r>
      <w:r w:rsidR="00D22C37">
        <w:rPr>
          <w:lang w:val="en-US"/>
        </w:rPr>
        <w:t xml:space="preserve"> </w:t>
      </w:r>
      <m:oMath>
        <m:nary>
          <m:naryPr>
            <m:chr m:val="∑"/>
            <m:supHide m:val="1"/>
            <m:ctrlPr>
              <w:rPr>
                <w:rFonts w:ascii="Cambria Math" w:hAnsi="Cambria Math"/>
                <w:i/>
                <w:lang w:val="en-US"/>
              </w:rPr>
            </m:ctrlPr>
          </m:naryPr>
          <m:sub>
            <m:r>
              <w:rPr>
                <w:rFonts w:ascii="Cambria Math" w:hAnsi="Cambria Math"/>
                <w:lang w:val="en-US"/>
              </w:rPr>
              <m:t>k=0</m:t>
            </m:r>
          </m:sub>
          <m:sup/>
          <m:e>
            <m:f>
              <m:fPr>
                <m:ctrlPr>
                  <w:rPr>
                    <w:rFonts w:ascii="Cambria Math" w:hAnsi="Cambria Math"/>
                    <w:i/>
                    <w:lang w:val="en-US"/>
                  </w:rPr>
                </m:ctrlPr>
              </m:fPr>
              <m:num>
                <m:r>
                  <m:rPr>
                    <m:nor/>
                  </m:rPr>
                  <w:rPr>
                    <w:rFonts w:ascii="Cambria Math" w:hAnsi="Cambria Math"/>
                    <w:lang w:val="en-US"/>
                  </w:rPr>
                  <m:t>kernel_size</m:t>
                </m:r>
                <m:ctrlPr>
                  <w:rPr>
                    <w:rFonts w:ascii="Cambria Math" w:hAnsi="Cambria Math"/>
                    <w:lang w:val="en-US"/>
                  </w:rPr>
                </m:ctrlPr>
              </m:num>
              <m:den>
                <m:r>
                  <w:rPr>
                    <w:rFonts w:ascii="Cambria Math" w:hAnsi="Cambria Math"/>
                    <w:lang w:val="en-US"/>
                  </w:rPr>
                  <m:t>2</m:t>
                </m:r>
              </m:den>
            </m:f>
            <m:r>
              <w:rPr>
                <w:rFonts w:ascii="Cambria Math" w:hAnsi="Cambria Math"/>
                <w:lang w:val="en-US"/>
              </w:rPr>
              <m:t>+</m:t>
            </m:r>
            <m:r>
              <m:rPr>
                <m:nor/>
              </m:rPr>
              <w:rPr>
                <w:rFonts w:ascii="Cambria Math" w:hAnsi="Cambria Math"/>
                <w:lang w:val="en-US"/>
              </w:rPr>
              <m:t>kernel_size</m:t>
            </m:r>
            <m:r>
              <w:rPr>
                <w:rFonts w:ascii="Cambria Math" w:hAnsi="Cambria Math"/>
                <w:lang w:val="en-US"/>
              </w:rPr>
              <m:t>⋅k</m:t>
            </m:r>
          </m:e>
        </m:nary>
        <m:r>
          <w:rPr>
            <w:rFonts w:ascii="Cambria Math" w:hAnsi="Cambria Math"/>
            <w:lang w:val="en-US"/>
          </w:rPr>
          <m:t>,</m:t>
        </m:r>
      </m:oMath>
      <w:r w:rsidR="00ED5B50">
        <w:rPr>
          <w:rFonts w:eastAsiaTheme="minorEastAsia"/>
          <w:lang w:val="en-US"/>
        </w:rPr>
        <w:t xml:space="preserve"> where k </w:t>
      </w:r>
      <w:r w:rsidR="00721E76">
        <w:rPr>
          <w:rFonts w:eastAsiaTheme="minorEastAsia"/>
          <w:lang w:val="en-US"/>
        </w:rPr>
        <w:t>represents the iteration we are</w:t>
      </w:r>
      <w:r w:rsidR="00852D8F">
        <w:rPr>
          <w:rFonts w:eastAsiaTheme="minorEastAsia"/>
          <w:lang w:val="en-US"/>
        </w:rPr>
        <w:t xml:space="preserve"> currently</w:t>
      </w:r>
      <w:r w:rsidR="00721E76">
        <w:rPr>
          <w:rFonts w:eastAsiaTheme="minorEastAsia"/>
          <w:lang w:val="en-US"/>
        </w:rPr>
        <w:t xml:space="preserve"> on</w:t>
      </w:r>
      <w:r w:rsidR="00801A20">
        <w:rPr>
          <w:rFonts w:eastAsiaTheme="minorEastAsia"/>
          <w:lang w:val="en-US"/>
        </w:rPr>
        <w:t xml:space="preserve">. </w:t>
      </w:r>
      <w:r w:rsidR="00801A20">
        <w:rPr>
          <w:lang w:val="en-US"/>
        </w:rPr>
        <w:t>In the case of a 3 x 3 mm</w:t>
      </w:r>
      <w:r w:rsidR="00801A20">
        <w:rPr>
          <w:vertAlign w:val="superscript"/>
          <w:lang w:val="en-US"/>
        </w:rPr>
        <w:t>2</w:t>
      </w:r>
      <w:r w:rsidR="00801A20">
        <w:rPr>
          <w:lang w:val="en-US"/>
        </w:rPr>
        <w:t xml:space="preserve"> quadrat, converted to 141 x 141 pixels using the 47 pixels per mm conversion from equation </w:t>
      </w:r>
      <w:r w:rsidR="00801A20">
        <w:rPr>
          <w:lang w:val="en-US"/>
        </w:rPr>
        <w:fldChar w:fldCharType="begin"/>
      </w:r>
      <w:r w:rsidR="00801A20">
        <w:rPr>
          <w:lang w:val="en-US"/>
        </w:rPr>
        <w:instrText xml:space="preserve"> REF _Ref102394973 \h </w:instrText>
      </w:r>
      <w:r w:rsidR="004D7B5D">
        <w:rPr>
          <w:lang w:val="en-US"/>
        </w:rPr>
        <w:instrText xml:space="preserve"> \* MERGEFORMAT </w:instrText>
      </w:r>
      <w:r w:rsidR="00801A20">
        <w:rPr>
          <w:lang w:val="en-US"/>
        </w:rPr>
      </w:r>
      <w:r w:rsidR="00801A20">
        <w:rPr>
          <w:lang w:val="en-US"/>
        </w:rPr>
        <w:fldChar w:fldCharType="separate"/>
      </w:r>
      <w:r w:rsidR="00380EB7" w:rsidRPr="00380EB7">
        <w:rPr>
          <w:noProof/>
          <w:lang w:val="en-US"/>
        </w:rPr>
        <w:t>2</w:t>
      </w:r>
      <w:r w:rsidR="00380EB7" w:rsidRPr="00380EB7">
        <w:rPr>
          <w:noProof/>
          <w:lang w:val="en-US"/>
        </w:rPr>
        <w:noBreakHyphen/>
        <w:t>9</w:t>
      </w:r>
      <w:r w:rsidR="00801A20">
        <w:rPr>
          <w:lang w:val="en-US"/>
        </w:rPr>
        <w:fldChar w:fldCharType="end"/>
      </w:r>
      <w:r w:rsidR="00801A20">
        <w:rPr>
          <w:lang w:val="en-US"/>
        </w:rPr>
        <w:t xml:space="preserve">, </w:t>
      </w:r>
      <w:r w:rsidR="00801A20" w:rsidRPr="00721E76">
        <w:rPr>
          <w:i/>
          <w:iCs/>
          <w:lang w:val="en-US"/>
        </w:rPr>
        <w:t>i</w:t>
      </w:r>
      <w:r w:rsidR="00801A20">
        <w:rPr>
          <w:lang w:val="en-US"/>
        </w:rPr>
        <w:t xml:space="preserve"> becomes 70,211,352 etc.</w:t>
      </w:r>
      <w:r w:rsidR="00C723C7">
        <w:rPr>
          <w:lang w:val="en-US"/>
        </w:rPr>
        <w:t xml:space="preserve"> </w:t>
      </w:r>
      <w:r w:rsidR="00A50449">
        <w:rPr>
          <w:lang w:val="en-US"/>
        </w:rPr>
        <w:t xml:space="preserve">One cannot index the distance matrix using </w:t>
      </w:r>
      <w:r w:rsidR="00704F76">
        <w:rPr>
          <w:lang w:val="en-US"/>
        </w:rPr>
        <w:t>these values.</w:t>
      </w:r>
      <w:r w:rsidR="00704F76">
        <w:rPr>
          <w:lang w:val="en-US"/>
        </w:rPr>
        <w:br/>
      </w:r>
      <w:r w:rsidR="00472067">
        <w:rPr>
          <w:lang w:val="en-US"/>
        </w:rPr>
        <w:t xml:space="preserve">It was therefore necessary to find a general expression to </w:t>
      </w:r>
      <w:r w:rsidR="00964400">
        <w:rPr>
          <w:lang w:val="en-US"/>
        </w:rPr>
        <w:t>downscale</w:t>
      </w:r>
      <w:r w:rsidR="00472067">
        <w:rPr>
          <w:lang w:val="en-US"/>
        </w:rPr>
        <w:t xml:space="preserve"> the indexes, so they bec</w:t>
      </w:r>
      <w:r w:rsidR="00964400">
        <w:rPr>
          <w:lang w:val="en-US"/>
        </w:rPr>
        <w:t>o</w:t>
      </w:r>
      <w:r w:rsidR="00472067">
        <w:rPr>
          <w:lang w:val="en-US"/>
        </w:rPr>
        <w:t>me 0,1,2 etc.</w:t>
      </w:r>
      <w:r w:rsidR="00A43B3E">
        <w:rPr>
          <w:lang w:val="en-US"/>
        </w:rPr>
        <w:t xml:space="preserve"> </w:t>
      </w:r>
      <w:r w:rsidR="00EB7B58">
        <w:rPr>
          <w:lang w:val="en-US"/>
        </w:rPr>
        <w:t>For the case of odd quadrat</w:t>
      </w:r>
      <w:r w:rsidR="00880D4D">
        <w:rPr>
          <w:lang w:val="en-US"/>
        </w:rPr>
        <w:t xml:space="preserve"> pixel</w:t>
      </w:r>
      <w:r w:rsidR="00EB7B58">
        <w:rPr>
          <w:lang w:val="en-US"/>
        </w:rPr>
        <w:t xml:space="preserve"> </w:t>
      </w:r>
      <w:r w:rsidR="00A42319">
        <w:rPr>
          <w:lang w:val="en-US"/>
        </w:rPr>
        <w:t>size,</w:t>
      </w:r>
      <w:r w:rsidR="00EB7B58">
        <w:rPr>
          <w:lang w:val="en-US"/>
        </w:rPr>
        <w:t xml:space="preserve"> </w:t>
      </w:r>
      <w:r w:rsidR="00880D4D">
        <w:rPr>
          <w:lang w:val="en-US"/>
        </w:rPr>
        <w:t xml:space="preserve">we used the formula </w:t>
      </w:r>
    </w:p>
    <w:p w14:paraId="79B0D4D4" w14:textId="534019E9" w:rsidR="00880D4D" w:rsidRPr="00485887" w:rsidRDefault="00AB0A9B" w:rsidP="004D7B5D">
      <w:pPr>
        <w:spacing w:line="360" w:lineRule="auto"/>
        <w:rPr>
          <w:rFonts w:eastAsiaTheme="minorEastAsia"/>
          <w:lang w:val="en-US"/>
        </w:rPr>
      </w:pPr>
      <m:oMathPara>
        <m:oMath>
          <m:r>
            <w:rPr>
              <w:rFonts w:ascii="Cambria Math" w:hAnsi="Cambria Math"/>
              <w:lang w:val="en-US"/>
            </w:rPr>
            <m:t>i-</m:t>
          </m:r>
          <m:f>
            <m:fPr>
              <m:ctrlPr>
                <w:rPr>
                  <w:rFonts w:ascii="Cambria Math" w:hAnsi="Cambria Math"/>
                  <w:i/>
                  <w:lang w:val="en-US"/>
                </w:rPr>
              </m:ctrlPr>
            </m:fPr>
            <m:num>
              <m:r>
                <m:rPr>
                  <m:nor/>
                </m:rPr>
                <w:rPr>
                  <w:rFonts w:ascii="Cambria Math" w:hAnsi="Cambria Math"/>
                  <w:lang w:val="en-US"/>
                </w:rPr>
                <m:t>kernel_size</m:t>
              </m:r>
            </m:num>
            <m:den>
              <m:r>
                <w:rPr>
                  <w:rFonts w:ascii="Cambria Math" w:hAnsi="Cambria Math"/>
                  <w:lang w:val="en-US"/>
                </w:rPr>
                <m:t>2</m:t>
              </m:r>
            </m:den>
          </m:f>
          <m:r>
            <w:rPr>
              <w:rFonts w:ascii="Cambria Math" w:hAnsi="Cambria Math"/>
              <w:lang w:val="en-US"/>
            </w:rPr>
            <m:t>⋅</m:t>
          </m:r>
          <m:r>
            <m:rPr>
              <m:nor/>
            </m:rPr>
            <w:rPr>
              <w:rFonts w:ascii="Cambria Math" w:hAnsi="Cambria Math"/>
              <w:lang w:val="en-US"/>
            </w:rPr>
            <m:t>odd_i</m:t>
          </m:r>
          <m:r>
            <w:rPr>
              <w:rFonts w:ascii="Cambria Math" w:hAnsi="Cambria Math"/>
              <w:lang w:val="en-US"/>
            </w:rPr>
            <m:t xml:space="preserve"> , </m:t>
          </m:r>
        </m:oMath>
      </m:oMathPara>
    </w:p>
    <w:p w14:paraId="3FD4B120" w14:textId="1EABB8AA" w:rsidR="00485887" w:rsidRPr="00450542" w:rsidRDefault="00D94075" w:rsidP="00450542">
      <w:pPr>
        <w:rPr>
          <w:lang w:val="en-US"/>
        </w:rPr>
      </w:pPr>
      <w:r>
        <w:rPr>
          <w:rFonts w:eastAsiaTheme="minorEastAsia"/>
          <w:noProof/>
          <w:lang w:val="en-US"/>
        </w:rPr>
        <w:lastRenderedPageBreak/>
        <w:drawing>
          <wp:anchor distT="0" distB="0" distL="114300" distR="114300" simplePos="0" relativeHeight="251862016" behindDoc="1" locked="0" layoutInCell="1" allowOverlap="1" wp14:anchorId="25E1002C" wp14:editId="03E9DC4B">
            <wp:simplePos x="0" y="0"/>
            <wp:positionH relativeFrom="column">
              <wp:posOffset>-495598</wp:posOffset>
            </wp:positionH>
            <wp:positionV relativeFrom="paragraph">
              <wp:posOffset>-7620</wp:posOffset>
            </wp:positionV>
            <wp:extent cx="2981325" cy="3500028"/>
            <wp:effectExtent l="0" t="0" r="0" b="5715"/>
            <wp:wrapTight wrapText="bothSides">
              <wp:wrapPolygon edited="0">
                <wp:start x="0" y="0"/>
                <wp:lineTo x="0" y="21518"/>
                <wp:lineTo x="21393" y="21518"/>
                <wp:lineTo x="21393" y="0"/>
                <wp:lineTo x="0" y="0"/>
              </wp:wrapPolygon>
            </wp:wrapTight>
            <wp:docPr id="68" name="Picture 68"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 bubbl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1325" cy="3500028"/>
                    </a:xfrm>
                    <a:prstGeom prst="rect">
                      <a:avLst/>
                    </a:prstGeom>
                  </pic:spPr>
                </pic:pic>
              </a:graphicData>
            </a:graphic>
          </wp:anchor>
        </w:drawing>
      </w:r>
      <w:r w:rsidR="00485887">
        <w:rPr>
          <w:rFonts w:eastAsiaTheme="minorEastAsia"/>
          <w:lang w:val="en-US"/>
        </w:rPr>
        <w:t xml:space="preserve">where odd_i </w:t>
      </w:r>
      <w:r w:rsidR="00A42319">
        <w:rPr>
          <w:rFonts w:eastAsiaTheme="minorEastAsia"/>
          <w:lang w:val="en-US"/>
        </w:rPr>
        <w:t>is 1,3,5 etc.</w:t>
      </w:r>
      <w:r w:rsidR="0027542C">
        <w:rPr>
          <w:rFonts w:eastAsiaTheme="minorEastAsia"/>
          <w:lang w:val="en-US"/>
        </w:rPr>
        <w:t xml:space="preserve"> The formula is equivalent for i and j.  </w:t>
      </w:r>
      <w:r w:rsidR="00042519">
        <w:rPr>
          <w:rFonts w:eastAsiaTheme="minorEastAsia"/>
          <w:lang w:val="en-US"/>
        </w:rPr>
        <w:t xml:space="preserve">The resulting distance measurement are illustrated in </w:t>
      </w:r>
      <w:r w:rsidR="008345E1">
        <w:rPr>
          <w:rFonts w:eastAsiaTheme="minorEastAsia"/>
          <w:lang w:val="en-US"/>
        </w:rPr>
        <w:fldChar w:fldCharType="begin"/>
      </w:r>
      <w:r w:rsidR="008345E1">
        <w:rPr>
          <w:rFonts w:eastAsiaTheme="minorEastAsia"/>
          <w:lang w:val="en-US"/>
        </w:rPr>
        <w:instrText xml:space="preserve"> REF _Ref102398450 \h </w:instrText>
      </w:r>
      <w:r w:rsidR="004D7B5D">
        <w:rPr>
          <w:rFonts w:eastAsiaTheme="minorEastAsia"/>
          <w:lang w:val="en-US"/>
        </w:rPr>
        <w:instrText xml:space="preserve"> \* MERGEFORMAT </w:instrText>
      </w:r>
      <w:r w:rsidR="008345E1">
        <w:rPr>
          <w:rFonts w:eastAsiaTheme="minorEastAsia"/>
          <w:lang w:val="en-US"/>
        </w:rPr>
      </w:r>
      <w:r w:rsidR="008345E1">
        <w:rPr>
          <w:rFonts w:eastAsiaTheme="minorEastAsia"/>
          <w:lang w:val="en-US"/>
        </w:rPr>
        <w:fldChar w:fldCharType="separate"/>
      </w:r>
      <w:r w:rsidR="00380EB7" w:rsidRPr="00A63DF8">
        <w:rPr>
          <w:lang w:val="en-US"/>
        </w:rPr>
        <w:t xml:space="preserve">Figure </w:t>
      </w:r>
      <w:r w:rsidR="00380EB7">
        <w:rPr>
          <w:noProof/>
          <w:lang w:val="en-US"/>
        </w:rPr>
        <w:t>2</w:t>
      </w:r>
      <w:r w:rsidR="00380EB7">
        <w:rPr>
          <w:noProof/>
          <w:lang w:val="en-US"/>
        </w:rPr>
        <w:noBreakHyphen/>
        <w:t>19</w:t>
      </w:r>
      <w:r w:rsidR="008345E1">
        <w:rPr>
          <w:rFonts w:eastAsiaTheme="minorEastAsia"/>
          <w:lang w:val="en-US"/>
        </w:rPr>
        <w:fldChar w:fldCharType="end"/>
      </w:r>
      <w:r w:rsidR="008345E1">
        <w:rPr>
          <w:rFonts w:eastAsiaTheme="minorEastAsia"/>
          <w:lang w:val="en-US"/>
        </w:rPr>
        <w:t>.</w:t>
      </w:r>
    </w:p>
    <w:p w14:paraId="003376A4" w14:textId="00E608A2" w:rsidR="00680FA2" w:rsidRPr="0075160D" w:rsidRDefault="00680FA2" w:rsidP="004D7B5D">
      <w:pPr>
        <w:keepNext/>
        <w:spacing w:line="360" w:lineRule="auto"/>
        <w:rPr>
          <w:lang w:val="en-US"/>
        </w:rPr>
      </w:pPr>
    </w:p>
    <w:p w14:paraId="5F7AE669" w14:textId="77777777" w:rsidR="00D94075" w:rsidRDefault="00D94075" w:rsidP="004D7B5D">
      <w:pPr>
        <w:pStyle w:val="Caption"/>
        <w:spacing w:line="360" w:lineRule="auto"/>
        <w:rPr>
          <w:lang w:val="en-US"/>
        </w:rPr>
      </w:pPr>
      <w:bookmarkStart w:id="172" w:name="_Ref102398450"/>
    </w:p>
    <w:p w14:paraId="04D3549D" w14:textId="77777777" w:rsidR="00D94075" w:rsidRDefault="00D94075" w:rsidP="004D7B5D">
      <w:pPr>
        <w:pStyle w:val="Caption"/>
        <w:spacing w:line="360" w:lineRule="auto"/>
        <w:rPr>
          <w:lang w:val="en-US"/>
        </w:rPr>
      </w:pPr>
    </w:p>
    <w:p w14:paraId="51AB86B6" w14:textId="77777777" w:rsidR="00D94075" w:rsidRDefault="00D94075" w:rsidP="004D7B5D">
      <w:pPr>
        <w:pStyle w:val="Caption"/>
        <w:spacing w:line="360" w:lineRule="auto"/>
        <w:rPr>
          <w:lang w:val="en-US"/>
        </w:rPr>
      </w:pPr>
    </w:p>
    <w:p w14:paraId="29E4B713" w14:textId="77777777" w:rsidR="00D94075" w:rsidRDefault="00D94075" w:rsidP="004D7B5D">
      <w:pPr>
        <w:pStyle w:val="Caption"/>
        <w:spacing w:line="360" w:lineRule="auto"/>
        <w:rPr>
          <w:lang w:val="en-US"/>
        </w:rPr>
      </w:pPr>
    </w:p>
    <w:p w14:paraId="08405A04" w14:textId="77777777" w:rsidR="00D94075" w:rsidRDefault="00D94075" w:rsidP="004D7B5D">
      <w:pPr>
        <w:pStyle w:val="Caption"/>
        <w:spacing w:line="360" w:lineRule="auto"/>
        <w:rPr>
          <w:lang w:val="en-US"/>
        </w:rPr>
      </w:pPr>
    </w:p>
    <w:p w14:paraId="60A82364" w14:textId="605D6625" w:rsidR="00D94075" w:rsidRDefault="00680FA2" w:rsidP="00C1684D">
      <w:pPr>
        <w:pStyle w:val="Caption"/>
        <w:spacing w:line="360" w:lineRule="auto"/>
        <w:rPr>
          <w:lang w:val="en-US"/>
        </w:rPr>
      </w:pPr>
      <w:r w:rsidRPr="00A63DF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20</w:t>
      </w:r>
      <w:r w:rsidR="00D862CB">
        <w:rPr>
          <w:lang w:val="en-US"/>
        </w:rPr>
        <w:fldChar w:fldCharType="end"/>
      </w:r>
      <w:bookmarkEnd w:id="172"/>
      <w:r w:rsidRPr="00A63DF8">
        <w:rPr>
          <w:lang w:val="en-US"/>
        </w:rPr>
        <w:t xml:space="preserve">. </w:t>
      </w:r>
      <w:r w:rsidR="00D50A62" w:rsidRPr="00A63DF8">
        <w:rPr>
          <w:lang w:val="en-US"/>
        </w:rPr>
        <w:t>Illustration</w:t>
      </w:r>
      <w:r w:rsidRPr="00A63DF8">
        <w:rPr>
          <w:lang w:val="en-US"/>
        </w:rPr>
        <w:t xml:space="preserve"> of </w:t>
      </w:r>
      <w:r w:rsidR="00A63DF8" w:rsidRPr="00A63DF8">
        <w:rPr>
          <w:lang w:val="en-US"/>
        </w:rPr>
        <w:t>nearest p</w:t>
      </w:r>
      <w:r w:rsidR="00A63DF8">
        <w:rPr>
          <w:lang w:val="en-US"/>
        </w:rPr>
        <w:t>eak distance for all quadrats of size 3 x 3 mm</w:t>
      </w:r>
      <w:r w:rsidR="00A63DF8">
        <w:rPr>
          <w:vertAlign w:val="superscript"/>
          <w:lang w:val="en-US"/>
        </w:rPr>
        <w:t>2</w:t>
      </w:r>
      <w:r w:rsidR="004F046B">
        <w:rPr>
          <w:lang w:val="en-US"/>
        </w:rPr>
        <w:t xml:space="preserve"> with dotted GRID configuration. </w:t>
      </w:r>
      <w:r w:rsidR="008043E0">
        <w:rPr>
          <w:lang w:val="en-US"/>
        </w:rPr>
        <w:t>The distances of quadrats with center located inside a peak, are not found.</w:t>
      </w:r>
    </w:p>
    <w:p w14:paraId="1DC0E9B5" w14:textId="77777777" w:rsidR="00494D62" w:rsidRDefault="00494D62" w:rsidP="00494D62">
      <w:pPr>
        <w:rPr>
          <w:lang w:val="en-US"/>
        </w:rPr>
      </w:pPr>
    </w:p>
    <w:p w14:paraId="2B64D9C6" w14:textId="77777777" w:rsidR="00450542" w:rsidRPr="00494D62" w:rsidRDefault="00450542" w:rsidP="00494D62">
      <w:pPr>
        <w:rPr>
          <w:lang w:val="en-US"/>
        </w:rPr>
      </w:pPr>
    </w:p>
    <w:p w14:paraId="15D33B52" w14:textId="191D9623" w:rsidR="00012346" w:rsidRDefault="00E8617A" w:rsidP="004D7B5D">
      <w:pPr>
        <w:pStyle w:val="Heading4"/>
        <w:spacing w:line="360" w:lineRule="auto"/>
        <w:rPr>
          <w:lang w:val="en-US"/>
        </w:rPr>
      </w:pPr>
      <w:bookmarkStart w:id="173" w:name="_Ref102483652"/>
      <w:r>
        <w:rPr>
          <w:lang w:val="en-US"/>
        </w:rPr>
        <w:t>Model Evaluation</w:t>
      </w:r>
      <w:bookmarkEnd w:id="173"/>
    </w:p>
    <w:p w14:paraId="6A4C0C8C" w14:textId="7D78A2CD" w:rsidR="00AE3BCE" w:rsidRDefault="006D6E01" w:rsidP="004D7B5D">
      <w:pPr>
        <w:spacing w:line="360" w:lineRule="auto"/>
        <w:rPr>
          <w:lang w:val="en-US"/>
        </w:rPr>
      </w:pPr>
      <w:r>
        <w:rPr>
          <w:lang w:val="en-US"/>
        </w:rPr>
        <w:t xml:space="preserve">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 xml:space="preserve"> test was performed to </w:t>
      </w:r>
      <w:r w:rsidR="001248D0">
        <w:rPr>
          <w:rFonts w:eastAsiaTheme="minorEastAsia"/>
          <w:lang w:val="en-US"/>
        </w:rPr>
        <w:t xml:space="preserve">be the first indicator of goodness of fit. </w:t>
      </w:r>
      <w:r w:rsidR="001248D0" w:rsidRPr="00CA0022">
        <w:rPr>
          <w:rFonts w:eastAsiaTheme="minorEastAsia"/>
          <w:i/>
          <w:iCs/>
          <w:lang w:val="en-US"/>
        </w:rPr>
        <w:t>Statsmodels</w:t>
      </w:r>
      <w:r w:rsidR="001248D0">
        <w:rPr>
          <w:rFonts w:eastAsiaTheme="minorEastAsia"/>
          <w:lang w:val="en-US"/>
        </w:rPr>
        <w:t xml:space="preserve"> provide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1248D0">
        <w:rPr>
          <w:rFonts w:eastAsiaTheme="minorEastAsia"/>
          <w:lang w:val="en-US"/>
        </w:rPr>
        <w:t xml:space="preserve"> </w:t>
      </w:r>
      <w:r w:rsidR="00CA0022">
        <w:rPr>
          <w:rFonts w:eastAsiaTheme="minorEastAsia"/>
          <w:lang w:val="en-US"/>
        </w:rPr>
        <w:t xml:space="preserve">value, and we could use the </w:t>
      </w:r>
      <w:r w:rsidR="00E028E8">
        <w:rPr>
          <w:rFonts w:eastAsiaTheme="minorEastAsia"/>
          <w:lang w:val="en-US"/>
        </w:rPr>
        <w:t xml:space="preserve">cumulative </w:t>
      </w:r>
      <w:r w:rsidR="003661BD">
        <w:rPr>
          <w:rFonts w:eastAsiaTheme="minorEastAsia"/>
          <w:lang w:val="en-US"/>
        </w:rPr>
        <w:t xml:space="preserve">distribution function from the </w:t>
      </w:r>
      <w:proofErr w:type="gramStart"/>
      <w:r w:rsidR="003661BD" w:rsidRPr="003661BD">
        <w:rPr>
          <w:rFonts w:eastAsiaTheme="minorEastAsia"/>
          <w:i/>
          <w:iCs/>
          <w:lang w:val="en-US"/>
        </w:rPr>
        <w:t>scipy.stats</w:t>
      </w:r>
      <w:proofErr w:type="gramEnd"/>
      <w:r w:rsidR="003661BD">
        <w:rPr>
          <w:rFonts w:eastAsiaTheme="minorEastAsia"/>
          <w:lang w:val="en-US"/>
        </w:rPr>
        <w:t xml:space="preserve"> library</w:t>
      </w:r>
      <w:r w:rsidR="00E028E8">
        <w:rPr>
          <w:rFonts w:eastAsiaTheme="minorEastAsia"/>
          <w:lang w:val="en-US"/>
        </w:rPr>
        <w:t xml:space="preserve"> </w:t>
      </w:r>
      <w:r w:rsidR="00CA0022">
        <w:rPr>
          <w:rFonts w:eastAsiaTheme="minorEastAsia"/>
          <w:lang w:val="en-US"/>
        </w:rPr>
        <w:t>to</w:t>
      </w:r>
      <w:r w:rsidR="003661BD">
        <w:rPr>
          <w:rFonts w:eastAsiaTheme="minorEastAsia"/>
          <w:lang w:val="en-US"/>
        </w:rPr>
        <w:t xml:space="preserve"> calculate the p-value. </w:t>
      </w:r>
      <w:r w:rsidR="00CA0022">
        <w:rPr>
          <w:rFonts w:eastAsiaTheme="minorEastAsia"/>
          <w:lang w:val="en-US"/>
        </w:rPr>
        <w:t xml:space="preserve"> </w:t>
      </w:r>
      <w:r w:rsidR="00356445">
        <w:rPr>
          <w:lang w:val="en-US"/>
        </w:rPr>
        <w:t xml:space="preserve">Introducing more </w:t>
      </w:r>
      <w:r w:rsidR="009C45B7">
        <w:rPr>
          <w:lang w:val="en-US"/>
        </w:rPr>
        <w:t>explanatory variables</w:t>
      </w:r>
      <w:r w:rsidR="00356445">
        <w:rPr>
          <w:lang w:val="en-US"/>
        </w:rPr>
        <w:t xml:space="preserve"> </w:t>
      </w:r>
      <w:r w:rsidR="00680221">
        <w:rPr>
          <w:lang w:val="en-US"/>
        </w:rPr>
        <w:t xml:space="preserve">might lead to a </w:t>
      </w:r>
      <w:r w:rsidR="00825785">
        <w:rPr>
          <w:lang w:val="en-US"/>
        </w:rPr>
        <w:t xml:space="preserve">better </w:t>
      </w:r>
      <w:r w:rsidR="00D57693">
        <w:rPr>
          <w:lang w:val="en-US"/>
        </w:rPr>
        <w:t>result but</w:t>
      </w:r>
      <w:r w:rsidR="00A125DD">
        <w:rPr>
          <w:lang w:val="en-US"/>
        </w:rPr>
        <w:t xml:space="preserve"> </w:t>
      </w:r>
      <w:r w:rsidR="00970956">
        <w:rPr>
          <w:lang w:val="en-US"/>
        </w:rPr>
        <w:t xml:space="preserve">making a more complex model might lead to </w:t>
      </w:r>
      <w:r w:rsidR="00AA4CD2">
        <w:rPr>
          <w:lang w:val="en-US"/>
        </w:rPr>
        <w:t xml:space="preserve">overfitting. </w:t>
      </w:r>
      <w:r w:rsidR="008449C9">
        <w:rPr>
          <w:lang w:val="en-US"/>
        </w:rPr>
        <w:t xml:space="preserve">The opposite problem occurs if not enough </w:t>
      </w:r>
      <w:r w:rsidR="00D57693">
        <w:rPr>
          <w:lang w:val="en-US"/>
        </w:rPr>
        <w:t xml:space="preserve">complexity is introduced. </w:t>
      </w:r>
      <w:r w:rsidR="006772DB">
        <w:rPr>
          <w:lang w:val="en-US"/>
        </w:rPr>
        <w:br/>
        <w:t xml:space="preserve">Overfitting and underfitting </w:t>
      </w:r>
      <w:r w:rsidR="00E01D2E">
        <w:rPr>
          <w:lang w:val="en-US"/>
        </w:rPr>
        <w:t>is</w:t>
      </w:r>
      <w:r w:rsidR="000B6DE4">
        <w:rPr>
          <w:lang w:val="en-US"/>
        </w:rPr>
        <w:t xml:space="preserve"> illustrated using polynomial fitting in </w:t>
      </w:r>
      <w:r w:rsidR="000B6DE4">
        <w:rPr>
          <w:lang w:val="en-US"/>
        </w:rPr>
        <w:fldChar w:fldCharType="begin"/>
      </w:r>
      <w:r w:rsidR="000B6DE4">
        <w:rPr>
          <w:lang w:val="en-US"/>
        </w:rPr>
        <w:instrText xml:space="preserve"> REF _Ref102485164 \h </w:instrText>
      </w:r>
      <w:r w:rsidR="004D7B5D">
        <w:rPr>
          <w:lang w:val="en-US"/>
        </w:rPr>
        <w:instrText xml:space="preserve"> \* MERGEFORMAT </w:instrText>
      </w:r>
      <w:r w:rsidR="000B6DE4">
        <w:rPr>
          <w:lang w:val="en-US"/>
        </w:rPr>
      </w:r>
      <w:r w:rsidR="000B6DE4">
        <w:rPr>
          <w:lang w:val="en-US"/>
        </w:rPr>
        <w:fldChar w:fldCharType="separate"/>
      </w:r>
      <w:r w:rsidR="00380EB7" w:rsidRPr="004B7F70">
        <w:rPr>
          <w:lang w:val="en-US"/>
        </w:rPr>
        <w:t xml:space="preserve">Figure </w:t>
      </w:r>
      <w:r w:rsidR="00380EB7">
        <w:rPr>
          <w:noProof/>
          <w:lang w:val="en-US"/>
        </w:rPr>
        <w:t>2</w:t>
      </w:r>
      <w:r w:rsidR="00380EB7">
        <w:rPr>
          <w:noProof/>
          <w:lang w:val="en-US"/>
        </w:rPr>
        <w:noBreakHyphen/>
        <w:t>20</w:t>
      </w:r>
      <w:r w:rsidR="000B6DE4">
        <w:rPr>
          <w:lang w:val="en-US"/>
        </w:rPr>
        <w:fldChar w:fldCharType="end"/>
      </w:r>
      <w:r w:rsidR="000B6DE4">
        <w:rPr>
          <w:lang w:val="en-US"/>
        </w:rPr>
        <w:t>.</w:t>
      </w:r>
      <w:r w:rsidR="006772DB">
        <w:rPr>
          <w:lang w:val="en-US"/>
        </w:rPr>
        <w:t xml:space="preserve"> </w:t>
      </w:r>
      <w:r w:rsidR="00BD300A">
        <w:rPr>
          <w:lang w:val="en-US"/>
        </w:rPr>
        <w:br/>
        <w:t xml:space="preserve">Akaike information criteria (AIC) </w:t>
      </w:r>
      <w:r w:rsidR="005C2822">
        <w:rPr>
          <w:lang w:val="en-US"/>
        </w:rPr>
        <w:t xml:space="preserve">is a model selection </w:t>
      </w:r>
      <w:r w:rsidR="00AA3500">
        <w:rPr>
          <w:lang w:val="en-US"/>
        </w:rPr>
        <w:t xml:space="preserve">metric </w:t>
      </w:r>
      <w:r w:rsidR="00A5254F">
        <w:rPr>
          <w:lang w:val="en-US"/>
        </w:rPr>
        <w:t>that represents the tradeoff between overfitting and underfitting, and is found using the expression</w:t>
      </w:r>
      <w:r w:rsidR="00677BF3">
        <w:rPr>
          <w:lang w:val="en-US"/>
        </w:rPr>
        <w:t xml:space="preserve"> </w:t>
      </w:r>
      <w:r w:rsidR="00677BF3">
        <w:rPr>
          <w:lang w:val="en-US"/>
        </w:rPr>
        <w:fldChar w:fldCharType="begin"/>
      </w:r>
      <w:r w:rsidR="00E10773">
        <w:rPr>
          <w:lang w:val="en-US"/>
        </w:rPr>
        <w:instrText xml:space="preserve"> ADDIN ZOTERO_ITEM CSL_CITATION {"citationID":"l4Xipu9w","properties":{"formattedCitation":"(Burnham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677BF3">
        <w:rPr>
          <w:lang w:val="en-US"/>
        </w:rPr>
        <w:fldChar w:fldCharType="separate"/>
      </w:r>
      <w:r w:rsidR="00677BF3" w:rsidRPr="00677BF3">
        <w:rPr>
          <w:rFonts w:cs="Times New Roman"/>
          <w:lang w:val="en-US"/>
        </w:rPr>
        <w:t>(Burnham &amp; Anderson, 1998</w:t>
      </w:r>
      <w:r w:rsidR="002713BC">
        <w:rPr>
          <w:rFonts w:cs="Times New Roman"/>
          <w:lang w:val="en-US"/>
        </w:rPr>
        <w:t>, p.</w:t>
      </w:r>
      <w:r w:rsidR="00DC367F">
        <w:rPr>
          <w:rFonts w:cs="Times New Roman"/>
          <w:lang w:val="en-US"/>
        </w:rPr>
        <w:t>47</w:t>
      </w:r>
      <w:r w:rsidR="00677BF3" w:rsidRPr="00677BF3">
        <w:rPr>
          <w:rFonts w:cs="Times New Roman"/>
          <w:lang w:val="en-US"/>
        </w:rPr>
        <w:t>)</w:t>
      </w:r>
      <w:r w:rsidR="00677BF3">
        <w:rPr>
          <w:lang w:val="en-US"/>
        </w:rPr>
        <w:fldChar w:fldCharType="end"/>
      </w:r>
    </w:p>
    <w:p w14:paraId="0D6C32D2" w14:textId="6B01505D" w:rsidR="00AE3BCE" w:rsidRPr="00AE3BCE" w:rsidRDefault="00AE3BCE" w:rsidP="004D7B5D">
      <w:pPr>
        <w:spacing w:line="360" w:lineRule="auto"/>
        <w:rPr>
          <w:rFonts w:eastAsiaTheme="minorEastAsia"/>
          <w:lang w:val="en-US"/>
        </w:rPr>
      </w:pPr>
      <m:oMathPara>
        <m:oMath>
          <m:r>
            <w:rPr>
              <w:rFonts w:ascii="Cambria Math" w:hAnsi="Cambria Math"/>
              <w:lang w:val="en-US"/>
            </w:rPr>
            <m:t>AIC=2k-2</m:t>
          </m:r>
          <m:func>
            <m:funcPr>
              <m:ctrlPr>
                <w:rPr>
                  <w:rFonts w:ascii="Cambria Math" w:hAnsi="Cambria Math"/>
                  <w:i/>
                  <w:lang w:val="en-US"/>
                </w:rPr>
              </m:ctrlPr>
            </m:funcPr>
            <m:fName>
              <m:r>
                <m:rPr>
                  <m:sty m:val="p"/>
                </m:rPr>
                <w:rPr>
                  <w:rFonts w:ascii="Cambria Math" w:hAnsi="Cambria Math"/>
                  <w:lang w:val="en-US"/>
                </w:rPr>
                <m:t>ln</m:t>
              </m:r>
            </m:fName>
            <m:e>
              <m:acc>
                <m:accPr>
                  <m:ctrlPr>
                    <w:rPr>
                      <w:rFonts w:ascii="Cambria Math" w:hAnsi="Cambria Math"/>
                      <w:i/>
                      <w:lang w:val="en-US"/>
                    </w:rPr>
                  </m:ctrlPr>
                </m:accPr>
                <m:e>
                  <m:r>
                    <w:rPr>
                      <w:rFonts w:ascii="Cambria Math" w:hAnsi="Cambria Math"/>
                      <w:lang w:val="en-US"/>
                    </w:rPr>
                    <m:t>L</m:t>
                  </m:r>
                </m:e>
              </m:acc>
            </m:e>
          </m:func>
          <m:r>
            <w:rPr>
              <w:rFonts w:ascii="Cambria Math" w:hAnsi="Cambria Math"/>
              <w:lang w:val="en-US"/>
            </w:rPr>
            <m:t xml:space="preserve"> ,</m:t>
          </m:r>
        </m:oMath>
      </m:oMathPara>
    </w:p>
    <w:p w14:paraId="1128BB93" w14:textId="4FCF748F" w:rsidR="00AE3BCE" w:rsidRPr="004C1475" w:rsidRDefault="00AE3BCE" w:rsidP="004D7B5D">
      <w:pPr>
        <w:spacing w:line="360" w:lineRule="auto"/>
        <w:rPr>
          <w:lang w:val="en-US"/>
        </w:rPr>
      </w:pPr>
      <w:r>
        <w:rPr>
          <w:rFonts w:eastAsiaTheme="minorEastAsia"/>
          <w:lang w:val="en-US"/>
        </w:rPr>
        <w:t xml:space="preserve">where </w:t>
      </w:r>
      <m:oMath>
        <m:acc>
          <m:accPr>
            <m:ctrlPr>
              <w:rPr>
                <w:rFonts w:ascii="Cambria Math" w:eastAsiaTheme="minorEastAsia" w:hAnsi="Cambria Math"/>
                <w:i/>
                <w:lang w:val="en-US"/>
              </w:rPr>
            </m:ctrlPr>
          </m:accPr>
          <m:e>
            <m:r>
              <w:rPr>
                <w:rFonts w:ascii="Cambria Math" w:eastAsiaTheme="minorEastAsia" w:hAnsi="Cambria Math"/>
                <w:lang w:val="en-US"/>
              </w:rPr>
              <m:t>L</m:t>
            </m:r>
            <m:ctrlPr>
              <w:rPr>
                <w:rFonts w:ascii="Cambria Math" w:hAnsi="Cambria Math"/>
                <w:i/>
                <w:lang w:val="en-US"/>
              </w:rPr>
            </m:ctrlPr>
          </m:e>
        </m:acc>
      </m:oMath>
      <w:r w:rsidR="00F3570D">
        <w:rPr>
          <w:rFonts w:eastAsiaTheme="minorEastAsia"/>
          <w:lang w:val="en-US"/>
        </w:rPr>
        <w:t xml:space="preserve"> is the</w:t>
      </w:r>
      <w:r w:rsidR="008E5288">
        <w:rPr>
          <w:rFonts w:eastAsiaTheme="minorEastAsia"/>
          <w:lang w:val="en-US"/>
        </w:rPr>
        <w:t xml:space="preserve"> </w:t>
      </w:r>
      <w:r w:rsidR="007A6234">
        <w:rPr>
          <w:rFonts w:eastAsiaTheme="minorEastAsia"/>
          <w:lang w:val="en-US"/>
        </w:rPr>
        <w:t xml:space="preserve">likelihood </w:t>
      </w:r>
      <w:r w:rsidR="005E3C3D">
        <w:rPr>
          <w:rFonts w:eastAsiaTheme="minorEastAsia"/>
          <w:lang w:val="en-US"/>
        </w:rPr>
        <w:t xml:space="preserve">(see maximum likelihood function </w:t>
      </w:r>
      <w:r w:rsidR="005E3C3D">
        <w:rPr>
          <w:rFonts w:eastAsiaTheme="minorEastAsia"/>
          <w:lang w:val="en-US"/>
        </w:rPr>
        <w:fldChar w:fldCharType="begin"/>
      </w:r>
      <w:r w:rsidR="005E3C3D">
        <w:rPr>
          <w:rFonts w:eastAsiaTheme="minorEastAsia"/>
          <w:lang w:val="en-US"/>
        </w:rPr>
        <w:instrText xml:space="preserve"> REF _Ref99552466 \r \h </w:instrText>
      </w:r>
      <w:r w:rsidR="004D7B5D">
        <w:rPr>
          <w:rFonts w:eastAsiaTheme="minorEastAsia"/>
          <w:lang w:val="en-US"/>
        </w:rPr>
        <w:instrText xml:space="preserve"> \* MERGEFORMAT </w:instrText>
      </w:r>
      <w:r w:rsidR="005E3C3D">
        <w:rPr>
          <w:rFonts w:eastAsiaTheme="minorEastAsia"/>
          <w:lang w:val="en-US"/>
        </w:rPr>
      </w:r>
      <w:r w:rsidR="005E3C3D">
        <w:rPr>
          <w:rFonts w:eastAsiaTheme="minorEastAsia"/>
          <w:lang w:val="en-US"/>
        </w:rPr>
        <w:fldChar w:fldCharType="separate"/>
      </w:r>
      <w:r w:rsidR="00380EB7">
        <w:rPr>
          <w:rFonts w:eastAsiaTheme="minorEastAsia"/>
          <w:lang w:val="en-US"/>
        </w:rPr>
        <w:t>1.6.2</w:t>
      </w:r>
      <w:r w:rsidR="005E3C3D">
        <w:rPr>
          <w:rFonts w:eastAsiaTheme="minorEastAsia"/>
          <w:lang w:val="en-US"/>
        </w:rPr>
        <w:fldChar w:fldCharType="end"/>
      </w:r>
      <w:r w:rsidR="005E3C3D">
        <w:rPr>
          <w:rFonts w:eastAsiaTheme="minorEastAsia"/>
          <w:lang w:val="en-US"/>
        </w:rPr>
        <w:t>)</w:t>
      </w:r>
      <w:r w:rsidR="002C385A">
        <w:rPr>
          <w:rFonts w:eastAsiaTheme="minorEastAsia"/>
          <w:lang w:val="en-US"/>
        </w:rPr>
        <w:t xml:space="preserve"> </w:t>
      </w:r>
      <w:r w:rsidR="00572A08">
        <w:rPr>
          <w:rFonts w:eastAsiaTheme="minorEastAsia"/>
          <w:lang w:val="en-US"/>
        </w:rPr>
        <w:t xml:space="preserve">when the algorithm reaches </w:t>
      </w:r>
      <w:r w:rsidR="00294BDD">
        <w:rPr>
          <w:rFonts w:eastAsiaTheme="minorEastAsia"/>
          <w:lang w:val="en-US"/>
        </w:rPr>
        <w:t xml:space="preserve">convergence (or maximum iterations have been </w:t>
      </w:r>
      <w:proofErr w:type="gramStart"/>
      <w:r w:rsidR="0000073D">
        <w:rPr>
          <w:rFonts w:eastAsiaTheme="minorEastAsia"/>
          <w:lang w:val="en-US"/>
        </w:rPr>
        <w:t>reached).</w:t>
      </w:r>
      <w:proofErr w:type="gramEnd"/>
      <w:r w:rsidR="00294BDD">
        <w:rPr>
          <w:rFonts w:eastAsiaTheme="minorEastAsia"/>
          <w:lang w:val="en-US"/>
        </w:rPr>
        <w:t xml:space="preserve"> </w:t>
      </w:r>
      <w:r w:rsidR="00980D58">
        <w:rPr>
          <w:rFonts w:eastAsiaTheme="minorEastAsia"/>
          <w:lang w:val="en-US"/>
        </w:rPr>
        <w:t xml:space="preserve"> </w:t>
      </w:r>
      <m:oMath>
        <m:r>
          <w:rPr>
            <w:rFonts w:ascii="Cambria Math" w:eastAsiaTheme="minorEastAsia" w:hAnsi="Cambria Math"/>
            <w:lang w:val="en-US"/>
          </w:rPr>
          <m:t>-2</m:t>
        </m:r>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acc>
              <m:accPr>
                <m:ctrlPr>
                  <w:rPr>
                    <w:rFonts w:ascii="Cambria Math" w:eastAsiaTheme="minorEastAsia" w:hAnsi="Cambria Math"/>
                    <w:i/>
                    <w:lang w:val="en-US"/>
                  </w:rPr>
                </m:ctrlPr>
              </m:accPr>
              <m:e>
                <m:r>
                  <w:rPr>
                    <w:rFonts w:ascii="Cambria Math" w:eastAsiaTheme="minorEastAsia" w:hAnsi="Cambria Math"/>
                    <w:lang w:val="en-US"/>
                  </w:rPr>
                  <m:t>L</m:t>
                </m:r>
              </m:e>
            </m:acc>
          </m:e>
        </m:func>
      </m:oMath>
      <w:r w:rsidR="00CD2335">
        <w:rPr>
          <w:rFonts w:eastAsiaTheme="minorEastAsia"/>
          <w:lang w:val="en-US"/>
        </w:rPr>
        <w:t xml:space="preserve"> </w:t>
      </w:r>
      <w:r w:rsidR="00F03BF0">
        <w:rPr>
          <w:rFonts w:eastAsiaTheme="minorEastAsia"/>
          <w:lang w:val="en-US"/>
        </w:rPr>
        <w:t xml:space="preserve">tends to shrink </w:t>
      </w:r>
      <w:r w:rsidR="005A594F">
        <w:rPr>
          <w:rFonts w:eastAsiaTheme="minorEastAsia"/>
          <w:lang w:val="en-US"/>
        </w:rPr>
        <w:t xml:space="preserve">when introducing </w:t>
      </w:r>
      <w:r w:rsidR="004908E3">
        <w:rPr>
          <w:rFonts w:eastAsiaTheme="minorEastAsia"/>
          <w:lang w:val="en-US"/>
        </w:rPr>
        <w:t xml:space="preserve">more </w:t>
      </w:r>
      <w:r w:rsidR="009C45B7">
        <w:rPr>
          <w:rFonts w:eastAsiaTheme="minorEastAsia"/>
          <w:lang w:val="en-US"/>
        </w:rPr>
        <w:t>explanatory variables</w:t>
      </w:r>
      <w:r w:rsidR="004337F7">
        <w:rPr>
          <w:rFonts w:eastAsiaTheme="minorEastAsia"/>
          <w:lang w:val="en-US"/>
        </w:rPr>
        <w:t xml:space="preserve">. </w:t>
      </w:r>
      <w:r w:rsidR="0082163F">
        <w:rPr>
          <w:rFonts w:eastAsiaTheme="minorEastAsia"/>
          <w:i/>
          <w:iCs/>
          <w:lang w:val="en-US"/>
        </w:rPr>
        <w:t>k</w:t>
      </w:r>
      <w:r w:rsidR="0082163F">
        <w:rPr>
          <w:rFonts w:eastAsiaTheme="minorEastAsia"/>
          <w:lang w:val="en-US"/>
        </w:rPr>
        <w:t xml:space="preserve"> is the number of estimated </w:t>
      </w:r>
      <w:r w:rsidR="0032678E">
        <w:rPr>
          <w:rFonts w:eastAsiaTheme="minorEastAsia"/>
          <w:lang w:val="en-US"/>
        </w:rPr>
        <w:t>parameters</w:t>
      </w:r>
      <w:r w:rsidR="00955A50">
        <w:rPr>
          <w:rFonts w:eastAsiaTheme="minorEastAsia"/>
          <w:lang w:val="en-US"/>
        </w:rPr>
        <w:t xml:space="preserve"> making AIC </w:t>
      </w:r>
      <w:r w:rsidR="00955A50">
        <w:rPr>
          <w:rFonts w:eastAsiaTheme="minorEastAsia"/>
          <w:lang w:val="en-US"/>
        </w:rPr>
        <w:lastRenderedPageBreak/>
        <w:t xml:space="preserve">increase when adding </w:t>
      </w:r>
      <w:r w:rsidR="00D60EFA">
        <w:rPr>
          <w:rFonts w:eastAsiaTheme="minorEastAsia"/>
          <w:lang w:val="en-US"/>
        </w:rPr>
        <w:t xml:space="preserve">more </w:t>
      </w:r>
      <w:r w:rsidR="009C45B7">
        <w:rPr>
          <w:rFonts w:eastAsiaTheme="minorEastAsia"/>
          <w:lang w:val="en-US"/>
        </w:rPr>
        <w:t>explanatory variables</w:t>
      </w:r>
      <w:r w:rsidR="00D60EFA">
        <w:rPr>
          <w:rFonts w:eastAsiaTheme="minorEastAsia"/>
          <w:lang w:val="en-US"/>
        </w:rPr>
        <w:t xml:space="preserve"> to your model</w:t>
      </w:r>
      <w:r w:rsidR="00A43DB5">
        <w:rPr>
          <w:rFonts w:eastAsiaTheme="minorEastAsia"/>
          <w:lang w:val="en-US"/>
        </w:rPr>
        <w:t xml:space="preserve">. </w:t>
      </w:r>
      <w:r w:rsidR="00626C31">
        <w:rPr>
          <w:rFonts w:eastAsiaTheme="minorEastAsia"/>
          <w:lang w:val="en-US"/>
        </w:rPr>
        <w:t xml:space="preserve">A small AIC is desired, but evaluating a model using AIC alone is not </w:t>
      </w:r>
      <w:r w:rsidR="00262488">
        <w:rPr>
          <w:rFonts w:eastAsiaTheme="minorEastAsia"/>
          <w:lang w:val="en-US"/>
        </w:rPr>
        <w:t xml:space="preserve">fruitful, as AIC </w:t>
      </w:r>
      <w:r w:rsidR="00AE1980">
        <w:rPr>
          <w:rFonts w:eastAsiaTheme="minorEastAsia"/>
          <w:lang w:val="en-US"/>
        </w:rPr>
        <w:t>increase with sample size</w:t>
      </w:r>
      <w:r w:rsidR="002713BC">
        <w:rPr>
          <w:rFonts w:eastAsiaTheme="minorEastAsia"/>
          <w:lang w:val="en-US"/>
        </w:rPr>
        <w:t xml:space="preserve"> </w:t>
      </w:r>
      <w:r w:rsidR="002713BC">
        <w:rPr>
          <w:rFonts w:eastAsiaTheme="minorEastAsia"/>
          <w:lang w:val="en-US"/>
        </w:rPr>
        <w:fldChar w:fldCharType="begin"/>
      </w:r>
      <w:r w:rsidR="00E10773">
        <w:rPr>
          <w:rFonts w:eastAsiaTheme="minorEastAsia"/>
          <w:lang w:val="en-US"/>
        </w:rPr>
        <w:instrText xml:space="preserve"> ADDIN ZOTERO_ITEM CSL_CITATION {"citationID":"DvUbtTod","properties":{"formattedCitation":"(Burnham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2713BC">
        <w:rPr>
          <w:rFonts w:eastAsiaTheme="minorEastAsia"/>
          <w:lang w:val="en-US"/>
        </w:rPr>
        <w:fldChar w:fldCharType="separate"/>
      </w:r>
      <w:r w:rsidR="002713BC" w:rsidRPr="002713BC">
        <w:rPr>
          <w:rFonts w:cs="Times New Roman"/>
          <w:lang w:val="en-US"/>
        </w:rPr>
        <w:t>(Burnham &amp; Anderson, 1998</w:t>
      </w:r>
      <w:r w:rsidR="002713BC">
        <w:rPr>
          <w:rFonts w:cs="Times New Roman"/>
          <w:lang w:val="en-US"/>
        </w:rPr>
        <w:t>, p.55</w:t>
      </w:r>
      <w:r w:rsidR="002713BC" w:rsidRPr="002713BC">
        <w:rPr>
          <w:rFonts w:cs="Times New Roman"/>
          <w:lang w:val="en-US"/>
        </w:rPr>
        <w:t>)</w:t>
      </w:r>
      <w:r w:rsidR="002713BC">
        <w:rPr>
          <w:rFonts w:eastAsiaTheme="minorEastAsia"/>
          <w:lang w:val="en-US"/>
        </w:rPr>
        <w:fldChar w:fldCharType="end"/>
      </w:r>
      <w:r w:rsidR="00AE1980">
        <w:rPr>
          <w:rFonts w:eastAsiaTheme="minorEastAsia"/>
          <w:lang w:val="en-US"/>
        </w:rPr>
        <w:t xml:space="preserve">. </w:t>
      </w:r>
      <w:r w:rsidR="00C225DD">
        <w:rPr>
          <w:rFonts w:eastAsiaTheme="minorEastAsia"/>
          <w:lang w:val="en-US"/>
        </w:rPr>
        <w:t xml:space="preserve">However, </w:t>
      </w:r>
      <w:r w:rsidR="00421960">
        <w:rPr>
          <w:rFonts w:eastAsiaTheme="minorEastAsia"/>
          <w:lang w:val="en-US"/>
        </w:rPr>
        <w:t xml:space="preserve">if two models are curated from the same dataset, we can use AIC to find the </w:t>
      </w:r>
      <w:r w:rsidR="00CC0E68">
        <w:rPr>
          <w:rFonts w:eastAsiaTheme="minorEastAsia"/>
          <w:lang w:val="en-US"/>
        </w:rPr>
        <w:t xml:space="preserve">model </w:t>
      </w:r>
      <w:r w:rsidR="00421960">
        <w:rPr>
          <w:rFonts w:eastAsiaTheme="minorEastAsia"/>
          <w:lang w:val="en-US"/>
        </w:rPr>
        <w:t xml:space="preserve">that strikes the best balance between </w:t>
      </w:r>
      <w:r w:rsidR="007366AB">
        <w:rPr>
          <w:rFonts w:eastAsiaTheme="minorEastAsia"/>
          <w:lang w:val="en-US"/>
        </w:rPr>
        <w:t xml:space="preserve">complexity and generality. </w:t>
      </w:r>
      <w:r w:rsidR="00726185">
        <w:rPr>
          <w:rFonts w:eastAsiaTheme="minorEastAsia"/>
          <w:lang w:val="en-US"/>
        </w:rPr>
        <w:br/>
        <w:t>AIC</w:t>
      </w:r>
      <w:r w:rsidR="0078233B">
        <w:rPr>
          <w:rFonts w:eastAsiaTheme="minorEastAsia"/>
          <w:lang w:val="en-US"/>
        </w:rPr>
        <w:t xml:space="preserve"> values were extracted from the GLM </w:t>
      </w:r>
      <w:r w:rsidR="007C67F4">
        <w:rPr>
          <w:rFonts w:eastAsiaTheme="minorEastAsia"/>
          <w:lang w:val="en-US"/>
        </w:rPr>
        <w:t xml:space="preserve">model. </w:t>
      </w:r>
      <w:r w:rsidR="00391811">
        <w:rPr>
          <w:rFonts w:eastAsiaTheme="minorEastAsia"/>
          <w:lang w:val="en-US"/>
        </w:rPr>
        <w:br/>
      </w:r>
      <w:r w:rsidR="00A52147">
        <w:rPr>
          <w:lang w:val="en-US"/>
        </w:rPr>
        <w:t xml:space="preserve">The model was also evaluated based on how well it predicted </w:t>
      </w:r>
      <w:r w:rsidR="00D91964">
        <w:rPr>
          <w:lang w:val="en-US"/>
        </w:rPr>
        <w:t xml:space="preserve">survival </w:t>
      </w:r>
      <m:oMath>
        <m:acc>
          <m:accPr>
            <m:ctrlPr>
              <w:rPr>
                <w:rFonts w:ascii="Cambria Math" w:hAnsi="Cambria Math"/>
                <w:i/>
                <w:lang w:val="en-US"/>
              </w:rPr>
            </m:ctrlPr>
          </m:accPr>
          <m:e>
            <m:r>
              <m:rPr>
                <m:sty m:val="bi"/>
              </m:rPr>
              <w:rPr>
                <w:rFonts w:ascii="Cambria Math" w:hAnsi="Cambria Math"/>
                <w:lang w:val="en-US"/>
              </w:rPr>
              <m:t>y</m:t>
            </m:r>
          </m:e>
        </m:acc>
      </m:oMath>
      <w:r w:rsidR="00044D16">
        <w:rPr>
          <w:rFonts w:eastAsiaTheme="minorEastAsia"/>
          <w:lang w:val="en-US"/>
        </w:rPr>
        <w:t xml:space="preserve"> </w:t>
      </w:r>
      <w:r w:rsidR="006715E9">
        <w:rPr>
          <w:rFonts w:eastAsiaTheme="minorEastAsia"/>
          <w:lang w:val="en-US"/>
        </w:rPr>
        <w:t>of</w:t>
      </w:r>
      <w:r w:rsidR="00044D16">
        <w:rPr>
          <w:rFonts w:eastAsiaTheme="minorEastAsia"/>
          <w:lang w:val="en-US"/>
        </w:rPr>
        <w:t xml:space="preserve"> the test data</w:t>
      </w:r>
      <w:r w:rsidR="00136AD2">
        <w:rPr>
          <w:rFonts w:eastAsiaTheme="minorEastAsia"/>
          <w:lang w:val="en-US"/>
        </w:rPr>
        <w:t>.</w:t>
      </w:r>
      <w:r w:rsidR="00AF093F">
        <w:rPr>
          <w:rFonts w:eastAsiaTheme="minorEastAsia"/>
          <w:lang w:val="en-US"/>
        </w:rPr>
        <w:t xml:space="preserve"> </w:t>
      </w:r>
      <w:r w:rsidR="00AF093F">
        <w:rPr>
          <w:lang w:val="en-US"/>
        </w:rPr>
        <w:t xml:space="preserve">For all irradiation configurations, including control, we found the </w:t>
      </w:r>
      <w:r w:rsidR="004C1475">
        <w:rPr>
          <w:lang w:val="en-US"/>
        </w:rPr>
        <w:t>MSE</w:t>
      </w:r>
      <w:r w:rsidR="00AF093F">
        <w:rPr>
          <w:lang w:val="en-US"/>
        </w:rPr>
        <w:t xml:space="preserve">. </w:t>
      </w:r>
      <w:r w:rsidR="00320862">
        <w:rPr>
          <w:lang w:val="en-US"/>
        </w:rPr>
        <w:t xml:space="preserve">This way we could test if the model predicted certain categories better than others, and which </w:t>
      </w:r>
      <w:r w:rsidR="00B65C32">
        <w:rPr>
          <w:lang w:val="en-US"/>
        </w:rPr>
        <w:t xml:space="preserve">explanatory variables were responsible for potential improvements or </w:t>
      </w:r>
      <w:r w:rsidR="008F66FD">
        <w:rPr>
          <w:lang w:val="en-US"/>
        </w:rPr>
        <w:t>decline</w:t>
      </w:r>
      <w:r w:rsidR="004C1475">
        <w:rPr>
          <w:lang w:val="en-US"/>
        </w:rPr>
        <w:t>s</w:t>
      </w:r>
      <w:r w:rsidR="008F66FD">
        <w:rPr>
          <w:lang w:val="en-US"/>
        </w:rPr>
        <w:t xml:space="preserve"> in</w:t>
      </w:r>
      <w:r w:rsidR="004C1475">
        <w:rPr>
          <w:lang w:val="en-US"/>
        </w:rPr>
        <w:t xml:space="preserve"> MSE. </w:t>
      </w:r>
      <w:r w:rsidR="00136AD2">
        <w:rPr>
          <w:rFonts w:eastAsiaTheme="minorEastAsia"/>
          <w:lang w:val="en-US"/>
        </w:rPr>
        <w:t xml:space="preserve">Separation of </w:t>
      </w:r>
      <w:r w:rsidR="001A173A">
        <w:rPr>
          <w:rFonts w:eastAsiaTheme="minorEastAsia"/>
          <w:lang w:val="en-US"/>
        </w:rPr>
        <w:t xml:space="preserve">training and test data </w:t>
      </w:r>
      <w:r w:rsidR="00F93E91">
        <w:rPr>
          <w:rFonts w:eastAsiaTheme="minorEastAsia"/>
          <w:lang w:val="en-US"/>
        </w:rPr>
        <w:t>is</w:t>
      </w:r>
      <w:r w:rsidR="007334EC">
        <w:rPr>
          <w:rFonts w:eastAsiaTheme="minorEastAsia"/>
          <w:lang w:val="en-US"/>
        </w:rPr>
        <w:t xml:space="preserve"> a</w:t>
      </w:r>
      <w:r w:rsidR="00F93E91">
        <w:rPr>
          <w:rFonts w:eastAsiaTheme="minorEastAsia"/>
          <w:lang w:val="en-US"/>
        </w:rPr>
        <w:t xml:space="preserve"> </w:t>
      </w:r>
      <w:r w:rsidR="007334EC">
        <w:rPr>
          <w:rFonts w:eastAsiaTheme="minorEastAsia"/>
          <w:lang w:val="en-US"/>
        </w:rPr>
        <w:t xml:space="preserve">highly used method of mediating overfitting in machine learning. </w:t>
      </w:r>
      <w:r w:rsidR="003F57A1">
        <w:rPr>
          <w:rFonts w:eastAsiaTheme="minorEastAsia"/>
          <w:lang w:val="en-US"/>
        </w:rPr>
        <w:t xml:space="preserve">The fitting parameters are found for the training data, </w:t>
      </w:r>
      <w:r w:rsidR="004753D8">
        <w:rPr>
          <w:rFonts w:eastAsiaTheme="minorEastAsia"/>
          <w:lang w:val="en-US"/>
        </w:rPr>
        <w:t xml:space="preserve">before testing the model on the test data. This ensures that the model </w:t>
      </w:r>
      <w:r w:rsidR="0017083A">
        <w:rPr>
          <w:rFonts w:eastAsiaTheme="minorEastAsia"/>
          <w:lang w:val="en-US"/>
        </w:rPr>
        <w:t xml:space="preserve">works </w:t>
      </w:r>
      <w:r w:rsidR="00EB491C">
        <w:rPr>
          <w:rFonts w:eastAsiaTheme="minorEastAsia"/>
          <w:lang w:val="en-US"/>
        </w:rPr>
        <w:t xml:space="preserve">even when being exposed to </w:t>
      </w:r>
      <w:r w:rsidR="0056748D">
        <w:rPr>
          <w:rFonts w:eastAsiaTheme="minorEastAsia"/>
          <w:lang w:val="en-US"/>
        </w:rPr>
        <w:t>unknown data</w:t>
      </w:r>
      <w:r w:rsidR="0017083A">
        <w:rPr>
          <w:rFonts w:eastAsiaTheme="minorEastAsia"/>
          <w:lang w:val="en-US"/>
        </w:rPr>
        <w:t>.</w:t>
      </w:r>
      <w:r w:rsidR="00A52147">
        <w:rPr>
          <w:lang w:val="en-US"/>
        </w:rPr>
        <w:t xml:space="preserve"> </w:t>
      </w:r>
    </w:p>
    <w:p w14:paraId="62B17A5D" w14:textId="01188194" w:rsidR="004B7F70" w:rsidRDefault="00086A59" w:rsidP="004D7B5D">
      <w:pPr>
        <w:keepNext/>
        <w:spacing w:line="360" w:lineRule="auto"/>
      </w:pPr>
      <w:r>
        <w:rPr>
          <w:noProof/>
          <w:lang w:val="en-US"/>
        </w:rPr>
        <w:drawing>
          <wp:inline distT="0" distB="0" distL="0" distR="0" wp14:anchorId="242FB4BA" wp14:editId="5535129F">
            <wp:extent cx="3574473" cy="2463179"/>
            <wp:effectExtent l="0" t="0" r="6985"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87543" cy="2472186"/>
                    </a:xfrm>
                    <a:prstGeom prst="rect">
                      <a:avLst/>
                    </a:prstGeom>
                  </pic:spPr>
                </pic:pic>
              </a:graphicData>
            </a:graphic>
          </wp:inline>
        </w:drawing>
      </w:r>
    </w:p>
    <w:p w14:paraId="3FC6810C" w14:textId="2B851504" w:rsidR="00260909" w:rsidRPr="00C82919" w:rsidRDefault="004B7F70" w:rsidP="00C82919">
      <w:pPr>
        <w:pStyle w:val="Caption"/>
        <w:spacing w:line="360" w:lineRule="auto"/>
        <w:rPr>
          <w:lang w:val="en-US"/>
        </w:rPr>
      </w:pPr>
      <w:bookmarkStart w:id="174" w:name="_Ref102485164"/>
      <w:r w:rsidRPr="004B7F70">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2</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21</w:t>
      </w:r>
      <w:r w:rsidR="00D862CB">
        <w:rPr>
          <w:lang w:val="en-US"/>
        </w:rPr>
        <w:fldChar w:fldCharType="end"/>
      </w:r>
      <w:bookmarkEnd w:id="174"/>
      <w:r w:rsidRPr="004B7F70">
        <w:rPr>
          <w:lang w:val="en-US"/>
        </w:rPr>
        <w:t>. Overfittin</w:t>
      </w:r>
      <w:r>
        <w:rPr>
          <w:lang w:val="en-US"/>
        </w:rPr>
        <w:t xml:space="preserve">g vs underfitting of data. </w:t>
      </w:r>
      <w:r w:rsidR="003A11EE">
        <w:rPr>
          <w:lang w:val="en-US"/>
        </w:rPr>
        <w:t xml:space="preserve">The </w:t>
      </w:r>
      <w:r>
        <w:rPr>
          <w:lang w:val="en-US"/>
        </w:rPr>
        <w:t>Straight</w:t>
      </w:r>
      <w:r w:rsidR="003A11EE">
        <w:rPr>
          <w:lang w:val="en-US"/>
        </w:rPr>
        <w:t xml:space="preserve"> blue</w:t>
      </w:r>
      <w:r>
        <w:rPr>
          <w:lang w:val="en-US"/>
        </w:rPr>
        <w:t xml:space="preserve"> line fit</w:t>
      </w:r>
      <w:r w:rsidR="00C838CF">
        <w:rPr>
          <w:lang w:val="en-US"/>
        </w:rPr>
        <w:t>s</w:t>
      </w:r>
      <w:r>
        <w:rPr>
          <w:lang w:val="en-US"/>
        </w:rPr>
        <w:t xml:space="preserve"> the data using a </w:t>
      </w:r>
      <w:r w:rsidR="00C9138C">
        <w:rPr>
          <w:lang w:val="en-US"/>
        </w:rPr>
        <w:t>one-degree</w:t>
      </w:r>
      <w:r>
        <w:rPr>
          <w:lang w:val="en-US"/>
        </w:rPr>
        <w:t xml:space="preserve"> polynomial, while </w:t>
      </w:r>
      <w:r w:rsidR="003A11EE">
        <w:rPr>
          <w:lang w:val="en-US"/>
        </w:rPr>
        <w:t xml:space="preserve">the green line fits the data using a </w:t>
      </w:r>
      <w:r w:rsidR="00A5622C">
        <w:rPr>
          <w:lang w:val="en-US"/>
        </w:rPr>
        <w:t>tenth-degree</w:t>
      </w:r>
      <w:r w:rsidR="00C838CF">
        <w:rPr>
          <w:lang w:val="en-US"/>
        </w:rPr>
        <w:t xml:space="preserve"> polynomial.</w:t>
      </w:r>
    </w:p>
    <w:p w14:paraId="6951AE09" w14:textId="32D5BC28" w:rsidR="00BF47C5" w:rsidRDefault="00FC6289" w:rsidP="004D7B5D">
      <w:pPr>
        <w:pStyle w:val="Heading1"/>
        <w:spacing w:line="360" w:lineRule="auto"/>
        <w:rPr>
          <w:lang w:val="en-US"/>
        </w:rPr>
      </w:pPr>
      <w:bookmarkStart w:id="175" w:name="_Toc106449126"/>
      <w:r>
        <w:rPr>
          <w:lang w:val="en-US"/>
        </w:rPr>
        <w:lastRenderedPageBreak/>
        <w:t>Results</w:t>
      </w:r>
      <w:bookmarkEnd w:id="175"/>
    </w:p>
    <w:p w14:paraId="5ACB189A" w14:textId="04BFB02B" w:rsidR="008A16B8" w:rsidRPr="007F3EE6" w:rsidRDefault="008A16B8" w:rsidP="004D7B5D">
      <w:pPr>
        <w:pStyle w:val="Heading2"/>
        <w:spacing w:line="360" w:lineRule="auto"/>
        <w:rPr>
          <w:lang w:val="en-US"/>
        </w:rPr>
      </w:pPr>
      <w:bookmarkStart w:id="176" w:name="_Toc106449127"/>
      <w:r>
        <w:rPr>
          <w:lang w:val="en-US"/>
        </w:rPr>
        <w:t>X-ray dosimetry</w:t>
      </w:r>
      <w:bookmarkEnd w:id="176"/>
    </w:p>
    <w:p w14:paraId="16C57703" w14:textId="20DBE9B8" w:rsidR="00565CFD" w:rsidRDefault="004F144C" w:rsidP="004D7B5D">
      <w:pPr>
        <w:spacing w:line="360" w:lineRule="auto"/>
        <w:rPr>
          <w:lang w:val="en-US"/>
        </w:rPr>
      </w:pPr>
      <w:r>
        <w:rPr>
          <w:rFonts w:eastAsiaTheme="minorEastAsia"/>
          <w:noProof/>
          <w:lang w:val="en-US"/>
        </w:rPr>
        <w:drawing>
          <wp:anchor distT="0" distB="0" distL="114300" distR="114300" simplePos="0" relativeHeight="251796480" behindDoc="1" locked="0" layoutInCell="1" allowOverlap="1" wp14:anchorId="5801F41D" wp14:editId="563B2272">
            <wp:simplePos x="0" y="0"/>
            <wp:positionH relativeFrom="margin">
              <wp:align>center</wp:align>
            </wp:positionH>
            <wp:positionV relativeFrom="paragraph">
              <wp:posOffset>2000181</wp:posOffset>
            </wp:positionV>
            <wp:extent cx="7341235" cy="4635500"/>
            <wp:effectExtent l="0" t="0" r="0" b="0"/>
            <wp:wrapTight wrapText="bothSides">
              <wp:wrapPolygon edited="0">
                <wp:start x="0" y="0"/>
                <wp:lineTo x="0" y="21482"/>
                <wp:lineTo x="21523" y="21482"/>
                <wp:lineTo x="21523" y="0"/>
                <wp:lineTo x="0" y="0"/>
              </wp:wrapPolygon>
            </wp:wrapTight>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l="5201" t="6139" r="8664" b="3194"/>
                    <a:stretch/>
                  </pic:blipFill>
                  <pic:spPr bwMode="auto">
                    <a:xfrm>
                      <a:off x="0" y="0"/>
                      <a:ext cx="7341235" cy="463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E13">
        <w:rPr>
          <w:lang w:val="en-US"/>
        </w:rPr>
        <w:t xml:space="preserve">X-ray dosimetry was necessary to </w:t>
      </w:r>
      <w:r w:rsidR="00BC0684">
        <w:rPr>
          <w:lang w:val="en-US"/>
        </w:rPr>
        <w:t>have a known radiation field to calibrate the EBT3 film</w:t>
      </w:r>
      <w:r w:rsidR="006E5971">
        <w:rPr>
          <w:lang w:val="en-US"/>
        </w:rPr>
        <w:t xml:space="preserve">s. </w:t>
      </w:r>
      <w:r w:rsidR="00F870D2">
        <w:rPr>
          <w:lang w:val="en-US"/>
        </w:rPr>
        <w:t>As mentioned, two calibrations were performed</w:t>
      </w:r>
      <w:r w:rsidR="001B2780">
        <w:rPr>
          <w:lang w:val="en-US"/>
        </w:rPr>
        <w:t>,</w:t>
      </w:r>
      <w:r w:rsidR="00F870D2">
        <w:rPr>
          <w:lang w:val="en-US"/>
        </w:rPr>
        <w:t xml:space="preserve"> </w:t>
      </w:r>
      <w:r w:rsidR="00970DFD">
        <w:rPr>
          <w:lang w:val="en-US"/>
        </w:rPr>
        <w:t>o</w:t>
      </w:r>
      <w:r w:rsidR="00F870D2">
        <w:rPr>
          <w:lang w:val="en-US"/>
        </w:rPr>
        <w:t xml:space="preserve">ne for </w:t>
      </w:r>
      <w:r w:rsidR="00243992">
        <w:rPr>
          <w:lang w:val="en-US"/>
        </w:rPr>
        <w:t>striped</w:t>
      </w:r>
      <w:r w:rsidR="00AF0562">
        <w:rPr>
          <w:lang w:val="en-US"/>
        </w:rPr>
        <w:t xml:space="preserve"> and dottd</w:t>
      </w:r>
      <w:r w:rsidR="00243992">
        <w:rPr>
          <w:lang w:val="en-US"/>
        </w:rPr>
        <w:t xml:space="preserve"> GRID</w:t>
      </w:r>
      <w:r w:rsidR="00915573">
        <w:rPr>
          <w:lang w:val="en-US"/>
        </w:rPr>
        <w:t xml:space="preserve">. The methodology was the same, expect </w:t>
      </w:r>
      <w:r w:rsidR="00EE6FE3">
        <w:rPr>
          <w:lang w:val="en-US"/>
        </w:rPr>
        <w:t xml:space="preserve">that </w:t>
      </w:r>
      <w:r w:rsidR="008C3944">
        <w:rPr>
          <w:lang w:val="en-US"/>
        </w:rPr>
        <w:t>three</w:t>
      </w:r>
      <w:r w:rsidR="00EE6FE3">
        <w:rPr>
          <w:lang w:val="en-US"/>
        </w:rPr>
        <w:t xml:space="preserve"> repeated measurements were taken in the first calibration</w:t>
      </w:r>
      <w:r w:rsidR="00375461">
        <w:rPr>
          <w:lang w:val="en-US"/>
        </w:rPr>
        <w:t xml:space="preserve"> versus </w:t>
      </w:r>
      <w:r w:rsidR="008C3944">
        <w:rPr>
          <w:lang w:val="en-US"/>
        </w:rPr>
        <w:t>four</w:t>
      </w:r>
      <w:r w:rsidR="00375461">
        <w:rPr>
          <w:lang w:val="en-US"/>
        </w:rPr>
        <w:t xml:space="preserve"> in the second. We therefore decided to only include the most important results from the second calibration</w:t>
      </w:r>
      <w:r w:rsidR="00CD5CFA">
        <w:rPr>
          <w:lang w:val="en-US"/>
        </w:rPr>
        <w:t>.</w:t>
      </w:r>
      <w:r w:rsidR="00957ADC">
        <w:rPr>
          <w:lang w:val="en-US"/>
        </w:rPr>
        <w:t xml:space="preserve"> </w:t>
      </w:r>
      <w:r w:rsidR="00957ADC">
        <w:rPr>
          <w:lang w:val="en-US"/>
        </w:rPr>
        <w:fldChar w:fldCharType="begin"/>
      </w:r>
      <w:r w:rsidR="00957ADC">
        <w:rPr>
          <w:lang w:val="en-US"/>
        </w:rPr>
        <w:instrText xml:space="preserve"> REF _Ref103881745 \h </w:instrText>
      </w:r>
      <w:r w:rsidR="00957ADC">
        <w:rPr>
          <w:lang w:val="en-US"/>
        </w:rPr>
      </w:r>
      <w:r w:rsidR="00957ADC">
        <w:rPr>
          <w:lang w:val="en-US"/>
        </w:rPr>
        <w:fldChar w:fldCharType="separate"/>
      </w:r>
      <w:r w:rsidR="00380EB7" w:rsidRPr="00AD4E2A">
        <w:rPr>
          <w:lang w:val="en-US"/>
        </w:rPr>
        <w:t xml:space="preserve">Table </w:t>
      </w:r>
      <w:r w:rsidR="00380EB7">
        <w:rPr>
          <w:noProof/>
          <w:lang w:val="en-US"/>
        </w:rPr>
        <w:t>6</w:t>
      </w:r>
      <w:r w:rsidR="00380EB7">
        <w:rPr>
          <w:lang w:val="en-US"/>
        </w:rPr>
        <w:noBreakHyphen/>
      </w:r>
      <w:r w:rsidR="00380EB7">
        <w:rPr>
          <w:noProof/>
          <w:lang w:val="en-US"/>
        </w:rPr>
        <w:t>1</w:t>
      </w:r>
      <w:r w:rsidR="00957ADC">
        <w:rPr>
          <w:lang w:val="en-US"/>
        </w:rPr>
        <w:fldChar w:fldCharType="end"/>
      </w:r>
      <w:r w:rsidR="00957ADC">
        <w:rPr>
          <w:lang w:val="en-US"/>
        </w:rPr>
        <w:t xml:space="preserve"> shows the </w:t>
      </w:r>
      <w:r w:rsidR="00E259C1">
        <w:rPr>
          <w:lang w:val="en-US"/>
        </w:rPr>
        <w:t xml:space="preserve">charge </w:t>
      </w:r>
      <w:r w:rsidR="00957ADC">
        <w:rPr>
          <w:lang w:val="en-US"/>
        </w:rPr>
        <w:t>output</w:t>
      </w:r>
      <w:r w:rsidR="00E259C1">
        <w:rPr>
          <w:lang w:val="en-US"/>
        </w:rPr>
        <w:t xml:space="preserve"> (nC)</w:t>
      </w:r>
      <w:r w:rsidR="00957ADC">
        <w:rPr>
          <w:lang w:val="en-US"/>
        </w:rPr>
        <w:t xml:space="preserve"> from </w:t>
      </w:r>
      <w:r w:rsidR="00E259C1">
        <w:rPr>
          <w:lang w:val="en-US"/>
        </w:rPr>
        <w:t>all four positions</w:t>
      </w:r>
      <w:r w:rsidR="009361C9">
        <w:rPr>
          <w:lang w:val="en-US"/>
        </w:rPr>
        <w:t xml:space="preserve"> for both calibrations. The</w:t>
      </w:r>
      <w:r w:rsidR="00A01996">
        <w:rPr>
          <w:lang w:val="en-US"/>
        </w:rPr>
        <w:t xml:space="preserve"> low dose</w:t>
      </w:r>
      <w:r w:rsidR="009361C9">
        <w:rPr>
          <w:lang w:val="en-US"/>
        </w:rPr>
        <w:t xml:space="preserve"> regression plots</w:t>
      </w:r>
      <w:r w:rsidR="00A01996">
        <w:rPr>
          <w:lang w:val="en-US"/>
        </w:rPr>
        <w:t xml:space="preserve"> for 5, 10, 15 and 20 second exposure times</w:t>
      </w:r>
      <w:r w:rsidR="009361C9">
        <w:rPr>
          <w:lang w:val="en-US"/>
        </w:rPr>
        <w:t xml:space="preserve"> can be seen in </w:t>
      </w:r>
      <w:r w:rsidR="009F387F">
        <w:rPr>
          <w:lang w:val="en-US"/>
        </w:rPr>
        <w:fldChar w:fldCharType="begin"/>
      </w:r>
      <w:r w:rsidR="009F387F">
        <w:rPr>
          <w:lang w:val="en-US"/>
        </w:rPr>
        <w:instrText xml:space="preserve"> REF _Ref105578374 \h </w:instrText>
      </w:r>
      <w:r w:rsidR="009F387F">
        <w:rPr>
          <w:lang w:val="en-US"/>
        </w:rPr>
      </w:r>
      <w:r w:rsidR="009F387F">
        <w:rPr>
          <w:lang w:val="en-US"/>
        </w:rPr>
        <w:fldChar w:fldCharType="separate"/>
      </w:r>
      <w:r w:rsidR="00380EB7" w:rsidRPr="00076C4E">
        <w:rPr>
          <w:lang w:val="en-US"/>
        </w:rPr>
        <w:t xml:space="preserve">Figure </w:t>
      </w:r>
      <w:r w:rsidR="00380EB7">
        <w:rPr>
          <w:noProof/>
          <w:lang w:val="en-US"/>
        </w:rPr>
        <w:t>3</w:t>
      </w:r>
      <w:r w:rsidR="00380EB7">
        <w:rPr>
          <w:lang w:val="en-US"/>
        </w:rPr>
        <w:noBreakHyphen/>
      </w:r>
      <w:r w:rsidR="00380EB7">
        <w:rPr>
          <w:noProof/>
          <w:lang w:val="en-US"/>
        </w:rPr>
        <w:t>1</w:t>
      </w:r>
      <w:r w:rsidR="009F387F">
        <w:rPr>
          <w:lang w:val="en-US"/>
        </w:rPr>
        <w:fldChar w:fldCharType="end"/>
      </w:r>
      <w:r w:rsidR="000166DC">
        <w:rPr>
          <w:lang w:val="en-US"/>
        </w:rPr>
        <w:t xml:space="preserve"> with the associated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0166DC">
        <w:rPr>
          <w:rFonts w:eastAsiaTheme="minorEastAsia"/>
          <w:lang w:val="en-US"/>
        </w:rPr>
        <w:t xml:space="preserve">. </w:t>
      </w:r>
    </w:p>
    <w:p w14:paraId="59A24B0A" w14:textId="77777777" w:rsidR="007F2A7D" w:rsidRDefault="009F387F" w:rsidP="004D7B5D">
      <w:pPr>
        <w:spacing w:line="360" w:lineRule="auto"/>
        <w:rPr>
          <w:rFonts w:eastAsiaTheme="minorEastAsia"/>
          <w:b/>
          <w:bCs/>
          <w:lang w:val="en-US"/>
        </w:rPr>
      </w:pPr>
      <w:r>
        <w:rPr>
          <w:noProof/>
        </w:rPr>
        <mc:AlternateContent>
          <mc:Choice Requires="wps">
            <w:drawing>
              <wp:anchor distT="0" distB="0" distL="114300" distR="114300" simplePos="0" relativeHeight="251803648" behindDoc="1" locked="0" layoutInCell="1" allowOverlap="1" wp14:anchorId="4465972D" wp14:editId="76E7E81F">
                <wp:simplePos x="0" y="0"/>
                <wp:positionH relativeFrom="margin">
                  <wp:align>center</wp:align>
                </wp:positionH>
                <wp:positionV relativeFrom="paragraph">
                  <wp:posOffset>4958227</wp:posOffset>
                </wp:positionV>
                <wp:extent cx="6332220" cy="635"/>
                <wp:effectExtent l="0" t="0" r="0" b="3810"/>
                <wp:wrapTight wrapText="bothSides">
                  <wp:wrapPolygon edited="0">
                    <wp:start x="0" y="0"/>
                    <wp:lineTo x="0" y="20348"/>
                    <wp:lineTo x="21509" y="20348"/>
                    <wp:lineTo x="21509"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3CF3AFE" w14:textId="60862FB7" w:rsidR="00875D24" w:rsidRPr="00076C4E" w:rsidRDefault="00875D24" w:rsidP="00875D24">
                            <w:pPr>
                              <w:pStyle w:val="Caption"/>
                              <w:rPr>
                                <w:noProof/>
                                <w:sz w:val="24"/>
                                <w:lang w:val="en-US"/>
                              </w:rPr>
                            </w:pPr>
                            <w:bookmarkStart w:id="177" w:name="_Ref105578369"/>
                            <w:bookmarkStart w:id="178" w:name="_Ref105578374"/>
                            <w:r w:rsidRPr="00076C4E">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bookmarkEnd w:id="178"/>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5972D" id="Text Box 72" o:spid="_x0000_s1049" type="#_x0000_t202" style="position:absolute;margin-left:0;margin-top:390.4pt;width:498.6pt;height:.05pt;z-index:-251512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" stroked="f">
                <v:textbox style="mso-fit-shape-to-text:t" inset="0,0,0,0">
                  <w:txbxContent>
                    <w:p w14:paraId="33CF3AFE" w14:textId="60862FB7" w:rsidR="00875D24" w:rsidRPr="00076C4E" w:rsidRDefault="00875D24" w:rsidP="00875D24">
                      <w:pPr>
                        <w:pStyle w:val="Caption"/>
                        <w:rPr>
                          <w:noProof/>
                          <w:sz w:val="24"/>
                          <w:lang w:val="en-US"/>
                        </w:rPr>
                      </w:pPr>
                      <w:bookmarkStart w:id="179" w:name="_Ref105578369"/>
                      <w:bookmarkStart w:id="180" w:name="_Ref105578374"/>
                      <w:r w:rsidRPr="00076C4E">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bookmarkEnd w:id="180"/>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79"/>
                    </w:p>
                  </w:txbxContent>
                </v:textbox>
                <w10:wrap type="tight" anchorx="margin"/>
              </v:shape>
            </w:pict>
          </mc:Fallback>
        </mc:AlternateContent>
      </w:r>
    </w:p>
    <w:p w14:paraId="212A071A" w14:textId="3DC7F230" w:rsidR="004D2157" w:rsidRDefault="004D2157" w:rsidP="004D7B5D">
      <w:pPr>
        <w:spacing w:line="360" w:lineRule="auto"/>
        <w:rPr>
          <w:lang w:val="en-US"/>
        </w:rPr>
      </w:pPr>
      <w:r>
        <w:rPr>
          <w:noProof/>
          <w:lang w:val="en-US"/>
        </w:rPr>
        <w:lastRenderedPageBreak/>
        <w:drawing>
          <wp:anchor distT="0" distB="0" distL="114300" distR="114300" simplePos="0" relativeHeight="251892736" behindDoc="1" locked="0" layoutInCell="1" allowOverlap="1" wp14:anchorId="2934E5D4" wp14:editId="107E8250">
            <wp:simplePos x="0" y="0"/>
            <wp:positionH relativeFrom="margin">
              <wp:posOffset>-451451</wp:posOffset>
            </wp:positionH>
            <wp:positionV relativeFrom="paragraph">
              <wp:posOffset>34</wp:posOffset>
            </wp:positionV>
            <wp:extent cx="4893013" cy="3466333"/>
            <wp:effectExtent l="0" t="0" r="3175" b="1270"/>
            <wp:wrapTight wrapText="bothSides">
              <wp:wrapPolygon edited="0">
                <wp:start x="0" y="0"/>
                <wp:lineTo x="0" y="21489"/>
                <wp:lineTo x="21530" y="21489"/>
                <wp:lineTo x="21530" y="0"/>
                <wp:lineTo x="0" y="0"/>
              </wp:wrapPolygon>
            </wp:wrapTight>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rotWithShape="1">
                    <a:blip r:embed="rId60" cstate="print">
                      <a:extLst>
                        <a:ext uri="{28A0092B-C50C-407E-A947-70E740481C1C}">
                          <a14:useLocalDpi xmlns:a14="http://schemas.microsoft.com/office/drawing/2010/main" val="0"/>
                        </a:ext>
                      </a:extLst>
                    </a:blip>
                    <a:srcRect l="2275" t="2804" b="2915"/>
                    <a:stretch/>
                  </pic:blipFill>
                  <pic:spPr bwMode="auto">
                    <a:xfrm>
                      <a:off x="0" y="0"/>
                      <a:ext cx="4893013" cy="3466333"/>
                    </a:xfrm>
                    <a:prstGeom prst="rect">
                      <a:avLst/>
                    </a:prstGeom>
                    <a:ln>
                      <a:noFill/>
                    </a:ln>
                    <a:extLst>
                      <a:ext uri="{53640926-AAD7-44D8-BBD7-CCE9431645EC}">
                        <a14:shadowObscured xmlns:a14="http://schemas.microsoft.com/office/drawing/2010/main"/>
                      </a:ext>
                    </a:extLst>
                  </pic:spPr>
                </pic:pic>
              </a:graphicData>
            </a:graphic>
          </wp:anchor>
        </w:drawing>
      </w:r>
    </w:p>
    <w:p w14:paraId="33EE8402" w14:textId="370FB956" w:rsidR="004D2157" w:rsidRDefault="004D2157" w:rsidP="004D7B5D">
      <w:pPr>
        <w:spacing w:line="360" w:lineRule="auto"/>
        <w:rPr>
          <w:lang w:val="en-US"/>
        </w:rPr>
      </w:pPr>
    </w:p>
    <w:p w14:paraId="38E8A525" w14:textId="720BB0EC" w:rsidR="004D2157" w:rsidRDefault="004D2157" w:rsidP="004D7B5D">
      <w:pPr>
        <w:spacing w:line="360" w:lineRule="auto"/>
        <w:rPr>
          <w:lang w:val="en-US"/>
        </w:rPr>
      </w:pPr>
      <w:r>
        <w:rPr>
          <w:noProof/>
        </w:rPr>
        <mc:AlternateContent>
          <mc:Choice Requires="wps">
            <w:drawing>
              <wp:anchor distT="0" distB="0" distL="114300" distR="114300" simplePos="0" relativeHeight="251894784" behindDoc="1" locked="0" layoutInCell="1" allowOverlap="1" wp14:anchorId="3BBE2C36" wp14:editId="10A1A006">
                <wp:simplePos x="0" y="0"/>
                <wp:positionH relativeFrom="column">
                  <wp:posOffset>4423496</wp:posOffset>
                </wp:positionH>
                <wp:positionV relativeFrom="paragraph">
                  <wp:posOffset>381463</wp:posOffset>
                </wp:positionV>
                <wp:extent cx="2100580" cy="1004570"/>
                <wp:effectExtent l="0" t="0" r="0" b="5080"/>
                <wp:wrapTight wrapText="bothSides">
                  <wp:wrapPolygon edited="0">
                    <wp:start x="0" y="0"/>
                    <wp:lineTo x="0" y="21300"/>
                    <wp:lineTo x="21352" y="21300"/>
                    <wp:lineTo x="21352"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2100580" cy="1004570"/>
                        </a:xfrm>
                        <a:prstGeom prst="rect">
                          <a:avLst/>
                        </a:prstGeom>
                        <a:solidFill>
                          <a:prstClr val="white"/>
                        </a:solidFill>
                        <a:ln>
                          <a:noFill/>
                        </a:ln>
                      </wps:spPr>
                      <wps:txbx>
                        <w:txbxContent>
                          <w:p w14:paraId="2AE4651F" w14:textId="028152CF" w:rsidR="004D2157" w:rsidRDefault="004D2157" w:rsidP="004D2157">
                            <w:pPr>
                              <w:pStyle w:val="Caption"/>
                              <w:keepNext/>
                              <w:spacing w:line="360" w:lineRule="auto"/>
                              <w:rPr>
                                <w:lang w:val="en-US"/>
                              </w:rPr>
                            </w:pPr>
                            <w:r w:rsidRPr="004D215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w:t>
                            </w:r>
                            <w:r w:rsidR="00D862CB">
                              <w:rPr>
                                <w:lang w:val="en-US"/>
                              </w:rPr>
                              <w:fldChar w:fldCharType="end"/>
                            </w:r>
                            <w:r w:rsidRPr="004D2157">
                              <w:rPr>
                                <w:lang w:val="en-US"/>
                              </w:rPr>
                              <w:t xml:space="preserve">. </w:t>
                            </w:r>
                            <w:r w:rsidRPr="007B1A59">
                              <w:rPr>
                                <w:lang w:val="en-US"/>
                              </w:rPr>
                              <w:t xml:space="preserve">Mean fit </w:t>
                            </w:r>
                            <w:r>
                              <w:rPr>
                                <w:lang w:val="en-US"/>
                              </w:rPr>
                              <w:t>generated from four regression lines (see previous plot) for all positions (</w:t>
                            </w:r>
                            <w:proofErr w:type="gramStart"/>
                            <w:r>
                              <w:rPr>
                                <w:lang w:val="en-US"/>
                              </w:rPr>
                              <w:t>A,B</w:t>
                            </w:r>
                            <w:proofErr w:type="gramEnd"/>
                            <w:r>
                              <w:rPr>
                                <w:lang w:val="en-US"/>
                              </w:rPr>
                              <w:t xml:space="preserve">,C,D) of the cell flask holder.  </w:t>
                            </w:r>
                          </w:p>
                          <w:p w14:paraId="247F2895" w14:textId="170827B6" w:rsidR="004D2157" w:rsidRPr="004D2157" w:rsidRDefault="004D2157" w:rsidP="004D2157">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2C36" id="Text Box 196" o:spid="_x0000_s1050" type="#_x0000_t202" style="position:absolute;margin-left:348.3pt;margin-top:30.05pt;width:165.4pt;height:79.1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" stroked="f">
                <v:textbox inset="0,0,0,0">
                  <w:txbxContent>
                    <w:p w14:paraId="2AE4651F" w14:textId="028152CF" w:rsidR="004D2157" w:rsidRDefault="004D2157" w:rsidP="004D2157">
                      <w:pPr>
                        <w:pStyle w:val="Caption"/>
                        <w:keepNext/>
                        <w:spacing w:line="360" w:lineRule="auto"/>
                        <w:rPr>
                          <w:lang w:val="en-US"/>
                        </w:rPr>
                      </w:pPr>
                      <w:r w:rsidRPr="004D215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w:t>
                      </w:r>
                      <w:r w:rsidR="00D862CB">
                        <w:rPr>
                          <w:lang w:val="en-US"/>
                        </w:rPr>
                        <w:fldChar w:fldCharType="end"/>
                      </w:r>
                      <w:r w:rsidRPr="004D2157">
                        <w:rPr>
                          <w:lang w:val="en-US"/>
                        </w:rPr>
                        <w:t xml:space="preserve">. </w:t>
                      </w:r>
                      <w:r w:rsidRPr="007B1A59">
                        <w:rPr>
                          <w:lang w:val="en-US"/>
                        </w:rPr>
                        <w:t xml:space="preserve">Mean fit </w:t>
                      </w:r>
                      <w:r>
                        <w:rPr>
                          <w:lang w:val="en-US"/>
                        </w:rPr>
                        <w:t>generated from four regression lines (see previous plot) for all positions (</w:t>
                      </w:r>
                      <w:proofErr w:type="gramStart"/>
                      <w:r>
                        <w:rPr>
                          <w:lang w:val="en-US"/>
                        </w:rPr>
                        <w:t>A,B</w:t>
                      </w:r>
                      <w:proofErr w:type="gramEnd"/>
                      <w:r>
                        <w:rPr>
                          <w:lang w:val="en-US"/>
                        </w:rPr>
                        <w:t xml:space="preserve">,C,D) of the cell flask holder.  </w:t>
                      </w:r>
                    </w:p>
                    <w:p w14:paraId="247F2895" w14:textId="170827B6" w:rsidR="004D2157" w:rsidRPr="004D2157" w:rsidRDefault="004D2157" w:rsidP="004D2157">
                      <w:pPr>
                        <w:pStyle w:val="Caption"/>
                        <w:rPr>
                          <w:noProof/>
                          <w:sz w:val="24"/>
                          <w:lang w:val="en-US"/>
                        </w:rPr>
                      </w:pPr>
                    </w:p>
                  </w:txbxContent>
                </v:textbox>
                <w10:wrap type="tight"/>
              </v:shape>
            </w:pict>
          </mc:Fallback>
        </mc:AlternateContent>
      </w:r>
    </w:p>
    <w:p w14:paraId="387B0B9A" w14:textId="47DEAD63" w:rsidR="004D2157" w:rsidRDefault="004D2157" w:rsidP="004D7B5D">
      <w:pPr>
        <w:spacing w:line="360" w:lineRule="auto"/>
        <w:rPr>
          <w:lang w:val="en-US"/>
        </w:rPr>
      </w:pPr>
    </w:p>
    <w:p w14:paraId="321DA150" w14:textId="059A3DFF" w:rsidR="004D2157" w:rsidRDefault="004D2157" w:rsidP="004D7B5D">
      <w:pPr>
        <w:spacing w:line="360" w:lineRule="auto"/>
        <w:rPr>
          <w:lang w:val="en-US"/>
        </w:rPr>
      </w:pPr>
    </w:p>
    <w:p w14:paraId="22C0F56C" w14:textId="74F0CEBB" w:rsidR="004D2157" w:rsidRDefault="004D2157" w:rsidP="004D7B5D">
      <w:pPr>
        <w:spacing w:line="360" w:lineRule="auto"/>
        <w:rPr>
          <w:lang w:val="en-US"/>
        </w:rPr>
      </w:pPr>
    </w:p>
    <w:p w14:paraId="2DA3A945" w14:textId="77777777" w:rsidR="004D2157" w:rsidRDefault="004D2157" w:rsidP="004D7B5D">
      <w:pPr>
        <w:spacing w:line="360" w:lineRule="auto"/>
        <w:rPr>
          <w:lang w:val="en-US"/>
        </w:rPr>
      </w:pPr>
    </w:p>
    <w:p w14:paraId="4B59B698" w14:textId="3ADC3718" w:rsidR="00BF47C5" w:rsidRPr="007F2A7D" w:rsidRDefault="007F2A7D" w:rsidP="004D7B5D">
      <w:pPr>
        <w:spacing w:line="360" w:lineRule="auto"/>
        <w:rPr>
          <w:rFonts w:eastAsiaTheme="minorEastAsia"/>
          <w:b/>
          <w:bCs/>
          <w:lang w:val="en-US"/>
        </w:rPr>
      </w:pPr>
      <w:r>
        <w:rPr>
          <w:lang w:val="en-US"/>
        </w:rPr>
        <w:t xml:space="preserve">The </w:t>
      </w:r>
      <w:r w:rsidR="004C182E">
        <w:rPr>
          <w:lang w:val="en-US"/>
        </w:rPr>
        <w:t>mean fit</w:t>
      </w:r>
      <w:r w:rsidR="00A46769">
        <w:rPr>
          <w:lang w:val="en-US"/>
        </w:rPr>
        <w:t xml:space="preserve"> in equation </w:t>
      </w:r>
      <w:r w:rsidR="00A46769">
        <w:rPr>
          <w:lang w:val="en-US"/>
        </w:rPr>
        <w:fldChar w:fldCharType="begin"/>
      </w:r>
      <w:r w:rsidR="00A46769">
        <w:rPr>
          <w:lang w:val="en-US"/>
        </w:rPr>
        <w:instrText xml:space="preserve"> REF _Ref103762017 \h </w:instrText>
      </w:r>
      <w:r w:rsidR="00A46769">
        <w:rPr>
          <w:lang w:val="en-US"/>
        </w:rPr>
      </w:r>
      <w:r w:rsidR="00A46769">
        <w:rPr>
          <w:lang w:val="en-US"/>
        </w:rPr>
        <w:fldChar w:fldCharType="separate"/>
      </w:r>
      <w:r w:rsidR="00380EB7" w:rsidRPr="00380EB7">
        <w:rPr>
          <w:noProof/>
          <w:lang w:val="en-US"/>
        </w:rPr>
        <w:t>3</w:t>
      </w:r>
      <w:r w:rsidR="00380EB7" w:rsidRPr="00380EB7">
        <w:rPr>
          <w:lang w:val="en-US"/>
        </w:rPr>
        <w:noBreakHyphen/>
      </w:r>
      <w:r w:rsidR="00380EB7" w:rsidRPr="00380EB7">
        <w:rPr>
          <w:noProof/>
          <w:lang w:val="en-US"/>
        </w:rPr>
        <w:t>1</w:t>
      </w:r>
      <w:r w:rsidR="00A46769">
        <w:rPr>
          <w:lang w:val="en-US"/>
        </w:rPr>
        <w:fldChar w:fldCharType="end"/>
      </w:r>
      <w:r w:rsidR="004C182E">
        <w:rPr>
          <w:lang w:val="en-US"/>
        </w:rPr>
        <w:t xml:space="preserve"> represented the</w:t>
      </w:r>
      <w:r w:rsidR="002B365D">
        <w:rPr>
          <w:lang w:val="en-US"/>
        </w:rPr>
        <w:t xml:space="preserve"> linear</w:t>
      </w:r>
      <w:r w:rsidR="004C182E">
        <w:rPr>
          <w:lang w:val="en-US"/>
        </w:rPr>
        <w:t xml:space="preserve"> </w:t>
      </w:r>
      <w:r w:rsidR="008F6AE7">
        <w:rPr>
          <w:lang w:val="en-US"/>
        </w:rPr>
        <w:t>relationship between exposure time T [s] and</w:t>
      </w:r>
      <w:r w:rsidR="00C66ECC">
        <w:rPr>
          <w:lang w:val="en-US"/>
        </w:rPr>
        <w:t xml:space="preserve"> </w:t>
      </w:r>
      <w:r w:rsidR="008F6AE7">
        <w:rPr>
          <w:lang w:val="en-US"/>
        </w:rPr>
        <w:t xml:space="preserve">dose [Gy] for low </w:t>
      </w:r>
      <w:r w:rsidR="00A46769">
        <w:rPr>
          <w:lang w:val="en-US"/>
        </w:rPr>
        <w:t>doses</w:t>
      </w:r>
      <w:r w:rsidR="002B365D">
        <w:rPr>
          <w:lang w:val="en-US"/>
        </w:rPr>
        <w:t xml:space="preserve">, with a measured </w:t>
      </w:r>
      <m:oMath>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oMath>
      <w:r w:rsidR="002B365D">
        <w:rPr>
          <w:rFonts w:eastAsiaTheme="minorEastAsia"/>
          <w:lang w:val="en-US"/>
        </w:rPr>
        <w:t xml:space="preserve"> of  </w:t>
      </w:r>
      <m:oMath>
        <m:r>
          <w:rPr>
            <w:rFonts w:ascii="Cambria Math" w:eastAsiaTheme="minorEastAsia" w:hAnsi="Cambria Math"/>
            <w:lang w:val="en-US"/>
          </w:rPr>
          <m:t>0.9976±0.0001</m:t>
        </m:r>
      </m:oMath>
      <w:r w:rsidR="002B365D">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C91" w14:paraId="6DDDF775" w14:textId="77777777" w:rsidTr="00E63C91">
        <w:tc>
          <w:tcPr>
            <w:tcW w:w="8815" w:type="dxa"/>
          </w:tcPr>
          <w:p w14:paraId="3C384F7D" w14:textId="4E4D09AE" w:rsidR="00E63C91" w:rsidRDefault="004E62E1" w:rsidP="004D7B5D">
            <w:pPr>
              <w:spacing w:line="360" w:lineRule="auto"/>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=0.010±0.0002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-0.029±0.003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m:t>
                </m:r>
              </m:oMath>
            </m:oMathPara>
          </w:p>
        </w:tc>
        <w:bookmarkStart w:id="181" w:name="_Ref103762017"/>
        <w:tc>
          <w:tcPr>
            <w:tcW w:w="535" w:type="dxa"/>
          </w:tcPr>
          <w:p w14:paraId="574E31EB" w14:textId="4C7EF645" w:rsidR="00E63C91" w:rsidRDefault="00E63C91"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81"/>
          </w:p>
        </w:tc>
      </w:tr>
    </w:tbl>
    <w:p w14:paraId="39A5D899" w14:textId="45A0F7C6" w:rsidR="00447BD9" w:rsidRDefault="00F71FC0" w:rsidP="004D7B5D">
      <w:pPr>
        <w:spacing w:line="360" w:lineRule="auto"/>
        <w:rPr>
          <w:rFonts w:eastAsiaTheme="minorEastAsia"/>
          <w:lang w:val="en-US"/>
        </w:rPr>
      </w:pPr>
      <w:r>
        <w:rPr>
          <w:rFonts w:eastAsiaTheme="minorEastAsia"/>
          <w:lang w:val="en-US"/>
        </w:rPr>
        <w:t xml:space="preserve">Rearranging the </w:t>
      </w:r>
      <w:r w:rsidR="00292200">
        <w:rPr>
          <w:rFonts w:eastAsiaTheme="minorEastAsia"/>
          <w:lang w:val="en-US"/>
        </w:rPr>
        <w:t xml:space="preserve">equation for time </w:t>
      </w:r>
      <m:oMath>
        <m:r>
          <w:rPr>
            <w:rFonts w:ascii="Cambria Math" w:eastAsiaTheme="minorEastAsia" w:hAnsi="Cambria Math"/>
            <w:lang w:val="en-US"/>
          </w:rPr>
          <m:t>T</m:t>
        </m:r>
      </m:oMath>
      <w:r w:rsidR="00292200">
        <w:rPr>
          <w:rFonts w:eastAsiaTheme="minorEastAsia"/>
          <w:lang w:val="en-US"/>
        </w:rPr>
        <w:t xml:space="preserve"> and inserting </w:t>
      </w:r>
      <m:oMath>
        <m:r>
          <w:rPr>
            <w:rFonts w:ascii="Cambria Math" w:eastAsiaTheme="minorEastAsia" w:hAnsi="Cambria Math"/>
            <w:lang w:val="en-US"/>
          </w:rPr>
          <m:t>D = 0</m:t>
        </m:r>
      </m:oMath>
      <w:r w:rsidR="00292200">
        <w:rPr>
          <w:rFonts w:eastAsiaTheme="minorEastAsia"/>
          <w:lang w:val="en-US"/>
        </w:rPr>
        <w:t xml:space="preserve">, we measured a ramp-up time of </w:t>
      </w:r>
      <w:r w:rsidR="001A5E85">
        <w:rPr>
          <w:rFonts w:eastAsiaTheme="minorEastAsia"/>
          <w:lang w:val="en-US"/>
        </w:rPr>
        <w:t>2.9 seconds.</w:t>
      </w:r>
      <w:r w:rsidR="00904676">
        <w:rPr>
          <w:rFonts w:eastAsiaTheme="minorEastAsia"/>
          <w:lang w:val="en-US"/>
        </w:rPr>
        <w:t xml:space="preserve"> </w:t>
      </w:r>
      <w:r w:rsidR="004053BA">
        <w:rPr>
          <w:rFonts w:eastAsiaTheme="minorEastAsia"/>
          <w:lang w:val="en-US"/>
        </w:rPr>
        <w:t xml:space="preserve">Converting the </w:t>
      </w:r>
      <w:r w:rsidR="00FF5CA8">
        <w:rPr>
          <w:rFonts w:eastAsiaTheme="minorEastAsia"/>
          <w:lang w:val="en-US"/>
        </w:rPr>
        <w:t>dose rate</w:t>
      </w:r>
      <w:r w:rsidR="00851620">
        <w:rPr>
          <w:rFonts w:eastAsiaTheme="minorEastAsia"/>
          <w:lang w:val="en-US"/>
        </w:rPr>
        <w:t xml:space="preserve"> from [Gy/s] to [Gy/min]</w:t>
      </w:r>
      <w:r w:rsidR="00FF5CA8">
        <w:rPr>
          <w:rFonts w:eastAsiaTheme="minorEastAsia"/>
          <w:lang w:val="en-US"/>
        </w:rPr>
        <w:t xml:space="preserve"> we g</w:t>
      </w:r>
      <w:r w:rsidR="00851620">
        <w:rPr>
          <w:rFonts w:eastAsiaTheme="minorEastAsia"/>
          <w:lang w:val="en-US"/>
        </w:rPr>
        <w:t>ot</w:t>
      </w:r>
      <w:r w:rsidR="00FF5CA8">
        <w:rPr>
          <w:rFonts w:eastAsiaTheme="minorEastAsia"/>
          <w:lang w:val="en-US"/>
        </w:rPr>
        <w:t xml:space="preserve"> </w:t>
      </w:r>
    </w:p>
    <w:p w14:paraId="05363AA8" w14:textId="5D80C7CF" w:rsidR="007B4B13" w:rsidRDefault="004E62E1" w:rsidP="004D7B5D">
      <w:pPr>
        <w:spacing w:line="360" w:lineRule="auto"/>
        <w:rPr>
          <w:lang w:val="en-US"/>
        </w:rPr>
      </w:pPr>
      <m:oMathPara>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=0.60±0.01 Gy/min </m:t>
          </m:r>
        </m:oMath>
      </m:oMathPara>
    </w:p>
    <w:p w14:paraId="3CA61CF2" w14:textId="5AAB4E9E" w:rsidR="007470E9" w:rsidRDefault="00AD3DCD" w:rsidP="004D7B5D">
      <w:pPr>
        <w:spacing w:line="360" w:lineRule="auto"/>
        <w:rPr>
          <w:lang w:val="en-US"/>
        </w:rPr>
      </w:pPr>
      <w:r>
        <w:rPr>
          <w:lang w:val="en-US"/>
        </w:rPr>
        <w:t xml:space="preserve">For doses higher than </w:t>
      </w:r>
      <w:r w:rsidR="00904676">
        <w:rPr>
          <w:lang w:val="en-US"/>
        </w:rPr>
        <w:t>0.5</w:t>
      </w:r>
      <w:r w:rsidR="001755B5">
        <w:rPr>
          <w:lang w:val="en-US"/>
        </w:rPr>
        <w:t xml:space="preserve"> it was assumed that a steady production of X-ray was reached</w:t>
      </w:r>
      <w:r w:rsidR="00EF5D9D">
        <w:rPr>
          <w:lang w:val="en-US"/>
        </w:rPr>
        <w:t xml:space="preserve">, and the negative intercept’s impact on dose was neglected. </w:t>
      </w:r>
      <w:r w:rsidR="001D1F49">
        <w:rPr>
          <w:lang w:val="en-US"/>
        </w:rPr>
        <w:t xml:space="preserve">From 60 second measurements </w:t>
      </w:r>
      <w:r w:rsidR="00E1453F">
        <w:rPr>
          <w:lang w:val="en-US"/>
        </w:rPr>
        <w:t xml:space="preserve">found the same way as for </w:t>
      </w:r>
      <w:r w:rsidR="00185D75">
        <w:rPr>
          <w:lang w:val="en-US"/>
        </w:rPr>
        <w:t xml:space="preserve">low dose a dose rate of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4D2157">
        <w:rPr>
          <w:rFonts w:eastAsiaTheme="minorEastAsia"/>
          <w:lang w:val="en-US"/>
        </w:rPr>
        <w:t>.</w:t>
      </w:r>
    </w:p>
    <w:p w14:paraId="69745EFD" w14:textId="3C149E27" w:rsidR="00700854" w:rsidRDefault="00507154" w:rsidP="004D7B5D">
      <w:pPr>
        <w:spacing w:line="360" w:lineRule="auto"/>
        <w:rPr>
          <w:lang w:val="en-US"/>
        </w:rPr>
      </w:pPr>
      <w:r>
        <w:rPr>
          <w:lang w:val="en-US"/>
        </w:rPr>
        <w:t>On the second calibration we obtained a mean</w:t>
      </w:r>
      <w:r w:rsidR="003B227A">
        <w:rPr>
          <w:lang w:val="en-US"/>
        </w:rPr>
        <w:t xml:space="preserve"> fit of</w:t>
      </w:r>
    </w:p>
    <w:p w14:paraId="6110E193" w14:textId="078951F6" w:rsidR="000A1FAA" w:rsidRPr="003B227A" w:rsidRDefault="004E62E1" w:rsidP="004D7B5D">
      <w:pPr>
        <w:spacing w:line="360" w:lineRule="auto"/>
        <w:rPr>
          <w:rFonts w:eastAsiaTheme="minorEastAsia"/>
          <w:lang w:val="en-US"/>
        </w:rPr>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=0.0102±0.0002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-0.031±0.002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 xml:space="preserve"> .</m:t>
          </m:r>
        </m:oMath>
      </m:oMathPara>
    </w:p>
    <w:p w14:paraId="35A19676" w14:textId="0D5BCDFA" w:rsidR="004A4761" w:rsidRDefault="005F7942" w:rsidP="004D7B5D">
      <w:pPr>
        <w:spacing w:line="360" w:lineRule="auto"/>
        <w:rPr>
          <w:lang w:val="en-US"/>
        </w:rPr>
      </w:pPr>
      <w:r>
        <w:rPr>
          <w:lang w:val="en-US"/>
        </w:rPr>
        <w:t xml:space="preserve">The 60 second measurements resulted in a </w:t>
      </w:r>
      <w:r w:rsidR="00673E7D">
        <w:rPr>
          <w:lang w:val="en-US"/>
        </w:rPr>
        <w:t>dose rate of</w:t>
      </w:r>
      <w:r w:rsidR="00FB24C2">
        <w:rPr>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FB24C2">
        <w:rPr>
          <w:rFonts w:eastAsiaTheme="minorEastAsia"/>
          <w:lang w:val="en-US"/>
        </w:rPr>
        <w:t>.</w:t>
      </w:r>
    </w:p>
    <w:p w14:paraId="466EB81D" w14:textId="68DAEADA" w:rsidR="00BA612F" w:rsidRPr="009044F5" w:rsidRDefault="00786F59" w:rsidP="004D7B5D">
      <w:pPr>
        <w:spacing w:after="160" w:line="360" w:lineRule="auto"/>
        <w:rPr>
          <w:rFonts w:eastAsiaTheme="minorEastAsia"/>
          <w:szCs w:val="24"/>
          <w:lang w:val="en-US"/>
        </w:rPr>
      </w:pPr>
      <w:r>
        <w:rPr>
          <w:rFonts w:eastAsiaTheme="minorEastAsia"/>
          <w:lang w:val="en-US"/>
        </w:rPr>
        <w:lastRenderedPageBreak/>
        <w:t>Exposure times necessary to achieve 0.1, 0.2, 0.5</w:t>
      </w:r>
      <w:r w:rsidR="002F3B89">
        <w:rPr>
          <w:rFonts w:eastAsiaTheme="minorEastAsia"/>
          <w:lang w:val="en-US"/>
        </w:rPr>
        <w:t xml:space="preserve"> Gy</w:t>
      </w:r>
      <w:r>
        <w:rPr>
          <w:rFonts w:eastAsiaTheme="minorEastAsia"/>
          <w:lang w:val="en-US"/>
        </w:rPr>
        <w:t xml:space="preserve"> was found using the </w:t>
      </w:r>
      <w:r w:rsidR="001E2BF7">
        <w:rPr>
          <w:rFonts w:eastAsiaTheme="minorEastAsia"/>
          <w:lang w:val="en-US"/>
        </w:rPr>
        <w:t>mean fit equations</w:t>
      </w:r>
      <w:r w:rsidR="002F3B89">
        <w:rPr>
          <w:rFonts w:eastAsiaTheme="minorEastAsia"/>
          <w:lang w:val="en-US"/>
        </w:rPr>
        <w:t>, while doses above 0.5 Gy was found using the dose rate</w:t>
      </w:r>
      <w:r w:rsidR="00F55F5E">
        <w:rPr>
          <w:rFonts w:eastAsiaTheme="minorEastAsia"/>
          <w:lang w:val="en-US"/>
        </w:rPr>
        <w:t xml:space="preserve">. </w:t>
      </w:r>
      <w:r w:rsidR="000E2FDA">
        <w:rPr>
          <w:rFonts w:eastAsiaTheme="minorEastAsia"/>
          <w:lang w:val="en-US"/>
        </w:rPr>
        <w:t xml:space="preserve">All doses </w:t>
      </w:r>
      <w:r w:rsidR="00072924">
        <w:rPr>
          <w:rFonts w:eastAsiaTheme="minorEastAsia"/>
          <w:lang w:val="en-US"/>
        </w:rPr>
        <w:t>were</w:t>
      </w:r>
      <w:r w:rsidR="000E2FDA">
        <w:rPr>
          <w:rFonts w:eastAsiaTheme="minorEastAsia"/>
          <w:lang w:val="en-US"/>
        </w:rPr>
        <w:t xml:space="preserve"> multiplied with the </w:t>
      </w:r>
      <w:r w:rsidR="007F6A47">
        <w:rPr>
          <w:rFonts w:eastAsiaTheme="minorEastAsia"/>
          <w:lang w:val="en-US"/>
        </w:rPr>
        <w:t xml:space="preserve">correction factor 1.026, correcting for the height difference between the ionization chamber’s sensitive volume and the </w:t>
      </w:r>
      <w:r w:rsidR="009070D3">
        <w:rPr>
          <w:rFonts w:eastAsiaTheme="minorEastAsia"/>
          <w:lang w:val="en-US"/>
        </w:rPr>
        <w:t xml:space="preserve">EBT3 films positioned on the bottom of the cell flasks. </w:t>
      </w:r>
      <w:r w:rsidR="009B5DE6">
        <w:rPr>
          <w:rFonts w:eastAsiaTheme="minorEastAsia"/>
          <w:lang w:val="en-US"/>
        </w:rPr>
        <w:t>The exposure times</w:t>
      </w:r>
      <w:r w:rsidR="00F55F5E">
        <w:rPr>
          <w:rFonts w:eastAsiaTheme="minorEastAsia"/>
          <w:lang w:val="en-US"/>
        </w:rPr>
        <w:t xml:space="preserve"> for both calibrations</w:t>
      </w:r>
      <w:r w:rsidR="009B5DE6">
        <w:rPr>
          <w:rFonts w:eastAsiaTheme="minorEastAsia"/>
          <w:lang w:val="en-US"/>
        </w:rPr>
        <w:t xml:space="preserve"> can be found </w:t>
      </w:r>
      <w:r w:rsidR="00F55F5E">
        <w:rPr>
          <w:rFonts w:eastAsiaTheme="minorEastAsia"/>
          <w:lang w:val="en-US"/>
        </w:rPr>
        <w:t>in</w:t>
      </w:r>
      <w:r w:rsidR="00734497">
        <w:rPr>
          <w:rFonts w:eastAsiaTheme="minorEastAsia"/>
          <w:lang w:val="en-US"/>
        </w:rPr>
        <w:t xml:space="preserve"> </w:t>
      </w:r>
      <w:r w:rsidR="00CC1C50">
        <w:rPr>
          <w:rFonts w:eastAsiaTheme="minorEastAsia"/>
          <w:lang w:val="en-US"/>
        </w:rPr>
        <w:fldChar w:fldCharType="begin"/>
      </w:r>
      <w:r w:rsidR="00CC1C50">
        <w:rPr>
          <w:rFonts w:eastAsiaTheme="minorEastAsia"/>
          <w:lang w:val="en-US"/>
        </w:rPr>
        <w:instrText xml:space="preserve"> REF _Ref105582268 \h </w:instrText>
      </w:r>
      <w:r w:rsidR="00CC1C50">
        <w:rPr>
          <w:rFonts w:eastAsiaTheme="minorEastAsia"/>
          <w:lang w:val="en-US"/>
        </w:rPr>
      </w:r>
      <w:r w:rsidR="00CC1C50">
        <w:rPr>
          <w:rFonts w:eastAsiaTheme="minorEastAsia"/>
          <w:lang w:val="en-US"/>
        </w:rPr>
        <w:fldChar w:fldCharType="separate"/>
      </w:r>
      <w:r w:rsidR="00380EB7" w:rsidRPr="008D5B80">
        <w:rPr>
          <w:lang w:val="en-US"/>
        </w:rPr>
        <w:t xml:space="preserve">Table </w:t>
      </w:r>
      <w:r w:rsidR="00380EB7">
        <w:rPr>
          <w:noProof/>
          <w:lang w:val="en-US"/>
        </w:rPr>
        <w:t>6</w:t>
      </w:r>
      <w:r w:rsidR="00380EB7">
        <w:rPr>
          <w:lang w:val="en-US"/>
        </w:rPr>
        <w:noBreakHyphen/>
      </w:r>
      <w:r w:rsidR="00380EB7">
        <w:rPr>
          <w:noProof/>
          <w:lang w:val="en-US"/>
        </w:rPr>
        <w:t>2</w:t>
      </w:r>
      <w:r w:rsidR="00CC1C50">
        <w:rPr>
          <w:rFonts w:eastAsiaTheme="minorEastAsia"/>
          <w:lang w:val="en-US"/>
        </w:rPr>
        <w:fldChar w:fldCharType="end"/>
      </w:r>
      <w:r w:rsidR="00C32690">
        <w:rPr>
          <w:rFonts w:eastAsiaTheme="minorEastAsia"/>
          <w:lang w:val="en-US"/>
        </w:rPr>
        <w:t>.</w:t>
      </w:r>
      <w:r w:rsidR="00AD2383">
        <w:rPr>
          <w:rFonts w:eastAsiaTheme="minorEastAsia"/>
          <w:szCs w:val="24"/>
          <w:lang w:val="en-US"/>
        </w:rPr>
        <w:t xml:space="preserve"> </w:t>
      </w:r>
    </w:p>
    <w:p w14:paraId="4F1ED1CC" w14:textId="3ECF59B4" w:rsidR="001F5E5B" w:rsidRPr="006E231C" w:rsidRDefault="008A16B8" w:rsidP="006E231C">
      <w:pPr>
        <w:pStyle w:val="Heading2"/>
        <w:spacing w:line="360" w:lineRule="auto"/>
        <w:rPr>
          <w:lang w:val="en-US"/>
        </w:rPr>
      </w:pPr>
      <w:bookmarkStart w:id="182" w:name="_Toc106449128"/>
      <w:r>
        <w:rPr>
          <w:rFonts w:eastAsiaTheme="minorEastAsia"/>
          <w:lang w:val="en-US"/>
        </w:rPr>
        <w:t>Gafchromic film</w:t>
      </w:r>
      <w:r w:rsidR="00EF77D9">
        <w:rPr>
          <w:rFonts w:eastAsiaTheme="minorEastAsia"/>
          <w:lang w:val="en-US"/>
        </w:rPr>
        <w:t xml:space="preserve"> dosimetry</w:t>
      </w:r>
      <w:bookmarkEnd w:id="182"/>
    </w:p>
    <w:p w14:paraId="5478C309" w14:textId="20394011" w:rsidR="0064037D" w:rsidRPr="003D6815" w:rsidRDefault="00325A33" w:rsidP="004D7B5D">
      <w:pPr>
        <w:spacing w:line="360" w:lineRule="auto"/>
        <w:rPr>
          <w:lang w:val="en-US"/>
        </w:rPr>
      </w:pPr>
      <w:r>
        <w:rPr>
          <w:lang w:val="en-US"/>
        </w:rPr>
        <w:t xml:space="preserve">Calibration of EBT3 films were necessary to know </w:t>
      </w:r>
      <w:r w:rsidR="0057783C">
        <w:rPr>
          <w:lang w:val="en-US"/>
        </w:rPr>
        <w:t xml:space="preserve">what dose GRID irradiated </w:t>
      </w:r>
      <w:r w:rsidR="00E76076">
        <w:rPr>
          <w:lang w:val="en-US"/>
        </w:rPr>
        <w:t>cells</w:t>
      </w:r>
      <w:r w:rsidR="0057783C">
        <w:rPr>
          <w:lang w:val="en-US"/>
        </w:rPr>
        <w:t xml:space="preserve"> received. </w:t>
      </w:r>
      <w:r w:rsidR="0096458C">
        <w:rPr>
          <w:lang w:val="en-US"/>
        </w:rPr>
        <w:t xml:space="preserve">The calibration films </w:t>
      </w:r>
      <w:r w:rsidR="00195032">
        <w:rPr>
          <w:lang w:val="en-US"/>
        </w:rPr>
        <w:t>were given 0.1, 0.2, 0.5, 1, 2, 5 and 10 Gy</w:t>
      </w:r>
      <w:r w:rsidR="003944C3">
        <w:rPr>
          <w:lang w:val="en-US"/>
        </w:rPr>
        <w:t xml:space="preserve"> using the exposure times from </w:t>
      </w:r>
      <w:r w:rsidR="003944C3">
        <w:rPr>
          <w:rFonts w:eastAsiaTheme="minorEastAsia"/>
          <w:lang w:val="en-US"/>
        </w:rPr>
        <w:fldChar w:fldCharType="begin"/>
      </w:r>
      <w:r w:rsidR="003944C3">
        <w:rPr>
          <w:rFonts w:eastAsiaTheme="minorEastAsia"/>
          <w:lang w:val="en-US"/>
        </w:rPr>
        <w:instrText xml:space="preserve"> REF _Ref105582268 \h </w:instrText>
      </w:r>
      <w:r w:rsidR="003944C3">
        <w:rPr>
          <w:rFonts w:eastAsiaTheme="minorEastAsia"/>
          <w:lang w:val="en-US"/>
        </w:rPr>
      </w:r>
      <w:r w:rsidR="003944C3">
        <w:rPr>
          <w:rFonts w:eastAsiaTheme="minorEastAsia"/>
          <w:lang w:val="en-US"/>
        </w:rPr>
        <w:fldChar w:fldCharType="separate"/>
      </w:r>
      <w:r w:rsidR="00380EB7" w:rsidRPr="008D5B80">
        <w:rPr>
          <w:lang w:val="en-US"/>
        </w:rPr>
        <w:t xml:space="preserve">Table </w:t>
      </w:r>
      <w:r w:rsidR="00380EB7">
        <w:rPr>
          <w:noProof/>
          <w:lang w:val="en-US"/>
        </w:rPr>
        <w:t>6</w:t>
      </w:r>
      <w:r w:rsidR="00380EB7">
        <w:rPr>
          <w:lang w:val="en-US"/>
        </w:rPr>
        <w:noBreakHyphen/>
      </w:r>
      <w:r w:rsidR="00380EB7">
        <w:rPr>
          <w:noProof/>
          <w:lang w:val="en-US"/>
        </w:rPr>
        <w:t>2</w:t>
      </w:r>
      <w:r w:rsidR="003944C3">
        <w:rPr>
          <w:rFonts w:eastAsiaTheme="minorEastAsia"/>
          <w:lang w:val="en-US"/>
        </w:rPr>
        <w:fldChar w:fldCharType="end"/>
      </w:r>
      <w:r w:rsidR="003944C3">
        <w:rPr>
          <w:rFonts w:eastAsiaTheme="minorEastAsia"/>
          <w:lang w:val="en-US"/>
        </w:rPr>
        <w:t xml:space="preserve">. </w:t>
      </w:r>
      <w:r w:rsidR="003F3B2F">
        <w:rPr>
          <w:rFonts w:eastAsiaTheme="minorEastAsia"/>
          <w:lang w:val="en-US"/>
        </w:rPr>
        <w:t xml:space="preserve">We wanted to evaluate if the light from the scanner </w:t>
      </w:r>
      <w:r w:rsidR="006D25FD">
        <w:rPr>
          <w:rFonts w:eastAsiaTheme="minorEastAsia"/>
          <w:lang w:val="en-US"/>
        </w:rPr>
        <w:t xml:space="preserve">affected the response of the films. </w:t>
      </w:r>
      <w:r w:rsidR="008C3944">
        <w:rPr>
          <w:rFonts w:eastAsiaTheme="minorEastAsia"/>
          <w:lang w:val="en-US"/>
        </w:rPr>
        <w:t>Therefore,</w:t>
      </w:r>
      <w:r w:rsidR="006D25FD">
        <w:rPr>
          <w:rFonts w:eastAsiaTheme="minorEastAsia"/>
          <w:lang w:val="en-US"/>
        </w:rPr>
        <w:t xml:space="preserve"> </w:t>
      </w:r>
      <w:r w:rsidR="00632BDB">
        <w:rPr>
          <w:rFonts w:eastAsiaTheme="minorEastAsia"/>
          <w:lang w:val="en-US"/>
        </w:rPr>
        <w:t>four</w:t>
      </w:r>
      <w:r w:rsidR="006D25FD">
        <w:rPr>
          <w:rFonts w:eastAsiaTheme="minorEastAsia"/>
          <w:lang w:val="en-US"/>
        </w:rPr>
        <w:t xml:space="preserve"> scans were made</w:t>
      </w:r>
      <w:r w:rsidR="00E91D3C">
        <w:rPr>
          <w:rFonts w:eastAsiaTheme="minorEastAsia"/>
          <w:lang w:val="en-US"/>
        </w:rPr>
        <w:t xml:space="preserve"> and </w:t>
      </w:r>
      <w:r w:rsidR="007A7BC0">
        <w:rPr>
          <w:rFonts w:eastAsiaTheme="minorEastAsia"/>
          <w:lang w:val="en-US"/>
        </w:rPr>
        <w:t xml:space="preserve">the RPD </w:t>
      </w:r>
      <w:r w:rsidR="00632BDB">
        <w:rPr>
          <w:rFonts w:eastAsiaTheme="minorEastAsia"/>
          <w:lang w:val="en-US"/>
        </w:rPr>
        <w:t xml:space="preserve">between the pixel values of </w:t>
      </w:r>
      <w:r w:rsidR="008B0001">
        <w:rPr>
          <w:rFonts w:eastAsiaTheme="minorEastAsia"/>
          <w:lang w:val="en-US"/>
        </w:rPr>
        <w:t>all</w:t>
      </w:r>
      <w:r w:rsidR="00632BDB">
        <w:rPr>
          <w:rFonts w:eastAsiaTheme="minorEastAsia"/>
          <w:lang w:val="en-US"/>
        </w:rPr>
        <w:t xml:space="preserve"> four</w:t>
      </w:r>
      <w:r w:rsidR="008B0001">
        <w:rPr>
          <w:rFonts w:eastAsiaTheme="minorEastAsia"/>
          <w:lang w:val="en-US"/>
        </w:rPr>
        <w:t xml:space="preserve"> scans was found. The mean RPD for all films is shown in </w:t>
      </w:r>
      <w:r w:rsidR="008B0001">
        <w:rPr>
          <w:lang w:val="en-US"/>
        </w:rPr>
        <w:fldChar w:fldCharType="begin"/>
      </w:r>
      <w:r w:rsidR="008B0001">
        <w:rPr>
          <w:lang w:val="en-US"/>
        </w:rPr>
        <w:instrText xml:space="preserve"> REF _Ref103605015 \h  \* MERGEFORMAT </w:instrText>
      </w:r>
      <w:r w:rsidR="008B0001">
        <w:rPr>
          <w:lang w:val="en-US"/>
        </w:rPr>
      </w:r>
      <w:r w:rsidR="008B0001">
        <w:rPr>
          <w:lang w:val="en-US"/>
        </w:rPr>
        <w:fldChar w:fldCharType="separate"/>
      </w:r>
      <w:r w:rsidR="00380EB7" w:rsidRPr="00122CD3">
        <w:rPr>
          <w:lang w:val="en-US"/>
        </w:rPr>
        <w:t xml:space="preserve">Figure </w:t>
      </w:r>
      <w:r w:rsidR="00380EB7">
        <w:rPr>
          <w:noProof/>
          <w:lang w:val="en-US"/>
        </w:rPr>
        <w:t>3</w:t>
      </w:r>
      <w:r w:rsidR="00380EB7">
        <w:rPr>
          <w:noProof/>
          <w:lang w:val="en-US"/>
        </w:rPr>
        <w:noBreakHyphen/>
        <w:t>3</w:t>
      </w:r>
      <w:r w:rsidR="008B0001">
        <w:rPr>
          <w:lang w:val="en-US"/>
        </w:rPr>
        <w:fldChar w:fldCharType="end"/>
      </w:r>
      <w:r w:rsidR="008B0001">
        <w:rPr>
          <w:lang w:val="en-US"/>
        </w:rPr>
        <w:t xml:space="preserve">. </w:t>
      </w:r>
      <w:r w:rsidR="00830043">
        <w:rPr>
          <w:rFonts w:eastAsiaTheme="minorEastAsia"/>
          <w:lang w:val="en-US"/>
        </w:rPr>
        <w:t>The</w:t>
      </w:r>
      <w:r w:rsidR="00830043">
        <w:rPr>
          <w:lang w:val="en-US"/>
        </w:rPr>
        <w:t xml:space="preserve"> maximum difference was </w:t>
      </w:r>
      <m:oMath>
        <m:r>
          <w:rPr>
            <w:rFonts w:ascii="Cambria Math" w:hAnsi="Cambria Math"/>
            <w:lang w:val="en-US"/>
          </w:rPr>
          <m:t>≈0.1%</m:t>
        </m:r>
      </m:oMath>
      <w:r w:rsidR="00830043">
        <w:rPr>
          <w:rFonts w:eastAsiaTheme="minorEastAsia"/>
          <w:lang w:val="en-US"/>
        </w:rPr>
        <w:t>, with the majority being in the 0.01 – 0.03 % range.</w:t>
      </w:r>
    </w:p>
    <w:p w14:paraId="43C8E9E7" w14:textId="09E64AF5" w:rsidR="00122CD3" w:rsidRDefault="00D06ACA" w:rsidP="004D7B5D">
      <w:pPr>
        <w:keepNext/>
        <w:spacing w:line="360" w:lineRule="auto"/>
        <w:jc w:val="center"/>
      </w:pPr>
      <w:r>
        <w:rPr>
          <w:noProof/>
        </w:rPr>
        <w:drawing>
          <wp:inline distT="0" distB="0" distL="0" distR="0" wp14:anchorId="62D65CBD" wp14:editId="5CEE6074">
            <wp:extent cx="6579767" cy="3234162"/>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9767" cy="3234162"/>
                    </a:xfrm>
                    <a:prstGeom prst="rect">
                      <a:avLst/>
                    </a:prstGeom>
                  </pic:spPr>
                </pic:pic>
              </a:graphicData>
            </a:graphic>
          </wp:inline>
        </w:drawing>
      </w:r>
    </w:p>
    <w:p w14:paraId="0AADCE83" w14:textId="2D603F7F" w:rsidR="00380EB7" w:rsidRPr="00861B0C" w:rsidRDefault="00122CD3" w:rsidP="00861B0C">
      <w:pPr>
        <w:pStyle w:val="Caption"/>
        <w:spacing w:line="360" w:lineRule="auto"/>
        <w:rPr>
          <w:b/>
          <w:bCs/>
          <w:lang w:val="en-US"/>
        </w:rPr>
      </w:pPr>
      <w:bookmarkStart w:id="183" w:name="_Ref103605015"/>
      <w:r w:rsidRPr="00122CD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3</w:t>
      </w:r>
      <w:r w:rsidR="00D862CB">
        <w:rPr>
          <w:lang w:val="en-US"/>
        </w:rPr>
        <w:fldChar w:fldCharType="end"/>
      </w:r>
      <w:bookmarkEnd w:id="183"/>
      <w:r w:rsidR="00A2767E">
        <w:rPr>
          <w:lang w:val="en-US"/>
        </w:rPr>
        <w:t xml:space="preserve">. </w:t>
      </w:r>
      <w:r w:rsidR="00C64E12">
        <w:rPr>
          <w:lang w:val="en-US"/>
        </w:rPr>
        <w:t xml:space="preserve">Mean RPD (relative percentage difference) between the pixel values of </w:t>
      </w:r>
      <w:r w:rsidR="00986BB6">
        <w:rPr>
          <w:lang w:val="en-US"/>
        </w:rPr>
        <w:t>4 scans of the same</w:t>
      </w:r>
      <w:r w:rsidR="00434984">
        <w:rPr>
          <w:lang w:val="en-US"/>
        </w:rPr>
        <w:t xml:space="preserve"> EBT3</w:t>
      </w:r>
      <w:r w:rsidR="00986BB6">
        <w:rPr>
          <w:lang w:val="en-US"/>
        </w:rPr>
        <w:t xml:space="preserve"> film</w:t>
      </w:r>
      <w:r w:rsidR="00434984">
        <w:rPr>
          <w:lang w:val="en-US"/>
        </w:rPr>
        <w:t xml:space="preserve">, to evaluate if the scanner affected the response of the </w:t>
      </w:r>
      <w:r w:rsidR="002560D8">
        <w:rPr>
          <w:lang w:val="en-US"/>
        </w:rPr>
        <w:t xml:space="preserve">films. </w:t>
      </w:r>
      <w:r w:rsidR="008E5DE0">
        <w:rPr>
          <w:lang w:val="en-US"/>
        </w:rPr>
        <w:fldChar w:fldCharType="begin"/>
      </w:r>
      <w:r w:rsidR="008E5DE0">
        <w:rPr>
          <w:lang w:val="en-US"/>
        </w:rPr>
        <w:instrText xml:space="preserve"> REF _Ref105608612 \h </w:instrText>
      </w:r>
      <w:r w:rsidR="008E5DE0">
        <w:rPr>
          <w:lang w:val="en-US"/>
        </w:rPr>
      </w:r>
      <w:r w:rsidR="008E5DE0">
        <w:rPr>
          <w:lang w:val="en-US"/>
        </w:rPr>
        <w:fldChar w:fldCharType="separate"/>
      </w:r>
    </w:p>
    <w:p w14:paraId="1393DD87" w14:textId="77777777" w:rsidR="00861B0C" w:rsidRDefault="008E5DE0" w:rsidP="0030745E">
      <w:pPr>
        <w:spacing w:line="360" w:lineRule="auto"/>
        <w:rPr>
          <w:lang w:val="en-US"/>
        </w:rPr>
      </w:pPr>
      <w:r>
        <w:rPr>
          <w:lang w:val="en-US"/>
        </w:rPr>
        <w:fldChar w:fldCharType="end"/>
      </w:r>
    </w:p>
    <w:p w14:paraId="016B2B03" w14:textId="735EB6B3" w:rsidR="00874D5C" w:rsidRDefault="00861B0C" w:rsidP="0030745E">
      <w:pPr>
        <w:spacing w:line="360" w:lineRule="auto"/>
        <w:rPr>
          <w:lang w:val="en-US"/>
        </w:rPr>
      </w:pPr>
      <w:r>
        <w:rPr>
          <w:lang w:val="en-US"/>
        </w:rPr>
        <w:lastRenderedPageBreak/>
        <w:t xml:space="preserve">The pixel values of all the calibration films were converted to netOD using the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Measurement films cut to fit the cell flasks were used as a proxy for the cells to give a 2D dose distribution. Even though all color channels were calibrated, and their dose response was established, </w:t>
      </w:r>
      <w:r w:rsidR="00733627">
        <w:rPr>
          <w:lang w:val="en-US"/>
        </w:rPr>
        <w:t xml:space="preserve">only </w:t>
      </w:r>
      <w:proofErr w:type="gramStart"/>
      <w:r w:rsidR="00DF4DBA">
        <w:rPr>
          <w:lang w:val="en-US"/>
        </w:rPr>
        <w:t>one</w:t>
      </w:r>
      <w:r w:rsidR="00BA612F">
        <w:rPr>
          <w:lang w:val="en-US"/>
        </w:rPr>
        <w:t xml:space="preserve"> </w:t>
      </w:r>
      <w:r w:rsidR="00DF4DBA">
        <w:rPr>
          <w:lang w:val="en-US"/>
        </w:rPr>
        <w:t>color</w:t>
      </w:r>
      <w:proofErr w:type="gramEnd"/>
      <w:r w:rsidR="00733627">
        <w:rPr>
          <w:lang w:val="en-US"/>
        </w:rPr>
        <w:t xml:space="preserve"> channel was chosen </w:t>
      </w:r>
      <w:r w:rsidR="009D7505">
        <w:rPr>
          <w:lang w:val="en-US"/>
        </w:rPr>
        <w:t>to measure</w:t>
      </w:r>
      <w:r w:rsidR="00733627">
        <w:rPr>
          <w:lang w:val="en-US"/>
        </w:rPr>
        <w:t xml:space="preserve"> the dose received by the </w:t>
      </w:r>
      <w:r w:rsidR="0030745E">
        <w:rPr>
          <w:lang w:val="en-US"/>
        </w:rPr>
        <w:t>measurement films.</w:t>
      </w:r>
      <w:r w:rsidR="00A46367">
        <w:rPr>
          <w:lang w:val="en-US"/>
        </w:rPr>
        <w:t xml:space="preserve"> </w:t>
      </w:r>
      <w:r w:rsidR="0051546E">
        <w:rPr>
          <w:lang w:val="en-US"/>
        </w:rPr>
        <w:t xml:space="preserve">Sensitivity to irradiation was </w:t>
      </w:r>
      <w:r w:rsidR="00FD1E38">
        <w:rPr>
          <w:lang w:val="en-US"/>
        </w:rPr>
        <w:t xml:space="preserve">one of the criteria, and </w:t>
      </w:r>
      <w:r w:rsidR="006322EC">
        <w:rPr>
          <w:lang w:val="en-US"/>
        </w:rPr>
        <w:fldChar w:fldCharType="begin"/>
      </w:r>
      <w:r w:rsidR="006322EC">
        <w:rPr>
          <w:lang w:val="en-US"/>
        </w:rPr>
        <w:instrText xml:space="preserve"> REF _Ref105590053 \h </w:instrText>
      </w:r>
      <w:r w:rsidR="006322EC">
        <w:rPr>
          <w:lang w:val="en-US"/>
        </w:rPr>
      </w:r>
      <w:r w:rsidR="006322EC">
        <w:rPr>
          <w:lang w:val="en-US"/>
        </w:rPr>
        <w:fldChar w:fldCharType="separate"/>
      </w:r>
      <w:r w:rsidR="006322EC" w:rsidRPr="00874D5C">
        <w:rPr>
          <w:lang w:val="en-US"/>
        </w:rPr>
        <w:t xml:space="preserve">Figure </w:t>
      </w:r>
      <w:r w:rsidR="006322EC">
        <w:rPr>
          <w:noProof/>
          <w:lang w:val="en-US"/>
        </w:rPr>
        <w:t>3</w:t>
      </w:r>
      <w:r w:rsidR="006322EC">
        <w:rPr>
          <w:lang w:val="en-US"/>
        </w:rPr>
        <w:noBreakHyphen/>
      </w:r>
      <w:r w:rsidR="006322EC">
        <w:rPr>
          <w:noProof/>
          <w:lang w:val="en-US"/>
        </w:rPr>
        <w:t>4</w:t>
      </w:r>
      <w:r w:rsidR="006322EC">
        <w:rPr>
          <w:lang w:val="en-US"/>
        </w:rPr>
        <w:fldChar w:fldCharType="end"/>
      </w:r>
      <w:r w:rsidR="00835EF6">
        <w:rPr>
          <w:lang w:val="en-US"/>
        </w:rPr>
        <w:t xml:space="preserve"> </w:t>
      </w:r>
      <w:r w:rsidR="00734528">
        <w:rPr>
          <w:lang w:val="en-US"/>
        </w:rPr>
        <w:t xml:space="preserve">showed that </w:t>
      </w:r>
      <w:r w:rsidR="00720C77">
        <w:rPr>
          <w:lang w:val="en-US"/>
        </w:rPr>
        <w:t xml:space="preserve">GREEN and RED channel </w:t>
      </w:r>
      <w:r w:rsidR="00D96494">
        <w:rPr>
          <w:lang w:val="en-US"/>
        </w:rPr>
        <w:t>exhibited the highest</w:t>
      </w:r>
      <w:r w:rsidR="00720C77">
        <w:rPr>
          <w:lang w:val="en-US"/>
        </w:rPr>
        <w:t xml:space="preserve"> sensitivity</w:t>
      </w:r>
      <w:r w:rsidR="00797247">
        <w:rPr>
          <w:lang w:val="en-US"/>
        </w:rPr>
        <w:t>, however it w</w:t>
      </w:r>
      <w:r w:rsidR="004E0FCE">
        <w:rPr>
          <w:lang w:val="en-US"/>
        </w:rPr>
        <w:t xml:space="preserve">as hard to detect the difference. </w:t>
      </w:r>
      <w:r w:rsidR="003258F1">
        <w:rPr>
          <w:lang w:val="en-US"/>
        </w:rPr>
        <w:fldChar w:fldCharType="begin"/>
      </w:r>
      <w:r w:rsidR="003258F1">
        <w:rPr>
          <w:lang w:val="en-US"/>
        </w:rPr>
        <w:instrText xml:space="preserve"> REF _Ref105590068 \h </w:instrText>
      </w:r>
      <w:r w:rsidR="003258F1">
        <w:rPr>
          <w:lang w:val="en-US"/>
        </w:rPr>
      </w:r>
      <w:r w:rsidR="003258F1">
        <w:rPr>
          <w:lang w:val="en-US"/>
        </w:rPr>
        <w:fldChar w:fldCharType="separate"/>
      </w:r>
      <w:r w:rsidR="00380EB7" w:rsidRPr="00DF4DBA">
        <w:rPr>
          <w:lang w:val="en-US"/>
        </w:rPr>
        <w:t xml:space="preserve">Figure </w:t>
      </w:r>
      <w:r w:rsidR="00380EB7">
        <w:rPr>
          <w:noProof/>
          <w:lang w:val="en-US"/>
        </w:rPr>
        <w:t>3</w:t>
      </w:r>
      <w:r w:rsidR="00380EB7">
        <w:rPr>
          <w:lang w:val="en-US"/>
        </w:rPr>
        <w:noBreakHyphen/>
      </w:r>
      <w:r w:rsidR="00380EB7">
        <w:rPr>
          <w:noProof/>
          <w:lang w:val="en-US"/>
        </w:rPr>
        <w:t>5</w:t>
      </w:r>
      <w:r w:rsidR="003258F1">
        <w:rPr>
          <w:lang w:val="en-US"/>
        </w:rPr>
        <w:fldChar w:fldCharType="end"/>
      </w:r>
      <w:r w:rsidR="003258F1">
        <w:rPr>
          <w:lang w:val="en-US"/>
        </w:rPr>
        <w:t xml:space="preserve"> was made to </w:t>
      </w:r>
      <w:r w:rsidR="00194943">
        <w:rPr>
          <w:lang w:val="en-US"/>
        </w:rPr>
        <w:t xml:space="preserve">for easier comparison between the channels. </w:t>
      </w:r>
      <w:r w:rsidR="00E6180F">
        <w:rPr>
          <w:lang w:val="en-US"/>
        </w:rPr>
        <w:t>Both GREEN and RED channel exhibit superior separation of the netOD values for different doses, but RED color channel ha</w:t>
      </w:r>
      <w:r w:rsidR="003E1E08">
        <w:rPr>
          <w:lang w:val="en-US"/>
        </w:rPr>
        <w:t>d</w:t>
      </w:r>
      <w:r w:rsidR="00E6180F">
        <w:rPr>
          <w:lang w:val="en-US"/>
        </w:rPr>
        <w:t xml:space="preserve"> a slightly </w:t>
      </w:r>
      <w:r w:rsidR="00205FF3">
        <w:rPr>
          <w:lang w:val="en-US"/>
        </w:rPr>
        <w:t xml:space="preserve">higher </w:t>
      </w:r>
      <w:r w:rsidR="00A109D2">
        <w:rPr>
          <w:lang w:val="en-US"/>
        </w:rPr>
        <w:t>sensitivity</w:t>
      </w:r>
      <w:r w:rsidR="00205FF3">
        <w:rPr>
          <w:lang w:val="en-US"/>
        </w:rPr>
        <w:t>.</w:t>
      </w:r>
    </w:p>
    <w:p w14:paraId="317CF3DA" w14:textId="13790610" w:rsidR="00874D5C" w:rsidRDefault="00861B0C" w:rsidP="0030745E">
      <w:pPr>
        <w:spacing w:line="360" w:lineRule="auto"/>
        <w:rPr>
          <w:lang w:val="en-US"/>
        </w:rPr>
      </w:pPr>
      <w:r>
        <w:rPr>
          <w:noProof/>
        </w:rPr>
        <mc:AlternateContent>
          <mc:Choice Requires="wps">
            <w:drawing>
              <wp:anchor distT="0" distB="0" distL="114300" distR="114300" simplePos="0" relativeHeight="251900928" behindDoc="1" locked="0" layoutInCell="1" allowOverlap="1" wp14:anchorId="5DAD460C" wp14:editId="300FD58C">
                <wp:simplePos x="0" y="0"/>
                <wp:positionH relativeFrom="margin">
                  <wp:posOffset>380120</wp:posOffset>
                </wp:positionH>
                <wp:positionV relativeFrom="paragraph">
                  <wp:posOffset>4756248</wp:posOffset>
                </wp:positionV>
                <wp:extent cx="5427980" cy="622300"/>
                <wp:effectExtent l="0" t="0" r="1270" b="6350"/>
                <wp:wrapTight wrapText="bothSides">
                  <wp:wrapPolygon edited="0">
                    <wp:start x="0" y="0"/>
                    <wp:lineTo x="0" y="21159"/>
                    <wp:lineTo x="21529" y="21159"/>
                    <wp:lineTo x="21529"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427980" cy="622300"/>
                        </a:xfrm>
                        <a:prstGeom prst="rect">
                          <a:avLst/>
                        </a:prstGeom>
                        <a:solidFill>
                          <a:prstClr val="white"/>
                        </a:solidFill>
                        <a:ln>
                          <a:noFill/>
                        </a:ln>
                      </wps:spPr>
                      <wps:txbx>
                        <w:txbxContent>
                          <w:p w14:paraId="388DF13B" w14:textId="0CFE63FC" w:rsidR="00904D1F" w:rsidRPr="002E1084" w:rsidRDefault="00904D1F" w:rsidP="00904D1F">
                            <w:pPr>
                              <w:pStyle w:val="Caption"/>
                              <w:spacing w:line="360" w:lineRule="auto"/>
                              <w:jc w:val="both"/>
                              <w:rPr>
                                <w:lang w:val="en-US"/>
                              </w:rPr>
                            </w:pPr>
                            <w:bookmarkStart w:id="184" w:name="_Ref105590053"/>
                            <w:r w:rsidRPr="00874D5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4</w:t>
                            </w:r>
                            <w:r w:rsidR="00D862CB">
                              <w:rPr>
                                <w:lang w:val="en-US"/>
                              </w:rPr>
                              <w:fldChar w:fldCharType="end"/>
                            </w:r>
                            <w:bookmarkEnd w:id="184"/>
                            <w:r w:rsidRPr="00874D5C">
                              <w:rPr>
                                <w:lang w:val="en-US"/>
                              </w:rPr>
                              <w:t xml:space="preserve">. </w:t>
                            </w:r>
                            <w:r w:rsidRPr="002E1084">
                              <w:rPr>
                                <w:lang w:val="en-US"/>
                              </w:rPr>
                              <w:t xml:space="preserve">NetOD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 xml:space="preserve">model D(netOD).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doses above 0.5 Gy</w:t>
                            </w:r>
                            <w:r w:rsidR="000816BC">
                              <w:rPr>
                                <w:lang w:val="en-US"/>
                              </w:rPr>
                              <w:t xml:space="preserve">. </w:t>
                            </w:r>
                          </w:p>
                          <w:p w14:paraId="262D651C" w14:textId="386C47F0" w:rsidR="00904D1F" w:rsidRPr="00874D5C" w:rsidRDefault="00904D1F" w:rsidP="00904D1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460C" id="Text Box 203" o:spid="_x0000_s1051" type="#_x0000_t202" style="position:absolute;margin-left:29.95pt;margin-top:374.5pt;width:427.4pt;height:49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" stroked="f">
                <v:textbox inset="0,0,0,0">
                  <w:txbxContent>
                    <w:p w14:paraId="388DF13B" w14:textId="0CFE63FC" w:rsidR="00904D1F" w:rsidRPr="002E1084" w:rsidRDefault="00904D1F" w:rsidP="00904D1F">
                      <w:pPr>
                        <w:pStyle w:val="Caption"/>
                        <w:spacing w:line="360" w:lineRule="auto"/>
                        <w:jc w:val="both"/>
                        <w:rPr>
                          <w:lang w:val="en-US"/>
                        </w:rPr>
                      </w:pPr>
                      <w:bookmarkStart w:id="185" w:name="_Ref105590053"/>
                      <w:r w:rsidRPr="00874D5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4</w:t>
                      </w:r>
                      <w:r w:rsidR="00D862CB">
                        <w:rPr>
                          <w:lang w:val="en-US"/>
                        </w:rPr>
                        <w:fldChar w:fldCharType="end"/>
                      </w:r>
                      <w:bookmarkEnd w:id="185"/>
                      <w:r w:rsidRPr="00874D5C">
                        <w:rPr>
                          <w:lang w:val="en-US"/>
                        </w:rPr>
                        <w:t xml:space="preserve">. </w:t>
                      </w:r>
                      <w:r w:rsidRPr="002E1084">
                        <w:rPr>
                          <w:lang w:val="en-US"/>
                        </w:rPr>
                        <w:t xml:space="preserve">NetOD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 xml:space="preserve">model D(netOD).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doses above 0.5 Gy</w:t>
                      </w:r>
                      <w:r w:rsidR="000816BC">
                        <w:rPr>
                          <w:lang w:val="en-US"/>
                        </w:rPr>
                        <w:t xml:space="preserve">. </w:t>
                      </w:r>
                    </w:p>
                    <w:p w14:paraId="262D651C" w14:textId="386C47F0" w:rsidR="00904D1F" w:rsidRPr="00874D5C" w:rsidRDefault="00904D1F" w:rsidP="00904D1F">
                      <w:pPr>
                        <w:pStyle w:val="Caption"/>
                        <w:rPr>
                          <w:noProof/>
                          <w:sz w:val="24"/>
                          <w:lang w:val="en-US"/>
                        </w:rPr>
                      </w:pPr>
                    </w:p>
                  </w:txbxContent>
                </v:textbox>
                <w10:wrap type="tight" anchorx="margin"/>
              </v:shape>
            </w:pict>
          </mc:Fallback>
        </mc:AlternateContent>
      </w:r>
      <w:r>
        <w:rPr>
          <w:noProof/>
          <w:lang w:val="en-US"/>
        </w:rPr>
        <w:drawing>
          <wp:anchor distT="0" distB="0" distL="114300" distR="114300" simplePos="0" relativeHeight="251898880" behindDoc="1" locked="0" layoutInCell="1" allowOverlap="1" wp14:anchorId="71EE9A76" wp14:editId="2290C1E6">
            <wp:simplePos x="0" y="0"/>
            <wp:positionH relativeFrom="margin">
              <wp:align>left</wp:align>
            </wp:positionH>
            <wp:positionV relativeFrom="paragraph">
              <wp:posOffset>343974</wp:posOffset>
            </wp:positionV>
            <wp:extent cx="5666105" cy="4258945"/>
            <wp:effectExtent l="0" t="0" r="0" b="8255"/>
            <wp:wrapTight wrapText="bothSides">
              <wp:wrapPolygon edited="0">
                <wp:start x="0" y="0"/>
                <wp:lineTo x="0" y="21545"/>
                <wp:lineTo x="21496" y="21545"/>
                <wp:lineTo x="21496" y="0"/>
                <wp:lineTo x="0" y="0"/>
              </wp:wrapPolygon>
            </wp:wrapTight>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rotWithShape="1">
                    <a:blip r:embed="rId62" cstate="print">
                      <a:extLst>
                        <a:ext uri="{28A0092B-C50C-407E-A947-70E740481C1C}">
                          <a14:useLocalDpi xmlns:a14="http://schemas.microsoft.com/office/drawing/2010/main" val="0"/>
                        </a:ext>
                      </a:extLst>
                    </a:blip>
                    <a:srcRect l="2422" t="1755" r="2941" b="2424"/>
                    <a:stretch/>
                  </pic:blipFill>
                  <pic:spPr bwMode="auto">
                    <a:xfrm>
                      <a:off x="0" y="0"/>
                      <a:ext cx="5666105"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7BACF" w14:textId="318D0160" w:rsidR="00A133C3" w:rsidRPr="0009675C" w:rsidRDefault="0020658C" w:rsidP="00613124">
      <w:pPr>
        <w:spacing w:line="360" w:lineRule="auto"/>
        <w:rPr>
          <w:lang w:val="en-US"/>
        </w:rPr>
      </w:pPr>
      <w:r>
        <w:rPr>
          <w:noProof/>
        </w:rPr>
        <w:lastRenderedPageBreak/>
        <mc:AlternateContent>
          <mc:Choice Requires="wps">
            <w:drawing>
              <wp:anchor distT="0" distB="0" distL="114300" distR="114300" simplePos="0" relativeHeight="251937792" behindDoc="1" locked="0" layoutInCell="1" allowOverlap="1" wp14:anchorId="097A8C88" wp14:editId="132397EE">
                <wp:simplePos x="0" y="0"/>
                <wp:positionH relativeFrom="margin">
                  <wp:align>right</wp:align>
                </wp:positionH>
                <wp:positionV relativeFrom="paragraph">
                  <wp:posOffset>6072505</wp:posOffset>
                </wp:positionV>
                <wp:extent cx="5943600" cy="229235"/>
                <wp:effectExtent l="0" t="0" r="0" b="0"/>
                <wp:wrapTight wrapText="bothSides">
                  <wp:wrapPolygon edited="0">
                    <wp:start x="0" y="0"/>
                    <wp:lineTo x="0" y="19745"/>
                    <wp:lineTo x="21531" y="19745"/>
                    <wp:lineTo x="2153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943600" cy="229235"/>
                        </a:xfrm>
                        <a:prstGeom prst="rect">
                          <a:avLst/>
                        </a:prstGeom>
                        <a:solidFill>
                          <a:prstClr val="white"/>
                        </a:solidFill>
                        <a:ln>
                          <a:noFill/>
                        </a:ln>
                      </wps:spPr>
                      <wps:txbx>
                        <w:txbxContent>
                          <w:p w14:paraId="12195057" w14:textId="77F0E725" w:rsidR="0020658C" w:rsidRPr="00424FDA" w:rsidRDefault="0020658C" w:rsidP="0020658C">
                            <w:pPr>
                              <w:pStyle w:val="Caption"/>
                              <w:rPr>
                                <w:sz w:val="24"/>
                                <w:lang w:val="en-US"/>
                              </w:rPr>
                            </w:pPr>
                            <w:bookmarkStart w:id="186" w:name="_Ref106005542"/>
                            <w:r w:rsidRPr="0020658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186"/>
                            <w:r w:rsidRPr="0020658C">
                              <w:rPr>
                                <w:lang w:val="en-US"/>
                              </w:rPr>
                              <w:t>.</w:t>
                            </w:r>
                            <w:r w:rsidRPr="005E4BCF">
                              <w:rPr>
                                <w:lang w:val="en-US"/>
                              </w:rPr>
                              <w:t xml:space="preserve"> NetOD</w:t>
                            </w:r>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w:t>
                            </w:r>
                            <w:r w:rsidRPr="005E4BCF">
                              <w:rPr>
                                <w:lang w:val="en-US"/>
                              </w:rPr>
                              <w:t>o</w:t>
                            </w:r>
                            <w:r>
                              <w:rPr>
                                <w:lang w:val="en-US"/>
                              </w:rPr>
                              <w:t xml:space="preserve">f all films for all doses and all color channels. There were eight films per dose. </w:t>
                            </w:r>
                          </w:p>
                          <w:p w14:paraId="21360C92" w14:textId="702BE6A1" w:rsidR="0020658C" w:rsidRPr="007E1972" w:rsidRDefault="0020658C" w:rsidP="0020658C">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A8C88" id="Text Box 82" o:spid="_x0000_s1052" type="#_x0000_t202" style="position:absolute;margin-left:416.8pt;margin-top:478.15pt;width:468pt;height:18.05pt;z-index:-251378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" stroked="f">
                <v:textbox inset="0,0,0,0">
                  <w:txbxContent>
                    <w:p w14:paraId="12195057" w14:textId="77F0E725" w:rsidR="0020658C" w:rsidRPr="00424FDA" w:rsidRDefault="0020658C" w:rsidP="0020658C">
                      <w:pPr>
                        <w:pStyle w:val="Caption"/>
                        <w:rPr>
                          <w:sz w:val="24"/>
                          <w:lang w:val="en-US"/>
                        </w:rPr>
                      </w:pPr>
                      <w:bookmarkStart w:id="187" w:name="_Ref106005542"/>
                      <w:r w:rsidRPr="0020658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187"/>
                      <w:r w:rsidRPr="0020658C">
                        <w:rPr>
                          <w:lang w:val="en-US"/>
                        </w:rPr>
                        <w:t>.</w:t>
                      </w:r>
                      <w:r w:rsidRPr="005E4BCF">
                        <w:rPr>
                          <w:lang w:val="en-US"/>
                        </w:rPr>
                        <w:t xml:space="preserve"> NetOD</w:t>
                      </w:r>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w:t>
                      </w:r>
                      <w:r w:rsidRPr="005E4BCF">
                        <w:rPr>
                          <w:lang w:val="en-US"/>
                        </w:rPr>
                        <w:t>o</w:t>
                      </w:r>
                      <w:r>
                        <w:rPr>
                          <w:lang w:val="en-US"/>
                        </w:rPr>
                        <w:t xml:space="preserve">f all films for all doses and all color channels. There were eight films per dose. </w:t>
                      </w:r>
                    </w:p>
                    <w:p w14:paraId="21360C92" w14:textId="702BE6A1" w:rsidR="0020658C" w:rsidRPr="007E1972" w:rsidRDefault="0020658C" w:rsidP="0020658C">
                      <w:pPr>
                        <w:pStyle w:val="Caption"/>
                        <w:rPr>
                          <w:noProof/>
                          <w:sz w:val="24"/>
                          <w:lang w:val="en-US"/>
                        </w:rPr>
                      </w:pPr>
                    </w:p>
                  </w:txbxContent>
                </v:textbox>
                <w10:wrap type="tight" anchorx="margin"/>
              </v:shape>
            </w:pict>
          </mc:Fallback>
        </mc:AlternateContent>
      </w:r>
      <w:r w:rsidR="00861B0C">
        <w:rPr>
          <w:noProof/>
        </w:rPr>
        <w:drawing>
          <wp:anchor distT="0" distB="0" distL="114300" distR="114300" simplePos="0" relativeHeight="251895808" behindDoc="1" locked="0" layoutInCell="1" allowOverlap="1" wp14:anchorId="55542B4B" wp14:editId="60D75A35">
            <wp:simplePos x="0" y="0"/>
            <wp:positionH relativeFrom="margin">
              <wp:posOffset>-1270</wp:posOffset>
            </wp:positionH>
            <wp:positionV relativeFrom="paragraph">
              <wp:posOffset>0</wp:posOffset>
            </wp:positionV>
            <wp:extent cx="5943600" cy="6015355"/>
            <wp:effectExtent l="0" t="0" r="0" b="4445"/>
            <wp:wrapTight wrapText="bothSides">
              <wp:wrapPolygon edited="0">
                <wp:start x="0" y="0"/>
                <wp:lineTo x="0" y="21548"/>
                <wp:lineTo x="21531" y="21548"/>
                <wp:lineTo x="21531" y="0"/>
                <wp:lineTo x="0" y="0"/>
              </wp:wrapPolygon>
            </wp:wrapTight>
            <wp:docPr id="74" name="Picture 7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with medium confidence"/>
                    <pic:cNvPicPr/>
                  </pic:nvPicPr>
                  <pic:blipFill rotWithShape="1">
                    <a:blip r:embed="rId63" cstate="print">
                      <a:extLst>
                        <a:ext uri="{28A0092B-C50C-407E-A947-70E740481C1C}">
                          <a14:useLocalDpi xmlns:a14="http://schemas.microsoft.com/office/drawing/2010/main" val="0"/>
                        </a:ext>
                      </a:extLst>
                    </a:blip>
                    <a:srcRect t="8621"/>
                    <a:stretch/>
                  </pic:blipFill>
                  <pic:spPr bwMode="auto">
                    <a:xfrm>
                      <a:off x="0" y="0"/>
                      <a:ext cx="5943600" cy="6015355"/>
                    </a:xfrm>
                    <a:prstGeom prst="rect">
                      <a:avLst/>
                    </a:prstGeom>
                    <a:ln>
                      <a:noFill/>
                    </a:ln>
                    <a:extLst>
                      <a:ext uri="{53640926-AAD7-44D8-BBD7-CCE9431645EC}">
                        <a14:shadowObscured xmlns:a14="http://schemas.microsoft.com/office/drawing/2010/main"/>
                      </a:ext>
                    </a:extLst>
                  </pic:spPr>
                </pic:pic>
              </a:graphicData>
            </a:graphic>
          </wp:anchor>
        </w:drawing>
      </w:r>
      <w:r w:rsidR="009424E6">
        <w:rPr>
          <w:lang w:val="en-US"/>
        </w:rPr>
        <w:t>The last criteri</w:t>
      </w:r>
      <w:r w:rsidR="00D70063">
        <w:rPr>
          <w:lang w:val="en-US"/>
        </w:rPr>
        <w:t>um</w:t>
      </w:r>
      <w:r w:rsidR="009424E6">
        <w:rPr>
          <w:lang w:val="en-US"/>
        </w:rPr>
        <w:t xml:space="preserve"> for choosing color channel </w:t>
      </w:r>
      <w:r w:rsidR="00D9761C">
        <w:rPr>
          <w:lang w:val="en-US"/>
        </w:rPr>
        <w:t>w</w:t>
      </w:r>
      <w:r w:rsidR="00FE3779">
        <w:rPr>
          <w:lang w:val="en-US"/>
        </w:rPr>
        <w:t xml:space="preserve">as the goodness of fit </w:t>
      </w:r>
      <w:r w:rsidR="00613124">
        <w:rPr>
          <w:lang w:val="en-US"/>
        </w:rPr>
        <w:t>quantity</w:t>
      </w:r>
      <w:r w:rsidR="00FE3779">
        <w:rPr>
          <w:lang w:val="en-US"/>
        </w:rPr>
        <w:t xml:space="preserve"> </w:t>
      </w:r>
      <w:r w:rsidR="007060CE">
        <w:rPr>
          <w:lang w:val="en-US"/>
        </w:rPr>
        <w:t>MSE found</w:t>
      </w:r>
      <w:r w:rsidR="00613124">
        <w:rPr>
          <w:lang w:val="en-US"/>
        </w:rPr>
        <w:t xml:space="preserve"> after fitting </w:t>
      </w:r>
      <w:r w:rsidR="00D9761C">
        <w:rPr>
          <w:lang w:val="en-US"/>
        </w:rPr>
        <w:t xml:space="preserve">equation </w:t>
      </w:r>
      <w:r w:rsidR="00D9761C">
        <w:rPr>
          <w:lang w:val="en-US"/>
        </w:rPr>
        <w:fldChar w:fldCharType="begin"/>
      </w:r>
      <w:r w:rsidR="00D9761C">
        <w:rPr>
          <w:lang w:val="en-US"/>
        </w:rPr>
        <w:instrText xml:space="preserve"> REF _Ref101268144 \h </w:instrText>
      </w:r>
      <w:r w:rsidR="00613124">
        <w:rPr>
          <w:lang w:val="en-US"/>
        </w:rPr>
        <w:instrText xml:space="preserve"> \* MERGEFORMAT </w:instrText>
      </w:r>
      <w:r w:rsidR="00D9761C">
        <w:rPr>
          <w:lang w:val="en-US"/>
        </w:rPr>
      </w:r>
      <w:r w:rsidR="00D9761C">
        <w:rPr>
          <w:lang w:val="en-US"/>
        </w:rPr>
        <w:fldChar w:fldCharType="separate"/>
      </w:r>
      <w:r w:rsidR="00380EB7" w:rsidRPr="00380EB7">
        <w:rPr>
          <w:noProof/>
          <w:lang w:val="en-US"/>
        </w:rPr>
        <w:t>2</w:t>
      </w:r>
      <w:r w:rsidR="00380EB7" w:rsidRPr="00380EB7">
        <w:rPr>
          <w:noProof/>
          <w:lang w:val="en-US"/>
        </w:rPr>
        <w:noBreakHyphen/>
        <w:t>6</w:t>
      </w:r>
      <w:r w:rsidR="00D9761C">
        <w:rPr>
          <w:lang w:val="en-US"/>
        </w:rPr>
        <w:fldChar w:fldCharType="end"/>
      </w:r>
      <w:r w:rsidR="00613124">
        <w:rPr>
          <w:lang w:val="en-US"/>
        </w:rPr>
        <w:t xml:space="preserve"> with non-linear</w:t>
      </w:r>
      <w:r w:rsidR="007060CE">
        <w:rPr>
          <w:lang w:val="en-US"/>
        </w:rPr>
        <w:t xml:space="preserve"> regression algorithm. </w:t>
      </w:r>
      <w:r w:rsidR="00D70063">
        <w:rPr>
          <w:lang w:val="en-US"/>
        </w:rPr>
        <w:t>MSE was also used to find the optimal ROI size</w:t>
      </w:r>
      <w:r w:rsidR="00CD7C18">
        <w:rPr>
          <w:lang w:val="en-US"/>
        </w:rPr>
        <w:t xml:space="preserve">. The results can be seen in </w:t>
      </w:r>
      <w:r w:rsidR="00CD7C18">
        <w:rPr>
          <w:lang w:val="en-US"/>
        </w:rPr>
        <w:fldChar w:fldCharType="begin"/>
      </w:r>
      <w:r w:rsidR="00CD7C18">
        <w:rPr>
          <w:lang w:val="en-US"/>
        </w:rPr>
        <w:instrText xml:space="preserve"> REF _Ref105592309 \h </w:instrText>
      </w:r>
      <w:r w:rsidR="00CD7C18">
        <w:rPr>
          <w:lang w:val="en-US"/>
        </w:rPr>
      </w:r>
      <w:r w:rsidR="00CD7C18">
        <w:rPr>
          <w:lang w:val="en-US"/>
        </w:rPr>
        <w:fldChar w:fldCharType="separate"/>
      </w:r>
      <w:r w:rsidR="00380EB7" w:rsidRPr="00043E58">
        <w:rPr>
          <w:lang w:val="en-US"/>
        </w:rPr>
        <w:t xml:space="preserve">Table </w:t>
      </w:r>
      <w:r w:rsidR="00380EB7">
        <w:rPr>
          <w:noProof/>
          <w:lang w:val="en-US"/>
        </w:rPr>
        <w:t>3</w:t>
      </w:r>
      <w:r w:rsidR="00380EB7">
        <w:rPr>
          <w:lang w:val="en-US"/>
        </w:rPr>
        <w:noBreakHyphen/>
      </w:r>
      <w:r w:rsidR="00380EB7">
        <w:rPr>
          <w:noProof/>
          <w:lang w:val="en-US"/>
        </w:rPr>
        <w:t>1</w:t>
      </w:r>
      <w:r w:rsidR="00CD7C18">
        <w:rPr>
          <w:lang w:val="en-US"/>
        </w:rPr>
        <w:fldChar w:fldCharType="end"/>
      </w:r>
      <w:r w:rsidR="00CD7C18">
        <w:rPr>
          <w:lang w:val="en-US"/>
        </w:rPr>
        <w:t>.</w:t>
      </w:r>
      <w:r w:rsidR="00E803E2">
        <w:rPr>
          <w:lang w:val="en-US"/>
        </w:rPr>
        <w:t xml:space="preserve"> Because of a </w:t>
      </w:r>
      <w:r w:rsidR="003B36DA">
        <w:rPr>
          <w:lang w:val="en-US"/>
        </w:rPr>
        <w:t>split</w:t>
      </w:r>
      <w:r w:rsidR="00E803E2">
        <w:rPr>
          <w:lang w:val="en-US"/>
        </w:rPr>
        <w:t xml:space="preserve"> in film response, </w:t>
      </w:r>
      <w:r w:rsidR="002D7BEE">
        <w:rPr>
          <w:lang w:val="en-US"/>
        </w:rPr>
        <w:t>the films were separated into low and high responding films before being fitted</w:t>
      </w:r>
      <w:r w:rsidR="00CB7EBC">
        <w:rPr>
          <w:lang w:val="en-US"/>
        </w:rPr>
        <w:t xml:space="preserve">, and the </w:t>
      </w:r>
      <w:r w:rsidR="002F18EE">
        <w:rPr>
          <w:lang w:val="en-US"/>
        </w:rPr>
        <w:t>MSE of high and low response films was summed</w:t>
      </w:r>
      <w:r w:rsidR="002D7BEE">
        <w:rPr>
          <w:lang w:val="en-US"/>
        </w:rPr>
        <w:t>.</w:t>
      </w:r>
      <w:r w:rsidR="00547FDF">
        <w:rPr>
          <w:lang w:val="en-US"/>
        </w:rPr>
        <w:t xml:space="preserve"> Then</w:t>
      </w:r>
      <w:r w:rsidR="002D7BEE">
        <w:rPr>
          <w:lang w:val="en-US"/>
        </w:rPr>
        <w:t xml:space="preserve"> </w:t>
      </w:r>
      <w:r w:rsidR="00547FDF">
        <w:rPr>
          <w:lang w:val="en-US"/>
        </w:rPr>
        <w:t>t</w:t>
      </w:r>
      <w:r w:rsidR="00CD7C18">
        <w:rPr>
          <w:lang w:val="en-US"/>
        </w:rPr>
        <w:t xml:space="preserve">he optimal combination of ROI and color was RED color channel </w:t>
      </w:r>
      <w:r w:rsidR="00A26A02">
        <w:rPr>
          <w:lang w:val="en-US"/>
        </w:rPr>
        <w:t>accompa</w:t>
      </w:r>
      <w:r w:rsidR="0009675C">
        <w:rPr>
          <w:lang w:val="en-US"/>
        </w:rPr>
        <w:t>nied by an ROI of 3 x 3 mm</w:t>
      </w:r>
      <w:r w:rsidR="0009675C">
        <w:rPr>
          <w:vertAlign w:val="superscript"/>
          <w:lang w:val="en-US"/>
        </w:rPr>
        <w:t>2</w:t>
      </w:r>
      <w:r w:rsidR="0009675C">
        <w:rPr>
          <w:lang w:val="en-US"/>
        </w:rPr>
        <w:t>.</w:t>
      </w:r>
      <w:r w:rsidR="00CB7EBC">
        <w:rPr>
          <w:lang w:val="en-US"/>
        </w:rPr>
        <w:t xml:space="preserve"> </w:t>
      </w:r>
      <w:r w:rsidR="0009675C">
        <w:rPr>
          <w:lang w:val="en-US"/>
        </w:rPr>
        <w:t xml:space="preserve"> </w:t>
      </w:r>
    </w:p>
    <w:p w14:paraId="073C8B71" w14:textId="5D19203E" w:rsidR="00A743AB" w:rsidRDefault="001E7C4F" w:rsidP="004D7B5D">
      <w:pPr>
        <w:pStyle w:val="Caption"/>
        <w:keepNext/>
        <w:spacing w:line="360" w:lineRule="auto"/>
        <w:rPr>
          <w:lang w:val="en-US"/>
        </w:rPr>
      </w:pPr>
      <w:bookmarkStart w:id="188" w:name="_Ref105592309"/>
      <w:r w:rsidRPr="00043E58">
        <w:rPr>
          <w:lang w:val="en-US"/>
        </w:rPr>
        <w:lastRenderedPageBreak/>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1</w:t>
      </w:r>
      <w:r w:rsidR="00CF695D">
        <w:rPr>
          <w:lang w:val="en-US"/>
        </w:rPr>
        <w:fldChar w:fldCharType="end"/>
      </w:r>
      <w:bookmarkEnd w:id="188"/>
      <w:r w:rsidRPr="00043E58">
        <w:rPr>
          <w:lang w:val="en-US"/>
        </w:rPr>
        <w:t xml:space="preserve">. </w:t>
      </w:r>
      <w:r>
        <w:rPr>
          <w:lang w:val="en-US"/>
        </w:rPr>
        <w:t>MSE</w:t>
      </w:r>
      <w:r w:rsidR="0082547E">
        <w:rPr>
          <w:lang w:val="en-US"/>
        </w:rPr>
        <w:t xml:space="preserve"> found after</w:t>
      </w:r>
      <w:r w:rsidR="00273FB8">
        <w:rPr>
          <w:lang w:val="en-US"/>
        </w:rPr>
        <w:t xml:space="preserve"> non-linear</w:t>
      </w:r>
      <w:r w:rsidR="0082547E">
        <w:rPr>
          <w:lang w:val="en-US"/>
        </w:rPr>
        <w:t xml:space="preserve"> fitting</w:t>
      </w:r>
      <w:r w:rsidR="00273FB8">
        <w:rPr>
          <w:lang w:val="en-US"/>
        </w:rPr>
        <w:t xml:space="preserve"> of</w:t>
      </w:r>
      <w:r w:rsidR="0082547E">
        <w:rPr>
          <w:lang w:val="en-US"/>
        </w:rPr>
        <w:t xml:space="preserve"> equation </w:t>
      </w:r>
      <w:r w:rsidR="0082547E">
        <w:rPr>
          <w:lang w:val="en-US"/>
        </w:rPr>
        <w:fldChar w:fldCharType="begin"/>
      </w:r>
      <w:r w:rsidR="0082547E">
        <w:rPr>
          <w:lang w:val="en-US"/>
        </w:rPr>
        <w:instrText xml:space="preserve"> REF _Ref101268144 \h </w:instrText>
      </w:r>
      <w:r w:rsidR="0082547E">
        <w:rPr>
          <w:lang w:val="en-US"/>
        </w:rPr>
      </w:r>
      <w:r w:rsidR="0082547E">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82547E">
        <w:rPr>
          <w:lang w:val="en-US"/>
        </w:rPr>
        <w:fldChar w:fldCharType="end"/>
      </w:r>
      <w:r>
        <w:rPr>
          <w:lang w:val="en-US"/>
        </w:rPr>
        <w:t xml:space="preserve"> for different color channels </w:t>
      </w:r>
      <w:r w:rsidRPr="0009675C">
        <w:rPr>
          <w:lang w:val="en-US"/>
        </w:rPr>
        <w:t>and ROI’s. The values are separated into high and low, because of the film-to-film variation.</w:t>
      </w:r>
      <w:r w:rsidR="0013677D" w:rsidRPr="0009675C">
        <w:rPr>
          <w:lang w:val="en-US"/>
        </w:rPr>
        <w:t xml:space="preserve"> The combination of color channel and ROI size </w:t>
      </w:r>
      <w:r w:rsidR="00A736B8" w:rsidRPr="0009675C">
        <w:rPr>
          <w:lang w:val="en-US"/>
        </w:rPr>
        <w:t xml:space="preserve">giving the lowest total MSE is marked in orange. </w:t>
      </w:r>
      <w:r w:rsidRPr="0009675C">
        <w:rPr>
          <w:lang w:val="en-US"/>
        </w:rPr>
        <w:t xml:space="preserve"> </w:t>
      </w:r>
    </w:p>
    <w:tbl>
      <w:tblPr>
        <w:tblStyle w:val="TableGrid"/>
        <w:tblpPr w:leftFromText="180" w:rightFromText="180" w:vertAnchor="text" w:horzAnchor="margin" w:tblpY="8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064"/>
        <w:gridCol w:w="2076"/>
        <w:gridCol w:w="2520"/>
      </w:tblGrid>
      <w:tr w:rsidR="001E01F7" w14:paraId="4D83FBC4" w14:textId="77777777" w:rsidTr="00CB7EBC">
        <w:tc>
          <w:tcPr>
            <w:tcW w:w="2610" w:type="dxa"/>
            <w:tcBorders>
              <w:bottom w:val="single" w:sz="4" w:space="0" w:color="auto"/>
              <w:right w:val="single" w:sz="4" w:space="0" w:color="auto"/>
            </w:tcBorders>
          </w:tcPr>
          <w:p w14:paraId="47C2B87C" w14:textId="0C73CBF4" w:rsidR="001E01F7" w:rsidRDefault="001E01F7" w:rsidP="007060CE">
            <w:pPr>
              <w:spacing w:line="360" w:lineRule="auto"/>
              <w:rPr>
                <w:lang w:val="en-US"/>
              </w:rPr>
            </w:pPr>
            <w:r>
              <w:rPr>
                <w:lang w:val="en-US"/>
              </w:rPr>
              <w:t>MSE</w:t>
            </w:r>
            <w:r w:rsidR="00CB7EBC">
              <w:rPr>
                <w:lang w:val="en-US"/>
              </w:rPr>
              <w:t xml:space="preserve"> </w:t>
            </w:r>
            <w:r>
              <w:rPr>
                <w:lang w:val="en-US"/>
              </w:rPr>
              <w:t>(</w:t>
            </w:r>
            <w:r w:rsidR="007060CE">
              <w:rPr>
                <w:lang w:val="en-US"/>
              </w:rPr>
              <w:t>Low, High</w:t>
            </w:r>
            <w:r>
              <w:rPr>
                <w:lang w:val="en-US"/>
              </w:rPr>
              <w:t>,</w:t>
            </w:r>
            <w:r w:rsidR="007060CE">
              <w:rPr>
                <w:lang w:val="en-US"/>
              </w:rPr>
              <w:t xml:space="preserve"> </w:t>
            </w:r>
            <w:r>
              <w:rPr>
                <w:lang w:val="en-US"/>
              </w:rPr>
              <w:t>Sum)</w:t>
            </w:r>
          </w:p>
        </w:tc>
        <w:tc>
          <w:tcPr>
            <w:tcW w:w="2064" w:type="dxa"/>
            <w:tcBorders>
              <w:left w:val="single" w:sz="4" w:space="0" w:color="auto"/>
              <w:bottom w:val="single" w:sz="4" w:space="0" w:color="auto"/>
            </w:tcBorders>
          </w:tcPr>
          <w:p w14:paraId="142C5ABF" w14:textId="40A80FF3" w:rsidR="001E01F7" w:rsidRDefault="001E01F7" w:rsidP="004D7B5D">
            <w:pPr>
              <w:spacing w:line="360" w:lineRule="auto"/>
              <w:jc w:val="both"/>
              <w:rPr>
                <w:lang w:val="en-US"/>
              </w:rPr>
            </w:pPr>
            <w:r>
              <w:rPr>
                <w:lang w:val="en-US"/>
              </w:rPr>
              <w:t>ROI (mm</w:t>
            </w:r>
            <w:r>
              <w:rPr>
                <w:vertAlign w:val="superscript"/>
                <w:lang w:val="en-US"/>
              </w:rPr>
              <w:t>2</w:t>
            </w:r>
            <w:r>
              <w:rPr>
                <w:lang w:val="en-US"/>
              </w:rPr>
              <w:t>)</w:t>
            </w:r>
          </w:p>
        </w:tc>
        <w:tc>
          <w:tcPr>
            <w:tcW w:w="2076" w:type="dxa"/>
            <w:tcBorders>
              <w:bottom w:val="single" w:sz="4" w:space="0" w:color="auto"/>
            </w:tcBorders>
          </w:tcPr>
          <w:p w14:paraId="04A201DF" w14:textId="77777777" w:rsidR="001E01F7" w:rsidRDefault="001E01F7" w:rsidP="004D7B5D">
            <w:pPr>
              <w:spacing w:line="360" w:lineRule="auto"/>
              <w:jc w:val="both"/>
              <w:rPr>
                <w:lang w:val="en-US"/>
              </w:rPr>
            </w:pPr>
          </w:p>
        </w:tc>
        <w:tc>
          <w:tcPr>
            <w:tcW w:w="2520" w:type="dxa"/>
            <w:tcBorders>
              <w:bottom w:val="single" w:sz="4" w:space="0" w:color="auto"/>
            </w:tcBorders>
          </w:tcPr>
          <w:p w14:paraId="562E6921" w14:textId="77777777" w:rsidR="001E01F7" w:rsidRDefault="001E01F7" w:rsidP="004D7B5D">
            <w:pPr>
              <w:spacing w:line="360" w:lineRule="auto"/>
              <w:jc w:val="both"/>
              <w:rPr>
                <w:lang w:val="en-US"/>
              </w:rPr>
            </w:pPr>
          </w:p>
        </w:tc>
      </w:tr>
      <w:tr w:rsidR="001E01F7" w14:paraId="53C7C19C" w14:textId="77777777" w:rsidTr="00CB7EBC">
        <w:tc>
          <w:tcPr>
            <w:tcW w:w="2610" w:type="dxa"/>
            <w:tcBorders>
              <w:top w:val="single" w:sz="4" w:space="0" w:color="auto"/>
              <w:right w:val="single" w:sz="4" w:space="0" w:color="auto"/>
            </w:tcBorders>
          </w:tcPr>
          <w:p w14:paraId="5B5E73CE" w14:textId="77777777" w:rsidR="001E01F7" w:rsidRDefault="001E01F7" w:rsidP="004D7B5D">
            <w:pPr>
              <w:spacing w:line="360" w:lineRule="auto"/>
              <w:jc w:val="both"/>
              <w:rPr>
                <w:lang w:val="en-US"/>
              </w:rPr>
            </w:pPr>
            <w:r>
              <w:rPr>
                <w:lang w:val="en-US"/>
              </w:rPr>
              <w:t>Color Channel</w:t>
            </w:r>
          </w:p>
        </w:tc>
        <w:tc>
          <w:tcPr>
            <w:tcW w:w="2064" w:type="dxa"/>
            <w:tcBorders>
              <w:top w:val="single" w:sz="4" w:space="0" w:color="auto"/>
              <w:left w:val="single" w:sz="4" w:space="0" w:color="auto"/>
            </w:tcBorders>
          </w:tcPr>
          <w:p w14:paraId="518D8B5D" w14:textId="6D925456" w:rsidR="001E01F7" w:rsidRDefault="001E01F7" w:rsidP="004D7B5D">
            <w:pPr>
              <w:spacing w:line="360" w:lineRule="auto"/>
              <w:jc w:val="both"/>
              <w:rPr>
                <w:lang w:val="en-US"/>
              </w:rPr>
            </w:pPr>
            <w:r>
              <w:rPr>
                <w:lang w:val="en-US"/>
              </w:rPr>
              <w:t>2 x 2</w:t>
            </w:r>
          </w:p>
        </w:tc>
        <w:tc>
          <w:tcPr>
            <w:tcW w:w="2076" w:type="dxa"/>
            <w:tcBorders>
              <w:top w:val="single" w:sz="4" w:space="0" w:color="auto"/>
            </w:tcBorders>
          </w:tcPr>
          <w:p w14:paraId="3E284D58" w14:textId="77777777" w:rsidR="001E01F7" w:rsidRDefault="001E01F7" w:rsidP="004D7B5D">
            <w:pPr>
              <w:spacing w:line="360" w:lineRule="auto"/>
              <w:jc w:val="both"/>
              <w:rPr>
                <w:lang w:val="en-US"/>
              </w:rPr>
            </w:pPr>
            <w:r>
              <w:rPr>
                <w:lang w:val="en-US"/>
              </w:rPr>
              <w:t>3 x 3</w:t>
            </w:r>
          </w:p>
        </w:tc>
        <w:tc>
          <w:tcPr>
            <w:tcW w:w="2520" w:type="dxa"/>
            <w:tcBorders>
              <w:top w:val="single" w:sz="4" w:space="0" w:color="auto"/>
            </w:tcBorders>
          </w:tcPr>
          <w:p w14:paraId="2B2C0BA7" w14:textId="77777777" w:rsidR="001E01F7" w:rsidRDefault="001E01F7" w:rsidP="004D7B5D">
            <w:pPr>
              <w:spacing w:line="360" w:lineRule="auto"/>
              <w:jc w:val="both"/>
              <w:rPr>
                <w:lang w:val="en-US"/>
              </w:rPr>
            </w:pPr>
            <w:r>
              <w:rPr>
                <w:lang w:val="en-US"/>
              </w:rPr>
              <w:t>4 x 4</w:t>
            </w:r>
          </w:p>
        </w:tc>
      </w:tr>
      <w:tr w:rsidR="001E01F7" w14:paraId="4A8310B0" w14:textId="77777777" w:rsidTr="00CB7EBC">
        <w:tc>
          <w:tcPr>
            <w:tcW w:w="2610" w:type="dxa"/>
            <w:tcBorders>
              <w:right w:val="single" w:sz="4" w:space="0" w:color="auto"/>
            </w:tcBorders>
          </w:tcPr>
          <w:p w14:paraId="315B6380" w14:textId="77777777" w:rsidR="001E01F7" w:rsidRDefault="001E01F7" w:rsidP="004D7B5D">
            <w:pPr>
              <w:spacing w:line="360" w:lineRule="auto"/>
              <w:jc w:val="both"/>
              <w:rPr>
                <w:lang w:val="en-US"/>
              </w:rPr>
            </w:pPr>
            <w:r w:rsidRPr="00154030">
              <w:rPr>
                <w:color w:val="002060"/>
                <w:lang w:val="en-US"/>
              </w:rPr>
              <w:t>BLUE</w:t>
            </w:r>
          </w:p>
        </w:tc>
        <w:tc>
          <w:tcPr>
            <w:tcW w:w="2064" w:type="dxa"/>
            <w:tcBorders>
              <w:left w:val="single" w:sz="4" w:space="0" w:color="auto"/>
            </w:tcBorders>
          </w:tcPr>
          <w:p w14:paraId="1A04F992" w14:textId="77777777" w:rsidR="001E01F7" w:rsidRDefault="001E01F7" w:rsidP="004D7B5D">
            <w:pPr>
              <w:spacing w:line="360" w:lineRule="auto"/>
              <w:jc w:val="both"/>
              <w:rPr>
                <w:lang w:val="en-US"/>
              </w:rPr>
            </w:pPr>
            <w:r w:rsidRPr="009A1B8B">
              <w:rPr>
                <w:lang w:val="en-US"/>
              </w:rPr>
              <w:t>0.03189,0.01090,</w:t>
            </w:r>
            <w:r>
              <w:rPr>
                <w:lang w:val="en-US"/>
              </w:rPr>
              <w:br/>
              <w:t xml:space="preserve">       </w:t>
            </w:r>
            <w:r w:rsidRPr="009A1B8B">
              <w:rPr>
                <w:lang w:val="en-US"/>
              </w:rPr>
              <w:t>0.04279</w:t>
            </w:r>
          </w:p>
        </w:tc>
        <w:tc>
          <w:tcPr>
            <w:tcW w:w="2076" w:type="dxa"/>
          </w:tcPr>
          <w:p w14:paraId="4BE7283C" w14:textId="77777777" w:rsidR="001E01F7" w:rsidRDefault="001E01F7" w:rsidP="004D7B5D">
            <w:pPr>
              <w:spacing w:line="360" w:lineRule="auto"/>
              <w:jc w:val="both"/>
              <w:rPr>
                <w:lang w:val="en-US"/>
              </w:rPr>
            </w:pPr>
            <w:r w:rsidRPr="002C42DA">
              <w:rPr>
                <w:lang w:val="en-US"/>
              </w:rPr>
              <w:t>0.03407,0.01001,</w:t>
            </w:r>
            <w:r>
              <w:rPr>
                <w:lang w:val="en-US"/>
              </w:rPr>
              <w:br/>
              <w:t xml:space="preserve">      </w:t>
            </w:r>
            <w:r w:rsidRPr="002C42DA">
              <w:rPr>
                <w:lang w:val="en-US"/>
              </w:rPr>
              <w:t>0.04407</w:t>
            </w:r>
          </w:p>
        </w:tc>
        <w:tc>
          <w:tcPr>
            <w:tcW w:w="2520" w:type="dxa"/>
          </w:tcPr>
          <w:p w14:paraId="7DFF6999" w14:textId="77777777" w:rsidR="001E01F7" w:rsidRDefault="001E01F7" w:rsidP="004D7B5D">
            <w:pPr>
              <w:spacing w:line="360" w:lineRule="auto"/>
              <w:jc w:val="both"/>
              <w:rPr>
                <w:lang w:val="en-US"/>
              </w:rPr>
            </w:pPr>
            <w:r w:rsidRPr="00760F7F">
              <w:rPr>
                <w:lang w:val="en-US"/>
              </w:rPr>
              <w:t>0.03319,0.00994,</w:t>
            </w:r>
            <w:r>
              <w:rPr>
                <w:lang w:val="en-US"/>
              </w:rPr>
              <w:br/>
              <w:t xml:space="preserve">        </w:t>
            </w:r>
            <w:r w:rsidRPr="00760F7F">
              <w:rPr>
                <w:lang w:val="en-US"/>
              </w:rPr>
              <w:t>0.04313</w:t>
            </w:r>
          </w:p>
        </w:tc>
      </w:tr>
      <w:tr w:rsidR="001E01F7" w14:paraId="03925AF3" w14:textId="77777777" w:rsidTr="00CB7EBC">
        <w:tc>
          <w:tcPr>
            <w:tcW w:w="2610" w:type="dxa"/>
            <w:tcBorders>
              <w:right w:val="single" w:sz="4" w:space="0" w:color="auto"/>
            </w:tcBorders>
          </w:tcPr>
          <w:p w14:paraId="2123FE64" w14:textId="77777777" w:rsidR="001E01F7" w:rsidRDefault="001E01F7" w:rsidP="004D7B5D">
            <w:pPr>
              <w:spacing w:line="360" w:lineRule="auto"/>
              <w:jc w:val="both"/>
              <w:rPr>
                <w:lang w:val="en-US"/>
              </w:rPr>
            </w:pPr>
            <w:r w:rsidRPr="00154030">
              <w:rPr>
                <w:color w:val="70AD47" w:themeColor="accent6"/>
                <w:lang w:val="en-US"/>
              </w:rPr>
              <w:t>GREEN</w:t>
            </w:r>
          </w:p>
        </w:tc>
        <w:tc>
          <w:tcPr>
            <w:tcW w:w="2064" w:type="dxa"/>
            <w:tcBorders>
              <w:left w:val="single" w:sz="4" w:space="0" w:color="auto"/>
            </w:tcBorders>
          </w:tcPr>
          <w:p w14:paraId="7CE2FC9E" w14:textId="2AC610D0" w:rsidR="001E01F7" w:rsidRDefault="001E01F7" w:rsidP="004D7B5D">
            <w:pPr>
              <w:spacing w:line="360" w:lineRule="auto"/>
              <w:jc w:val="both"/>
              <w:rPr>
                <w:lang w:val="en-US"/>
              </w:rPr>
            </w:pPr>
            <w:r w:rsidRPr="000D278D">
              <w:rPr>
                <w:lang w:val="en-US"/>
              </w:rPr>
              <w:t>0.01334,0.00294,</w:t>
            </w:r>
            <w:r>
              <w:rPr>
                <w:lang w:val="en-US"/>
              </w:rPr>
              <w:br/>
              <w:t xml:space="preserve">      </w:t>
            </w:r>
            <w:r w:rsidRPr="000D278D">
              <w:rPr>
                <w:lang w:val="en-US"/>
              </w:rPr>
              <w:t>0.01628</w:t>
            </w:r>
          </w:p>
        </w:tc>
        <w:tc>
          <w:tcPr>
            <w:tcW w:w="2076" w:type="dxa"/>
          </w:tcPr>
          <w:p w14:paraId="2B0245BE" w14:textId="77777777" w:rsidR="001E01F7" w:rsidRDefault="001E01F7" w:rsidP="004D7B5D">
            <w:pPr>
              <w:spacing w:line="360" w:lineRule="auto"/>
              <w:jc w:val="both"/>
              <w:rPr>
                <w:lang w:val="en-US"/>
              </w:rPr>
            </w:pPr>
            <w:r w:rsidRPr="00AC0F2F">
              <w:rPr>
                <w:lang w:val="en-US"/>
              </w:rPr>
              <w:t>0.01329,0.00273,</w:t>
            </w:r>
            <w:r>
              <w:rPr>
                <w:lang w:val="en-US"/>
              </w:rPr>
              <w:br/>
              <w:t xml:space="preserve">       </w:t>
            </w:r>
            <w:r w:rsidRPr="00AC0F2F">
              <w:rPr>
                <w:lang w:val="en-US"/>
              </w:rPr>
              <w:t>0.01602</w:t>
            </w:r>
          </w:p>
        </w:tc>
        <w:tc>
          <w:tcPr>
            <w:tcW w:w="2520" w:type="dxa"/>
          </w:tcPr>
          <w:p w14:paraId="113A45BF" w14:textId="77777777" w:rsidR="001E01F7" w:rsidRPr="006E767A" w:rsidRDefault="001E01F7" w:rsidP="004D7B5D">
            <w:pPr>
              <w:spacing w:line="360" w:lineRule="auto"/>
              <w:jc w:val="both"/>
              <w:rPr>
                <w:lang w:val="en-US"/>
              </w:rPr>
            </w:pPr>
            <w:r w:rsidRPr="003C12A2">
              <w:rPr>
                <w:lang w:val="en-US"/>
              </w:rPr>
              <w:t>0.01367,0.00266,</w:t>
            </w:r>
            <w:r>
              <w:rPr>
                <w:lang w:val="en-US"/>
              </w:rPr>
              <w:br/>
              <w:t xml:space="preserve">        </w:t>
            </w:r>
            <w:r w:rsidRPr="003C12A2">
              <w:rPr>
                <w:lang w:val="en-US"/>
              </w:rPr>
              <w:t>0.01632</w:t>
            </w:r>
          </w:p>
        </w:tc>
      </w:tr>
      <w:tr w:rsidR="001E01F7" w14:paraId="02E59ABD" w14:textId="77777777" w:rsidTr="00CB7EBC">
        <w:tc>
          <w:tcPr>
            <w:tcW w:w="2610" w:type="dxa"/>
            <w:tcBorders>
              <w:right w:val="single" w:sz="4" w:space="0" w:color="auto"/>
            </w:tcBorders>
          </w:tcPr>
          <w:p w14:paraId="20B7D659" w14:textId="77777777" w:rsidR="001E01F7" w:rsidRDefault="001E01F7" w:rsidP="004D7B5D">
            <w:pPr>
              <w:spacing w:line="360" w:lineRule="auto"/>
              <w:jc w:val="both"/>
              <w:rPr>
                <w:lang w:val="en-US"/>
              </w:rPr>
            </w:pPr>
            <w:r w:rsidRPr="00154030">
              <w:rPr>
                <w:color w:val="FF0000"/>
                <w:lang w:val="en-US"/>
              </w:rPr>
              <w:t>RED</w:t>
            </w:r>
          </w:p>
        </w:tc>
        <w:tc>
          <w:tcPr>
            <w:tcW w:w="2064" w:type="dxa"/>
            <w:tcBorders>
              <w:left w:val="single" w:sz="4" w:space="0" w:color="auto"/>
            </w:tcBorders>
          </w:tcPr>
          <w:p w14:paraId="47A6E568" w14:textId="77777777" w:rsidR="001E01F7" w:rsidRDefault="001E01F7" w:rsidP="004D7B5D">
            <w:pPr>
              <w:spacing w:line="360" w:lineRule="auto"/>
              <w:jc w:val="both"/>
              <w:rPr>
                <w:lang w:val="en-US"/>
              </w:rPr>
            </w:pPr>
            <w:r w:rsidRPr="009E786D">
              <w:rPr>
                <w:lang w:val="en-US"/>
              </w:rPr>
              <w:t>0.01013,0.00254,</w:t>
            </w:r>
            <w:r>
              <w:rPr>
                <w:lang w:val="en-US"/>
              </w:rPr>
              <w:br/>
              <w:t xml:space="preserve">      </w:t>
            </w:r>
            <w:r w:rsidRPr="009E786D">
              <w:rPr>
                <w:lang w:val="en-US"/>
              </w:rPr>
              <w:t>0.01267</w:t>
            </w:r>
          </w:p>
        </w:tc>
        <w:tc>
          <w:tcPr>
            <w:tcW w:w="2076" w:type="dxa"/>
            <w:shd w:val="clear" w:color="auto" w:fill="ED7D31" w:themeFill="accent2"/>
          </w:tcPr>
          <w:p w14:paraId="68BB8EC9" w14:textId="77777777" w:rsidR="001E01F7" w:rsidRDefault="001E01F7" w:rsidP="004D7B5D">
            <w:pPr>
              <w:spacing w:line="360" w:lineRule="auto"/>
              <w:jc w:val="both"/>
              <w:rPr>
                <w:lang w:val="en-US"/>
              </w:rPr>
            </w:pPr>
            <w:r w:rsidRPr="003F4816">
              <w:rPr>
                <w:lang w:val="en-US"/>
              </w:rPr>
              <w:t>0.00974,0.00243,</w:t>
            </w:r>
            <w:r>
              <w:rPr>
                <w:lang w:val="en-US"/>
              </w:rPr>
              <w:br/>
              <w:t xml:space="preserve">       </w:t>
            </w:r>
            <w:r w:rsidRPr="003F4816">
              <w:rPr>
                <w:lang w:val="en-US"/>
              </w:rPr>
              <w:t>0.01216</w:t>
            </w:r>
          </w:p>
        </w:tc>
        <w:tc>
          <w:tcPr>
            <w:tcW w:w="2520" w:type="dxa"/>
          </w:tcPr>
          <w:p w14:paraId="7E61A436" w14:textId="77777777" w:rsidR="001E01F7" w:rsidRPr="0021000F" w:rsidRDefault="001E01F7" w:rsidP="004D7B5D">
            <w:pPr>
              <w:spacing w:line="360" w:lineRule="auto"/>
              <w:jc w:val="both"/>
              <w:rPr>
                <w:lang w:val="en-US"/>
              </w:rPr>
            </w:pPr>
            <w:r w:rsidRPr="00A4755C">
              <w:rPr>
                <w:lang w:val="en-US"/>
              </w:rPr>
              <w:t>0.01004,0.00236,</w:t>
            </w:r>
            <w:r>
              <w:rPr>
                <w:lang w:val="en-US"/>
              </w:rPr>
              <w:br/>
              <w:t xml:space="preserve">        </w:t>
            </w:r>
            <w:r w:rsidRPr="00A4755C">
              <w:rPr>
                <w:lang w:val="en-US"/>
              </w:rPr>
              <w:t>0.01239</w:t>
            </w:r>
          </w:p>
        </w:tc>
      </w:tr>
      <w:tr w:rsidR="001E01F7" w14:paraId="1AE47B8E" w14:textId="77777777" w:rsidTr="00CB7EBC">
        <w:tc>
          <w:tcPr>
            <w:tcW w:w="2610" w:type="dxa"/>
            <w:tcBorders>
              <w:right w:val="single" w:sz="4" w:space="0" w:color="auto"/>
            </w:tcBorders>
          </w:tcPr>
          <w:p w14:paraId="3D6E0686" w14:textId="77777777" w:rsidR="001E01F7" w:rsidRDefault="001E01F7" w:rsidP="004D7B5D">
            <w:pPr>
              <w:spacing w:line="360" w:lineRule="auto"/>
              <w:jc w:val="both"/>
              <w:rPr>
                <w:lang w:val="en-US"/>
              </w:rPr>
            </w:pPr>
            <w:r w:rsidRPr="00154030">
              <w:rPr>
                <w:color w:val="525252" w:themeColor="accent3" w:themeShade="80"/>
                <w:lang w:val="en-US"/>
              </w:rPr>
              <w:t>GREY</w:t>
            </w:r>
          </w:p>
        </w:tc>
        <w:tc>
          <w:tcPr>
            <w:tcW w:w="2064" w:type="dxa"/>
            <w:tcBorders>
              <w:left w:val="single" w:sz="4" w:space="0" w:color="auto"/>
            </w:tcBorders>
          </w:tcPr>
          <w:p w14:paraId="40FD0F8F" w14:textId="1BD3A2AD" w:rsidR="001E01F7" w:rsidRDefault="001E01F7" w:rsidP="004D7B5D">
            <w:pPr>
              <w:spacing w:line="360" w:lineRule="auto"/>
              <w:jc w:val="both"/>
              <w:rPr>
                <w:lang w:val="en-US"/>
              </w:rPr>
            </w:pPr>
            <w:r w:rsidRPr="001E7C4F">
              <w:rPr>
                <w:lang w:val="en-US"/>
              </w:rPr>
              <w:t>0.01593,0.00347,</w:t>
            </w:r>
            <w:r>
              <w:rPr>
                <w:lang w:val="en-US"/>
              </w:rPr>
              <w:br/>
              <w:t xml:space="preserve">       </w:t>
            </w:r>
            <w:r w:rsidRPr="001E7C4F">
              <w:rPr>
                <w:lang w:val="en-US"/>
              </w:rPr>
              <w:t>0.01940</w:t>
            </w:r>
          </w:p>
        </w:tc>
        <w:tc>
          <w:tcPr>
            <w:tcW w:w="2076" w:type="dxa"/>
          </w:tcPr>
          <w:p w14:paraId="474AB95D" w14:textId="77777777" w:rsidR="001E01F7" w:rsidRDefault="001E01F7" w:rsidP="004D7B5D">
            <w:pPr>
              <w:spacing w:line="360" w:lineRule="auto"/>
              <w:jc w:val="both"/>
              <w:rPr>
                <w:lang w:val="en-US"/>
              </w:rPr>
            </w:pPr>
            <w:r w:rsidRPr="0079482D">
              <w:rPr>
                <w:lang w:val="en-US"/>
              </w:rPr>
              <w:t>0.01565,0.00330,</w:t>
            </w:r>
            <w:r>
              <w:rPr>
                <w:lang w:val="en-US"/>
              </w:rPr>
              <w:br/>
              <w:t xml:space="preserve">       </w:t>
            </w:r>
            <w:r w:rsidRPr="0079482D">
              <w:rPr>
                <w:lang w:val="en-US"/>
              </w:rPr>
              <w:t>0.01895</w:t>
            </w:r>
          </w:p>
        </w:tc>
        <w:tc>
          <w:tcPr>
            <w:tcW w:w="2520" w:type="dxa"/>
          </w:tcPr>
          <w:p w14:paraId="18B60B84" w14:textId="77777777" w:rsidR="001E01F7" w:rsidRPr="0021000F" w:rsidRDefault="001E01F7" w:rsidP="004D7B5D">
            <w:pPr>
              <w:keepNext/>
              <w:spacing w:line="360" w:lineRule="auto"/>
              <w:jc w:val="both"/>
              <w:rPr>
                <w:lang w:val="en-US"/>
              </w:rPr>
            </w:pPr>
            <w:r w:rsidRPr="00123CAC">
              <w:rPr>
                <w:lang w:val="en-US"/>
              </w:rPr>
              <w:t>0.01617,0.00313,</w:t>
            </w:r>
            <w:r>
              <w:rPr>
                <w:lang w:val="en-US"/>
              </w:rPr>
              <w:br/>
              <w:t xml:space="preserve">        </w:t>
            </w:r>
            <w:r w:rsidRPr="00123CAC">
              <w:rPr>
                <w:lang w:val="en-US"/>
              </w:rPr>
              <w:t>0.01930</w:t>
            </w:r>
          </w:p>
        </w:tc>
      </w:tr>
    </w:tbl>
    <w:p w14:paraId="6F3CC571" w14:textId="77777777" w:rsidR="00EB3D1F" w:rsidRDefault="00EB3D1F" w:rsidP="00861B0C">
      <w:pPr>
        <w:rPr>
          <w:lang w:val="en-US"/>
        </w:rPr>
      </w:pPr>
    </w:p>
    <w:p w14:paraId="73A7B9BB" w14:textId="25C0C470" w:rsidR="00C33CD5" w:rsidRDefault="00650C77" w:rsidP="00861B0C">
      <w:pPr>
        <w:rPr>
          <w:lang w:val="en-US"/>
        </w:rPr>
      </w:pPr>
      <w:r>
        <w:rPr>
          <w:lang w:val="en-US"/>
        </w:rPr>
        <w:fldChar w:fldCharType="begin"/>
      </w:r>
      <w:r>
        <w:rPr>
          <w:lang w:val="en-US"/>
        </w:rPr>
        <w:instrText xml:space="preserve"> REF _Ref103860902 \h </w:instrText>
      </w:r>
      <w:r w:rsidR="00725733">
        <w:rPr>
          <w:lang w:val="en-US"/>
        </w:rPr>
        <w:instrText xml:space="preserve"> \* MERGEFORMAT </w:instrText>
      </w:r>
      <w:r>
        <w:rPr>
          <w:lang w:val="en-US"/>
        </w:rPr>
      </w:r>
      <w:r>
        <w:rPr>
          <w:lang w:val="en-US"/>
        </w:rPr>
        <w:fldChar w:fldCharType="separate"/>
      </w:r>
      <w:r w:rsidR="00380EB7" w:rsidRPr="00043E58">
        <w:rPr>
          <w:lang w:val="en-US"/>
        </w:rPr>
        <w:t xml:space="preserve">Figure </w:t>
      </w:r>
      <w:r w:rsidR="00380EB7">
        <w:rPr>
          <w:noProof/>
          <w:lang w:val="en-US"/>
        </w:rPr>
        <w:t>3</w:t>
      </w:r>
      <w:r w:rsidR="00380EB7">
        <w:rPr>
          <w:noProof/>
          <w:lang w:val="en-US"/>
        </w:rPr>
        <w:noBreakHyphen/>
        <w:t>6</w:t>
      </w:r>
      <w:r>
        <w:rPr>
          <w:lang w:val="en-US"/>
        </w:rPr>
        <w:fldChar w:fldCharType="end"/>
      </w:r>
      <w:r>
        <w:rPr>
          <w:lang w:val="en-US"/>
        </w:rPr>
        <w:t xml:space="preserve"> shows the RED channel netOD data for high and low response </w:t>
      </w:r>
      <w:r w:rsidR="00725733">
        <w:rPr>
          <w:lang w:val="en-US"/>
        </w:rPr>
        <w:t xml:space="preserve">with </w:t>
      </w:r>
      <w:r w:rsidR="004F368F">
        <w:rPr>
          <w:lang w:val="en-US"/>
        </w:rPr>
        <w:t xml:space="preserve">the </w:t>
      </w:r>
      <w:r w:rsidR="00725733">
        <w:rPr>
          <w:lang w:val="en-US"/>
        </w:rPr>
        <w:t>associated regression line</w:t>
      </w:r>
      <w:r w:rsidR="004F368F">
        <w:rPr>
          <w:lang w:val="en-US"/>
        </w:rPr>
        <w:t>.</w:t>
      </w:r>
      <w:r w:rsidR="00FB710C">
        <w:rPr>
          <w:lang w:val="en-US"/>
        </w:rPr>
        <w:t xml:space="preserve"> The fit was based on 42 high response films and 22 low response films</w:t>
      </w:r>
      <w:r w:rsidR="00993A4C">
        <w:rPr>
          <w:lang w:val="en-US"/>
        </w:rPr>
        <w:t xml:space="preserve"> and resulted in the </w:t>
      </w:r>
      <w:r w:rsidR="00C33CD5">
        <w:rPr>
          <w:lang w:val="en-US"/>
        </w:rPr>
        <w:t>following dose models</w:t>
      </w:r>
      <w:r w:rsidR="004F368F">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F7186" w14:paraId="4F3FD2F0" w14:textId="77777777" w:rsidTr="0023201F">
        <w:tc>
          <w:tcPr>
            <w:tcW w:w="8815" w:type="dxa"/>
          </w:tcPr>
          <w:p w14:paraId="1B8659BF" w14:textId="41D50B82" w:rsidR="000F7186" w:rsidRPr="000F7186" w:rsidRDefault="004E62E1" w:rsidP="004D7B5D">
            <w:pPr>
              <w:spacing w:line="360" w:lineRule="auto"/>
              <w:jc w:val="both"/>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high</m:t>
                    </m:r>
                  </m:sub>
                </m:sSub>
                <m:r>
                  <w:rPr>
                    <w:rFonts w:ascii="Cambria Math" w:hAnsi="Cambria Math"/>
                    <w:lang w:val="en-US"/>
                  </w:rPr>
                  <m:t>=6.2±0.2⋅netOD+51±1⋅netO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2.96±0.05</m:t>
                    </m:r>
                  </m:sup>
                </m:sSup>
                <m:r>
                  <w:rPr>
                    <w:rFonts w:ascii="Cambria Math" w:hAnsi="Cambria Math"/>
                    <w:lang w:val="en-US"/>
                  </w:rPr>
                  <m:t xml:space="preserve"> </m:t>
                </m:r>
                <m:r>
                  <m:rPr>
                    <m:sty m:val="p"/>
                  </m:rPr>
                  <w:rPr>
                    <w:rFonts w:ascii="Cambria Math" w:hAnsi="Cambria Math"/>
                    <w:lang w:val="en-US"/>
                  </w:rPr>
                  <w:br/>
                </m:r>
              </m:oMath>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r>
                  <w:rPr>
                    <w:rFonts w:ascii="Cambria Math" w:hAnsi="Cambria Math"/>
                    <w:lang w:val="en-US"/>
                  </w:rPr>
                  <m:t>=7.3±0.9⋅netOD+51±6⋅netO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2.6±0.2</m:t>
                    </m:r>
                  </m:sup>
                </m:sSup>
              </m:oMath>
            </m:oMathPara>
          </w:p>
        </w:tc>
        <w:bookmarkStart w:id="189" w:name="_Ref104297218"/>
        <w:tc>
          <w:tcPr>
            <w:tcW w:w="536" w:type="dxa"/>
          </w:tcPr>
          <w:p w14:paraId="0C2DAC83" w14:textId="7495CE4F" w:rsidR="000F7186" w:rsidRDefault="000F7186"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189"/>
          </w:p>
        </w:tc>
      </w:tr>
    </w:tbl>
    <w:p w14:paraId="6EA97CB8" w14:textId="11BD5E2E" w:rsidR="0023201F" w:rsidRPr="00CE1726" w:rsidRDefault="0070582E" w:rsidP="0023201F">
      <w:pPr>
        <w:spacing w:line="360" w:lineRule="auto"/>
        <w:rPr>
          <w:lang w:val="en-US"/>
        </w:rPr>
      </w:pPr>
      <w:r>
        <w:rPr>
          <w:lang w:val="en-US"/>
        </w:rPr>
        <w:t xml:space="preserve">The high uncertainty of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oMath>
      <w:r>
        <w:rPr>
          <w:rFonts w:eastAsiaTheme="minorEastAsia"/>
          <w:lang w:val="en-US"/>
        </w:rPr>
        <w:t xml:space="preserve"> stemmed from</w:t>
      </w:r>
      <w:r w:rsidR="00FA6DFC">
        <w:rPr>
          <w:rFonts w:eastAsiaTheme="minorEastAsia"/>
          <w:lang w:val="en-US"/>
        </w:rPr>
        <w:t xml:space="preserve"> there being only 22 low response films. An evaluation of the robustness of the model </w:t>
      </w:r>
      <w:r w:rsidR="007F3B37">
        <w:rPr>
          <w:rFonts w:eastAsiaTheme="minorEastAsia"/>
          <w:lang w:val="en-US"/>
        </w:rPr>
        <w:t xml:space="preserve">was done by </w:t>
      </w:r>
      <w:r w:rsidR="0004037C">
        <w:rPr>
          <w:rFonts w:eastAsiaTheme="minorEastAsia"/>
          <w:lang w:val="en-US"/>
        </w:rPr>
        <w:t xml:space="preserve">giving the non-linear regression algorithm a set of random starting points </w:t>
      </w:r>
      <w:r w:rsidR="006927A9">
        <w:rPr>
          <w:rFonts w:eastAsiaTheme="minorEastAsia"/>
          <w:lang w:val="en-US"/>
        </w:rPr>
        <w:t xml:space="preserve">as initial guesses for the fitting parameters </w:t>
      </w:r>
      <m:oMath>
        <m:r>
          <w:rPr>
            <w:rFonts w:ascii="Cambria Math" w:eastAsiaTheme="minorEastAsia" w:hAnsi="Cambria Math"/>
            <w:lang w:val="en-US"/>
          </w:rPr>
          <m:t>a</m:t>
        </m:r>
      </m:oMath>
      <w:r w:rsidR="00443E9D">
        <w:rPr>
          <w:rFonts w:eastAsiaTheme="minorEastAsia"/>
          <w:lang w:val="en-US"/>
        </w:rPr>
        <w:t xml:space="preserve"> </w:t>
      </w:r>
      <w:r w:rsidR="006927A9">
        <w:rPr>
          <w:rFonts w:eastAsiaTheme="minorEastAsia"/>
          <w:lang w:val="en-US"/>
        </w:rPr>
        <w:t xml:space="preserve">, b and n. </w:t>
      </w:r>
      <w:r w:rsidR="00443E9D">
        <w:rPr>
          <w:rFonts w:eastAsiaTheme="minorEastAsia"/>
          <w:lang w:val="en-US"/>
        </w:rPr>
        <w:t xml:space="preserve">The numbers were drawn from a </w:t>
      </w:r>
      <w:r w:rsidR="00AE313D">
        <w:rPr>
          <w:rFonts w:eastAsiaTheme="minorEastAsia"/>
          <w:lang w:val="en-US"/>
        </w:rPr>
        <w:t>normal distribution</w:t>
      </w:r>
      <w:r w:rsidR="009818AA">
        <w:rPr>
          <w:rFonts w:eastAsiaTheme="minorEastAsia"/>
          <w:lang w:val="en-US"/>
        </w:rPr>
        <w:t xml:space="preserve"> with</w:t>
      </w:r>
      <w:r w:rsidR="00AE313D">
        <w:rPr>
          <w:rFonts w:eastAsiaTheme="minorEastAsia"/>
          <w:lang w:val="en-US"/>
        </w:rPr>
        <w:t xml:space="preserve"> </w:t>
      </w:r>
      <m:oMath>
        <m:r>
          <w:rPr>
            <w:rFonts w:ascii="Cambria Math" w:eastAsiaTheme="minorEastAsia" w:hAnsi="Cambria Math"/>
            <w:lang w:val="en-US"/>
          </w:rPr>
          <m:t>μ=0</m:t>
        </m:r>
      </m:oMath>
      <w:r w:rsidR="009818A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r>
          <w:rPr>
            <w:rFonts w:ascii="Cambria Math" w:eastAsiaTheme="minorEastAsia" w:hAnsi="Cambria Math"/>
            <w:lang w:val="en-US"/>
          </w:rPr>
          <m:t>=1</m:t>
        </m:r>
      </m:oMath>
      <w:r w:rsidR="009818AA">
        <w:rPr>
          <w:rFonts w:eastAsiaTheme="minorEastAsia"/>
          <w:lang w:val="en-US"/>
        </w:rPr>
        <w:t xml:space="preserve">. </w:t>
      </w:r>
      <w:r w:rsidR="009E4AFA">
        <w:rPr>
          <w:rFonts w:eastAsiaTheme="minorEastAsia"/>
          <w:i/>
          <w:iCs/>
          <w:lang w:val="en-US"/>
        </w:rPr>
        <w:t xml:space="preserve">n </w:t>
      </w:r>
      <w:r w:rsidR="009E4AFA">
        <w:rPr>
          <w:rFonts w:eastAsiaTheme="minorEastAsia"/>
          <w:lang w:val="en-US"/>
        </w:rPr>
        <w:t>had</w:t>
      </w:r>
      <w:r w:rsidR="00077D25">
        <w:rPr>
          <w:rFonts w:eastAsiaTheme="minorEastAsia"/>
          <w:lang w:val="en-US"/>
        </w:rPr>
        <w:t xml:space="preserve"> to be a positive value.</w:t>
      </w:r>
      <w:r w:rsidR="00CE1726">
        <w:rPr>
          <w:rFonts w:eastAsiaTheme="minorEastAsia"/>
          <w:lang w:val="en-US"/>
        </w:rPr>
        <w:t xml:space="preserve"> </w:t>
      </w:r>
      <w:r w:rsidR="00CE1726">
        <w:rPr>
          <w:rFonts w:eastAsiaTheme="minorEastAsia"/>
          <w:lang w:val="en-US"/>
        </w:rPr>
        <w:fldChar w:fldCharType="begin"/>
      </w:r>
      <w:r w:rsidR="00CE1726">
        <w:rPr>
          <w:rFonts w:eastAsiaTheme="minorEastAsia"/>
          <w:lang w:val="en-US"/>
        </w:rPr>
        <w:instrText xml:space="preserve"> REF _Ref105596225 \h </w:instrText>
      </w:r>
      <w:r w:rsidR="00CE1726">
        <w:rPr>
          <w:rFonts w:eastAsiaTheme="minorEastAsia"/>
          <w:lang w:val="en-US"/>
        </w:rPr>
      </w:r>
      <w:r w:rsidR="00CE1726">
        <w:rPr>
          <w:rFonts w:eastAsiaTheme="minorEastAsia"/>
          <w:lang w:val="en-US"/>
        </w:rPr>
        <w:fldChar w:fldCharType="separate"/>
      </w:r>
      <w:r w:rsidR="00380EB7" w:rsidRPr="007906F9">
        <w:rPr>
          <w:lang w:val="en-US"/>
        </w:rPr>
        <w:t xml:space="preserve">Table </w:t>
      </w:r>
      <w:r w:rsidR="00380EB7">
        <w:rPr>
          <w:noProof/>
          <w:lang w:val="en-US"/>
        </w:rPr>
        <w:t>6</w:t>
      </w:r>
      <w:r w:rsidR="00380EB7">
        <w:rPr>
          <w:lang w:val="en-US"/>
        </w:rPr>
        <w:noBreakHyphen/>
      </w:r>
      <w:r w:rsidR="00380EB7">
        <w:rPr>
          <w:noProof/>
          <w:lang w:val="en-US"/>
        </w:rPr>
        <w:t>4</w:t>
      </w:r>
      <w:r w:rsidR="00CE1726">
        <w:rPr>
          <w:rFonts w:eastAsiaTheme="minorEastAsia"/>
          <w:lang w:val="en-US"/>
        </w:rPr>
        <w:fldChar w:fldCharType="end"/>
      </w:r>
      <w:r w:rsidR="00CE1726">
        <w:rPr>
          <w:rFonts w:eastAsiaTheme="minorEastAsia"/>
          <w:lang w:val="en-US"/>
        </w:rPr>
        <w:t xml:space="preserve"> shows the </w:t>
      </w:r>
      <w:r w:rsidR="009D31E4">
        <w:rPr>
          <w:rFonts w:eastAsiaTheme="minorEastAsia"/>
          <w:lang w:val="en-US"/>
        </w:rPr>
        <w:t xml:space="preserve">resulting parameters after fitting. </w:t>
      </w:r>
      <w:r w:rsidR="00146513">
        <w:rPr>
          <w:rFonts w:eastAsiaTheme="minorEastAsia"/>
          <w:lang w:val="en-US"/>
        </w:rPr>
        <w:t xml:space="preserve">Only once did the algorithm return a nonsensical result. </w:t>
      </w:r>
    </w:p>
    <w:p w14:paraId="38C0CA9A" w14:textId="28D2C6A8" w:rsidR="0023201F" w:rsidRDefault="008A36B7" w:rsidP="0023201F">
      <w:pPr>
        <w:spacing w:line="360" w:lineRule="auto"/>
        <w:rPr>
          <w:lang w:val="en-US"/>
        </w:rPr>
      </w:pPr>
      <w:r>
        <w:rPr>
          <w:noProof/>
        </w:rPr>
        <w:lastRenderedPageBreak/>
        <w:drawing>
          <wp:anchor distT="0" distB="0" distL="114300" distR="114300" simplePos="0" relativeHeight="251901952" behindDoc="1" locked="0" layoutInCell="1" allowOverlap="1" wp14:anchorId="36C8DAA8" wp14:editId="391BDA7F">
            <wp:simplePos x="0" y="0"/>
            <wp:positionH relativeFrom="margin">
              <wp:align>left</wp:align>
            </wp:positionH>
            <wp:positionV relativeFrom="paragraph">
              <wp:posOffset>6790</wp:posOffset>
            </wp:positionV>
            <wp:extent cx="5236210" cy="3850640"/>
            <wp:effectExtent l="0" t="0" r="2540" b="0"/>
            <wp:wrapTight wrapText="bothSides">
              <wp:wrapPolygon edited="0">
                <wp:start x="0" y="0"/>
                <wp:lineTo x="0" y="21479"/>
                <wp:lineTo x="21532" y="21479"/>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6210" cy="3850640"/>
                    </a:xfrm>
                    <a:prstGeom prst="rect">
                      <a:avLst/>
                    </a:prstGeom>
                  </pic:spPr>
                </pic:pic>
              </a:graphicData>
            </a:graphic>
            <wp14:sizeRelH relativeFrom="margin">
              <wp14:pctWidth>0</wp14:pctWidth>
            </wp14:sizeRelH>
            <wp14:sizeRelV relativeFrom="margin">
              <wp14:pctHeight>0</wp14:pctHeight>
            </wp14:sizeRelV>
          </wp:anchor>
        </w:drawing>
      </w:r>
    </w:p>
    <w:p w14:paraId="7E339E3D" w14:textId="4E619C02" w:rsidR="00CC583B" w:rsidRPr="007F3B37" w:rsidRDefault="00CC583B" w:rsidP="004D7B5D">
      <w:pPr>
        <w:keepNext/>
        <w:spacing w:line="360" w:lineRule="auto"/>
        <w:jc w:val="both"/>
        <w:rPr>
          <w:lang w:val="en-US"/>
        </w:rPr>
      </w:pPr>
    </w:p>
    <w:p w14:paraId="32107EE6" w14:textId="77777777" w:rsidR="0004685F" w:rsidRDefault="0004685F" w:rsidP="004D7B5D">
      <w:pPr>
        <w:pStyle w:val="Caption"/>
        <w:spacing w:line="360" w:lineRule="auto"/>
        <w:jc w:val="both"/>
        <w:rPr>
          <w:lang w:val="en-US"/>
        </w:rPr>
      </w:pPr>
      <w:bookmarkStart w:id="190" w:name="_Ref103860902"/>
    </w:p>
    <w:p w14:paraId="7E56FA5A" w14:textId="7BBEFC6E" w:rsidR="0004685F" w:rsidRDefault="0004685F" w:rsidP="004D7B5D">
      <w:pPr>
        <w:pStyle w:val="Caption"/>
        <w:spacing w:line="360" w:lineRule="auto"/>
        <w:jc w:val="both"/>
        <w:rPr>
          <w:lang w:val="en-US"/>
        </w:rPr>
      </w:pPr>
    </w:p>
    <w:p w14:paraId="51C1F756" w14:textId="657C7BFE" w:rsidR="0004685F" w:rsidRDefault="0004685F" w:rsidP="004D7B5D">
      <w:pPr>
        <w:pStyle w:val="Caption"/>
        <w:spacing w:line="360" w:lineRule="auto"/>
        <w:jc w:val="both"/>
        <w:rPr>
          <w:lang w:val="en-US"/>
        </w:rPr>
      </w:pPr>
    </w:p>
    <w:p w14:paraId="759E9275" w14:textId="259FBFDD" w:rsidR="0004685F" w:rsidRDefault="0004685F" w:rsidP="004D7B5D">
      <w:pPr>
        <w:pStyle w:val="Caption"/>
        <w:spacing w:line="360" w:lineRule="auto"/>
        <w:jc w:val="both"/>
        <w:rPr>
          <w:lang w:val="en-US"/>
        </w:rPr>
      </w:pPr>
    </w:p>
    <w:p w14:paraId="56EAD93A" w14:textId="66683A26" w:rsidR="0004685F" w:rsidRDefault="0004685F" w:rsidP="004D7B5D">
      <w:pPr>
        <w:pStyle w:val="Caption"/>
        <w:spacing w:line="360" w:lineRule="auto"/>
        <w:jc w:val="both"/>
        <w:rPr>
          <w:lang w:val="en-US"/>
        </w:rPr>
      </w:pPr>
    </w:p>
    <w:p w14:paraId="2D06D495" w14:textId="0215AE76" w:rsidR="0004685F" w:rsidRDefault="0004685F" w:rsidP="004D7B5D">
      <w:pPr>
        <w:pStyle w:val="Caption"/>
        <w:spacing w:line="360" w:lineRule="auto"/>
        <w:jc w:val="both"/>
        <w:rPr>
          <w:lang w:val="en-US"/>
        </w:rPr>
      </w:pPr>
    </w:p>
    <w:p w14:paraId="40F223FB" w14:textId="56325D8D" w:rsidR="0004685F" w:rsidRDefault="0004685F" w:rsidP="004D7B5D">
      <w:pPr>
        <w:pStyle w:val="Caption"/>
        <w:spacing w:line="360" w:lineRule="auto"/>
        <w:jc w:val="both"/>
        <w:rPr>
          <w:lang w:val="en-US"/>
        </w:rPr>
      </w:pPr>
    </w:p>
    <w:p w14:paraId="59186CD1" w14:textId="20B56827" w:rsidR="0004685F" w:rsidRDefault="0004685F" w:rsidP="004D7B5D">
      <w:pPr>
        <w:pStyle w:val="Caption"/>
        <w:spacing w:line="360" w:lineRule="auto"/>
        <w:jc w:val="both"/>
        <w:rPr>
          <w:lang w:val="en-US"/>
        </w:rPr>
      </w:pPr>
    </w:p>
    <w:p w14:paraId="193E5358" w14:textId="77777777" w:rsidR="0004685F" w:rsidRDefault="0004685F" w:rsidP="004D7B5D">
      <w:pPr>
        <w:pStyle w:val="Caption"/>
        <w:spacing w:line="360" w:lineRule="auto"/>
        <w:jc w:val="both"/>
        <w:rPr>
          <w:lang w:val="en-US"/>
        </w:rPr>
      </w:pPr>
    </w:p>
    <w:p w14:paraId="130F24DB" w14:textId="77777777" w:rsidR="00A81317" w:rsidRDefault="00A81317" w:rsidP="004D7B5D">
      <w:pPr>
        <w:pStyle w:val="Caption"/>
        <w:spacing w:line="360" w:lineRule="auto"/>
        <w:jc w:val="both"/>
        <w:rPr>
          <w:lang w:val="en-US"/>
        </w:rPr>
      </w:pPr>
      <w:bookmarkStart w:id="191" w:name="_Ref105608612"/>
    </w:p>
    <w:p w14:paraId="3D392F77" w14:textId="3B2C434D" w:rsidR="00B90C51" w:rsidRDefault="00CC583B" w:rsidP="004D7B5D">
      <w:pPr>
        <w:pStyle w:val="Caption"/>
        <w:spacing w:line="360" w:lineRule="auto"/>
        <w:jc w:val="both"/>
        <w:rPr>
          <w:lang w:val="en-US"/>
        </w:rPr>
      </w:pPr>
      <w:r w:rsidRPr="00043E5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6</w:t>
      </w:r>
      <w:r w:rsidR="00D862CB">
        <w:rPr>
          <w:lang w:val="en-US"/>
        </w:rPr>
        <w:fldChar w:fldCharType="end"/>
      </w:r>
      <w:bookmarkEnd w:id="190"/>
      <w:bookmarkEnd w:id="191"/>
      <w:r w:rsidRPr="00043E58">
        <w:rPr>
          <w:lang w:val="en-US"/>
        </w:rPr>
        <w:t>.</w:t>
      </w:r>
      <w:r w:rsidR="00ED6FC0">
        <w:rPr>
          <w:lang w:val="en-US"/>
        </w:rPr>
        <w:t xml:space="preserve"> </w:t>
      </w:r>
      <w:r w:rsidR="00D94EB2">
        <w:rPr>
          <w:lang w:val="en-US"/>
        </w:rPr>
        <w:t>netOD data from</w:t>
      </w:r>
      <w:r w:rsidR="004522C7">
        <w:rPr>
          <w:lang w:val="en-US"/>
        </w:rPr>
        <w:t xml:space="preserve"> the first calibration for</w:t>
      </w:r>
      <w:r w:rsidR="00D94EB2">
        <w:rPr>
          <w:lang w:val="en-US"/>
        </w:rPr>
        <w:t xml:space="preserve"> RED color channel. </w:t>
      </w:r>
      <w:r w:rsidR="00E04C46">
        <w:rPr>
          <w:lang w:val="en-US"/>
        </w:rPr>
        <w:t>Two</w:t>
      </w:r>
      <w:r w:rsidR="00D94EB2">
        <w:rPr>
          <w:lang w:val="en-US"/>
        </w:rPr>
        <w:t xml:space="preserve"> non-linear regression line was generated from equation </w:t>
      </w:r>
      <w:r w:rsidR="00D94EB2">
        <w:rPr>
          <w:lang w:val="en-US"/>
        </w:rPr>
        <w:fldChar w:fldCharType="begin"/>
      </w:r>
      <w:r w:rsidR="00D94EB2">
        <w:rPr>
          <w:lang w:val="en-US"/>
        </w:rPr>
        <w:instrText xml:space="preserve"> REF _Ref101268144 \h </w:instrText>
      </w:r>
      <w:r w:rsidR="00D94EB2">
        <w:rPr>
          <w:lang w:val="en-US"/>
        </w:rPr>
      </w:r>
      <w:r w:rsidR="00D94EB2">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D94EB2">
        <w:rPr>
          <w:lang w:val="en-US"/>
        </w:rPr>
        <w:fldChar w:fldCharType="end"/>
      </w:r>
      <w:r w:rsidR="00E04C46">
        <w:rPr>
          <w:lang w:val="en-US"/>
        </w:rPr>
        <w:t xml:space="preserve">, for high and low response EBT3 films, respectively. </w:t>
      </w:r>
    </w:p>
    <w:p w14:paraId="1C74D21A" w14:textId="6A0C056A" w:rsidR="00E30EAE" w:rsidRDefault="001C7FA7" w:rsidP="00FA2B66">
      <w:pPr>
        <w:spacing w:line="360" w:lineRule="auto"/>
        <w:rPr>
          <w:lang w:val="en-US"/>
        </w:rPr>
      </w:pPr>
      <w:r>
        <w:rPr>
          <w:lang w:val="en-US"/>
        </w:rPr>
        <w:t>The second calibration</w:t>
      </w:r>
      <w:r w:rsidR="00730B7F">
        <w:rPr>
          <w:lang w:val="en-US"/>
        </w:rPr>
        <w:t xml:space="preserve">, with a lack of high and low response films for all doses, was not trivial. First the films were calibrated ignoring high and low split using the same ROI and color channel as the first calibration. The resulting fit can be seen in </w:t>
      </w:r>
      <w:r>
        <w:rPr>
          <w:lang w:val="en-US"/>
        </w:rPr>
        <w:fldChar w:fldCharType="begin"/>
      </w:r>
      <w:r>
        <w:rPr>
          <w:lang w:val="en-US"/>
        </w:rPr>
        <w:instrText xml:space="preserve"> REF _Ref105613723 \h </w:instrText>
      </w:r>
      <w:r>
        <w:rPr>
          <w:lang w:val="en-US"/>
        </w:rPr>
      </w:r>
      <w:r>
        <w:rPr>
          <w:lang w:val="en-US"/>
        </w:rPr>
        <w:fldChar w:fldCharType="separate"/>
      </w:r>
      <w:r w:rsidRPr="002B7BE6">
        <w:rPr>
          <w:lang w:val="en-US"/>
        </w:rPr>
        <w:t xml:space="preserve">Figure </w:t>
      </w:r>
      <w:r>
        <w:rPr>
          <w:noProof/>
          <w:lang w:val="en-US"/>
        </w:rPr>
        <w:t>3</w:t>
      </w:r>
      <w:r>
        <w:rPr>
          <w:lang w:val="en-US"/>
        </w:rPr>
        <w:noBreakHyphen/>
      </w:r>
      <w:r>
        <w:rPr>
          <w:noProof/>
          <w:lang w:val="en-US"/>
        </w:rPr>
        <w:t>7</w:t>
      </w:r>
      <w:r>
        <w:rPr>
          <w:lang w:val="en-US"/>
        </w:rPr>
        <w:fldChar w:fldCharType="end"/>
      </w:r>
      <w:r w:rsidR="003A6C3D">
        <w:rPr>
          <w:lang w:val="en-US"/>
        </w:rPr>
        <w:t xml:space="preserve"> with a </w:t>
      </w:r>
      <w:r w:rsidR="00BF191A">
        <w:rPr>
          <w:lang w:val="en-US"/>
        </w:rPr>
        <w:t xml:space="preserve">dose model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72C18" w14:paraId="1134C9E4" w14:textId="77777777" w:rsidTr="0004685F">
        <w:tc>
          <w:tcPr>
            <w:tcW w:w="8815" w:type="dxa"/>
          </w:tcPr>
          <w:p w14:paraId="16CF517F" w14:textId="1BBBCAE5" w:rsidR="00272C18" w:rsidRDefault="004E62E1" w:rsidP="003477DB">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=4.2±0.6⋅netOD+52±2⋅netO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2.34±0.09</m:t>
                    </m:r>
                  </m:sup>
                </m:sSup>
                <m:r>
                  <w:rPr>
                    <w:rFonts w:ascii="Cambria Math" w:eastAsiaTheme="minorEastAsia" w:hAnsi="Cambria Math"/>
                    <w:lang w:val="en-US"/>
                  </w:rPr>
                  <m:t>.</m:t>
                </m:r>
              </m:oMath>
            </m:oMathPara>
          </w:p>
        </w:tc>
        <w:bookmarkStart w:id="192" w:name="_Ref106533908"/>
        <w:tc>
          <w:tcPr>
            <w:tcW w:w="536" w:type="dxa"/>
          </w:tcPr>
          <w:p w14:paraId="2A76234B" w14:textId="1823BAC2" w:rsidR="00272C18" w:rsidRDefault="00272C18" w:rsidP="003477DB">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192"/>
          </w:p>
        </w:tc>
      </w:tr>
    </w:tbl>
    <w:p w14:paraId="10189DBA" w14:textId="21FF941A" w:rsidR="001565A0" w:rsidRPr="00B372AE" w:rsidRDefault="0004685F" w:rsidP="001565A0">
      <w:pPr>
        <w:keepNext/>
        <w:spacing w:line="360" w:lineRule="auto"/>
        <w:rPr>
          <w:lang w:val="en-US"/>
        </w:rPr>
      </w:pPr>
      <w:r>
        <w:rPr>
          <w:lang w:val="en-US"/>
        </w:rPr>
        <w:t>With an established model for dose as a function of netOD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w:t>
      </w:r>
      <w:r w:rsidR="003F11F2">
        <w:rPr>
          <w:lang w:val="en-US"/>
        </w:rPr>
        <w:t xml:space="preserve"> </w:t>
      </w:r>
      <w:r>
        <w:rPr>
          <w:lang w:val="en-US"/>
        </w:rPr>
        <w:t xml:space="preserve">were converted to dose using equation </w:t>
      </w:r>
      <w:r>
        <w:rPr>
          <w:lang w:val="en-US"/>
        </w:rPr>
        <w:fldChar w:fldCharType="begin"/>
      </w:r>
      <w:r>
        <w:rPr>
          <w:lang w:val="en-US"/>
        </w:rPr>
        <w:instrText xml:space="preserve"> REF _Ref105606469 \h </w:instrText>
      </w:r>
      <w:r>
        <w:rPr>
          <w:lang w:val="en-US"/>
        </w:rPr>
      </w:r>
      <w:r>
        <w:rPr>
          <w:lang w:val="en-US"/>
        </w:rPr>
        <w:fldChar w:fldCharType="separate"/>
      </w:r>
      <w:r w:rsidR="00380EB7" w:rsidRPr="00380EB7">
        <w:rPr>
          <w:noProof/>
          <w:lang w:val="en-US"/>
        </w:rPr>
        <w:t>6</w:t>
      </w:r>
      <w:r w:rsidR="00380EB7" w:rsidRPr="00380EB7">
        <w:rPr>
          <w:lang w:val="en-US"/>
        </w:rPr>
        <w:noBreakHyphen/>
      </w:r>
      <w:r w:rsidR="00380EB7" w:rsidRPr="00380EB7">
        <w:rPr>
          <w:noProof/>
          <w:lang w:val="en-US"/>
        </w:rPr>
        <w:t>3</w:t>
      </w:r>
      <w:r>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00380EB7" w:rsidRPr="00D54A7B">
        <w:rPr>
          <w:lang w:val="en-US"/>
        </w:rPr>
        <w:t xml:space="preserve">Figure </w:t>
      </w:r>
      <w:r w:rsidR="00380EB7">
        <w:rPr>
          <w:noProof/>
          <w:lang w:val="en-US"/>
        </w:rPr>
        <w:t>3</w:t>
      </w:r>
      <w:r w:rsidR="00380EB7">
        <w:rPr>
          <w:lang w:val="en-US"/>
        </w:rPr>
        <w:noBreakHyphen/>
      </w:r>
      <w:r w:rsidR="00380EB7">
        <w:rPr>
          <w:noProof/>
          <w:lang w:val="en-US"/>
        </w:rPr>
        <w:t>9</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00380EB7" w:rsidRPr="001025F5">
        <w:rPr>
          <w:lang w:val="en-US"/>
        </w:rPr>
        <w:t xml:space="preserve">Figure </w:t>
      </w:r>
      <w:r w:rsidR="00380EB7">
        <w:rPr>
          <w:noProof/>
          <w:lang w:val="en-US"/>
        </w:rPr>
        <w:t>3</w:t>
      </w:r>
      <w:r w:rsidR="00380EB7">
        <w:rPr>
          <w:lang w:val="en-US"/>
        </w:rPr>
        <w:noBreakHyphen/>
      </w:r>
      <w:r w:rsidR="00380EB7">
        <w:rPr>
          <w:noProof/>
          <w:lang w:val="en-US"/>
        </w:rPr>
        <w:t>8</w:t>
      </w:r>
      <w:r>
        <w:rPr>
          <w:lang w:val="en-US"/>
        </w:rPr>
        <w:fldChar w:fldCharType="end"/>
      </w:r>
      <w:r>
        <w:rPr>
          <w:lang w:val="en-US"/>
        </w:rPr>
        <w:t xml:space="preserve">, for striped and dotted GRID respectively. </w:t>
      </w:r>
    </w:p>
    <w:p w14:paraId="08E7959F" w14:textId="6970997B" w:rsidR="0004685F" w:rsidRDefault="0004685F" w:rsidP="0004685F">
      <w:pPr>
        <w:spacing w:line="360" w:lineRule="auto"/>
        <w:rPr>
          <w:lang w:val="en-US"/>
        </w:rPr>
      </w:pPr>
    </w:p>
    <w:p w14:paraId="1FCF1B39" w14:textId="6A695211" w:rsidR="00EB3896" w:rsidRDefault="00FB070C" w:rsidP="0004685F">
      <w:pPr>
        <w:spacing w:line="360" w:lineRule="auto"/>
        <w:rPr>
          <w:lang w:val="en-US"/>
        </w:rPr>
      </w:pPr>
      <w:r>
        <w:rPr>
          <w:noProof/>
          <w:lang w:val="en-US"/>
        </w:rPr>
        <w:lastRenderedPageBreak/>
        <w:drawing>
          <wp:anchor distT="0" distB="0" distL="114300" distR="114300" simplePos="0" relativeHeight="251912192" behindDoc="1" locked="0" layoutInCell="1" allowOverlap="1" wp14:anchorId="58D42A76" wp14:editId="15D9CD0E">
            <wp:simplePos x="0" y="0"/>
            <wp:positionH relativeFrom="margin">
              <wp:posOffset>430286</wp:posOffset>
            </wp:positionH>
            <wp:positionV relativeFrom="paragraph">
              <wp:posOffset>489</wp:posOffset>
            </wp:positionV>
            <wp:extent cx="4545330" cy="3207385"/>
            <wp:effectExtent l="0" t="0" r="762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545330"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C811D" w14:textId="2AEB17D3" w:rsidR="00EB3896" w:rsidRDefault="00EB3896" w:rsidP="0004685F">
      <w:pPr>
        <w:spacing w:line="360" w:lineRule="auto"/>
        <w:rPr>
          <w:lang w:val="en-US"/>
        </w:rPr>
      </w:pPr>
    </w:p>
    <w:p w14:paraId="552EB80B" w14:textId="3D90E7B7" w:rsidR="00EB3896" w:rsidRDefault="00EB3896" w:rsidP="0004685F">
      <w:pPr>
        <w:spacing w:line="360" w:lineRule="auto"/>
        <w:rPr>
          <w:lang w:val="en-US"/>
        </w:rPr>
      </w:pPr>
    </w:p>
    <w:p w14:paraId="3F610C70" w14:textId="77777777" w:rsidR="00EB3896" w:rsidRDefault="00EB3896" w:rsidP="0004685F">
      <w:pPr>
        <w:spacing w:line="360" w:lineRule="auto"/>
        <w:rPr>
          <w:lang w:val="en-US"/>
        </w:rPr>
      </w:pPr>
    </w:p>
    <w:p w14:paraId="00BB0127" w14:textId="3D1704A3" w:rsidR="0030416E" w:rsidRDefault="0030416E" w:rsidP="00FA2B66">
      <w:pPr>
        <w:spacing w:line="360" w:lineRule="auto"/>
        <w:rPr>
          <w:lang w:val="en-US"/>
        </w:rPr>
      </w:pPr>
    </w:p>
    <w:p w14:paraId="1E1DC535" w14:textId="1F513860" w:rsidR="006322EC" w:rsidRDefault="006322EC" w:rsidP="006322EC">
      <w:pPr>
        <w:keepNext/>
        <w:spacing w:line="360" w:lineRule="auto"/>
        <w:rPr>
          <w:lang w:val="en-US"/>
        </w:rPr>
      </w:pPr>
    </w:p>
    <w:p w14:paraId="78A0D506" w14:textId="77777777" w:rsidR="006322EC" w:rsidRDefault="006322EC" w:rsidP="006322EC">
      <w:pPr>
        <w:keepNext/>
        <w:spacing w:line="360" w:lineRule="auto"/>
        <w:rPr>
          <w:lang w:val="en-US"/>
        </w:rPr>
      </w:pPr>
    </w:p>
    <w:p w14:paraId="24E3299C" w14:textId="77777777" w:rsidR="006322EC" w:rsidRDefault="006322EC" w:rsidP="006322EC">
      <w:pPr>
        <w:keepNext/>
        <w:spacing w:line="360" w:lineRule="auto"/>
        <w:rPr>
          <w:lang w:val="en-US"/>
        </w:rPr>
      </w:pPr>
    </w:p>
    <w:p w14:paraId="6FE71DB1" w14:textId="3719BB21" w:rsidR="006322EC" w:rsidRDefault="0027661E" w:rsidP="006322EC">
      <w:pPr>
        <w:keepNext/>
        <w:spacing w:line="360" w:lineRule="auto"/>
        <w:rPr>
          <w:lang w:val="en-US"/>
        </w:rPr>
      </w:pPr>
      <w:r>
        <w:rPr>
          <w:noProof/>
        </w:rPr>
        <mc:AlternateContent>
          <mc:Choice Requires="wps">
            <w:drawing>
              <wp:anchor distT="0" distB="0" distL="114300" distR="114300" simplePos="0" relativeHeight="251914240" behindDoc="1" locked="0" layoutInCell="1" allowOverlap="1" wp14:anchorId="30318959" wp14:editId="5F3D7BDB">
                <wp:simplePos x="0" y="0"/>
                <wp:positionH relativeFrom="margin">
                  <wp:posOffset>479278</wp:posOffset>
                </wp:positionH>
                <wp:positionV relativeFrom="paragraph">
                  <wp:posOffset>211113</wp:posOffset>
                </wp:positionV>
                <wp:extent cx="4897120" cy="635"/>
                <wp:effectExtent l="0" t="0" r="0" b="0"/>
                <wp:wrapTight wrapText="bothSides">
                  <wp:wrapPolygon edited="0">
                    <wp:start x="0" y="0"/>
                    <wp:lineTo x="0" y="20052"/>
                    <wp:lineTo x="21510" y="20052"/>
                    <wp:lineTo x="21510" y="0"/>
                    <wp:lineTo x="0" y="0"/>
                  </wp:wrapPolygon>
                </wp:wrapTight>
                <wp:docPr id="211" name="Text Box 211"/>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AF12D3D" w14:textId="390E16E7" w:rsidR="00947221" w:rsidRPr="002B7BE6" w:rsidRDefault="00947221" w:rsidP="00947221">
                            <w:pPr>
                              <w:pStyle w:val="Caption"/>
                              <w:rPr>
                                <w:noProof/>
                                <w:sz w:val="24"/>
                                <w:lang w:val="en-US"/>
                              </w:rPr>
                            </w:pPr>
                            <w:bookmarkStart w:id="193" w:name="_Ref105613723"/>
                            <w:r w:rsidRPr="002B7BE6">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7</w:t>
                            </w:r>
                            <w:r w:rsidR="00D862CB">
                              <w:rPr>
                                <w:lang w:val="en-US"/>
                              </w:rPr>
                              <w:fldChar w:fldCharType="end"/>
                            </w:r>
                            <w:bookmarkEnd w:id="193"/>
                            <w:r w:rsidRPr="002B7BE6">
                              <w:rPr>
                                <w:lang w:val="en-US"/>
                              </w:rPr>
                              <w:t>.</w:t>
                            </w:r>
                            <w:r w:rsidR="004A5919">
                              <w:rPr>
                                <w:lang w:val="en-US"/>
                              </w:rPr>
                              <w:t xml:space="preserve"> </w:t>
                            </w:r>
                            <w:r>
                              <w:rPr>
                                <w:lang w:val="en-US"/>
                              </w:rPr>
                              <w:t xml:space="preserve">Data from the second calibration. netOD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18959" id="Text Box 211" o:spid="_x0000_s1053" type="#_x0000_t202" style="position:absolute;margin-left:37.75pt;margin-top:16.6pt;width:385.6pt;height:.05pt;z-index:-25140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kun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" stroked="f">
                <v:textbox style="mso-fit-shape-to-text:t" inset="0,0,0,0">
                  <w:txbxContent>
                    <w:p w14:paraId="2AF12D3D" w14:textId="390E16E7" w:rsidR="00947221" w:rsidRPr="002B7BE6" w:rsidRDefault="00947221" w:rsidP="00947221">
                      <w:pPr>
                        <w:pStyle w:val="Caption"/>
                        <w:rPr>
                          <w:noProof/>
                          <w:sz w:val="24"/>
                          <w:lang w:val="en-US"/>
                        </w:rPr>
                      </w:pPr>
                      <w:bookmarkStart w:id="194" w:name="_Ref105613723"/>
                      <w:r w:rsidRPr="002B7BE6">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7</w:t>
                      </w:r>
                      <w:r w:rsidR="00D862CB">
                        <w:rPr>
                          <w:lang w:val="en-US"/>
                        </w:rPr>
                        <w:fldChar w:fldCharType="end"/>
                      </w:r>
                      <w:bookmarkEnd w:id="194"/>
                      <w:r w:rsidRPr="002B7BE6">
                        <w:rPr>
                          <w:lang w:val="en-US"/>
                        </w:rPr>
                        <w:t>.</w:t>
                      </w:r>
                      <w:r w:rsidR="004A5919">
                        <w:rPr>
                          <w:lang w:val="en-US"/>
                        </w:rPr>
                        <w:t xml:space="preserve"> </w:t>
                      </w:r>
                      <w:r>
                        <w:rPr>
                          <w:lang w:val="en-US"/>
                        </w:rPr>
                        <w:t xml:space="preserve">Data from the second calibration. netOD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v:textbox>
                <w10:wrap type="tight" anchorx="margin"/>
              </v:shape>
            </w:pict>
          </mc:Fallback>
        </mc:AlternateContent>
      </w:r>
    </w:p>
    <w:p w14:paraId="31F8EEED" w14:textId="77777777" w:rsidR="00FB070C" w:rsidRDefault="00FB070C" w:rsidP="006322EC">
      <w:pPr>
        <w:keepNext/>
        <w:spacing w:line="360" w:lineRule="auto"/>
        <w:rPr>
          <w:lang w:val="en-US"/>
        </w:rPr>
      </w:pPr>
    </w:p>
    <w:p w14:paraId="3EA85C25" w14:textId="5D77510F" w:rsidR="00FB070C" w:rsidRDefault="007212CD" w:rsidP="006322EC">
      <w:pPr>
        <w:keepNext/>
        <w:spacing w:line="360" w:lineRule="auto"/>
        <w:rPr>
          <w:lang w:val="en-US"/>
        </w:rPr>
      </w:pPr>
      <w:r>
        <w:rPr>
          <w:noProof/>
          <w:lang w:val="en-US"/>
        </w:rPr>
        <w:drawing>
          <wp:anchor distT="0" distB="0" distL="114300" distR="114300" simplePos="0" relativeHeight="251902976" behindDoc="1" locked="0" layoutInCell="1" allowOverlap="1" wp14:anchorId="7AD3C756" wp14:editId="1F10F9AB">
            <wp:simplePos x="0" y="0"/>
            <wp:positionH relativeFrom="page">
              <wp:posOffset>149225</wp:posOffset>
            </wp:positionH>
            <wp:positionV relativeFrom="paragraph">
              <wp:posOffset>435610</wp:posOffset>
            </wp:positionV>
            <wp:extent cx="3676015" cy="2743200"/>
            <wp:effectExtent l="0" t="0" r="63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7601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04000" behindDoc="1" locked="0" layoutInCell="1" allowOverlap="1" wp14:anchorId="2E5B9E69" wp14:editId="0A24795C">
            <wp:simplePos x="0" y="0"/>
            <wp:positionH relativeFrom="page">
              <wp:posOffset>3903980</wp:posOffset>
            </wp:positionH>
            <wp:positionV relativeFrom="paragraph">
              <wp:posOffset>422275</wp:posOffset>
            </wp:positionV>
            <wp:extent cx="3850640" cy="2876550"/>
            <wp:effectExtent l="0" t="0" r="0" b="0"/>
            <wp:wrapTight wrapText="bothSides">
              <wp:wrapPolygon edited="0">
                <wp:start x="0" y="0"/>
                <wp:lineTo x="0" y="21457"/>
                <wp:lineTo x="21479" y="21457"/>
                <wp:lineTo x="21479"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85064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B9E8C" w14:textId="2CE7FAE0" w:rsidR="006322EC" w:rsidRPr="00B372AE" w:rsidRDefault="007212CD" w:rsidP="006322EC">
      <w:pPr>
        <w:keepNext/>
        <w:spacing w:line="360" w:lineRule="auto"/>
        <w:rPr>
          <w:lang w:val="en-US"/>
        </w:rPr>
      </w:pPr>
      <w:r>
        <w:rPr>
          <w:noProof/>
        </w:rPr>
        <mc:AlternateContent>
          <mc:Choice Requires="wps">
            <w:drawing>
              <wp:anchor distT="0" distB="0" distL="114300" distR="114300" simplePos="0" relativeHeight="251906048" behindDoc="1" locked="0" layoutInCell="1" allowOverlap="1" wp14:anchorId="3551016A" wp14:editId="1596B7A2">
                <wp:simplePos x="0" y="0"/>
                <wp:positionH relativeFrom="margin">
                  <wp:posOffset>-184638</wp:posOffset>
                </wp:positionH>
                <wp:positionV relativeFrom="paragraph">
                  <wp:posOffset>2995295</wp:posOffset>
                </wp:positionV>
                <wp:extent cx="3088640" cy="635"/>
                <wp:effectExtent l="0" t="0" r="0" b="0"/>
                <wp:wrapTight wrapText="bothSides">
                  <wp:wrapPolygon edited="0">
                    <wp:start x="0" y="0"/>
                    <wp:lineTo x="0" y="20802"/>
                    <wp:lineTo x="21449" y="20802"/>
                    <wp:lineTo x="21449"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99CC598" w14:textId="3884E20C" w:rsidR="00B372AE" w:rsidRPr="00D54A7B" w:rsidRDefault="00B372AE" w:rsidP="00B372AE">
                            <w:pPr>
                              <w:pStyle w:val="Caption"/>
                              <w:rPr>
                                <w:noProof/>
                                <w:sz w:val="24"/>
                                <w:lang w:val="en-US"/>
                              </w:rPr>
                            </w:pPr>
                            <w:bookmarkStart w:id="195" w:name="_Ref105607697"/>
                            <w:r w:rsidRPr="00D54A7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8</w:t>
                            </w:r>
                            <w:r w:rsidR="00D862CB">
                              <w:rPr>
                                <w:lang w:val="en-US"/>
                              </w:rPr>
                              <w:fldChar w:fldCharType="end"/>
                            </w:r>
                            <w:bookmarkEnd w:id="195"/>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 Blue profiles were</w:t>
                            </w:r>
                            <w:r w:rsidR="008E6CEE">
                              <w:rPr>
                                <w:lang w:val="en-US"/>
                              </w:rPr>
                              <w:t xml:space="preserve"> low response films, while red profiles were high response films.</w:t>
                            </w:r>
                            <w:r w:rsidR="001025F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1016A" id="Text Box 204" o:spid="_x0000_s1054" type="#_x0000_t202" style="position:absolute;margin-left:-14.55pt;margin-top:235.85pt;width:243.2pt;height:.05pt;z-index:-25141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TzGwIAAEA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" stroked="f">
                <v:textbox style="mso-fit-shape-to-text:t" inset="0,0,0,0">
                  <w:txbxContent>
                    <w:p w14:paraId="599CC598" w14:textId="3884E20C" w:rsidR="00B372AE" w:rsidRPr="00D54A7B" w:rsidRDefault="00B372AE" w:rsidP="00B372AE">
                      <w:pPr>
                        <w:pStyle w:val="Caption"/>
                        <w:rPr>
                          <w:noProof/>
                          <w:sz w:val="24"/>
                          <w:lang w:val="en-US"/>
                        </w:rPr>
                      </w:pPr>
                      <w:bookmarkStart w:id="196" w:name="_Ref105607697"/>
                      <w:r w:rsidRPr="00D54A7B">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8</w:t>
                      </w:r>
                      <w:r w:rsidR="00D862CB">
                        <w:rPr>
                          <w:lang w:val="en-US"/>
                        </w:rPr>
                        <w:fldChar w:fldCharType="end"/>
                      </w:r>
                      <w:bookmarkEnd w:id="196"/>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 Blue profiles were</w:t>
                      </w:r>
                      <w:r w:rsidR="008E6CEE">
                        <w:rPr>
                          <w:lang w:val="en-US"/>
                        </w:rPr>
                        <w:t xml:space="preserve"> low response films, while red profiles were high response films.</w:t>
                      </w:r>
                      <w:r w:rsidR="001025F5">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908096" behindDoc="1" locked="0" layoutInCell="1" allowOverlap="1" wp14:anchorId="6C2C9B3C" wp14:editId="7EE333FB">
                <wp:simplePos x="0" y="0"/>
                <wp:positionH relativeFrom="column">
                  <wp:posOffset>3549015</wp:posOffset>
                </wp:positionH>
                <wp:positionV relativeFrom="paragraph">
                  <wp:posOffset>2980055</wp:posOffset>
                </wp:positionV>
                <wp:extent cx="2883535"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41AB4E65" w14:textId="3D2DE94A" w:rsidR="00B372AE" w:rsidRPr="001025F5" w:rsidRDefault="00B372AE" w:rsidP="00B372AE">
                            <w:pPr>
                              <w:pStyle w:val="Caption"/>
                              <w:rPr>
                                <w:noProof/>
                                <w:sz w:val="24"/>
                                <w:lang w:val="en-US"/>
                              </w:rPr>
                            </w:pPr>
                            <w:bookmarkStart w:id="197" w:name="_Ref105607713"/>
                            <w:r w:rsidRPr="001025F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9</w:t>
                            </w:r>
                            <w:r w:rsidR="00D862CB">
                              <w:rPr>
                                <w:lang w:val="en-US"/>
                              </w:rPr>
                              <w:fldChar w:fldCharType="end"/>
                            </w:r>
                            <w:bookmarkEnd w:id="197"/>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The profiles were found with no regard</w:t>
                            </w:r>
                            <w:r w:rsidR="00B875D8">
                              <w:rPr>
                                <w:lang w:val="en-US"/>
                              </w:rPr>
                              <w:t xml:space="preserve"> for possible split film response.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C9B3C" id="Text Box 205" o:spid="_x0000_s1055" type="#_x0000_t202" style="position:absolute;margin-left:279.45pt;margin-top:234.65pt;width:227.0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6tGQIAAEA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" stroked="f">
                <v:textbox style="mso-fit-shape-to-text:t" inset="0,0,0,0">
                  <w:txbxContent>
                    <w:p w14:paraId="41AB4E65" w14:textId="3D2DE94A" w:rsidR="00B372AE" w:rsidRPr="001025F5" w:rsidRDefault="00B372AE" w:rsidP="00B372AE">
                      <w:pPr>
                        <w:pStyle w:val="Caption"/>
                        <w:rPr>
                          <w:noProof/>
                          <w:sz w:val="24"/>
                          <w:lang w:val="en-US"/>
                        </w:rPr>
                      </w:pPr>
                      <w:bookmarkStart w:id="198" w:name="_Ref105607713"/>
                      <w:r w:rsidRPr="001025F5">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9</w:t>
                      </w:r>
                      <w:r w:rsidR="00D862CB">
                        <w:rPr>
                          <w:lang w:val="en-US"/>
                        </w:rPr>
                        <w:fldChar w:fldCharType="end"/>
                      </w:r>
                      <w:bookmarkEnd w:id="198"/>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The profiles were found with no regard</w:t>
                      </w:r>
                      <w:r w:rsidR="00B875D8">
                        <w:rPr>
                          <w:lang w:val="en-US"/>
                        </w:rPr>
                        <w:t xml:space="preserve"> for possible split film response. </w:t>
                      </w:r>
                    </w:p>
                  </w:txbxContent>
                </v:textbox>
                <w10:wrap type="tight"/>
              </v:shape>
            </w:pict>
          </mc:Fallback>
        </mc:AlternateContent>
      </w:r>
      <w:r w:rsidR="006322EC">
        <w:rPr>
          <w:lang w:val="en-US"/>
        </w:rPr>
        <w:t xml:space="preserve"> </w:t>
      </w:r>
    </w:p>
    <w:p w14:paraId="6732EAC1" w14:textId="259A5628" w:rsidR="00B372AE" w:rsidRDefault="00B372AE" w:rsidP="00B372AE">
      <w:pPr>
        <w:pStyle w:val="Caption"/>
        <w:spacing w:line="360" w:lineRule="auto"/>
        <w:rPr>
          <w:lang w:val="en-US"/>
        </w:rPr>
      </w:pPr>
      <w:bookmarkStart w:id="199" w:name="_Ref104123813"/>
    </w:p>
    <w:p w14:paraId="3C8ECC6D" w14:textId="5C4AB958" w:rsidR="007212CD" w:rsidRPr="00B372AE" w:rsidRDefault="007212CD" w:rsidP="007212CD">
      <w:pPr>
        <w:keepNext/>
        <w:spacing w:line="360" w:lineRule="auto"/>
        <w:rPr>
          <w:lang w:val="en-US"/>
        </w:rPr>
      </w:pPr>
      <w:r>
        <w:rPr>
          <w:lang w:val="en-US"/>
        </w:rPr>
        <w:lastRenderedPageBreak/>
        <w:t xml:space="preserve">Ignoring the split response resulted in split dose profiles. The second approach was therefore again to separate the measurement films into high and low response, before converting the pixels into dose using fitting parameters from equation </w:t>
      </w:r>
      <w:r>
        <w:rPr>
          <w:lang w:val="en-US"/>
        </w:rPr>
        <w:fldChar w:fldCharType="begin"/>
      </w:r>
      <w:r>
        <w:rPr>
          <w:lang w:val="en-US"/>
        </w:rPr>
        <w:instrText xml:space="preserve"> REF _Ref104297218 \h </w:instrText>
      </w:r>
      <w:r>
        <w:rPr>
          <w:lang w:val="en-US"/>
        </w:rPr>
      </w:r>
      <w:r>
        <w:rPr>
          <w:lang w:val="en-US"/>
        </w:rPr>
        <w:fldChar w:fldCharType="separate"/>
      </w:r>
      <w:r w:rsidRPr="00380EB7">
        <w:rPr>
          <w:noProof/>
          <w:lang w:val="en-US"/>
        </w:rPr>
        <w:t>3</w:t>
      </w:r>
      <w:r w:rsidRPr="00380EB7">
        <w:rPr>
          <w:lang w:val="en-US"/>
        </w:rPr>
        <w:noBreakHyphen/>
      </w:r>
      <w:r w:rsidRPr="00380EB7">
        <w:rPr>
          <w:noProof/>
          <w:lang w:val="en-US"/>
        </w:rPr>
        <w:t>2</w:t>
      </w:r>
      <w:r>
        <w:rPr>
          <w:lang w:val="en-US"/>
        </w:rPr>
        <w:fldChar w:fldCharType="end"/>
      </w:r>
      <w:r>
        <w:rPr>
          <w:lang w:val="en-US"/>
        </w:rPr>
        <w:t xml:space="preserve">. A new set of dose profiles were generated, which can be seen in </w:t>
      </w:r>
      <w:r>
        <w:rPr>
          <w:lang w:val="en-US"/>
        </w:rPr>
        <w:fldChar w:fldCharType="begin"/>
      </w:r>
      <w:r>
        <w:rPr>
          <w:lang w:val="en-US"/>
        </w:rPr>
        <w:instrText xml:space="preserve"> REF _Ref105609212 \h </w:instrText>
      </w:r>
      <w:r>
        <w:rPr>
          <w:lang w:val="en-US"/>
        </w:rPr>
      </w:r>
      <w:r>
        <w:rPr>
          <w:lang w:val="en-US"/>
        </w:rPr>
        <w:fldChar w:fldCharType="separate"/>
      </w:r>
      <w:r w:rsidRPr="00141D2A">
        <w:rPr>
          <w:lang w:val="en-US"/>
        </w:rPr>
        <w:t xml:space="preserve">Figure </w:t>
      </w:r>
      <w:r>
        <w:rPr>
          <w:noProof/>
          <w:lang w:val="en-US"/>
        </w:rPr>
        <w:t>3</w:t>
      </w:r>
      <w:r>
        <w:rPr>
          <w:lang w:val="en-US"/>
        </w:rPr>
        <w:noBreakHyphen/>
      </w:r>
      <w:r>
        <w:rPr>
          <w:noProof/>
          <w:lang w:val="en-US"/>
        </w:rPr>
        <w:t>10</w:t>
      </w:r>
      <w:r>
        <w:rPr>
          <w:lang w:val="en-US"/>
        </w:rPr>
        <w:fldChar w:fldCharType="end"/>
      </w:r>
      <w:r>
        <w:rPr>
          <w:lang w:val="en-US"/>
        </w:rPr>
        <w:t>. This time there was a better match between the profiles.</w:t>
      </w:r>
    </w:p>
    <w:p w14:paraId="38639A36" w14:textId="7505C429" w:rsidR="0004685F" w:rsidRPr="0004685F" w:rsidRDefault="00DE7DBD" w:rsidP="0004685F">
      <w:pPr>
        <w:keepNext/>
        <w:spacing w:line="360" w:lineRule="auto"/>
        <w:rPr>
          <w:lang w:val="en-US"/>
        </w:rPr>
      </w:pPr>
      <w:r>
        <w:rPr>
          <w:noProof/>
          <w:lang w:val="en-US"/>
        </w:rPr>
        <w:drawing>
          <wp:anchor distT="0" distB="0" distL="114300" distR="114300" simplePos="0" relativeHeight="251909120" behindDoc="1" locked="0" layoutInCell="1" allowOverlap="1" wp14:anchorId="40B98472" wp14:editId="024E7618">
            <wp:simplePos x="0" y="0"/>
            <wp:positionH relativeFrom="margin">
              <wp:posOffset>-166370</wp:posOffset>
            </wp:positionH>
            <wp:positionV relativeFrom="paragraph">
              <wp:posOffset>8890</wp:posOffset>
            </wp:positionV>
            <wp:extent cx="3768090" cy="2769235"/>
            <wp:effectExtent l="0" t="0" r="3810" b="0"/>
            <wp:wrapTight wrapText="bothSides">
              <wp:wrapPolygon edited="0">
                <wp:start x="0" y="0"/>
                <wp:lineTo x="0" y="21397"/>
                <wp:lineTo x="21513" y="21397"/>
                <wp:lineTo x="2151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768090" cy="276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8F034" w14:textId="36339C73" w:rsidR="0004685F" w:rsidRDefault="0004685F" w:rsidP="0004685F">
      <w:pPr>
        <w:pStyle w:val="Caption"/>
        <w:spacing w:line="360" w:lineRule="auto"/>
        <w:rPr>
          <w:lang w:val="en-US"/>
        </w:rPr>
      </w:pPr>
      <w:bookmarkStart w:id="200" w:name="_Ref104124257"/>
    </w:p>
    <w:p w14:paraId="4BDDEDBE" w14:textId="0544842C" w:rsidR="0004685F" w:rsidRDefault="00DE7DBD" w:rsidP="0004685F">
      <w:pPr>
        <w:pStyle w:val="Caption"/>
        <w:spacing w:line="360" w:lineRule="auto"/>
        <w:rPr>
          <w:lang w:val="en-US"/>
        </w:rPr>
      </w:pPr>
      <w:r>
        <w:rPr>
          <w:noProof/>
        </w:rPr>
        <mc:AlternateContent>
          <mc:Choice Requires="wps">
            <w:drawing>
              <wp:anchor distT="0" distB="0" distL="114300" distR="114300" simplePos="0" relativeHeight="251911168" behindDoc="1" locked="0" layoutInCell="1" allowOverlap="1" wp14:anchorId="095D0C4B" wp14:editId="26E2203C">
                <wp:simplePos x="0" y="0"/>
                <wp:positionH relativeFrom="margin">
                  <wp:posOffset>3673231</wp:posOffset>
                </wp:positionH>
                <wp:positionV relativeFrom="paragraph">
                  <wp:posOffset>150153</wp:posOffset>
                </wp:positionV>
                <wp:extent cx="1617345" cy="1045845"/>
                <wp:effectExtent l="0" t="0" r="1905" b="1905"/>
                <wp:wrapTight wrapText="bothSides">
                  <wp:wrapPolygon edited="0">
                    <wp:start x="0" y="0"/>
                    <wp:lineTo x="0" y="21246"/>
                    <wp:lineTo x="21371" y="21246"/>
                    <wp:lineTo x="21371"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1617345" cy="1045845"/>
                        </a:xfrm>
                        <a:prstGeom prst="rect">
                          <a:avLst/>
                        </a:prstGeom>
                        <a:solidFill>
                          <a:prstClr val="white"/>
                        </a:solidFill>
                        <a:ln>
                          <a:noFill/>
                        </a:ln>
                      </wps:spPr>
                      <wps:txbx>
                        <w:txbxContent>
                          <w:p w14:paraId="6F5E5ED5" w14:textId="4FBFA351" w:rsidR="00141D2A" w:rsidRPr="00D54A7B" w:rsidRDefault="0004685F" w:rsidP="00141D2A">
                            <w:pPr>
                              <w:pStyle w:val="Caption"/>
                              <w:rPr>
                                <w:noProof/>
                                <w:sz w:val="24"/>
                                <w:lang w:val="en-US"/>
                              </w:rPr>
                            </w:pPr>
                            <w:bookmarkStart w:id="201" w:name="_Ref105609212"/>
                            <w:r w:rsidRPr="00141D2A">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10</w:t>
                            </w:r>
                            <w:r w:rsidR="00D862CB">
                              <w:rPr>
                                <w:lang w:val="en-US"/>
                              </w:rPr>
                              <w:fldChar w:fldCharType="end"/>
                            </w:r>
                            <w:bookmarkEnd w:id="201"/>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dotted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0C4B" id="Text Box 210" o:spid="_x0000_s1056" type="#_x0000_t202" style="position:absolute;margin-left:289.25pt;margin-top:11.8pt;width:127.35pt;height:82.35pt;z-index:-25140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" stroked="f">
                <v:textbox inset="0,0,0,0">
                  <w:txbxContent>
                    <w:p w14:paraId="6F5E5ED5" w14:textId="4FBFA351" w:rsidR="00141D2A" w:rsidRPr="00D54A7B" w:rsidRDefault="0004685F" w:rsidP="00141D2A">
                      <w:pPr>
                        <w:pStyle w:val="Caption"/>
                        <w:rPr>
                          <w:noProof/>
                          <w:sz w:val="24"/>
                          <w:lang w:val="en-US"/>
                        </w:rPr>
                      </w:pPr>
                      <w:bookmarkStart w:id="202" w:name="_Ref105609212"/>
                      <w:r w:rsidRPr="00141D2A">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10</w:t>
                      </w:r>
                      <w:r w:rsidR="00D862CB">
                        <w:rPr>
                          <w:lang w:val="en-US"/>
                        </w:rPr>
                        <w:fldChar w:fldCharType="end"/>
                      </w:r>
                      <w:bookmarkEnd w:id="202"/>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dotted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v:textbox>
                <w10:wrap type="tight" anchorx="margin"/>
              </v:shape>
            </w:pict>
          </mc:Fallback>
        </mc:AlternateContent>
      </w:r>
    </w:p>
    <w:p w14:paraId="56C8B823" w14:textId="65AC13D7" w:rsidR="0004685F" w:rsidRDefault="0004685F" w:rsidP="0004685F">
      <w:pPr>
        <w:pStyle w:val="Caption"/>
        <w:spacing w:line="360" w:lineRule="auto"/>
        <w:rPr>
          <w:lang w:val="en-US"/>
        </w:rPr>
      </w:pPr>
    </w:p>
    <w:bookmarkEnd w:id="199"/>
    <w:bookmarkEnd w:id="200"/>
    <w:p w14:paraId="369E574F" w14:textId="13F6FC94" w:rsidR="001565A0" w:rsidRDefault="001565A0" w:rsidP="004D7B5D">
      <w:pPr>
        <w:spacing w:line="360" w:lineRule="auto"/>
        <w:rPr>
          <w:lang w:val="en-US"/>
        </w:rPr>
      </w:pPr>
    </w:p>
    <w:p w14:paraId="502B2EC5" w14:textId="4033FE13" w:rsidR="001565A0" w:rsidRDefault="001565A0" w:rsidP="004D7B5D">
      <w:pPr>
        <w:spacing w:line="360" w:lineRule="auto"/>
        <w:rPr>
          <w:lang w:val="en-US"/>
        </w:rPr>
      </w:pPr>
    </w:p>
    <w:p w14:paraId="66951E2E" w14:textId="24D0675E" w:rsidR="001565A0" w:rsidRDefault="001565A0" w:rsidP="004D7B5D">
      <w:pPr>
        <w:spacing w:line="360" w:lineRule="auto"/>
        <w:rPr>
          <w:lang w:val="en-US"/>
        </w:rPr>
      </w:pPr>
    </w:p>
    <w:p w14:paraId="63F04491" w14:textId="70D62D2C" w:rsidR="001565A0" w:rsidRDefault="001565A0" w:rsidP="004D7B5D">
      <w:pPr>
        <w:spacing w:line="360" w:lineRule="auto"/>
        <w:rPr>
          <w:lang w:val="en-US"/>
        </w:rPr>
      </w:pPr>
    </w:p>
    <w:p w14:paraId="709A0E33" w14:textId="77777777" w:rsidR="00492FF9" w:rsidRDefault="003F11F2" w:rsidP="00492FF9">
      <w:pPr>
        <w:spacing w:line="360" w:lineRule="auto"/>
        <w:rPr>
          <w:lang w:val="en-US"/>
        </w:rPr>
      </w:pPr>
      <w:r>
        <w:rPr>
          <w:lang w:val="en-US"/>
        </w:rPr>
        <w:t xml:space="preserve">With an established model for dose as a function of netOD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 were converted to dose using equation </w:t>
      </w:r>
      <w:r>
        <w:rPr>
          <w:lang w:val="en-US"/>
        </w:rPr>
        <w:fldChar w:fldCharType="begin"/>
      </w:r>
      <w:r>
        <w:rPr>
          <w:lang w:val="en-US"/>
        </w:rPr>
        <w:instrText xml:space="preserve"> REF _Ref105606469 \h </w:instrText>
      </w:r>
      <w:r>
        <w:rPr>
          <w:lang w:val="en-US"/>
        </w:rPr>
      </w:r>
      <w:r>
        <w:rPr>
          <w:lang w:val="en-US"/>
        </w:rPr>
        <w:fldChar w:fldCharType="separate"/>
      </w:r>
      <w:r w:rsidRPr="00380EB7">
        <w:rPr>
          <w:noProof/>
          <w:lang w:val="en-US"/>
        </w:rPr>
        <w:t>6</w:t>
      </w:r>
      <w:r w:rsidRPr="00380EB7">
        <w:rPr>
          <w:lang w:val="en-US"/>
        </w:rPr>
        <w:noBreakHyphen/>
      </w:r>
      <w:r w:rsidRPr="00380EB7">
        <w:rPr>
          <w:noProof/>
          <w:lang w:val="en-US"/>
        </w:rPr>
        <w:t>3</w:t>
      </w:r>
      <w:r>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Pr="00D54A7B">
        <w:rPr>
          <w:lang w:val="en-US"/>
        </w:rPr>
        <w:t xml:space="preserve">Figure </w:t>
      </w:r>
      <w:r>
        <w:rPr>
          <w:noProof/>
          <w:lang w:val="en-US"/>
        </w:rPr>
        <w:t>3</w:t>
      </w:r>
      <w:r>
        <w:rPr>
          <w:lang w:val="en-US"/>
        </w:rPr>
        <w:noBreakHyphen/>
      </w:r>
      <w:r>
        <w:rPr>
          <w:noProof/>
          <w:lang w:val="en-US"/>
        </w:rPr>
        <w:t>9</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Pr="001025F5">
        <w:rPr>
          <w:lang w:val="en-US"/>
        </w:rPr>
        <w:t xml:space="preserve">Figure </w:t>
      </w:r>
      <w:r>
        <w:rPr>
          <w:noProof/>
          <w:lang w:val="en-US"/>
        </w:rPr>
        <w:t>3</w:t>
      </w:r>
      <w:r>
        <w:rPr>
          <w:lang w:val="en-US"/>
        </w:rPr>
        <w:noBreakHyphen/>
      </w:r>
      <w:r>
        <w:rPr>
          <w:noProof/>
          <w:lang w:val="en-US"/>
        </w:rPr>
        <w:t>8</w:t>
      </w:r>
      <w:r>
        <w:rPr>
          <w:lang w:val="en-US"/>
        </w:rPr>
        <w:fldChar w:fldCharType="end"/>
      </w:r>
      <w:r>
        <w:rPr>
          <w:lang w:val="en-US"/>
        </w:rPr>
        <w:t xml:space="preserve">, for striped and dotted GRID respectively. Ignoring the split response resulted in split dose profiles. The second approach was therefore again to separate the measurement films into high and low response, before converting the pixels into dose using fitting parameters from equation </w:t>
      </w:r>
      <w:r>
        <w:rPr>
          <w:lang w:val="en-US"/>
        </w:rPr>
        <w:fldChar w:fldCharType="begin"/>
      </w:r>
      <w:r>
        <w:rPr>
          <w:lang w:val="en-US"/>
        </w:rPr>
        <w:instrText xml:space="preserve"> REF _Ref104297218 \h </w:instrText>
      </w:r>
      <w:r>
        <w:rPr>
          <w:lang w:val="en-US"/>
        </w:rPr>
      </w:r>
      <w:r>
        <w:rPr>
          <w:lang w:val="en-US"/>
        </w:rPr>
        <w:fldChar w:fldCharType="separate"/>
      </w:r>
      <w:r w:rsidRPr="00380EB7">
        <w:rPr>
          <w:noProof/>
          <w:lang w:val="en-US"/>
        </w:rPr>
        <w:t>3</w:t>
      </w:r>
      <w:r w:rsidRPr="00380EB7">
        <w:rPr>
          <w:lang w:val="en-US"/>
        </w:rPr>
        <w:noBreakHyphen/>
      </w:r>
      <w:r w:rsidRPr="00380EB7">
        <w:rPr>
          <w:noProof/>
          <w:lang w:val="en-US"/>
        </w:rPr>
        <w:t>2</w:t>
      </w:r>
      <w:r>
        <w:rPr>
          <w:lang w:val="en-US"/>
        </w:rPr>
        <w:fldChar w:fldCharType="end"/>
      </w:r>
      <w:r>
        <w:rPr>
          <w:lang w:val="en-US"/>
        </w:rPr>
        <w:t xml:space="preserve">. A new set of dose profiles were generated, which can be seen in </w:t>
      </w:r>
      <w:r>
        <w:rPr>
          <w:lang w:val="en-US"/>
        </w:rPr>
        <w:fldChar w:fldCharType="begin"/>
      </w:r>
      <w:r>
        <w:rPr>
          <w:lang w:val="en-US"/>
        </w:rPr>
        <w:instrText xml:space="preserve"> REF _Ref105609212 \h </w:instrText>
      </w:r>
      <w:r>
        <w:rPr>
          <w:lang w:val="en-US"/>
        </w:rPr>
      </w:r>
      <w:r>
        <w:rPr>
          <w:lang w:val="en-US"/>
        </w:rPr>
        <w:fldChar w:fldCharType="separate"/>
      </w:r>
      <w:r w:rsidRPr="00141D2A">
        <w:rPr>
          <w:lang w:val="en-US"/>
        </w:rPr>
        <w:t xml:space="preserve">Figure </w:t>
      </w:r>
      <w:r>
        <w:rPr>
          <w:noProof/>
          <w:lang w:val="en-US"/>
        </w:rPr>
        <w:t>3</w:t>
      </w:r>
      <w:r>
        <w:rPr>
          <w:lang w:val="en-US"/>
        </w:rPr>
        <w:noBreakHyphen/>
      </w:r>
      <w:r>
        <w:rPr>
          <w:noProof/>
          <w:lang w:val="en-US"/>
        </w:rPr>
        <w:t>10</w:t>
      </w:r>
      <w:r>
        <w:rPr>
          <w:lang w:val="en-US"/>
        </w:rPr>
        <w:fldChar w:fldCharType="end"/>
      </w:r>
      <w:r>
        <w:rPr>
          <w:lang w:val="en-US"/>
        </w:rPr>
        <w:t>. This time there was a better match between the profiles</w:t>
      </w:r>
      <w:r w:rsidR="00DE7DBD">
        <w:rPr>
          <w:lang w:val="en-US"/>
        </w:rPr>
        <w:t>.</w:t>
      </w:r>
      <w:r w:rsidR="00492FF9">
        <w:rPr>
          <w:lang w:val="en-US"/>
        </w:rPr>
        <w:t xml:space="preserve"> One mean dose map was generated for OPEN field by combining all high and low response dose maps. This meant that one pixel in the mean dose map represented the mean dose map represented the mean of 16 pixels. Similar mean dose maps were generated for both GRID configurations. The dose maps can be seen in </w:t>
      </w:r>
      <w:r w:rsidR="00492FF9">
        <w:rPr>
          <w:lang w:val="en-US"/>
        </w:rPr>
        <w:fldChar w:fldCharType="begin"/>
      </w:r>
      <w:r w:rsidR="00492FF9">
        <w:rPr>
          <w:lang w:val="en-US"/>
        </w:rPr>
        <w:instrText xml:space="preserve"> REF _Ref105613281 \h </w:instrText>
      </w:r>
      <w:r w:rsidR="00492FF9">
        <w:rPr>
          <w:lang w:val="en-US"/>
        </w:rPr>
      </w:r>
      <w:r w:rsidR="00492FF9">
        <w:rPr>
          <w:lang w:val="en-US"/>
        </w:rPr>
        <w:fldChar w:fldCharType="separate"/>
      </w:r>
      <w:r w:rsidR="00492FF9" w:rsidRPr="002A1DDA">
        <w:rPr>
          <w:lang w:val="en-US"/>
        </w:rPr>
        <w:t xml:space="preserve">Figure </w:t>
      </w:r>
      <w:r w:rsidR="00492FF9" w:rsidRPr="002A1DDA">
        <w:rPr>
          <w:noProof/>
          <w:lang w:val="en-US"/>
        </w:rPr>
        <w:t>3</w:t>
      </w:r>
      <w:r w:rsidR="00492FF9" w:rsidRPr="002A1DDA">
        <w:rPr>
          <w:lang w:val="en-US"/>
        </w:rPr>
        <w:noBreakHyphen/>
      </w:r>
      <w:r w:rsidR="00492FF9" w:rsidRPr="002A1DDA">
        <w:rPr>
          <w:noProof/>
          <w:lang w:val="en-US"/>
        </w:rPr>
        <w:t>11</w:t>
      </w:r>
      <w:r w:rsidR="00492FF9">
        <w:rPr>
          <w:lang w:val="en-US"/>
        </w:rPr>
        <w:fldChar w:fldCharType="end"/>
      </w:r>
      <w:r w:rsidR="00492FF9">
        <w:rPr>
          <w:lang w:val="en-US"/>
        </w:rPr>
        <w:t>.</w:t>
      </w:r>
    </w:p>
    <w:p w14:paraId="7EF7231E" w14:textId="317D3562" w:rsidR="00492FF9" w:rsidRDefault="00492FF9" w:rsidP="004D7B5D">
      <w:pPr>
        <w:spacing w:line="360" w:lineRule="auto"/>
        <w:rPr>
          <w:lang w:val="en-US"/>
        </w:rPr>
      </w:pPr>
      <w:r>
        <w:rPr>
          <w:noProof/>
        </w:rPr>
        <w:lastRenderedPageBreak/>
        <mc:AlternateContent>
          <mc:Choice Requires="wps">
            <w:drawing>
              <wp:anchor distT="0" distB="0" distL="114300" distR="114300" simplePos="0" relativeHeight="251919360" behindDoc="1" locked="0" layoutInCell="1" allowOverlap="1" wp14:anchorId="57E13E65" wp14:editId="60F561F2">
                <wp:simplePos x="0" y="0"/>
                <wp:positionH relativeFrom="page">
                  <wp:posOffset>426769</wp:posOffset>
                </wp:positionH>
                <wp:positionV relativeFrom="paragraph">
                  <wp:posOffset>2844653</wp:posOffset>
                </wp:positionV>
                <wp:extent cx="7055485" cy="635"/>
                <wp:effectExtent l="0" t="0" r="0" b="0"/>
                <wp:wrapTight wrapText="bothSides">
                  <wp:wrapPolygon edited="0">
                    <wp:start x="0" y="0"/>
                    <wp:lineTo x="0" y="20052"/>
                    <wp:lineTo x="21520" y="20052"/>
                    <wp:lineTo x="21520"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7055485" cy="635"/>
                        </a:xfrm>
                        <a:prstGeom prst="rect">
                          <a:avLst/>
                        </a:prstGeom>
                        <a:solidFill>
                          <a:prstClr val="white"/>
                        </a:solidFill>
                        <a:ln>
                          <a:noFill/>
                        </a:ln>
                      </wps:spPr>
                      <wps:txbx>
                        <w:txbxContent>
                          <w:p w14:paraId="03A3E3A7" w14:textId="1B8D375E" w:rsidR="00BB6301" w:rsidRPr="008019E3" w:rsidRDefault="00BB6301" w:rsidP="00BB6301">
                            <w:pPr>
                              <w:pStyle w:val="Caption"/>
                              <w:rPr>
                                <w:noProof/>
                                <w:sz w:val="24"/>
                                <w:lang w:val="en-US"/>
                              </w:rPr>
                            </w:pPr>
                            <w:bookmarkStart w:id="203" w:name="_Ref105613281"/>
                            <w:r w:rsidRPr="008019E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11</w:t>
                            </w:r>
                            <w:r w:rsidR="00D862CB">
                              <w:rPr>
                                <w:lang w:val="en-US"/>
                              </w:rPr>
                              <w:fldChar w:fldCharType="end"/>
                            </w:r>
                            <w:bookmarkEnd w:id="203"/>
                            <w:r w:rsidRPr="008019E3">
                              <w:rPr>
                                <w:lang w:val="en-US"/>
                              </w:rPr>
                              <w:t xml:space="preserve">. </w:t>
                            </w:r>
                            <w:r w:rsidR="008019E3" w:rsidRPr="008019E3">
                              <w:rPr>
                                <w:lang w:val="en-US"/>
                              </w:rPr>
                              <w:t>Mean dose maps for a</w:t>
                            </w:r>
                            <w:r w:rsidR="008019E3">
                              <w:rPr>
                                <w:lang w:val="en-US"/>
                              </w:rPr>
                              <w:t>ll irradiation configurations. The dose maps were generated by combining the high and low response measurement fi</w:t>
                            </w:r>
                            <w:r w:rsidR="006117B2">
                              <w:rPr>
                                <w:lang w:val="en-US"/>
                              </w:rPr>
                              <w:t xml:space="preserve">lm that were registered to each other and </w:t>
                            </w:r>
                            <w:r w:rsidR="002A1DDA">
                              <w:rPr>
                                <w:lang w:val="en-US"/>
                              </w:rPr>
                              <w:t>converted to dose. The color bar represents the dose</w:t>
                            </w:r>
                            <w:r w:rsidR="003B76E5">
                              <w:rPr>
                                <w:lang w:val="en-US"/>
                              </w:rPr>
                              <w:t>. The dose spikes near the edges of</w:t>
                            </w:r>
                            <w:r w:rsidR="00A80400">
                              <w:rPr>
                                <w:lang w:val="en-US"/>
                              </w:rPr>
                              <w:t xml:space="preserve"> the films where the films were cut.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3E65" id="Text Box 219" o:spid="_x0000_s1057" type="#_x0000_t202" style="position:absolute;margin-left:33.6pt;margin-top:224pt;width:555.55pt;height:.05pt;z-index:-2513971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h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" stroked="f">
                <v:textbox style="mso-fit-shape-to-text:t" inset="0,0,0,0">
                  <w:txbxContent>
                    <w:p w14:paraId="03A3E3A7" w14:textId="1B8D375E" w:rsidR="00BB6301" w:rsidRPr="008019E3" w:rsidRDefault="00BB6301" w:rsidP="00BB6301">
                      <w:pPr>
                        <w:pStyle w:val="Caption"/>
                        <w:rPr>
                          <w:noProof/>
                          <w:sz w:val="24"/>
                          <w:lang w:val="en-US"/>
                        </w:rPr>
                      </w:pPr>
                      <w:bookmarkStart w:id="204" w:name="_Ref105613281"/>
                      <w:r w:rsidRPr="008019E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11</w:t>
                      </w:r>
                      <w:r w:rsidR="00D862CB">
                        <w:rPr>
                          <w:lang w:val="en-US"/>
                        </w:rPr>
                        <w:fldChar w:fldCharType="end"/>
                      </w:r>
                      <w:bookmarkEnd w:id="204"/>
                      <w:r w:rsidRPr="008019E3">
                        <w:rPr>
                          <w:lang w:val="en-US"/>
                        </w:rPr>
                        <w:t xml:space="preserve">. </w:t>
                      </w:r>
                      <w:r w:rsidR="008019E3" w:rsidRPr="008019E3">
                        <w:rPr>
                          <w:lang w:val="en-US"/>
                        </w:rPr>
                        <w:t>Mean dose maps for a</w:t>
                      </w:r>
                      <w:r w:rsidR="008019E3">
                        <w:rPr>
                          <w:lang w:val="en-US"/>
                        </w:rPr>
                        <w:t>ll irradiation configurations. The dose maps were generated by combining the high and low response measurement fi</w:t>
                      </w:r>
                      <w:r w:rsidR="006117B2">
                        <w:rPr>
                          <w:lang w:val="en-US"/>
                        </w:rPr>
                        <w:t xml:space="preserve">lm that were registered to each other and </w:t>
                      </w:r>
                      <w:r w:rsidR="002A1DDA">
                        <w:rPr>
                          <w:lang w:val="en-US"/>
                        </w:rPr>
                        <w:t>converted to dose. The color bar represents the dose</w:t>
                      </w:r>
                      <w:r w:rsidR="003B76E5">
                        <w:rPr>
                          <w:lang w:val="en-US"/>
                        </w:rPr>
                        <w:t>. The dose spikes near the edges of</w:t>
                      </w:r>
                      <w:r w:rsidR="00A80400">
                        <w:rPr>
                          <w:lang w:val="en-US"/>
                        </w:rPr>
                        <w:t xml:space="preserve"> the films where the films were cut. </w:t>
                      </w:r>
                    </w:p>
                  </w:txbxContent>
                </v:textbox>
                <w10:wrap type="tight" anchorx="page"/>
              </v:shape>
            </w:pict>
          </mc:Fallback>
        </mc:AlternateContent>
      </w:r>
      <w:r>
        <w:rPr>
          <w:noProof/>
          <w:lang w:val="en-US"/>
        </w:rPr>
        <w:drawing>
          <wp:anchor distT="0" distB="0" distL="114300" distR="114300" simplePos="0" relativeHeight="251915264" behindDoc="1" locked="0" layoutInCell="1" allowOverlap="1" wp14:anchorId="51C6A60E" wp14:editId="22F684D3">
            <wp:simplePos x="0" y="0"/>
            <wp:positionH relativeFrom="page">
              <wp:posOffset>426769</wp:posOffset>
            </wp:positionH>
            <wp:positionV relativeFrom="paragraph">
              <wp:posOffset>293</wp:posOffset>
            </wp:positionV>
            <wp:extent cx="7055485" cy="2637155"/>
            <wp:effectExtent l="0" t="0" r="0" b="0"/>
            <wp:wrapTight wrapText="bothSides">
              <wp:wrapPolygon edited="0">
                <wp:start x="0" y="0"/>
                <wp:lineTo x="0" y="21376"/>
                <wp:lineTo x="21520" y="21376"/>
                <wp:lineTo x="2152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69">
                      <a:extLst>
                        <a:ext uri="{28A0092B-C50C-407E-A947-70E740481C1C}">
                          <a14:useLocalDpi xmlns:a14="http://schemas.microsoft.com/office/drawing/2010/main" val="0"/>
                        </a:ext>
                      </a:extLst>
                    </a:blip>
                    <a:srcRect l="7680" t="16573" r="-396" b="21778"/>
                    <a:stretch/>
                  </pic:blipFill>
                  <pic:spPr bwMode="auto">
                    <a:xfrm>
                      <a:off x="0" y="0"/>
                      <a:ext cx="705548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D1B29" w14:textId="233F7335" w:rsidR="00492FF9" w:rsidRDefault="00492FF9" w:rsidP="004D7B5D">
      <w:pPr>
        <w:spacing w:line="360" w:lineRule="auto"/>
        <w:rPr>
          <w:lang w:val="en-US"/>
        </w:rPr>
      </w:pPr>
      <w:r>
        <w:rPr>
          <w:lang w:val="en-US"/>
        </w:rPr>
        <w:t>From these mean dose maps, one dose profile was generated for each irradiation configuration</w:t>
      </w:r>
      <w:r w:rsidR="001707B1">
        <w:rPr>
          <w:lang w:val="en-US"/>
        </w:rPr>
        <w:t xml:space="preserve">. </w:t>
      </w:r>
      <w:r w:rsidR="00C03E0E">
        <w:rPr>
          <w:lang w:val="en-US"/>
        </w:rPr>
        <w:t xml:space="preserve">These profiles can be seen in </w:t>
      </w:r>
      <w:r w:rsidR="00C03E0E">
        <w:rPr>
          <w:lang w:val="en-US"/>
        </w:rPr>
        <w:fldChar w:fldCharType="begin"/>
      </w:r>
      <w:r w:rsidR="00C03E0E">
        <w:rPr>
          <w:lang w:val="en-US"/>
        </w:rPr>
        <w:instrText xml:space="preserve"> REF _Ref105615552 \h </w:instrText>
      </w:r>
      <w:r w:rsidR="00C03E0E">
        <w:rPr>
          <w:lang w:val="en-US"/>
        </w:rPr>
      </w:r>
      <w:r w:rsidR="00C03E0E">
        <w:rPr>
          <w:lang w:val="en-US"/>
        </w:rPr>
        <w:fldChar w:fldCharType="separate"/>
      </w:r>
      <w:r w:rsidR="00C03E0E" w:rsidRPr="00BF692A">
        <w:rPr>
          <w:lang w:val="en-US"/>
        </w:rPr>
        <w:t xml:space="preserve">Figure </w:t>
      </w:r>
      <w:r w:rsidR="00C03E0E" w:rsidRPr="00BF692A">
        <w:rPr>
          <w:noProof/>
          <w:lang w:val="en-US"/>
        </w:rPr>
        <w:t>3</w:t>
      </w:r>
      <w:r w:rsidR="00C03E0E" w:rsidRPr="00BF692A">
        <w:rPr>
          <w:lang w:val="en-US"/>
        </w:rPr>
        <w:noBreakHyphen/>
      </w:r>
      <w:r w:rsidR="00C03E0E" w:rsidRPr="00BF692A">
        <w:rPr>
          <w:noProof/>
          <w:lang w:val="en-US"/>
        </w:rPr>
        <w:t>12</w:t>
      </w:r>
      <w:r w:rsidR="00C03E0E">
        <w:rPr>
          <w:lang w:val="en-US"/>
        </w:rPr>
        <w:fldChar w:fldCharType="end"/>
      </w:r>
      <w:r w:rsidR="00C03E0E">
        <w:rPr>
          <w:lang w:val="en-US"/>
        </w:rPr>
        <w:t xml:space="preserve"> and </w:t>
      </w:r>
      <w:r w:rsidR="00C03E0E">
        <w:rPr>
          <w:lang w:val="en-US"/>
        </w:rPr>
        <w:fldChar w:fldCharType="begin"/>
      </w:r>
      <w:r w:rsidR="00C03E0E">
        <w:rPr>
          <w:lang w:val="en-US"/>
        </w:rPr>
        <w:instrText xml:space="preserve"> REF _Ref105615564 \h </w:instrText>
      </w:r>
      <w:r w:rsidR="00C03E0E">
        <w:rPr>
          <w:lang w:val="en-US"/>
        </w:rPr>
      </w:r>
      <w:r w:rsidR="00C03E0E">
        <w:rPr>
          <w:lang w:val="en-US"/>
        </w:rPr>
        <w:fldChar w:fldCharType="separate"/>
      </w:r>
      <w:r w:rsidR="00C03E0E" w:rsidRPr="00C03E0E">
        <w:rPr>
          <w:lang w:val="en-US"/>
        </w:rPr>
        <w:t xml:space="preserve">Figure </w:t>
      </w:r>
      <w:r w:rsidR="00C03E0E" w:rsidRPr="00C03E0E">
        <w:rPr>
          <w:noProof/>
          <w:lang w:val="en-US"/>
        </w:rPr>
        <w:t>3</w:t>
      </w:r>
      <w:r w:rsidR="00C03E0E" w:rsidRPr="00C03E0E">
        <w:rPr>
          <w:lang w:val="en-US"/>
        </w:rPr>
        <w:noBreakHyphen/>
      </w:r>
      <w:r w:rsidR="00C03E0E" w:rsidRPr="00C03E0E">
        <w:rPr>
          <w:noProof/>
          <w:lang w:val="en-US"/>
        </w:rPr>
        <w:t>13</w:t>
      </w:r>
      <w:r w:rsidR="00C03E0E">
        <w:rPr>
          <w:lang w:val="en-US"/>
        </w:rPr>
        <w:fldChar w:fldCharType="end"/>
      </w:r>
      <w:r w:rsidR="00BF692A">
        <w:rPr>
          <w:lang w:val="en-US"/>
        </w:rPr>
        <w:t xml:space="preserve">. </w:t>
      </w:r>
      <w:r w:rsidR="00916182">
        <w:rPr>
          <w:lang w:val="en-US"/>
        </w:rPr>
        <w:t xml:space="preserve">The OPEN field profile </w:t>
      </w:r>
      <w:r w:rsidR="00641834">
        <w:rPr>
          <w:lang w:val="en-US"/>
        </w:rPr>
        <w:t>was around 5 Gy, which was the expected dose</w:t>
      </w:r>
      <w:r w:rsidR="00323FA8">
        <w:rPr>
          <w:lang w:val="en-US"/>
        </w:rPr>
        <w:t xml:space="preserve">. </w:t>
      </w:r>
      <w:r w:rsidR="009246BD">
        <w:rPr>
          <w:lang w:val="en-US"/>
        </w:rPr>
        <w:t>The peak dose in striped GRID was slightly higher than the peak dose of dotted GRID, which was also the case for the valley doses.</w:t>
      </w:r>
      <w:r w:rsidR="0041044E">
        <w:rPr>
          <w:lang w:val="en-US"/>
        </w:rPr>
        <w:t xml:space="preserve"> </w:t>
      </w:r>
      <w:r w:rsidR="00DC6852">
        <w:rPr>
          <w:lang w:val="en-US"/>
        </w:rPr>
        <w:t xml:space="preserve">All GRID doses were lower than OPEN field doses. </w:t>
      </w:r>
    </w:p>
    <w:p w14:paraId="3E56ADEA" w14:textId="627F7C2C" w:rsidR="00275BFB" w:rsidRDefault="00C03E0E" w:rsidP="004D7B5D">
      <w:pPr>
        <w:spacing w:line="360" w:lineRule="auto"/>
        <w:rPr>
          <w:lang w:val="en-US"/>
        </w:rPr>
      </w:pPr>
      <w:r>
        <w:rPr>
          <w:noProof/>
          <w:lang w:val="en-US"/>
        </w:rPr>
        <w:drawing>
          <wp:anchor distT="0" distB="0" distL="114300" distR="114300" simplePos="0" relativeHeight="251920384" behindDoc="1" locked="0" layoutInCell="1" allowOverlap="1" wp14:anchorId="32F3CE6D" wp14:editId="051C7BB9">
            <wp:simplePos x="0" y="0"/>
            <wp:positionH relativeFrom="margin">
              <wp:align>left</wp:align>
            </wp:positionH>
            <wp:positionV relativeFrom="paragraph">
              <wp:posOffset>6985</wp:posOffset>
            </wp:positionV>
            <wp:extent cx="4157980" cy="3102610"/>
            <wp:effectExtent l="0" t="0" r="0" b="254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158600"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BBB">
        <w:rPr>
          <w:lang w:val="en-US"/>
        </w:rPr>
        <w:t xml:space="preserve"> </w:t>
      </w:r>
    </w:p>
    <w:p w14:paraId="26585295" w14:textId="7F1003B8" w:rsidR="00A43511" w:rsidRDefault="00A43511" w:rsidP="004D7B5D">
      <w:pPr>
        <w:spacing w:line="360" w:lineRule="auto"/>
        <w:rPr>
          <w:lang w:val="en-US"/>
        </w:rPr>
      </w:pPr>
    </w:p>
    <w:p w14:paraId="293CC84D" w14:textId="246B9B5D" w:rsidR="00A43511" w:rsidRDefault="00EE61DC" w:rsidP="004D7B5D">
      <w:pPr>
        <w:spacing w:line="360" w:lineRule="auto"/>
        <w:rPr>
          <w:lang w:val="en-US"/>
        </w:rPr>
      </w:pPr>
      <w:r>
        <w:rPr>
          <w:noProof/>
        </w:rPr>
        <mc:AlternateContent>
          <mc:Choice Requires="wps">
            <w:drawing>
              <wp:anchor distT="0" distB="0" distL="114300" distR="114300" simplePos="0" relativeHeight="251922432" behindDoc="1" locked="0" layoutInCell="1" allowOverlap="1" wp14:anchorId="1EF6FF05" wp14:editId="00865504">
                <wp:simplePos x="0" y="0"/>
                <wp:positionH relativeFrom="margin">
                  <wp:posOffset>4229100</wp:posOffset>
                </wp:positionH>
                <wp:positionV relativeFrom="paragraph">
                  <wp:posOffset>216535</wp:posOffset>
                </wp:positionV>
                <wp:extent cx="1466215" cy="635"/>
                <wp:effectExtent l="0" t="0" r="635" b="0"/>
                <wp:wrapTight wrapText="bothSides">
                  <wp:wrapPolygon edited="0">
                    <wp:start x="0" y="0"/>
                    <wp:lineTo x="0" y="21121"/>
                    <wp:lineTo x="21329" y="21121"/>
                    <wp:lineTo x="21329"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1466215" cy="635"/>
                        </a:xfrm>
                        <a:prstGeom prst="rect">
                          <a:avLst/>
                        </a:prstGeom>
                        <a:solidFill>
                          <a:prstClr val="white"/>
                        </a:solidFill>
                        <a:ln>
                          <a:noFill/>
                        </a:ln>
                      </wps:spPr>
                      <wps:txbx>
                        <w:txbxContent>
                          <w:p w14:paraId="3F442ADC" w14:textId="058A2BAE" w:rsidR="00C03E0E" w:rsidRPr="00F2500D" w:rsidRDefault="00C03E0E" w:rsidP="00C03E0E">
                            <w:pPr>
                              <w:pStyle w:val="Caption"/>
                              <w:rPr>
                                <w:noProof/>
                                <w:sz w:val="24"/>
                                <w:lang w:val="en-US"/>
                              </w:rPr>
                            </w:pPr>
                            <w:bookmarkStart w:id="205" w:name="_Ref105615552"/>
                            <w:r w:rsidRPr="00F2500D">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12</w:t>
                            </w:r>
                            <w:r w:rsidR="00D862CB">
                              <w:rPr>
                                <w:lang w:val="en-US"/>
                              </w:rPr>
                              <w:fldChar w:fldCharType="end"/>
                            </w:r>
                            <w:bookmarkEnd w:id="205"/>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  </w:t>
                            </w:r>
                            <w:r w:rsidR="00F2500D">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6FF05" id="Text Box 223" o:spid="_x0000_s1058" type="#_x0000_t202" style="position:absolute;margin-left:333pt;margin-top:17.05pt;width:115.45pt;height:.05pt;z-index:-25139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ZjwGgIAAEAEAAAOAAAAZHJzL2Uyb0RvYy54bWysU8Fu2zAMvQ/YPwi6L07SNR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" stroked="f">
                <v:textbox style="mso-fit-shape-to-text:t" inset="0,0,0,0">
                  <w:txbxContent>
                    <w:p w14:paraId="3F442ADC" w14:textId="058A2BAE" w:rsidR="00C03E0E" w:rsidRPr="00F2500D" w:rsidRDefault="00C03E0E" w:rsidP="00C03E0E">
                      <w:pPr>
                        <w:pStyle w:val="Caption"/>
                        <w:rPr>
                          <w:noProof/>
                          <w:sz w:val="24"/>
                          <w:lang w:val="en-US"/>
                        </w:rPr>
                      </w:pPr>
                      <w:bookmarkStart w:id="206" w:name="_Ref105615552"/>
                      <w:r w:rsidRPr="00F2500D">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12</w:t>
                      </w:r>
                      <w:r w:rsidR="00D862CB">
                        <w:rPr>
                          <w:lang w:val="en-US"/>
                        </w:rPr>
                        <w:fldChar w:fldCharType="end"/>
                      </w:r>
                      <w:bookmarkEnd w:id="206"/>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  </w:t>
                      </w:r>
                      <w:r w:rsidR="00F2500D">
                        <w:rPr>
                          <w:lang w:val="en-US"/>
                        </w:rPr>
                        <w:t xml:space="preserve"> </w:t>
                      </w:r>
                    </w:p>
                  </w:txbxContent>
                </v:textbox>
                <w10:wrap type="tight" anchorx="margin"/>
              </v:shape>
            </w:pict>
          </mc:Fallback>
        </mc:AlternateContent>
      </w:r>
    </w:p>
    <w:p w14:paraId="051BD5CA" w14:textId="52512D6E" w:rsidR="00A43511" w:rsidRDefault="00A43511" w:rsidP="004D7B5D">
      <w:pPr>
        <w:spacing w:line="360" w:lineRule="auto"/>
        <w:rPr>
          <w:lang w:val="en-US"/>
        </w:rPr>
      </w:pPr>
    </w:p>
    <w:p w14:paraId="53818C6E" w14:textId="7B1B2229" w:rsidR="00A43511" w:rsidRDefault="00A43511" w:rsidP="004D7B5D">
      <w:pPr>
        <w:spacing w:line="360" w:lineRule="auto"/>
        <w:rPr>
          <w:lang w:val="en-US"/>
        </w:rPr>
      </w:pPr>
    </w:p>
    <w:p w14:paraId="71255E1F" w14:textId="4023BEAE" w:rsidR="00422C9E" w:rsidRDefault="00422C9E" w:rsidP="00632662">
      <w:pPr>
        <w:spacing w:line="360" w:lineRule="auto"/>
        <w:rPr>
          <w:lang w:val="en-US"/>
        </w:rPr>
      </w:pPr>
    </w:p>
    <w:p w14:paraId="1A754C00" w14:textId="61F3C31D" w:rsidR="00422C9E" w:rsidRDefault="00422C9E" w:rsidP="00632662">
      <w:pPr>
        <w:spacing w:line="360" w:lineRule="auto"/>
        <w:rPr>
          <w:lang w:val="en-US"/>
        </w:rPr>
      </w:pPr>
    </w:p>
    <w:p w14:paraId="0140068E" w14:textId="3D0F726B" w:rsidR="00632662" w:rsidRPr="00C66696" w:rsidRDefault="00557078" w:rsidP="00632662">
      <w:pPr>
        <w:spacing w:line="360" w:lineRule="auto"/>
        <w:rPr>
          <w:lang w:val="en-US"/>
        </w:rPr>
      </w:pPr>
      <w:r>
        <w:rPr>
          <w:noProof/>
          <w:lang w:val="en-US"/>
        </w:rPr>
        <w:lastRenderedPageBreak/>
        <w:drawing>
          <wp:anchor distT="0" distB="0" distL="114300" distR="114300" simplePos="0" relativeHeight="251923456" behindDoc="1" locked="0" layoutInCell="1" allowOverlap="1" wp14:anchorId="3C96ECD5" wp14:editId="0097CDE3">
            <wp:simplePos x="0" y="0"/>
            <wp:positionH relativeFrom="margin">
              <wp:posOffset>587649</wp:posOffset>
            </wp:positionH>
            <wp:positionV relativeFrom="paragraph">
              <wp:posOffset>4806</wp:posOffset>
            </wp:positionV>
            <wp:extent cx="4505325" cy="3306313"/>
            <wp:effectExtent l="0" t="0" r="0" b="8890"/>
            <wp:wrapTight wrapText="bothSides">
              <wp:wrapPolygon edited="0">
                <wp:start x="0" y="0"/>
                <wp:lineTo x="0" y="21534"/>
                <wp:lineTo x="21463" y="21534"/>
                <wp:lineTo x="21463" y="0"/>
                <wp:lineTo x="0" y="0"/>
              </wp:wrapPolygon>
            </wp:wrapTight>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05325" cy="3306313"/>
                    </a:xfrm>
                    <a:prstGeom prst="rect">
                      <a:avLst/>
                    </a:prstGeom>
                    <a:noFill/>
                    <a:ln>
                      <a:noFill/>
                    </a:ln>
                  </pic:spPr>
                </pic:pic>
              </a:graphicData>
            </a:graphic>
          </wp:anchor>
        </w:drawing>
      </w:r>
    </w:p>
    <w:p w14:paraId="1777BEB1" w14:textId="0CAFDDD7" w:rsidR="00A43511" w:rsidRDefault="00A43511" w:rsidP="004D7B5D">
      <w:pPr>
        <w:spacing w:line="360" w:lineRule="auto"/>
        <w:rPr>
          <w:lang w:val="en-US"/>
        </w:rPr>
      </w:pPr>
    </w:p>
    <w:p w14:paraId="03E3B4E0" w14:textId="46C98C12" w:rsidR="00F1763E" w:rsidRDefault="00275BFB" w:rsidP="00422C9E">
      <w:pPr>
        <w:spacing w:line="360" w:lineRule="auto"/>
        <w:rPr>
          <w:lang w:val="en-US"/>
        </w:rPr>
      </w:pPr>
      <w:r>
        <w:rPr>
          <w:lang w:val="en-US"/>
        </w:rPr>
        <w:t xml:space="preserve"> </w:t>
      </w:r>
    </w:p>
    <w:p w14:paraId="5033542F" w14:textId="1410D8E2" w:rsidR="00F1763E" w:rsidRDefault="00F1763E" w:rsidP="00422C9E">
      <w:pPr>
        <w:spacing w:line="360" w:lineRule="auto"/>
        <w:rPr>
          <w:lang w:val="en-US"/>
        </w:rPr>
      </w:pPr>
    </w:p>
    <w:p w14:paraId="62D5CE6D" w14:textId="71BF6834" w:rsidR="00C03E0E" w:rsidRPr="008F167F" w:rsidRDefault="00C03E0E" w:rsidP="00332F55">
      <w:pPr>
        <w:keepNext/>
        <w:spacing w:line="360" w:lineRule="auto"/>
        <w:jc w:val="center"/>
        <w:rPr>
          <w:lang w:val="en-US"/>
        </w:rPr>
      </w:pPr>
    </w:p>
    <w:p w14:paraId="372E72F0" w14:textId="77777777" w:rsidR="00332F55" w:rsidRDefault="00332F55" w:rsidP="00C03E0E">
      <w:pPr>
        <w:pStyle w:val="Caption"/>
        <w:rPr>
          <w:lang w:val="en-US"/>
        </w:rPr>
      </w:pPr>
      <w:bookmarkStart w:id="207" w:name="_Ref105615564"/>
    </w:p>
    <w:p w14:paraId="643DE690" w14:textId="77777777" w:rsidR="00332F55" w:rsidRDefault="00332F55" w:rsidP="00C03E0E">
      <w:pPr>
        <w:pStyle w:val="Caption"/>
        <w:rPr>
          <w:lang w:val="en-US"/>
        </w:rPr>
      </w:pPr>
    </w:p>
    <w:p w14:paraId="148F72FF" w14:textId="77777777" w:rsidR="00332F55" w:rsidRDefault="00332F55" w:rsidP="00C03E0E">
      <w:pPr>
        <w:pStyle w:val="Caption"/>
        <w:rPr>
          <w:lang w:val="en-US"/>
        </w:rPr>
      </w:pPr>
    </w:p>
    <w:p w14:paraId="28AE84D3" w14:textId="77777777" w:rsidR="00332F55" w:rsidRDefault="00332F55" w:rsidP="00C03E0E">
      <w:pPr>
        <w:pStyle w:val="Caption"/>
        <w:rPr>
          <w:lang w:val="en-US"/>
        </w:rPr>
      </w:pPr>
    </w:p>
    <w:p w14:paraId="5657C90D" w14:textId="77777777" w:rsidR="00332F55" w:rsidRDefault="00332F55" w:rsidP="00C03E0E">
      <w:pPr>
        <w:pStyle w:val="Caption"/>
        <w:rPr>
          <w:lang w:val="en-US"/>
        </w:rPr>
      </w:pPr>
    </w:p>
    <w:p w14:paraId="3497C1EA" w14:textId="77777777" w:rsidR="00332F55" w:rsidRDefault="00332F55" w:rsidP="00C03E0E">
      <w:pPr>
        <w:pStyle w:val="Caption"/>
        <w:rPr>
          <w:lang w:val="en-US"/>
        </w:rPr>
      </w:pPr>
    </w:p>
    <w:p w14:paraId="0B9748E2" w14:textId="0185AA75" w:rsidR="00852BCA" w:rsidRPr="00C66696" w:rsidRDefault="00C03E0E" w:rsidP="00C03E0E">
      <w:pPr>
        <w:pStyle w:val="Caption"/>
        <w:rPr>
          <w:lang w:val="en-US"/>
        </w:rPr>
      </w:pPr>
      <w:r w:rsidRPr="00C03E0E">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13</w:t>
      </w:r>
      <w:r w:rsidR="00D862CB">
        <w:rPr>
          <w:lang w:val="en-US"/>
        </w:rPr>
        <w:fldChar w:fldCharType="end"/>
      </w:r>
      <w:bookmarkEnd w:id="207"/>
      <w:r w:rsidR="00F7451A" w:rsidRPr="00285BBE">
        <w:rPr>
          <w:lang w:val="en-US"/>
        </w:rPr>
        <w:t xml:space="preserve">. </w:t>
      </w:r>
      <w:r w:rsidR="00285BBE" w:rsidRPr="00F2500D">
        <w:rPr>
          <w:lang w:val="en-US"/>
        </w:rPr>
        <w:t>One mean dose profile found from th</w:t>
      </w:r>
      <w:r w:rsidR="00285BBE">
        <w:rPr>
          <w:lang w:val="en-US"/>
        </w:rPr>
        <w:t xml:space="preserve">e mean dose map generated from all 16 high or low response dose maps for dotted GRID irradiated EBT3 measurement films.   </w:t>
      </w:r>
    </w:p>
    <w:p w14:paraId="01507311" w14:textId="02760DE9" w:rsidR="00BD3D09" w:rsidRPr="00C03E0E" w:rsidRDefault="00557078" w:rsidP="00D64CBA">
      <w:pPr>
        <w:keepNext/>
        <w:spacing w:line="360" w:lineRule="auto"/>
        <w:rPr>
          <w:lang w:val="en-US"/>
        </w:rPr>
      </w:pPr>
      <w:r>
        <w:rPr>
          <w:noProof/>
          <w:lang w:val="en-US"/>
        </w:rPr>
        <w:drawing>
          <wp:anchor distT="0" distB="0" distL="114300" distR="114300" simplePos="0" relativeHeight="251817984" behindDoc="1" locked="0" layoutInCell="1" allowOverlap="1" wp14:anchorId="1875159D" wp14:editId="590054F1">
            <wp:simplePos x="0" y="0"/>
            <wp:positionH relativeFrom="margin">
              <wp:posOffset>-700405</wp:posOffset>
            </wp:positionH>
            <wp:positionV relativeFrom="paragraph">
              <wp:posOffset>1355416</wp:posOffset>
            </wp:positionV>
            <wp:extent cx="5165090" cy="2824480"/>
            <wp:effectExtent l="0" t="0" r="0" b="0"/>
            <wp:wrapTight wrapText="bothSides">
              <wp:wrapPolygon edited="0">
                <wp:start x="0" y="0"/>
                <wp:lineTo x="0" y="21415"/>
                <wp:lineTo x="21510" y="21415"/>
                <wp:lineTo x="2151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2" cstate="print">
                      <a:extLst>
                        <a:ext uri="{28A0092B-C50C-407E-A947-70E740481C1C}">
                          <a14:useLocalDpi xmlns:a14="http://schemas.microsoft.com/office/drawing/2010/main" val="0"/>
                        </a:ext>
                      </a:extLst>
                    </a:blip>
                    <a:srcRect l="7638" t="7006" r="10179" b="2955"/>
                    <a:stretch/>
                  </pic:blipFill>
                  <pic:spPr bwMode="auto">
                    <a:xfrm>
                      <a:off x="0" y="0"/>
                      <a:ext cx="5165090"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852">
        <w:rPr>
          <w:lang w:val="en-US"/>
        </w:rPr>
        <w:t>Further evaluation of the dose profiles was done</w:t>
      </w:r>
      <w:r w:rsidR="00D64CBA">
        <w:rPr>
          <w:lang w:val="en-US"/>
        </w:rPr>
        <w:t xml:space="preserve">, by a comparison with </w:t>
      </w:r>
      <w:r w:rsidR="00D90576">
        <w:rPr>
          <w:lang w:val="en-US"/>
        </w:rPr>
        <w:t>MC</w:t>
      </w:r>
      <w:r w:rsidR="00D64CBA">
        <w:rPr>
          <w:lang w:val="en-US"/>
        </w:rPr>
        <w:t xml:space="preserve"> simulated data. </w:t>
      </w:r>
      <w:r w:rsidR="00D90576">
        <w:rPr>
          <w:lang w:val="en-US"/>
        </w:rPr>
        <w:t xml:space="preserve">The MC data was normalized to an OPEN field. The comparison of </w:t>
      </w:r>
      <w:r w:rsidR="00C00E10">
        <w:rPr>
          <w:lang w:val="en-US"/>
        </w:rPr>
        <w:t xml:space="preserve">MC and striped GRID can be seen in </w:t>
      </w:r>
      <w:r w:rsidR="00C00E10">
        <w:rPr>
          <w:lang w:val="en-US"/>
        </w:rPr>
        <w:fldChar w:fldCharType="begin"/>
      </w:r>
      <w:r w:rsidR="00C00E10">
        <w:rPr>
          <w:lang w:val="en-US"/>
        </w:rPr>
        <w:instrText xml:space="preserve"> REF _Ref104124655 \h </w:instrText>
      </w:r>
      <w:r w:rsidR="00C00E10">
        <w:rPr>
          <w:lang w:val="en-US"/>
        </w:rPr>
      </w:r>
      <w:r w:rsidR="00C00E10">
        <w:rPr>
          <w:lang w:val="en-US"/>
        </w:rPr>
        <w:fldChar w:fldCharType="separate"/>
      </w:r>
      <w:r w:rsidR="00C00E10" w:rsidRPr="00BD3D09">
        <w:rPr>
          <w:lang w:val="en-US"/>
        </w:rPr>
        <w:t xml:space="preserve">Figure </w:t>
      </w:r>
      <w:r w:rsidR="00C00E10">
        <w:rPr>
          <w:noProof/>
          <w:lang w:val="en-US"/>
        </w:rPr>
        <w:t>3</w:t>
      </w:r>
      <w:r w:rsidR="00C00E10">
        <w:rPr>
          <w:lang w:val="en-US"/>
        </w:rPr>
        <w:noBreakHyphen/>
      </w:r>
      <w:r w:rsidR="00C00E10">
        <w:rPr>
          <w:noProof/>
          <w:lang w:val="en-US"/>
        </w:rPr>
        <w:t>14</w:t>
      </w:r>
      <w:r w:rsidR="00C00E10">
        <w:rPr>
          <w:lang w:val="en-US"/>
        </w:rPr>
        <w:fldChar w:fldCharType="end"/>
      </w:r>
      <w:r w:rsidR="00C00E10">
        <w:rPr>
          <w:lang w:val="en-US"/>
        </w:rPr>
        <w:t xml:space="preserve">. </w:t>
      </w:r>
      <w:r w:rsidR="007C41D4">
        <w:rPr>
          <w:lang w:val="en-US"/>
        </w:rPr>
        <w:t xml:space="preserve">For OPEN field the </w:t>
      </w:r>
      <w:r w:rsidR="00A55229">
        <w:rPr>
          <w:lang w:val="en-US"/>
        </w:rPr>
        <w:t>MC data was relatively noisy</w:t>
      </w:r>
      <w:r w:rsidR="00A33A19">
        <w:rPr>
          <w:lang w:val="en-US"/>
        </w:rPr>
        <w:t xml:space="preserve"> with larger oscillations around the OPEN field dose profile. Smaller </w:t>
      </w:r>
      <w:r w:rsidR="00E40FB5">
        <w:rPr>
          <w:lang w:val="en-US"/>
        </w:rPr>
        <w:t>oscillations</w:t>
      </w:r>
      <w:r w:rsidR="00A33A19">
        <w:rPr>
          <w:lang w:val="en-US"/>
        </w:rPr>
        <w:t xml:space="preserve"> w</w:t>
      </w:r>
      <w:r w:rsidR="00E40FB5">
        <w:rPr>
          <w:lang w:val="en-US"/>
        </w:rPr>
        <w:t>ere</w:t>
      </w:r>
      <w:r w:rsidR="00A33A19">
        <w:rPr>
          <w:lang w:val="en-US"/>
        </w:rPr>
        <w:t xml:space="preserve"> found for the striped GRID MC data</w:t>
      </w:r>
      <w:r w:rsidR="00E40FB5">
        <w:rPr>
          <w:lang w:val="en-US"/>
        </w:rPr>
        <w:t>.</w:t>
      </w:r>
      <w:r w:rsidR="00B62990">
        <w:rPr>
          <w:lang w:val="en-US"/>
        </w:rPr>
        <w:t xml:space="preserve"> </w:t>
      </w:r>
    </w:p>
    <w:p w14:paraId="303B05B9" w14:textId="6A4F2062" w:rsidR="00491FAE" w:rsidRDefault="006F327C" w:rsidP="004D7B5D">
      <w:pPr>
        <w:pStyle w:val="Caption"/>
        <w:spacing w:line="360" w:lineRule="auto"/>
        <w:jc w:val="both"/>
        <w:rPr>
          <w:lang w:val="en-US"/>
        </w:rPr>
      </w:pPr>
      <w:r>
        <w:rPr>
          <w:noProof/>
        </w:rPr>
        <mc:AlternateContent>
          <mc:Choice Requires="wps">
            <w:drawing>
              <wp:anchor distT="0" distB="0" distL="114300" distR="114300" simplePos="0" relativeHeight="251928576" behindDoc="1" locked="0" layoutInCell="1" allowOverlap="1" wp14:anchorId="08551C89" wp14:editId="41B724E1">
                <wp:simplePos x="0" y="0"/>
                <wp:positionH relativeFrom="margin">
                  <wp:posOffset>4637903</wp:posOffset>
                </wp:positionH>
                <wp:positionV relativeFrom="paragraph">
                  <wp:posOffset>385016</wp:posOffset>
                </wp:positionV>
                <wp:extent cx="1103630" cy="1943735"/>
                <wp:effectExtent l="0" t="0" r="1270" b="0"/>
                <wp:wrapTight wrapText="bothSides">
                  <wp:wrapPolygon edited="0">
                    <wp:start x="0" y="0"/>
                    <wp:lineTo x="0" y="21381"/>
                    <wp:lineTo x="21252" y="21381"/>
                    <wp:lineTo x="21252" y="0"/>
                    <wp:lineTo x="0" y="0"/>
                  </wp:wrapPolygon>
                </wp:wrapTight>
                <wp:docPr id="225" name="Text Box 225"/>
                <wp:cNvGraphicFramePr/>
                <a:graphic xmlns:a="http://schemas.openxmlformats.org/drawingml/2006/main">
                  <a:graphicData uri="http://schemas.microsoft.com/office/word/2010/wordprocessingShape">
                    <wps:wsp>
                      <wps:cNvSpPr txBox="1"/>
                      <wps:spPr>
                        <a:xfrm>
                          <a:off x="0" y="0"/>
                          <a:ext cx="1103630" cy="1943735"/>
                        </a:xfrm>
                        <a:prstGeom prst="rect">
                          <a:avLst/>
                        </a:prstGeom>
                        <a:solidFill>
                          <a:prstClr val="white"/>
                        </a:solidFill>
                        <a:ln>
                          <a:noFill/>
                        </a:ln>
                      </wps:spPr>
                      <wps:txbx>
                        <w:txbxContent>
                          <w:p w14:paraId="1710E57F" w14:textId="5B2C2819" w:rsidR="004F5F68" w:rsidRPr="00BD3D09" w:rsidRDefault="004F5F68" w:rsidP="004F5F68">
                            <w:pPr>
                              <w:pStyle w:val="Caption"/>
                              <w:spacing w:line="360" w:lineRule="auto"/>
                              <w:rPr>
                                <w:lang w:val="en-US"/>
                              </w:rPr>
                            </w:pPr>
                            <w:bookmarkStart w:id="208" w:name="_Ref106121825"/>
                            <w:r w:rsidRPr="00EE61D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14</w:t>
                            </w:r>
                            <w:r w:rsidR="00D862CB">
                              <w:rPr>
                                <w:lang w:val="en-US"/>
                              </w:rPr>
                              <w:fldChar w:fldCharType="end"/>
                            </w:r>
                            <w:bookmarkEnd w:id="208"/>
                            <w:r w:rsidRPr="00EE61DC">
                              <w:rPr>
                                <w:lang w:val="en-US"/>
                              </w:rPr>
                              <w:t xml:space="preserve">. </w:t>
                            </w:r>
                            <w:r>
                              <w:rPr>
                                <w:lang w:val="en-US"/>
                              </w:rPr>
                              <w:t>Mean dose profiles for GRID</w:t>
                            </w:r>
                            <w:r w:rsidR="00EE61DC">
                              <w:rPr>
                                <w:lang w:val="en-US"/>
                              </w:rPr>
                              <w:t xml:space="preserve"> </w:t>
                            </w:r>
                            <w:r>
                              <w:rPr>
                                <w:lang w:val="en-US"/>
                              </w:rPr>
                              <w:t>and OPEN field</w:t>
                            </w:r>
                            <w:r w:rsidR="005C3C12">
                              <w:rPr>
                                <w:lang w:val="en-US"/>
                              </w:rPr>
                              <w:t xml:space="preserve"> (from </w:t>
                            </w:r>
                            <w:r w:rsidR="005C3C12">
                              <w:rPr>
                                <w:lang w:val="en-US"/>
                              </w:rPr>
                              <w:fldChar w:fldCharType="begin"/>
                            </w:r>
                            <w:r w:rsidR="005C3C12">
                              <w:rPr>
                                <w:lang w:val="en-US"/>
                              </w:rPr>
                              <w:instrText xml:space="preserve"> REF _Ref105615552 \h </w:instrText>
                            </w:r>
                            <w:r w:rsidR="005C3C12">
                              <w:rPr>
                                <w:lang w:val="en-US"/>
                              </w:rPr>
                            </w:r>
                            <w:r w:rsidR="005C3C12">
                              <w:rPr>
                                <w:lang w:val="en-US"/>
                              </w:rPr>
                              <w:fldChar w:fldCharType="separate"/>
                            </w:r>
                            <w:r w:rsidR="005C3C12" w:rsidRPr="00F2500D">
                              <w:rPr>
                                <w:lang w:val="en-US"/>
                              </w:rPr>
                              <w:t xml:space="preserve">Figure </w:t>
                            </w:r>
                            <w:r w:rsidR="005C3C12">
                              <w:rPr>
                                <w:noProof/>
                                <w:lang w:val="en-US"/>
                              </w:rPr>
                              <w:t>3</w:t>
                            </w:r>
                            <w:r w:rsidR="005C3C12">
                              <w:rPr>
                                <w:lang w:val="en-US"/>
                              </w:rPr>
                              <w:noBreakHyphen/>
                            </w:r>
                            <w:r w:rsidR="005C3C12">
                              <w:rPr>
                                <w:noProof/>
                                <w:lang w:val="en-US"/>
                              </w:rPr>
                              <w:t>12</w:t>
                            </w:r>
                            <w:r w:rsidR="005C3C12">
                              <w:rPr>
                                <w:lang w:val="en-US"/>
                              </w:rPr>
                              <w:fldChar w:fldCharType="end"/>
                            </w:r>
                            <w:r w:rsidR="005C3C12">
                              <w:rPr>
                                <w:lang w:val="en-US"/>
                              </w:rPr>
                              <w:t>)</w:t>
                            </w:r>
                            <w:r>
                              <w:rPr>
                                <w:lang w:val="en-US"/>
                              </w:rPr>
                              <w:t xml:space="preserve"> normalized to OPEN field dose. Monte Carlo simulated data was plotted over each profile for dosimetry validation.  </w:t>
                            </w:r>
                          </w:p>
                          <w:p w14:paraId="66CE4657" w14:textId="7E40F287" w:rsidR="004F5F68" w:rsidRPr="00EE61DC" w:rsidRDefault="004F5F68" w:rsidP="004F5F68">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51C89" id="Text Box 225" o:spid="_x0000_s1059" type="#_x0000_t202" style="position:absolute;left:0;text-align:left;margin-left:365.2pt;margin-top:30.3pt;width:86.9pt;height:153.05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" stroked="f">
                <v:textbox inset="0,0,0,0">
                  <w:txbxContent>
                    <w:p w14:paraId="1710E57F" w14:textId="5B2C2819" w:rsidR="004F5F68" w:rsidRPr="00BD3D09" w:rsidRDefault="004F5F68" w:rsidP="004F5F68">
                      <w:pPr>
                        <w:pStyle w:val="Caption"/>
                        <w:spacing w:line="360" w:lineRule="auto"/>
                        <w:rPr>
                          <w:lang w:val="en-US"/>
                        </w:rPr>
                      </w:pPr>
                      <w:bookmarkStart w:id="209" w:name="_Ref106121825"/>
                      <w:r w:rsidRPr="00EE61D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14</w:t>
                      </w:r>
                      <w:r w:rsidR="00D862CB">
                        <w:rPr>
                          <w:lang w:val="en-US"/>
                        </w:rPr>
                        <w:fldChar w:fldCharType="end"/>
                      </w:r>
                      <w:bookmarkEnd w:id="209"/>
                      <w:r w:rsidRPr="00EE61DC">
                        <w:rPr>
                          <w:lang w:val="en-US"/>
                        </w:rPr>
                        <w:t xml:space="preserve">. </w:t>
                      </w:r>
                      <w:r>
                        <w:rPr>
                          <w:lang w:val="en-US"/>
                        </w:rPr>
                        <w:t>Mean dose profiles for GRID</w:t>
                      </w:r>
                      <w:r w:rsidR="00EE61DC">
                        <w:rPr>
                          <w:lang w:val="en-US"/>
                        </w:rPr>
                        <w:t xml:space="preserve"> </w:t>
                      </w:r>
                      <w:r>
                        <w:rPr>
                          <w:lang w:val="en-US"/>
                        </w:rPr>
                        <w:t>and OPEN field</w:t>
                      </w:r>
                      <w:r w:rsidR="005C3C12">
                        <w:rPr>
                          <w:lang w:val="en-US"/>
                        </w:rPr>
                        <w:t xml:space="preserve"> (from </w:t>
                      </w:r>
                      <w:r w:rsidR="005C3C12">
                        <w:rPr>
                          <w:lang w:val="en-US"/>
                        </w:rPr>
                        <w:fldChar w:fldCharType="begin"/>
                      </w:r>
                      <w:r w:rsidR="005C3C12">
                        <w:rPr>
                          <w:lang w:val="en-US"/>
                        </w:rPr>
                        <w:instrText xml:space="preserve"> REF _Ref105615552 \h </w:instrText>
                      </w:r>
                      <w:r w:rsidR="005C3C12">
                        <w:rPr>
                          <w:lang w:val="en-US"/>
                        </w:rPr>
                      </w:r>
                      <w:r w:rsidR="005C3C12">
                        <w:rPr>
                          <w:lang w:val="en-US"/>
                        </w:rPr>
                        <w:fldChar w:fldCharType="separate"/>
                      </w:r>
                      <w:r w:rsidR="005C3C12" w:rsidRPr="00F2500D">
                        <w:rPr>
                          <w:lang w:val="en-US"/>
                        </w:rPr>
                        <w:t xml:space="preserve">Figure </w:t>
                      </w:r>
                      <w:r w:rsidR="005C3C12">
                        <w:rPr>
                          <w:noProof/>
                          <w:lang w:val="en-US"/>
                        </w:rPr>
                        <w:t>3</w:t>
                      </w:r>
                      <w:r w:rsidR="005C3C12">
                        <w:rPr>
                          <w:lang w:val="en-US"/>
                        </w:rPr>
                        <w:noBreakHyphen/>
                      </w:r>
                      <w:r w:rsidR="005C3C12">
                        <w:rPr>
                          <w:noProof/>
                          <w:lang w:val="en-US"/>
                        </w:rPr>
                        <w:t>12</w:t>
                      </w:r>
                      <w:r w:rsidR="005C3C12">
                        <w:rPr>
                          <w:lang w:val="en-US"/>
                        </w:rPr>
                        <w:fldChar w:fldCharType="end"/>
                      </w:r>
                      <w:r w:rsidR="005C3C12">
                        <w:rPr>
                          <w:lang w:val="en-US"/>
                        </w:rPr>
                        <w:t>)</w:t>
                      </w:r>
                      <w:r>
                        <w:rPr>
                          <w:lang w:val="en-US"/>
                        </w:rPr>
                        <w:t xml:space="preserve"> normalized to OPEN field dose. Monte Carlo simulated data was plotted over each profile for dosimetry validation.  </w:t>
                      </w:r>
                    </w:p>
                    <w:p w14:paraId="66CE4657" w14:textId="7E40F287" w:rsidR="004F5F68" w:rsidRPr="00EE61DC" w:rsidRDefault="004F5F68" w:rsidP="004F5F68">
                      <w:pPr>
                        <w:pStyle w:val="Caption"/>
                        <w:rPr>
                          <w:noProof/>
                          <w:sz w:val="24"/>
                          <w:lang w:val="en-US"/>
                        </w:rPr>
                      </w:pPr>
                    </w:p>
                  </w:txbxContent>
                </v:textbox>
                <w10:wrap type="tight" anchorx="margin"/>
              </v:shape>
            </w:pict>
          </mc:Fallback>
        </mc:AlternateContent>
      </w:r>
    </w:p>
    <w:p w14:paraId="4C06501C" w14:textId="0E54E7D9" w:rsidR="000D3634" w:rsidRDefault="000D3634" w:rsidP="004D7B5D">
      <w:pPr>
        <w:spacing w:line="360" w:lineRule="auto"/>
        <w:rPr>
          <w:lang w:val="en-US"/>
        </w:rPr>
      </w:pPr>
    </w:p>
    <w:p w14:paraId="59B4B143" w14:textId="5C7F0068" w:rsidR="00413429" w:rsidRDefault="0059333C" w:rsidP="004D7B5D">
      <w:pPr>
        <w:spacing w:line="360" w:lineRule="auto"/>
        <w:rPr>
          <w:lang w:val="en-US"/>
        </w:rPr>
      </w:pPr>
      <w:r>
        <w:rPr>
          <w:lang w:val="en-US"/>
        </w:rPr>
        <w:lastRenderedPageBreak/>
        <w:t>One value of estimated dose was found for OPEN field, striped and dotted GRID in peak and valley areas.</w:t>
      </w:r>
      <w:r w:rsidR="00EF5BFA">
        <w:rPr>
          <w:lang w:val="en-US"/>
        </w:rPr>
        <w:t xml:space="preserve"> The values were found by averaging the</w:t>
      </w:r>
      <w:r w:rsidR="00A70453">
        <w:rPr>
          <w:lang w:val="en-US"/>
        </w:rPr>
        <w:t xml:space="preserve"> relevant parts of the mean dose profile per irradiation configuration</w:t>
      </w:r>
      <w:r w:rsidR="00EF6A50">
        <w:rPr>
          <w:lang w:val="en-US"/>
        </w:rPr>
        <w:t>.</w:t>
      </w:r>
      <w:r>
        <w:rPr>
          <w:lang w:val="en-US"/>
        </w:rPr>
        <w:t xml:space="preserve"> </w:t>
      </w:r>
      <w:r w:rsidR="0005492A">
        <w:rPr>
          <w:lang w:val="en-US"/>
        </w:rPr>
        <w:t xml:space="preserve">As </w:t>
      </w:r>
      <w:r w:rsidR="00AD6E7F">
        <w:rPr>
          <w:lang w:val="en-US"/>
        </w:rPr>
        <w:t>mentioned,</w:t>
      </w:r>
      <w:r w:rsidR="0005492A">
        <w:rPr>
          <w:lang w:val="en-US"/>
        </w:rPr>
        <w:t xml:space="preserve"> peak was defined as doses above 95% of maximum dose, while valley was defined as doses below 115% of minimum dose. </w:t>
      </w:r>
      <w:r w:rsidR="00AD6E7F">
        <w:rPr>
          <w:lang w:val="en-US"/>
        </w:rPr>
        <w:t xml:space="preserve">The results can be seen in </w:t>
      </w:r>
      <w:r w:rsidR="00CC305B">
        <w:rPr>
          <w:lang w:val="en-US"/>
        </w:rPr>
        <w:fldChar w:fldCharType="begin"/>
      </w:r>
      <w:r w:rsidR="00CC305B">
        <w:rPr>
          <w:lang w:val="en-US"/>
        </w:rPr>
        <w:instrText xml:space="preserve"> REF _Ref105784224 \h </w:instrText>
      </w:r>
      <w:r w:rsidR="00CC305B">
        <w:rPr>
          <w:lang w:val="en-US"/>
        </w:rPr>
      </w:r>
      <w:r w:rsidR="00CC305B">
        <w:rPr>
          <w:lang w:val="en-US"/>
        </w:rPr>
        <w:fldChar w:fldCharType="separate"/>
      </w:r>
      <w:r w:rsidR="00CC305B" w:rsidRPr="00AD6E7F">
        <w:rPr>
          <w:lang w:val="en-US"/>
        </w:rPr>
        <w:t xml:space="preserve">Table </w:t>
      </w:r>
      <w:r w:rsidR="00CC305B" w:rsidRPr="00AD6E7F">
        <w:rPr>
          <w:noProof/>
          <w:lang w:val="en-US"/>
        </w:rPr>
        <w:t>3</w:t>
      </w:r>
      <w:r w:rsidR="00CC305B" w:rsidRPr="00AD6E7F">
        <w:rPr>
          <w:lang w:val="en-US"/>
        </w:rPr>
        <w:noBreakHyphen/>
      </w:r>
      <w:r w:rsidR="00CC305B" w:rsidRPr="00AD6E7F">
        <w:rPr>
          <w:noProof/>
          <w:lang w:val="en-US"/>
        </w:rPr>
        <w:t>2</w:t>
      </w:r>
      <w:r w:rsidR="00CC305B">
        <w:rPr>
          <w:lang w:val="en-US"/>
        </w:rPr>
        <w:fldChar w:fldCharType="end"/>
      </w:r>
      <w:r w:rsidR="00CC305B">
        <w:rPr>
          <w:lang w:val="en-US"/>
        </w:rPr>
        <w:t xml:space="preserve">. </w:t>
      </w:r>
    </w:p>
    <w:p w14:paraId="210EE85E" w14:textId="5433C183" w:rsidR="00AD6E7F" w:rsidRPr="00691134" w:rsidRDefault="00AD6E7F" w:rsidP="00AD6E7F">
      <w:pPr>
        <w:pStyle w:val="Caption"/>
        <w:keepNext/>
        <w:rPr>
          <w:lang w:val="en-US"/>
        </w:rPr>
      </w:pPr>
      <w:bookmarkStart w:id="210" w:name="_Ref105784224"/>
      <w:r w:rsidRPr="00AD6E7F">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2</w:t>
      </w:r>
      <w:r w:rsidR="00CF695D">
        <w:rPr>
          <w:lang w:val="en-US"/>
        </w:rPr>
        <w:fldChar w:fldCharType="end"/>
      </w:r>
      <w:bookmarkEnd w:id="210"/>
      <w:r w:rsidRPr="00AD6E7F">
        <w:rPr>
          <w:lang w:val="en-US"/>
        </w:rPr>
        <w:t xml:space="preserve">. </w:t>
      </w:r>
      <w:r w:rsidRPr="00A1247F">
        <w:rPr>
          <w:lang w:val="en-US"/>
        </w:rPr>
        <w:t>Mean dose values f</w:t>
      </w:r>
      <w:r>
        <w:rPr>
          <w:lang w:val="en-US"/>
        </w:rPr>
        <w:t>or OPEN field, striped and dotted GRID with 95% confidence intervals. Peak dose was defined as values above 95% of maximum dose. Valley was defined as values under 115% of minimum dose.</w:t>
      </w:r>
      <w:r w:rsidR="00691134">
        <w:rPr>
          <w:lang w:val="en-US"/>
        </w:rPr>
        <w:t xml:space="preserve"> The values </w:t>
      </w:r>
      <w:r w:rsidR="00027646">
        <w:rPr>
          <w:lang w:val="en-US"/>
        </w:rPr>
        <w:t>were</w:t>
      </w:r>
      <w:r w:rsidR="00691134">
        <w:rPr>
          <w:lang w:val="en-US"/>
        </w:rPr>
        <w:t xml:space="preserve"> found </w:t>
      </w:r>
      <w:r w:rsidR="0069114F">
        <w:rPr>
          <w:lang w:val="en-US"/>
        </w:rPr>
        <w:t>as a mean of</w:t>
      </w:r>
      <w:r w:rsidR="00691134">
        <w:rPr>
          <w:lang w:val="en-US"/>
        </w:rPr>
        <w:t xml:space="preserve"> 16 dose profiles, both high and low response.</w:t>
      </w:r>
      <w:r w:rsidR="0069114F">
        <w:rPr>
          <w:lang w:val="en-US"/>
        </w:rPr>
        <w:t xml:space="preserve"> </w:t>
      </w:r>
      <w:r w:rsidR="00691134">
        <w:rPr>
          <w:lang w:val="en-US"/>
        </w:rPr>
        <w:t xml:space="preserve"> </w:t>
      </w:r>
    </w:p>
    <w:tbl>
      <w:tblPr>
        <w:tblStyle w:val="TableGrid"/>
        <w:tblpPr w:leftFromText="180" w:rightFromText="180" w:vertAnchor="text" w:horzAnchor="margin" w:tblpXSpec="center" w:tblpY="189"/>
        <w:tblW w:w="10165" w:type="dxa"/>
        <w:tblLayout w:type="fixed"/>
        <w:tblLook w:val="04A0" w:firstRow="1" w:lastRow="0" w:firstColumn="1" w:lastColumn="0" w:noHBand="0" w:noVBand="1"/>
      </w:tblPr>
      <w:tblGrid>
        <w:gridCol w:w="1795"/>
        <w:gridCol w:w="2070"/>
        <w:gridCol w:w="2160"/>
        <w:gridCol w:w="1980"/>
        <w:gridCol w:w="2160"/>
      </w:tblGrid>
      <w:tr w:rsidR="001375A9" w14:paraId="47959D87" w14:textId="77777777" w:rsidTr="00A65ECA">
        <w:tc>
          <w:tcPr>
            <w:tcW w:w="1795" w:type="dxa"/>
          </w:tcPr>
          <w:p w14:paraId="69F91E88" w14:textId="3357A11B" w:rsidR="001375A9" w:rsidRDefault="001375A9" w:rsidP="001375A9">
            <w:pPr>
              <w:spacing w:line="360" w:lineRule="auto"/>
              <w:rPr>
                <w:lang w:val="en-US"/>
              </w:rPr>
            </w:pPr>
            <w:bookmarkStart w:id="211" w:name="_Ref104302551"/>
            <w:r>
              <w:rPr>
                <w:lang w:val="en-US"/>
              </w:rPr>
              <w:t>Open Field (95%</w:t>
            </w:r>
            <w:r w:rsidR="00A65ECA">
              <w:rPr>
                <w:lang w:val="en-US"/>
              </w:rPr>
              <w:t xml:space="preserve"> </w:t>
            </w:r>
            <w:r>
              <w:rPr>
                <w:lang w:val="en-US"/>
              </w:rPr>
              <w:t>C.I)</w:t>
            </w:r>
          </w:p>
        </w:tc>
        <w:tc>
          <w:tcPr>
            <w:tcW w:w="2070" w:type="dxa"/>
          </w:tcPr>
          <w:p w14:paraId="15154344" w14:textId="11F4575C" w:rsidR="001375A9" w:rsidRDefault="001375A9" w:rsidP="001375A9">
            <w:pPr>
              <w:spacing w:line="360" w:lineRule="auto"/>
              <w:rPr>
                <w:lang w:val="en-US"/>
              </w:rPr>
            </w:pPr>
            <w:r>
              <w:rPr>
                <w:lang w:val="en-US"/>
              </w:rPr>
              <w:t>Striped GRID (95%</w:t>
            </w:r>
            <w:r w:rsidR="00A65ECA">
              <w:rPr>
                <w:lang w:val="en-US"/>
              </w:rPr>
              <w:t xml:space="preserve"> </w:t>
            </w:r>
            <w:r>
              <w:rPr>
                <w:lang w:val="en-US"/>
              </w:rPr>
              <w:t>C.I)</w:t>
            </w:r>
          </w:p>
        </w:tc>
        <w:tc>
          <w:tcPr>
            <w:tcW w:w="2160" w:type="dxa"/>
          </w:tcPr>
          <w:p w14:paraId="6BC244D8" w14:textId="77777777" w:rsidR="001375A9" w:rsidRDefault="001375A9" w:rsidP="001375A9">
            <w:pPr>
              <w:spacing w:line="360" w:lineRule="auto"/>
              <w:rPr>
                <w:lang w:val="en-US"/>
              </w:rPr>
            </w:pPr>
          </w:p>
        </w:tc>
        <w:tc>
          <w:tcPr>
            <w:tcW w:w="1980" w:type="dxa"/>
          </w:tcPr>
          <w:p w14:paraId="16D7F4B4" w14:textId="4AD34700" w:rsidR="001375A9" w:rsidRDefault="001375A9" w:rsidP="001375A9">
            <w:pPr>
              <w:spacing w:line="360" w:lineRule="auto"/>
              <w:rPr>
                <w:lang w:val="en-US"/>
              </w:rPr>
            </w:pPr>
            <w:r>
              <w:rPr>
                <w:lang w:val="en-US"/>
              </w:rPr>
              <w:t>Dotted GRID (95%</w:t>
            </w:r>
            <w:r w:rsidR="00A65ECA">
              <w:rPr>
                <w:lang w:val="en-US"/>
              </w:rPr>
              <w:t xml:space="preserve"> </w:t>
            </w:r>
            <w:r>
              <w:rPr>
                <w:lang w:val="en-US"/>
              </w:rPr>
              <w:t>C.I)</w:t>
            </w:r>
          </w:p>
        </w:tc>
        <w:tc>
          <w:tcPr>
            <w:tcW w:w="2160" w:type="dxa"/>
          </w:tcPr>
          <w:p w14:paraId="75D355F5" w14:textId="77777777" w:rsidR="001375A9" w:rsidRDefault="001375A9" w:rsidP="001375A9">
            <w:pPr>
              <w:spacing w:line="360" w:lineRule="auto"/>
              <w:rPr>
                <w:lang w:val="en-US"/>
              </w:rPr>
            </w:pPr>
          </w:p>
        </w:tc>
      </w:tr>
      <w:tr w:rsidR="001375A9" w14:paraId="3830C634" w14:textId="77777777" w:rsidTr="00A65ECA">
        <w:tc>
          <w:tcPr>
            <w:tcW w:w="1795" w:type="dxa"/>
          </w:tcPr>
          <w:p w14:paraId="51C911E5" w14:textId="77777777" w:rsidR="001375A9" w:rsidRDefault="001375A9" w:rsidP="001375A9">
            <w:pPr>
              <w:spacing w:line="360" w:lineRule="auto"/>
              <w:rPr>
                <w:lang w:val="en-US"/>
              </w:rPr>
            </w:pPr>
          </w:p>
        </w:tc>
        <w:tc>
          <w:tcPr>
            <w:tcW w:w="2070" w:type="dxa"/>
          </w:tcPr>
          <w:p w14:paraId="29C04D78" w14:textId="77777777" w:rsidR="001375A9" w:rsidRDefault="001375A9" w:rsidP="001375A9">
            <w:pPr>
              <w:spacing w:line="360" w:lineRule="auto"/>
              <w:rPr>
                <w:lang w:val="en-US"/>
              </w:rPr>
            </w:pPr>
            <w:r>
              <w:rPr>
                <w:lang w:val="en-US"/>
              </w:rPr>
              <w:t>Peak</w:t>
            </w:r>
          </w:p>
        </w:tc>
        <w:tc>
          <w:tcPr>
            <w:tcW w:w="2160" w:type="dxa"/>
          </w:tcPr>
          <w:p w14:paraId="5168AED0" w14:textId="77777777" w:rsidR="001375A9" w:rsidRDefault="001375A9" w:rsidP="001375A9">
            <w:pPr>
              <w:spacing w:line="360" w:lineRule="auto"/>
              <w:rPr>
                <w:lang w:val="en-US"/>
              </w:rPr>
            </w:pPr>
            <w:r>
              <w:rPr>
                <w:lang w:val="en-US"/>
              </w:rPr>
              <w:t>Valley</w:t>
            </w:r>
          </w:p>
        </w:tc>
        <w:tc>
          <w:tcPr>
            <w:tcW w:w="1980" w:type="dxa"/>
          </w:tcPr>
          <w:p w14:paraId="38074093" w14:textId="77777777" w:rsidR="001375A9" w:rsidRDefault="001375A9" w:rsidP="001375A9">
            <w:pPr>
              <w:spacing w:line="360" w:lineRule="auto"/>
              <w:rPr>
                <w:lang w:val="en-US"/>
              </w:rPr>
            </w:pPr>
            <w:r>
              <w:rPr>
                <w:lang w:val="en-US"/>
              </w:rPr>
              <w:t>Peak</w:t>
            </w:r>
          </w:p>
        </w:tc>
        <w:tc>
          <w:tcPr>
            <w:tcW w:w="2160" w:type="dxa"/>
          </w:tcPr>
          <w:p w14:paraId="0945072C" w14:textId="77777777" w:rsidR="001375A9" w:rsidRDefault="001375A9" w:rsidP="001375A9">
            <w:pPr>
              <w:spacing w:line="360" w:lineRule="auto"/>
              <w:rPr>
                <w:lang w:val="en-US"/>
              </w:rPr>
            </w:pPr>
            <w:r>
              <w:rPr>
                <w:lang w:val="en-US"/>
              </w:rPr>
              <w:t>Valley</w:t>
            </w:r>
          </w:p>
        </w:tc>
      </w:tr>
      <w:tr w:rsidR="001375A9" w14:paraId="758EF840" w14:textId="77777777" w:rsidTr="00A65ECA">
        <w:tc>
          <w:tcPr>
            <w:tcW w:w="1795" w:type="dxa"/>
          </w:tcPr>
          <w:p w14:paraId="42307A9A" w14:textId="77777777" w:rsidR="001375A9" w:rsidRDefault="001375A9" w:rsidP="001375A9">
            <w:pPr>
              <w:spacing w:line="360" w:lineRule="auto"/>
              <w:rPr>
                <w:lang w:val="en-US"/>
              </w:rPr>
            </w:pPr>
            <m:oMathPara>
              <m:oMath>
                <m:r>
                  <w:rPr>
                    <w:rFonts w:ascii="Cambria Math" w:hAnsi="Cambria Math"/>
                    <w:lang w:val="en-US"/>
                  </w:rPr>
                  <m:t>4.98(4.93,5.03)</m:t>
                </m:r>
              </m:oMath>
            </m:oMathPara>
          </w:p>
        </w:tc>
        <w:tc>
          <w:tcPr>
            <w:tcW w:w="2070" w:type="dxa"/>
          </w:tcPr>
          <w:p w14:paraId="58DC4B3F" w14:textId="65FFD230" w:rsidR="001375A9" w:rsidRDefault="001375A9" w:rsidP="001375A9">
            <w:pPr>
              <w:spacing w:line="360" w:lineRule="auto"/>
              <w:rPr>
                <w:lang w:val="en-US"/>
              </w:rPr>
            </w:pPr>
            <m:oMathPara>
              <m:oMath>
                <m:r>
                  <w:rPr>
                    <w:rFonts w:ascii="Cambria Math" w:hAnsi="Cambria Math"/>
                    <w:lang w:val="en-US"/>
                  </w:rPr>
                  <m:t>4.04(</m:t>
                </m:r>
                <m:r>
                  <m:rPr>
                    <m:sty m:val="p"/>
                  </m:rPr>
                  <w:rPr>
                    <w:rFonts w:ascii="Cambria Math" w:hAnsi="Cambria Math"/>
                    <w:lang w:val="en-US"/>
                  </w:rPr>
                  <m:t>3.98,4.16)</m:t>
                </m:r>
              </m:oMath>
            </m:oMathPara>
          </w:p>
        </w:tc>
        <w:tc>
          <w:tcPr>
            <w:tcW w:w="2160" w:type="dxa"/>
          </w:tcPr>
          <w:p w14:paraId="163F9FE8" w14:textId="70DF2AFB" w:rsidR="001375A9" w:rsidRPr="007D4E0B" w:rsidRDefault="001375A9" w:rsidP="001375A9">
            <w:pPr>
              <w:spacing w:line="360" w:lineRule="auto"/>
              <w:rPr>
                <w:lang w:val="en-US"/>
              </w:rPr>
            </w:pPr>
            <m:oMathPara>
              <m:oMathParaPr>
                <m:jc m:val="left"/>
              </m:oMathParaPr>
              <m:oMath>
                <m:r>
                  <w:rPr>
                    <w:rFonts w:ascii="Cambria Math" w:hAnsi="Cambria Math"/>
                    <w:lang w:val="en-US"/>
                  </w:rPr>
                  <m:t>0.86(0.80, 0.87)</m:t>
                </m:r>
              </m:oMath>
            </m:oMathPara>
          </w:p>
        </w:tc>
        <w:tc>
          <w:tcPr>
            <w:tcW w:w="1980" w:type="dxa"/>
          </w:tcPr>
          <w:p w14:paraId="21E64FF7" w14:textId="1A3C2203" w:rsidR="001375A9" w:rsidRDefault="001375A9" w:rsidP="001375A9">
            <w:pPr>
              <w:spacing w:line="360" w:lineRule="auto"/>
              <w:rPr>
                <w:lang w:val="en-US"/>
              </w:rPr>
            </w:pPr>
            <m:oMathPara>
              <m:oMath>
                <m:r>
                  <w:rPr>
                    <w:rFonts w:ascii="Cambria Math" w:hAnsi="Cambria Math"/>
                    <w:lang w:val="en-US"/>
                  </w:rPr>
                  <m:t>3.37(3.28, 3.45)</m:t>
                </m:r>
              </m:oMath>
            </m:oMathPara>
          </w:p>
        </w:tc>
        <w:tc>
          <w:tcPr>
            <w:tcW w:w="2160" w:type="dxa"/>
          </w:tcPr>
          <w:p w14:paraId="1B96718D" w14:textId="6AD4FB08" w:rsidR="001375A9" w:rsidRDefault="00E778EC" w:rsidP="001375A9">
            <w:pPr>
              <w:spacing w:line="360" w:lineRule="auto"/>
              <w:rPr>
                <w:lang w:val="en-US"/>
              </w:rPr>
            </w:pPr>
            <m:oMathPara>
              <m:oMath>
                <m:r>
                  <w:rPr>
                    <w:rFonts w:ascii="Cambria Math" w:hAnsi="Cambria Math"/>
                    <w:lang w:val="en-US"/>
                  </w:rPr>
                  <m:t>0.44</m:t>
                </m:r>
                <m:r>
                  <m:rPr>
                    <m:sty m:val="p"/>
                  </m:rPr>
                  <w:rPr>
                    <w:rFonts w:ascii="Cambria Math" w:eastAsiaTheme="minorEastAsia" w:hAnsi="Cambria Math"/>
                    <w:lang w:val="en-US"/>
                  </w:rPr>
                  <m:t>(0.41, 0.45)</m:t>
                </m:r>
              </m:oMath>
            </m:oMathPara>
          </w:p>
        </w:tc>
      </w:tr>
      <w:bookmarkEnd w:id="211"/>
    </w:tbl>
    <w:p w14:paraId="67CFF714" w14:textId="77777777" w:rsidR="00413429" w:rsidRDefault="00413429" w:rsidP="004D7B5D">
      <w:pPr>
        <w:spacing w:line="360" w:lineRule="auto"/>
        <w:rPr>
          <w:lang w:val="en-US"/>
        </w:rPr>
      </w:pPr>
    </w:p>
    <w:p w14:paraId="308D20E8" w14:textId="2285F09A" w:rsidR="00257B22" w:rsidRDefault="00EA547B" w:rsidP="004D7B5D">
      <w:pPr>
        <w:pStyle w:val="Heading2"/>
        <w:spacing w:line="360" w:lineRule="auto"/>
        <w:rPr>
          <w:lang w:val="en-US"/>
        </w:rPr>
      </w:pPr>
      <w:bookmarkStart w:id="212" w:name="_Toc106449129"/>
      <w:r>
        <w:rPr>
          <w:lang w:val="en-US"/>
        </w:rPr>
        <w:t>Cell survival</w:t>
      </w:r>
      <w:bookmarkEnd w:id="212"/>
    </w:p>
    <w:p w14:paraId="11117D51" w14:textId="473AD985" w:rsidR="00EA547B" w:rsidRDefault="004D1482" w:rsidP="004D7B5D">
      <w:pPr>
        <w:spacing w:line="360" w:lineRule="auto"/>
        <w:rPr>
          <w:lang w:val="en-US"/>
        </w:rPr>
      </w:pPr>
      <w:r>
        <w:rPr>
          <w:noProof/>
        </w:rPr>
        <w:drawing>
          <wp:anchor distT="0" distB="0" distL="114300" distR="114300" simplePos="0" relativeHeight="251929600" behindDoc="1" locked="0" layoutInCell="1" allowOverlap="1" wp14:anchorId="788EC54B" wp14:editId="65D1971D">
            <wp:simplePos x="0" y="0"/>
            <wp:positionH relativeFrom="column">
              <wp:posOffset>0</wp:posOffset>
            </wp:positionH>
            <wp:positionV relativeFrom="paragraph">
              <wp:posOffset>1313180</wp:posOffset>
            </wp:positionV>
            <wp:extent cx="3871595" cy="2621280"/>
            <wp:effectExtent l="0" t="0" r="0" b="7620"/>
            <wp:wrapTight wrapText="bothSides">
              <wp:wrapPolygon edited="0">
                <wp:start x="0" y="0"/>
                <wp:lineTo x="0" y="21506"/>
                <wp:lineTo x="21469" y="21506"/>
                <wp:lineTo x="21469"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1595" cy="2621280"/>
                    </a:xfrm>
                    <a:prstGeom prst="rect">
                      <a:avLst/>
                    </a:prstGeom>
                  </pic:spPr>
                </pic:pic>
              </a:graphicData>
            </a:graphic>
            <wp14:sizeRelV relativeFrom="margin">
              <wp14:pctHeight>0</wp14:pctHeight>
            </wp14:sizeRelV>
          </wp:anchor>
        </w:drawing>
      </w:r>
      <w:r w:rsidR="00027646">
        <w:rPr>
          <w:noProof/>
        </w:rPr>
        <mc:AlternateContent>
          <mc:Choice Requires="wps">
            <w:drawing>
              <wp:anchor distT="0" distB="0" distL="114300" distR="114300" simplePos="0" relativeHeight="251931648" behindDoc="1" locked="0" layoutInCell="1" allowOverlap="1" wp14:anchorId="1A58E143" wp14:editId="28C21D0D">
                <wp:simplePos x="0" y="0"/>
                <wp:positionH relativeFrom="margin">
                  <wp:posOffset>4077678</wp:posOffset>
                </wp:positionH>
                <wp:positionV relativeFrom="paragraph">
                  <wp:posOffset>1866951</wp:posOffset>
                </wp:positionV>
                <wp:extent cx="1268627" cy="635"/>
                <wp:effectExtent l="0" t="0" r="8255" b="4445"/>
                <wp:wrapTight wrapText="bothSides">
                  <wp:wrapPolygon edited="0">
                    <wp:start x="0" y="0"/>
                    <wp:lineTo x="0" y="21359"/>
                    <wp:lineTo x="21416" y="21359"/>
                    <wp:lineTo x="21416"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1268627" cy="635"/>
                        </a:xfrm>
                        <a:prstGeom prst="rect">
                          <a:avLst/>
                        </a:prstGeom>
                        <a:solidFill>
                          <a:prstClr val="white"/>
                        </a:solidFill>
                        <a:ln>
                          <a:noFill/>
                        </a:ln>
                      </wps:spPr>
                      <wps:txbx>
                        <w:txbxContent>
                          <w:p w14:paraId="22751FF8" w14:textId="45D32ADB" w:rsidR="00027646" w:rsidRPr="00027646" w:rsidRDefault="00027646" w:rsidP="00027646">
                            <w:pPr>
                              <w:pStyle w:val="Caption"/>
                              <w:rPr>
                                <w:sz w:val="24"/>
                                <w:lang w:val="en-US"/>
                              </w:rPr>
                            </w:pPr>
                            <w:bookmarkStart w:id="213" w:name="_Ref106447622"/>
                            <w:r w:rsidRPr="00027646">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15</w:t>
                            </w:r>
                            <w:r w:rsidR="00D862CB">
                              <w:rPr>
                                <w:lang w:val="en-US"/>
                              </w:rPr>
                              <w:fldChar w:fldCharType="end"/>
                            </w:r>
                            <w:bookmarkEnd w:id="213"/>
                            <w:r w:rsidRPr="00027646">
                              <w:rPr>
                                <w:lang w:val="en-US"/>
                              </w:rPr>
                              <w:t xml:space="preserve">. </w:t>
                            </w:r>
                            <w:r>
                              <w:rPr>
                                <w:lang w:val="en-US"/>
                              </w:rPr>
                              <w:t>Number of colonies counted from scanned control flasks, delineated by a segmentation algorithm. Plating efficiency was found by dividing number of colonies with number of seeded cells 30 000.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8E143" id="Text Box 226" o:spid="_x0000_s1060" type="#_x0000_t202" style="position:absolute;margin-left:321.1pt;margin-top:147pt;width:99.9pt;height:.05pt;z-index:-25138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" stroked="f">
                <v:textbox style="mso-fit-shape-to-text:t" inset="0,0,0,0">
                  <w:txbxContent>
                    <w:p w14:paraId="22751FF8" w14:textId="45D32ADB" w:rsidR="00027646" w:rsidRPr="00027646" w:rsidRDefault="00027646" w:rsidP="00027646">
                      <w:pPr>
                        <w:pStyle w:val="Caption"/>
                        <w:rPr>
                          <w:sz w:val="24"/>
                          <w:lang w:val="en-US"/>
                        </w:rPr>
                      </w:pPr>
                      <w:bookmarkStart w:id="214" w:name="_Ref106447622"/>
                      <w:r w:rsidRPr="00027646">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15</w:t>
                      </w:r>
                      <w:r w:rsidR="00D862CB">
                        <w:rPr>
                          <w:lang w:val="en-US"/>
                        </w:rPr>
                        <w:fldChar w:fldCharType="end"/>
                      </w:r>
                      <w:bookmarkEnd w:id="214"/>
                      <w:r w:rsidRPr="00027646">
                        <w:rPr>
                          <w:lang w:val="en-US"/>
                        </w:rPr>
                        <w:t xml:space="preserve">. </w:t>
                      </w:r>
                      <w:r>
                        <w:rPr>
                          <w:lang w:val="en-US"/>
                        </w:rPr>
                        <w:t>Number of colonies counted from scanned control flasks, delineated by a segmentation algorithm. Plating efficiency was found by dividing number of colonies with number of seeded cells 30 000.</w:t>
                      </w:r>
                    </w:p>
                  </w:txbxContent>
                </v:textbox>
                <w10:wrap type="tight" anchorx="margin"/>
              </v:shape>
            </w:pict>
          </mc:Fallback>
        </mc:AlternateContent>
      </w:r>
      <w:r w:rsidR="004500CB">
        <w:rPr>
          <w:lang w:val="en-US"/>
        </w:rPr>
        <w:t xml:space="preserve">What data to use for survival analysis was chosen based on the similarity between the </w:t>
      </w:r>
      <w:r w:rsidR="00C47ED9">
        <w:rPr>
          <w:lang w:val="en-US"/>
        </w:rPr>
        <w:t xml:space="preserve">control flasks across the performed cell experiments. </w:t>
      </w:r>
      <w:r w:rsidR="00C47ED9">
        <w:rPr>
          <w:lang w:val="en-US"/>
        </w:rPr>
        <w:fldChar w:fldCharType="begin"/>
      </w:r>
      <w:r w:rsidR="00C47ED9">
        <w:rPr>
          <w:lang w:val="en-US"/>
        </w:rPr>
        <w:instrText xml:space="preserve"> REF _Ref104377532 \h </w:instrText>
      </w:r>
      <w:r w:rsidR="00C47ED9">
        <w:rPr>
          <w:lang w:val="en-US"/>
        </w:rPr>
      </w:r>
      <w:r w:rsidR="00C47ED9">
        <w:rPr>
          <w:lang w:val="en-US"/>
        </w:rPr>
        <w:fldChar w:fldCharType="separate"/>
      </w:r>
      <w:r w:rsidR="00C47ED9" w:rsidRPr="00525F1D">
        <w:rPr>
          <w:lang w:val="en-US"/>
        </w:rPr>
        <w:t xml:space="preserve">Figure </w:t>
      </w:r>
      <w:r w:rsidR="00C47ED9">
        <w:rPr>
          <w:noProof/>
          <w:lang w:val="en-US"/>
        </w:rPr>
        <w:t>3</w:t>
      </w:r>
      <w:r w:rsidR="00C47ED9">
        <w:rPr>
          <w:lang w:val="en-US"/>
        </w:rPr>
        <w:noBreakHyphen/>
      </w:r>
      <w:r w:rsidR="00C47ED9">
        <w:rPr>
          <w:noProof/>
          <w:lang w:val="en-US"/>
        </w:rPr>
        <w:t>15</w:t>
      </w:r>
      <w:r w:rsidR="00C47ED9">
        <w:rPr>
          <w:lang w:val="en-US"/>
        </w:rPr>
        <w:fldChar w:fldCharType="end"/>
      </w:r>
      <w:r w:rsidR="00C47ED9">
        <w:rPr>
          <w:lang w:val="en-US"/>
        </w:rPr>
        <w:t xml:space="preserve"> shows number of colonies counted as well as PE. </w:t>
      </w:r>
      <w:r w:rsidR="00275D47">
        <w:rPr>
          <w:lang w:val="en-US"/>
        </w:rPr>
        <w:t>The experiments performed on the 18.11 and 20.11</w:t>
      </w:r>
      <w:r w:rsidR="00987AB7">
        <w:rPr>
          <w:lang w:val="en-US"/>
        </w:rPr>
        <w:t xml:space="preserve"> yielded the highest PE </w:t>
      </w:r>
      <w:r w:rsidR="00A64A27">
        <w:rPr>
          <w:lang w:val="en-US"/>
        </w:rPr>
        <w:t>in the range of 8-10%</w:t>
      </w:r>
      <w:r w:rsidR="00987AB7">
        <w:rPr>
          <w:lang w:val="en-US"/>
        </w:rPr>
        <w:t xml:space="preserve"> and </w:t>
      </w:r>
      <w:r w:rsidR="00987AB7">
        <w:rPr>
          <w:lang w:val="en-US"/>
        </w:rPr>
        <w:fldChar w:fldCharType="begin"/>
      </w:r>
      <w:r w:rsidR="00987AB7">
        <w:rPr>
          <w:lang w:val="en-US"/>
        </w:rPr>
        <w:instrText xml:space="preserve"> REF _Ref105830276 \h </w:instrText>
      </w:r>
      <w:r w:rsidR="00987AB7">
        <w:rPr>
          <w:lang w:val="en-US"/>
        </w:rPr>
      </w:r>
      <w:r w:rsidR="00987AB7">
        <w:rPr>
          <w:lang w:val="en-US"/>
        </w:rPr>
        <w:fldChar w:fldCharType="separate"/>
      </w:r>
      <w:r w:rsidR="00987AB7" w:rsidRPr="009E52B4">
        <w:rPr>
          <w:lang w:val="en-US"/>
        </w:rPr>
        <w:t xml:space="preserve">Table </w:t>
      </w:r>
      <w:r w:rsidR="00987AB7">
        <w:rPr>
          <w:noProof/>
          <w:lang w:val="en-US"/>
        </w:rPr>
        <w:t>3</w:t>
      </w:r>
      <w:r w:rsidR="00987AB7">
        <w:rPr>
          <w:lang w:val="en-US"/>
        </w:rPr>
        <w:noBreakHyphen/>
      </w:r>
      <w:r w:rsidR="00987AB7">
        <w:rPr>
          <w:noProof/>
          <w:lang w:val="en-US"/>
        </w:rPr>
        <w:t>3</w:t>
      </w:r>
      <w:r w:rsidR="00987AB7">
        <w:rPr>
          <w:lang w:val="en-US"/>
        </w:rPr>
        <w:fldChar w:fldCharType="end"/>
      </w:r>
      <w:r w:rsidR="00987AB7">
        <w:rPr>
          <w:lang w:val="en-US"/>
        </w:rPr>
        <w:t xml:space="preserve"> shows that</w:t>
      </w:r>
      <w:r w:rsidR="00F443BA">
        <w:rPr>
          <w:lang w:val="en-US"/>
        </w:rPr>
        <w:t xml:space="preserve"> the control flasks from</w:t>
      </w:r>
      <w:r w:rsidR="00987AB7">
        <w:rPr>
          <w:lang w:val="en-US"/>
        </w:rPr>
        <w:t xml:space="preserve"> these two experiments were not significantly different (p-value 0.581)</w:t>
      </w:r>
      <w:r w:rsidR="00F443BA">
        <w:rPr>
          <w:lang w:val="en-US"/>
        </w:rPr>
        <w:t>.</w:t>
      </w:r>
      <w:r w:rsidR="00027646" w:rsidRPr="00027646">
        <w:rPr>
          <w:noProof/>
          <w:lang w:val="en-US"/>
        </w:rPr>
        <w:t xml:space="preserve"> </w:t>
      </w:r>
    </w:p>
    <w:p w14:paraId="666714CF" w14:textId="3CF4CE85" w:rsidR="00027646" w:rsidRDefault="00027646" w:rsidP="004D7B5D">
      <w:pPr>
        <w:pStyle w:val="Caption"/>
        <w:keepNext/>
        <w:spacing w:line="360" w:lineRule="auto"/>
        <w:rPr>
          <w:lang w:val="en-US"/>
        </w:rPr>
      </w:pPr>
      <w:bookmarkStart w:id="215" w:name="_Ref105830276"/>
    </w:p>
    <w:p w14:paraId="6EC74EE2" w14:textId="1A671F0C" w:rsidR="00027646" w:rsidRDefault="00027646" w:rsidP="004D7B5D">
      <w:pPr>
        <w:pStyle w:val="Caption"/>
        <w:keepNext/>
        <w:spacing w:line="360" w:lineRule="auto"/>
        <w:rPr>
          <w:lang w:val="en-US"/>
        </w:rPr>
      </w:pPr>
    </w:p>
    <w:p w14:paraId="3D14D4E6" w14:textId="3141C702" w:rsidR="00027646" w:rsidRDefault="00027646" w:rsidP="004D7B5D">
      <w:pPr>
        <w:pStyle w:val="Caption"/>
        <w:keepNext/>
        <w:spacing w:line="360" w:lineRule="auto"/>
        <w:rPr>
          <w:lang w:val="en-US"/>
        </w:rPr>
      </w:pPr>
    </w:p>
    <w:p w14:paraId="0387117D" w14:textId="4C2A8185" w:rsidR="00027646" w:rsidRDefault="00027646" w:rsidP="004D7B5D">
      <w:pPr>
        <w:pStyle w:val="Caption"/>
        <w:keepNext/>
        <w:spacing w:line="360" w:lineRule="auto"/>
        <w:rPr>
          <w:lang w:val="en-US"/>
        </w:rPr>
      </w:pPr>
    </w:p>
    <w:p w14:paraId="75DE0B1B" w14:textId="77777777" w:rsidR="00027646" w:rsidRDefault="00027646" w:rsidP="004D7B5D">
      <w:pPr>
        <w:pStyle w:val="Caption"/>
        <w:keepNext/>
        <w:spacing w:line="360" w:lineRule="auto"/>
        <w:rPr>
          <w:lang w:val="en-US"/>
        </w:rPr>
      </w:pPr>
    </w:p>
    <w:p w14:paraId="42D1D59D" w14:textId="77777777" w:rsidR="00027646" w:rsidRDefault="00027646" w:rsidP="00027646">
      <w:pPr>
        <w:rPr>
          <w:lang w:val="en-US"/>
        </w:rPr>
      </w:pPr>
    </w:p>
    <w:p w14:paraId="50C956C3" w14:textId="77777777" w:rsidR="00027646" w:rsidRPr="00027646" w:rsidRDefault="00027646" w:rsidP="00027646">
      <w:pPr>
        <w:rPr>
          <w:lang w:val="en-US"/>
        </w:rPr>
      </w:pPr>
    </w:p>
    <w:p w14:paraId="39CF5619" w14:textId="4C4281B2" w:rsidR="00885EA9" w:rsidRPr="009E52B4" w:rsidRDefault="00885EA9" w:rsidP="004D7B5D">
      <w:pPr>
        <w:pStyle w:val="Caption"/>
        <w:keepNext/>
        <w:spacing w:line="360" w:lineRule="auto"/>
        <w:rPr>
          <w:lang w:val="en-US"/>
        </w:rPr>
      </w:pPr>
      <w:r w:rsidRPr="009E52B4">
        <w:rPr>
          <w:lang w:val="en-US"/>
        </w:rPr>
        <w:lastRenderedPageBreak/>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3</w:t>
      </w:r>
      <w:r w:rsidR="00CF695D">
        <w:rPr>
          <w:lang w:val="en-US"/>
        </w:rPr>
        <w:fldChar w:fldCharType="end"/>
      </w:r>
      <w:bookmarkEnd w:id="215"/>
      <w:r w:rsidRPr="009E52B4">
        <w:rPr>
          <w:lang w:val="en-US"/>
        </w:rPr>
        <w:t>.</w:t>
      </w:r>
      <w:r w:rsidR="00CE0731">
        <w:rPr>
          <w:lang w:val="en-US"/>
        </w:rPr>
        <w:t xml:space="preserve"> </w:t>
      </w:r>
      <w:r w:rsidR="00F20AA8">
        <w:rPr>
          <w:lang w:val="en-US"/>
        </w:rPr>
        <w:t>Four cell experiments were performed and each experiment irradiated cells in four positions</w:t>
      </w:r>
      <w:r w:rsidR="00E20E52">
        <w:rPr>
          <w:lang w:val="en-US"/>
        </w:rPr>
        <w:t xml:space="preserve"> </w:t>
      </w:r>
      <w:proofErr w:type="gramStart"/>
      <w:r w:rsidR="00E20E52">
        <w:rPr>
          <w:lang w:val="en-US"/>
        </w:rPr>
        <w:t>A,B</w:t>
      </w:r>
      <w:proofErr w:type="gramEnd"/>
      <w:r w:rsidR="00E20E52">
        <w:rPr>
          <w:lang w:val="en-US"/>
        </w:rPr>
        <w:t>,C and D. The cell flasks were scanned and segmented and b</w:t>
      </w:r>
      <w:r w:rsidR="00400540">
        <w:rPr>
          <w:lang w:val="en-US"/>
        </w:rPr>
        <w:t>ased on the number of colonies found in segmented control flasks</w:t>
      </w:r>
      <w:r w:rsidR="009B4008">
        <w:rPr>
          <w:lang w:val="en-US"/>
        </w:rPr>
        <w:t>, an ANOVA test was performed between the groups of data that appeared to be closest</w:t>
      </w:r>
      <w:r w:rsidR="00C75602">
        <w:rPr>
          <w:lang w:val="en-US"/>
        </w:rPr>
        <w:t xml:space="preserve">. </w:t>
      </w:r>
      <w:r w:rsidR="00D74C75">
        <w:rPr>
          <w:lang w:val="en-US"/>
        </w:rPr>
        <w:t xml:space="preserve">The P-values from this test is seen in the third row. </w:t>
      </w:r>
    </w:p>
    <w:tbl>
      <w:tblPr>
        <w:tblStyle w:val="TableGrid"/>
        <w:tblW w:w="0" w:type="auto"/>
        <w:tblLook w:val="04A0" w:firstRow="1" w:lastRow="0" w:firstColumn="1" w:lastColumn="0" w:noHBand="0" w:noVBand="1"/>
      </w:tblPr>
      <w:tblGrid>
        <w:gridCol w:w="2411"/>
        <w:gridCol w:w="1364"/>
        <w:gridCol w:w="1530"/>
        <w:gridCol w:w="1530"/>
        <w:gridCol w:w="1440"/>
      </w:tblGrid>
      <w:tr w:rsidR="00B948FF" w14:paraId="36B227A6" w14:textId="77777777" w:rsidTr="00E20E52">
        <w:tc>
          <w:tcPr>
            <w:tcW w:w="2411" w:type="dxa"/>
          </w:tcPr>
          <w:p w14:paraId="6B0F63F6" w14:textId="77777777" w:rsidR="00AA3527" w:rsidRDefault="00AA3527" w:rsidP="004D7B5D">
            <w:pPr>
              <w:spacing w:line="360" w:lineRule="auto"/>
              <w:rPr>
                <w:lang w:val="en-US"/>
              </w:rPr>
            </w:pPr>
          </w:p>
        </w:tc>
        <w:tc>
          <w:tcPr>
            <w:tcW w:w="1364" w:type="dxa"/>
          </w:tcPr>
          <w:p w14:paraId="15823B5C" w14:textId="7530C556" w:rsidR="00AA3527" w:rsidRDefault="00AA3527" w:rsidP="004D7B5D">
            <w:pPr>
              <w:spacing w:line="360" w:lineRule="auto"/>
              <w:rPr>
                <w:lang w:val="en-US"/>
              </w:rPr>
            </w:pPr>
            <w:r>
              <w:rPr>
                <w:lang w:val="en-US"/>
              </w:rPr>
              <w:t>18.11.2019</w:t>
            </w:r>
          </w:p>
        </w:tc>
        <w:tc>
          <w:tcPr>
            <w:tcW w:w="1530" w:type="dxa"/>
          </w:tcPr>
          <w:p w14:paraId="402C03BA" w14:textId="65E3B83E" w:rsidR="00AA3527" w:rsidRDefault="00AA3527" w:rsidP="004D7B5D">
            <w:pPr>
              <w:spacing w:line="360" w:lineRule="auto"/>
              <w:rPr>
                <w:lang w:val="en-US"/>
              </w:rPr>
            </w:pPr>
            <w:r>
              <w:rPr>
                <w:lang w:val="en-US"/>
              </w:rPr>
              <w:t>20.11.2019</w:t>
            </w:r>
          </w:p>
        </w:tc>
        <w:tc>
          <w:tcPr>
            <w:tcW w:w="1530" w:type="dxa"/>
          </w:tcPr>
          <w:p w14:paraId="7397BF19" w14:textId="16781411" w:rsidR="00AA3527" w:rsidRDefault="00AA3527" w:rsidP="004D7B5D">
            <w:pPr>
              <w:spacing w:line="360" w:lineRule="auto"/>
              <w:rPr>
                <w:lang w:val="en-US"/>
              </w:rPr>
            </w:pPr>
            <w:r>
              <w:rPr>
                <w:lang w:val="en-US"/>
              </w:rPr>
              <w:t>03.01.2019</w:t>
            </w:r>
          </w:p>
        </w:tc>
        <w:tc>
          <w:tcPr>
            <w:tcW w:w="1440" w:type="dxa"/>
          </w:tcPr>
          <w:p w14:paraId="1F8B1BB1" w14:textId="1C743B62" w:rsidR="00AA3527" w:rsidRDefault="00AA3527" w:rsidP="004D7B5D">
            <w:pPr>
              <w:spacing w:line="360" w:lineRule="auto"/>
              <w:rPr>
                <w:lang w:val="en-US"/>
              </w:rPr>
            </w:pPr>
            <w:r>
              <w:rPr>
                <w:lang w:val="en-US"/>
              </w:rPr>
              <w:t>17.12.2020</w:t>
            </w:r>
          </w:p>
        </w:tc>
      </w:tr>
      <w:tr w:rsidR="00B948FF" w14:paraId="100B1AD3" w14:textId="77777777" w:rsidTr="00E20E52">
        <w:tc>
          <w:tcPr>
            <w:tcW w:w="2411" w:type="dxa"/>
          </w:tcPr>
          <w:p w14:paraId="679DC0BA" w14:textId="5FA7A5A3" w:rsidR="00AA3527" w:rsidRDefault="00AA3527" w:rsidP="004D7B5D">
            <w:pPr>
              <w:spacing w:line="360" w:lineRule="auto"/>
              <w:rPr>
                <w:lang w:val="en-US"/>
              </w:rPr>
            </w:pPr>
            <w:r>
              <w:rPr>
                <w:lang w:val="en-US"/>
              </w:rPr>
              <w:t>Ctrl flask counted colonies</w:t>
            </w:r>
            <w:r w:rsidR="00CE0731">
              <w:rPr>
                <w:lang w:val="en-US"/>
              </w:rPr>
              <w:t xml:space="preserve"> position (</w:t>
            </w:r>
            <w:proofErr w:type="gramStart"/>
            <w:r w:rsidR="00CE0731">
              <w:rPr>
                <w:lang w:val="en-US"/>
              </w:rPr>
              <w:t>A,B</w:t>
            </w:r>
            <w:proofErr w:type="gramEnd"/>
            <w:r w:rsidR="00CE0731">
              <w:rPr>
                <w:lang w:val="en-US"/>
              </w:rPr>
              <w:t>,C,D)</w:t>
            </w:r>
          </w:p>
        </w:tc>
        <w:tc>
          <w:tcPr>
            <w:tcW w:w="1364" w:type="dxa"/>
            <w:tcBorders>
              <w:bottom w:val="single" w:sz="4" w:space="0" w:color="auto"/>
            </w:tcBorders>
          </w:tcPr>
          <w:p w14:paraId="569C14D9" w14:textId="2EEF364D" w:rsidR="00AA3527" w:rsidRDefault="008649A1" w:rsidP="004D7B5D">
            <w:pPr>
              <w:spacing w:line="360" w:lineRule="auto"/>
              <w:rPr>
                <w:lang w:val="en-US"/>
              </w:rPr>
            </w:pPr>
            <w:r w:rsidRPr="008649A1">
              <w:rPr>
                <w:lang w:val="en-US"/>
              </w:rPr>
              <w:t>3142</w:t>
            </w:r>
            <w:r w:rsidR="008B68B6">
              <w:rPr>
                <w:lang w:val="en-US"/>
              </w:rPr>
              <w:t>,</w:t>
            </w:r>
            <w:r w:rsidRPr="008649A1">
              <w:rPr>
                <w:lang w:val="en-US"/>
              </w:rPr>
              <w:t xml:space="preserve"> 2976</w:t>
            </w:r>
            <w:r w:rsidR="008B68B6">
              <w:rPr>
                <w:lang w:val="en-US"/>
              </w:rPr>
              <w:t>,</w:t>
            </w:r>
            <w:r w:rsidRPr="008649A1">
              <w:rPr>
                <w:lang w:val="en-US"/>
              </w:rPr>
              <w:t xml:space="preserve"> 3042</w:t>
            </w:r>
            <w:r w:rsidR="008B68B6">
              <w:rPr>
                <w:lang w:val="en-US"/>
              </w:rPr>
              <w:t>,</w:t>
            </w:r>
            <w:r w:rsidRPr="008649A1">
              <w:rPr>
                <w:lang w:val="en-US"/>
              </w:rPr>
              <w:t xml:space="preserve"> 2825</w:t>
            </w:r>
          </w:p>
        </w:tc>
        <w:tc>
          <w:tcPr>
            <w:tcW w:w="1530" w:type="dxa"/>
            <w:tcBorders>
              <w:bottom w:val="single" w:sz="4" w:space="0" w:color="auto"/>
            </w:tcBorders>
          </w:tcPr>
          <w:p w14:paraId="3CD8AF2F" w14:textId="285F6B21" w:rsidR="00AA3527" w:rsidRDefault="008649A1" w:rsidP="004D7B5D">
            <w:pPr>
              <w:spacing w:line="360" w:lineRule="auto"/>
              <w:rPr>
                <w:lang w:val="en-US"/>
              </w:rPr>
            </w:pPr>
            <w:r w:rsidRPr="008649A1">
              <w:rPr>
                <w:lang w:val="en-US"/>
              </w:rPr>
              <w:t>3161</w:t>
            </w:r>
            <w:r w:rsidR="008B68B6">
              <w:rPr>
                <w:lang w:val="en-US"/>
              </w:rPr>
              <w:t>,</w:t>
            </w:r>
            <w:r w:rsidRPr="008649A1">
              <w:rPr>
                <w:lang w:val="en-US"/>
              </w:rPr>
              <w:t xml:space="preserve"> 2825</w:t>
            </w:r>
            <w:r w:rsidR="008B68B6">
              <w:rPr>
                <w:lang w:val="en-US"/>
              </w:rPr>
              <w:t>,</w:t>
            </w:r>
            <w:r w:rsidRPr="008649A1">
              <w:rPr>
                <w:lang w:val="en-US"/>
              </w:rPr>
              <w:t xml:space="preserve"> 2913</w:t>
            </w:r>
            <w:r w:rsidR="00354E8C">
              <w:rPr>
                <w:lang w:val="en-US"/>
              </w:rPr>
              <w:t>,</w:t>
            </w:r>
            <w:r w:rsidRPr="008649A1">
              <w:rPr>
                <w:lang w:val="en-US"/>
              </w:rPr>
              <w:t xml:space="preserve"> 2849</w:t>
            </w:r>
          </w:p>
        </w:tc>
        <w:tc>
          <w:tcPr>
            <w:tcW w:w="1530" w:type="dxa"/>
          </w:tcPr>
          <w:p w14:paraId="5FC57C8F" w14:textId="4E442C2C" w:rsidR="00AA3527" w:rsidRDefault="008649A1" w:rsidP="004D7B5D">
            <w:pPr>
              <w:spacing w:line="360" w:lineRule="auto"/>
              <w:rPr>
                <w:lang w:val="en-US"/>
              </w:rPr>
            </w:pPr>
            <w:r w:rsidRPr="008649A1">
              <w:rPr>
                <w:lang w:val="en-US"/>
              </w:rPr>
              <w:t>1547</w:t>
            </w:r>
            <w:r w:rsidR="00354E8C">
              <w:rPr>
                <w:lang w:val="en-US"/>
              </w:rPr>
              <w:t>,</w:t>
            </w:r>
            <w:r w:rsidRPr="008649A1">
              <w:rPr>
                <w:lang w:val="en-US"/>
              </w:rPr>
              <w:t xml:space="preserve"> 1495</w:t>
            </w:r>
            <w:r w:rsidR="00354E8C">
              <w:rPr>
                <w:lang w:val="en-US"/>
              </w:rPr>
              <w:t>,</w:t>
            </w:r>
            <w:r w:rsidRPr="008649A1">
              <w:rPr>
                <w:lang w:val="en-US"/>
              </w:rPr>
              <w:t xml:space="preserve"> 1647</w:t>
            </w:r>
            <w:r w:rsidR="00354E8C">
              <w:rPr>
                <w:lang w:val="en-US"/>
              </w:rPr>
              <w:t>,</w:t>
            </w:r>
            <w:r w:rsidRPr="008649A1">
              <w:rPr>
                <w:lang w:val="en-US"/>
              </w:rPr>
              <w:t xml:space="preserve"> 1522</w:t>
            </w:r>
          </w:p>
        </w:tc>
        <w:tc>
          <w:tcPr>
            <w:tcW w:w="1440" w:type="dxa"/>
          </w:tcPr>
          <w:p w14:paraId="364855AA" w14:textId="4997B2B9" w:rsidR="00AA3527" w:rsidRDefault="00412F47" w:rsidP="004D7B5D">
            <w:pPr>
              <w:spacing w:line="360" w:lineRule="auto"/>
              <w:rPr>
                <w:lang w:val="en-US"/>
              </w:rPr>
            </w:pPr>
            <w:r w:rsidRPr="00412F47">
              <w:rPr>
                <w:lang w:val="en-US"/>
              </w:rPr>
              <w:t>2049</w:t>
            </w:r>
            <w:r w:rsidR="00354E8C">
              <w:rPr>
                <w:lang w:val="en-US"/>
              </w:rPr>
              <w:t>,</w:t>
            </w:r>
            <w:r w:rsidRPr="00412F47">
              <w:rPr>
                <w:lang w:val="en-US"/>
              </w:rPr>
              <w:t xml:space="preserve"> 1849</w:t>
            </w:r>
            <w:r w:rsidR="00354E8C">
              <w:rPr>
                <w:lang w:val="en-US"/>
              </w:rPr>
              <w:t>,</w:t>
            </w:r>
            <w:r w:rsidRPr="00412F47">
              <w:rPr>
                <w:lang w:val="en-US"/>
              </w:rPr>
              <w:t xml:space="preserve"> 1944</w:t>
            </w:r>
            <w:r w:rsidR="00354E8C">
              <w:rPr>
                <w:lang w:val="en-US"/>
              </w:rPr>
              <w:t>,</w:t>
            </w:r>
            <w:r w:rsidRPr="00412F47">
              <w:rPr>
                <w:lang w:val="en-US"/>
              </w:rPr>
              <w:t xml:space="preserve"> 1905</w:t>
            </w:r>
          </w:p>
        </w:tc>
      </w:tr>
      <w:tr w:rsidR="00B948FF" w14:paraId="41F01AE9" w14:textId="77777777" w:rsidTr="00E20E52">
        <w:tc>
          <w:tcPr>
            <w:tcW w:w="2411" w:type="dxa"/>
            <w:tcBorders>
              <w:right w:val="single" w:sz="4" w:space="0" w:color="auto"/>
            </w:tcBorders>
          </w:tcPr>
          <w:p w14:paraId="25B0D425" w14:textId="045AE247" w:rsidR="00B948FF" w:rsidRDefault="00B948FF" w:rsidP="004D7B5D">
            <w:pPr>
              <w:spacing w:line="360" w:lineRule="auto"/>
              <w:rPr>
                <w:lang w:val="en-US"/>
              </w:rPr>
            </w:pPr>
            <w:r>
              <w:rPr>
                <w:lang w:val="en-US"/>
              </w:rPr>
              <w:t>Anova p-value</w:t>
            </w:r>
          </w:p>
        </w:tc>
        <w:tc>
          <w:tcPr>
            <w:tcW w:w="2894" w:type="dxa"/>
            <w:gridSpan w:val="2"/>
            <w:tcBorders>
              <w:top w:val="single" w:sz="4" w:space="0" w:color="auto"/>
              <w:left w:val="single" w:sz="4" w:space="0" w:color="auto"/>
              <w:bottom w:val="single" w:sz="4" w:space="0" w:color="auto"/>
              <w:right w:val="single" w:sz="4" w:space="0" w:color="auto"/>
            </w:tcBorders>
          </w:tcPr>
          <w:p w14:paraId="40FE839D" w14:textId="5D938701"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781120" behindDoc="0" locked="0" layoutInCell="1" allowOverlap="1" wp14:anchorId="442F0DB9" wp14:editId="34436EB5">
                      <wp:simplePos x="0" y="0"/>
                      <wp:positionH relativeFrom="column">
                        <wp:posOffset>444206</wp:posOffset>
                      </wp:positionH>
                      <wp:positionV relativeFrom="paragraph">
                        <wp:posOffset>71860</wp:posOffset>
                      </wp:positionV>
                      <wp:extent cx="568325" cy="262890"/>
                      <wp:effectExtent l="0" t="0" r="2222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262890"/>
                              </a:xfrm>
                              <a:prstGeom prst="rect">
                                <a:avLst/>
                              </a:prstGeom>
                              <a:solidFill>
                                <a:srgbClr val="FFFFFF"/>
                              </a:solidFill>
                              <a:ln w="9525">
                                <a:solidFill>
                                  <a:schemeClr val="bg1"/>
                                </a:solidFill>
                                <a:miter lim="800000"/>
                                <a:headEnd/>
                                <a:tailEnd/>
                              </a:ln>
                            </wps:spPr>
                            <wps:txbx>
                              <w:txbxContent>
                                <w:p w14:paraId="01C36436" w14:textId="2EA0F063" w:rsidR="00B948FF" w:rsidRPr="00B948FF" w:rsidRDefault="00B948FF" w:rsidP="00B948FF">
                                  <w:pPr>
                                    <w:jc w:val="center"/>
                                    <w:rPr>
                                      <w:lang w:val="en-US"/>
                                    </w:rPr>
                                  </w:pPr>
                                  <w:r w:rsidRPr="00B948FF">
                                    <w:rPr>
                                      <w:lang w:val="en-US"/>
                                    </w:rPr>
                                    <w:t>0.581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0DB9" id="Text Box 2" o:spid="_x0000_s1060" type="#_x0000_t202" style="position:absolute;margin-left:35pt;margin-top:5.65pt;width:44.75pt;height:2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" strokecolor="white [3212]">
                      <v:textbox>
                        <w:txbxContent>
                          <w:p w14:paraId="01C36436" w14:textId="2EA0F063" w:rsidR="00B948FF" w:rsidRPr="00B948FF" w:rsidRDefault="00B948FF" w:rsidP="00B948FF">
                            <w:pPr>
                              <w:jc w:val="center"/>
                              <w:rPr>
                                <w:lang w:val="en-US"/>
                              </w:rPr>
                            </w:pPr>
                            <w:r w:rsidRPr="00B948FF">
                              <w:rPr>
                                <w:lang w:val="en-US"/>
                              </w:rPr>
                              <w:t>0.581</w:t>
                            </w:r>
                          </w:p>
                        </w:txbxContent>
                      </v:textbox>
                      <w10:wrap type="square"/>
                    </v:shape>
                  </w:pict>
                </mc:Fallback>
              </mc:AlternateContent>
            </w:r>
          </w:p>
        </w:tc>
        <w:tc>
          <w:tcPr>
            <w:tcW w:w="2970" w:type="dxa"/>
            <w:gridSpan w:val="2"/>
            <w:tcBorders>
              <w:left w:val="single" w:sz="4" w:space="0" w:color="auto"/>
            </w:tcBorders>
          </w:tcPr>
          <w:p w14:paraId="0B2267AD" w14:textId="5AE31147"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782144" behindDoc="0" locked="0" layoutInCell="1" allowOverlap="1" wp14:anchorId="0ECA1049" wp14:editId="195EC324">
                      <wp:simplePos x="0" y="0"/>
                      <wp:positionH relativeFrom="column">
                        <wp:posOffset>517525</wp:posOffset>
                      </wp:positionH>
                      <wp:positionV relativeFrom="paragraph">
                        <wp:posOffset>67310</wp:posOffset>
                      </wp:positionV>
                      <wp:extent cx="695960" cy="262890"/>
                      <wp:effectExtent l="0" t="0" r="27940" b="2286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262890"/>
                              </a:xfrm>
                              <a:prstGeom prst="rect">
                                <a:avLst/>
                              </a:prstGeom>
                              <a:solidFill>
                                <a:srgbClr val="FFFFFF"/>
                              </a:solidFill>
                              <a:ln w="9525">
                                <a:solidFill>
                                  <a:schemeClr val="bg1"/>
                                </a:solidFill>
                                <a:miter lim="800000"/>
                                <a:headEnd/>
                                <a:tailEnd/>
                              </a:ln>
                            </wps:spPr>
                            <wps:txb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A1049" id="_x0000_s1061" type="#_x0000_t202" style="position:absolute;margin-left:40.75pt;margin-top:5.3pt;width:54.8pt;height:20.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" strokecolor="white [3212]">
                      <v:textbo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v:textbox>
                      <w10:wrap type="square"/>
                    </v:shape>
                  </w:pict>
                </mc:Fallback>
              </mc:AlternateContent>
            </w:r>
          </w:p>
        </w:tc>
      </w:tr>
    </w:tbl>
    <w:p w14:paraId="35A21D3F" w14:textId="28F59708" w:rsidR="00286A02" w:rsidRDefault="0060549C" w:rsidP="004D7B5D">
      <w:pPr>
        <w:spacing w:line="360" w:lineRule="auto"/>
        <w:rPr>
          <w:lang w:val="en-US"/>
        </w:rPr>
      </w:pPr>
      <w:r>
        <w:rPr>
          <w:noProof/>
        </w:rPr>
        <mc:AlternateContent>
          <mc:Choice Requires="wpg">
            <w:drawing>
              <wp:anchor distT="0" distB="0" distL="114300" distR="114300" simplePos="0" relativeHeight="251932672" behindDoc="0" locked="0" layoutInCell="1" allowOverlap="1" wp14:anchorId="47C5FE21" wp14:editId="001C90AF">
                <wp:simplePos x="0" y="0"/>
                <wp:positionH relativeFrom="margin">
                  <wp:posOffset>-114335</wp:posOffset>
                </wp:positionH>
                <wp:positionV relativeFrom="paragraph">
                  <wp:posOffset>1893742</wp:posOffset>
                </wp:positionV>
                <wp:extent cx="6289040" cy="4191635"/>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9040" cy="4191635"/>
                          <a:chOff x="2523" y="5935"/>
                          <a:chExt cx="7618" cy="5079"/>
                        </a:xfrm>
                      </wpg:grpSpPr>
                      <pic:pic xmlns:pic="http://schemas.openxmlformats.org/drawingml/2006/picture">
                        <pic:nvPicPr>
                          <pic:cNvPr id="243"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523" y="5935"/>
                            <a:ext cx="3837" cy="49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374" y="5982"/>
                            <a:ext cx="3767" cy="50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F0D0C0" id="Group 241" o:spid="_x0000_s1026" style="position:absolute;margin-left:-9pt;margin-top:149.1pt;width:495.2pt;height:330.05pt;z-index:251932672;mso-position-horizontal-relative:margin" coordorigin="2523,5935" coordsize="7618,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523;top:5935;width:3837;height: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">
                  <v:imagedata r:id="rId82" o:title=""/>
                </v:shape>
                <v:shape id="Picture 15" o:spid="_x0000_s1028" type="#_x0000_t75" style="position:absolute;left:6374;top:5982;width:3767;height: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">
                  <v:imagedata r:id="rId83" o:title=""/>
                </v:shape>
                <w10:wrap anchorx="margin"/>
              </v:group>
            </w:pict>
          </mc:Fallback>
        </mc:AlternateContent>
      </w:r>
      <w:r w:rsidR="00286A02">
        <w:rPr>
          <w:lang w:val="en-US"/>
        </w:rPr>
        <w:t xml:space="preserve">Following data acquisition, image registration was necessary to align the </w:t>
      </w:r>
      <w:r w:rsidR="00916ED5">
        <w:rPr>
          <w:lang w:val="en-US"/>
        </w:rPr>
        <w:t xml:space="preserve">cell flasks to the dosimetry map. </w:t>
      </w:r>
      <w:r w:rsidR="00C71734">
        <w:rPr>
          <w:lang w:val="en-US"/>
        </w:rPr>
        <w:t>Preprocessing steps were made to increase the similarity between these images</w:t>
      </w:r>
      <w:r w:rsidR="00123D3D">
        <w:rPr>
          <w:lang w:val="en-US"/>
        </w:rPr>
        <w:t xml:space="preserve"> </w:t>
      </w:r>
      <w:r w:rsidR="008C4AA4">
        <w:rPr>
          <w:lang w:val="en-US"/>
        </w:rPr>
        <w:t xml:space="preserve">before the RIGID BODY registration was performed. </w:t>
      </w:r>
      <w:r w:rsidR="00123D3D">
        <w:rPr>
          <w:lang w:val="en-US"/>
        </w:rPr>
        <w:t xml:space="preserve">Following </w:t>
      </w:r>
      <w:r w:rsidR="00AB1C0C">
        <w:rPr>
          <w:lang w:val="en-US"/>
        </w:rPr>
        <w:t>registration,</w:t>
      </w:r>
      <w:r w:rsidR="00123D3D">
        <w:rPr>
          <w:lang w:val="en-US"/>
        </w:rPr>
        <w:t xml:space="preserve"> the </w:t>
      </w:r>
      <w:r w:rsidR="009529F0">
        <w:rPr>
          <w:lang w:val="en-US"/>
        </w:rPr>
        <w:t>transformation matrix was applied to the mean dose map</w:t>
      </w:r>
      <w:r w:rsidR="00AB1C0C">
        <w:rPr>
          <w:lang w:val="en-US"/>
        </w:rPr>
        <w:t xml:space="preserve">. </w:t>
      </w:r>
      <w:r w:rsidR="00CE2EA6">
        <w:rPr>
          <w:lang w:val="en-US"/>
        </w:rPr>
        <w:fldChar w:fldCharType="begin"/>
      </w:r>
      <w:r w:rsidR="00CE2EA6">
        <w:rPr>
          <w:lang w:val="en-US"/>
        </w:rPr>
        <w:instrText xml:space="preserve"> REF _Ref105840225 \h </w:instrText>
      </w:r>
      <w:r w:rsidR="00CE2EA6">
        <w:rPr>
          <w:lang w:val="en-US"/>
        </w:rPr>
      </w:r>
      <w:r w:rsidR="00CE2EA6">
        <w:rPr>
          <w:lang w:val="en-US"/>
        </w:rPr>
        <w:fldChar w:fldCharType="separate"/>
      </w:r>
      <w:r w:rsidR="00CE2EA6" w:rsidRPr="00A215EC">
        <w:rPr>
          <w:lang w:val="en-US"/>
        </w:rPr>
        <w:t xml:space="preserve">Figure </w:t>
      </w:r>
      <w:r w:rsidR="00CE2EA6" w:rsidRPr="00A215EC">
        <w:rPr>
          <w:noProof/>
          <w:lang w:val="en-US"/>
        </w:rPr>
        <w:t>3</w:t>
      </w:r>
      <w:r w:rsidR="00CE2EA6" w:rsidRPr="00A215EC">
        <w:rPr>
          <w:lang w:val="en-US"/>
        </w:rPr>
        <w:noBreakHyphen/>
      </w:r>
      <w:r w:rsidR="00CE2EA6" w:rsidRPr="00A215EC">
        <w:rPr>
          <w:noProof/>
          <w:lang w:val="en-US"/>
        </w:rPr>
        <w:t>16</w:t>
      </w:r>
      <w:r w:rsidR="00CE2EA6">
        <w:rPr>
          <w:lang w:val="en-US"/>
        </w:rPr>
        <w:fldChar w:fldCharType="end"/>
      </w:r>
      <w:r w:rsidR="00EF1247">
        <w:rPr>
          <w:lang w:val="en-US"/>
        </w:rPr>
        <w:t xml:space="preserve"> shows </w:t>
      </w:r>
      <w:r w:rsidR="00757B2E">
        <w:rPr>
          <w:lang w:val="en-US"/>
        </w:rPr>
        <w:t>all steps taken under registration</w:t>
      </w:r>
      <w:r w:rsidR="001919AC">
        <w:rPr>
          <w:lang w:val="en-US"/>
        </w:rPr>
        <w:t xml:space="preserve">. The top images </w:t>
      </w:r>
      <w:r w:rsidR="00D54772">
        <w:rPr>
          <w:lang w:val="en-US"/>
        </w:rPr>
        <w:t>show</w:t>
      </w:r>
      <w:r w:rsidR="001919AC">
        <w:rPr>
          <w:lang w:val="en-US"/>
        </w:rPr>
        <w:t xml:space="preserve"> alteration of t</w:t>
      </w:r>
      <w:r w:rsidR="00521865">
        <w:rPr>
          <w:lang w:val="en-US"/>
        </w:rPr>
        <w:t xml:space="preserve">he films for </w:t>
      </w:r>
      <w:r w:rsidR="002B0242">
        <w:rPr>
          <w:lang w:val="en-US"/>
        </w:rPr>
        <w:t>increased similarities between</w:t>
      </w:r>
      <w:r w:rsidR="00962A6C">
        <w:rPr>
          <w:lang w:val="en-US"/>
        </w:rPr>
        <w:t xml:space="preserve"> reference</w:t>
      </w:r>
      <w:r w:rsidR="002B0242">
        <w:rPr>
          <w:lang w:val="en-US"/>
        </w:rPr>
        <w:t xml:space="preserve"> cell flas</w:t>
      </w:r>
      <w:r w:rsidR="00962A6C">
        <w:rPr>
          <w:lang w:val="en-US"/>
        </w:rPr>
        <w:t>k</w:t>
      </w:r>
      <w:r w:rsidR="002B0242">
        <w:rPr>
          <w:lang w:val="en-US"/>
        </w:rPr>
        <w:t xml:space="preserve"> and dosimetry film. The bottom images show the match between the mean dose map and </w:t>
      </w:r>
      <w:r w:rsidR="00962A6C">
        <w:rPr>
          <w:lang w:val="en-US"/>
        </w:rPr>
        <w:t xml:space="preserve">the reference cell flask before and after registration. </w:t>
      </w:r>
    </w:p>
    <w:p w14:paraId="5CA87442" w14:textId="097A03EF" w:rsidR="00807A95" w:rsidRPr="00B64F73" w:rsidRDefault="00807A95" w:rsidP="00807A95">
      <w:pPr>
        <w:keepNext/>
        <w:spacing w:line="360" w:lineRule="auto"/>
        <w:rPr>
          <w:lang w:val="en-US"/>
        </w:rPr>
      </w:pPr>
    </w:p>
    <w:p w14:paraId="072118C7" w14:textId="561D4698" w:rsidR="00B64F73" w:rsidRPr="00B64F73" w:rsidRDefault="00B64F73" w:rsidP="00807A95">
      <w:pPr>
        <w:keepNext/>
        <w:spacing w:line="360" w:lineRule="auto"/>
        <w:rPr>
          <w:lang w:val="en-US"/>
        </w:rPr>
      </w:pPr>
    </w:p>
    <w:p w14:paraId="294F2B5A" w14:textId="04B3CDE3" w:rsidR="00E36AD6" w:rsidRDefault="00E36AD6" w:rsidP="004D7B5D">
      <w:pPr>
        <w:spacing w:line="360" w:lineRule="auto"/>
        <w:rPr>
          <w:lang w:val="en-US"/>
        </w:rPr>
      </w:pPr>
    </w:p>
    <w:p w14:paraId="527B44A8" w14:textId="6A0743E5" w:rsidR="00E36AD6" w:rsidRDefault="00E36AD6" w:rsidP="004D7B5D">
      <w:pPr>
        <w:spacing w:line="360" w:lineRule="auto"/>
        <w:rPr>
          <w:lang w:val="en-US"/>
        </w:rPr>
      </w:pPr>
    </w:p>
    <w:p w14:paraId="1F994F42" w14:textId="5DA9BBA6" w:rsidR="00E36AD6" w:rsidRDefault="00E36AD6" w:rsidP="004D7B5D">
      <w:pPr>
        <w:spacing w:line="360" w:lineRule="auto"/>
        <w:rPr>
          <w:lang w:val="en-US"/>
        </w:rPr>
      </w:pPr>
    </w:p>
    <w:p w14:paraId="41853B3A" w14:textId="2BCB9D48" w:rsidR="00E36AD6" w:rsidRDefault="00E36AD6" w:rsidP="004D7B5D">
      <w:pPr>
        <w:spacing w:line="360" w:lineRule="auto"/>
        <w:rPr>
          <w:lang w:val="en-US"/>
        </w:rPr>
      </w:pPr>
    </w:p>
    <w:p w14:paraId="18156DF9" w14:textId="77777777" w:rsidR="000343E2" w:rsidRDefault="000343E2" w:rsidP="004D7B5D">
      <w:pPr>
        <w:spacing w:line="360" w:lineRule="auto"/>
        <w:rPr>
          <w:lang w:val="en-US"/>
        </w:rPr>
      </w:pPr>
    </w:p>
    <w:p w14:paraId="757E2C7B" w14:textId="77777777" w:rsidR="000343E2" w:rsidRDefault="000343E2" w:rsidP="004D7B5D">
      <w:pPr>
        <w:spacing w:line="360" w:lineRule="auto"/>
        <w:rPr>
          <w:lang w:val="en-US"/>
        </w:rPr>
      </w:pPr>
    </w:p>
    <w:p w14:paraId="57E815E7" w14:textId="37B86717" w:rsidR="000343E2" w:rsidRDefault="000343E2" w:rsidP="004D7B5D">
      <w:pPr>
        <w:spacing w:line="360" w:lineRule="auto"/>
        <w:rPr>
          <w:lang w:val="en-US"/>
        </w:rPr>
      </w:pPr>
    </w:p>
    <w:p w14:paraId="0E83BF63" w14:textId="212508A5" w:rsidR="000343E2" w:rsidRDefault="000343E2" w:rsidP="004D7B5D">
      <w:pPr>
        <w:spacing w:line="360" w:lineRule="auto"/>
        <w:rPr>
          <w:lang w:val="en-US"/>
        </w:rPr>
      </w:pPr>
    </w:p>
    <w:p w14:paraId="330B5231" w14:textId="4D75DBF2" w:rsidR="000343E2" w:rsidRDefault="009529F0" w:rsidP="004D7B5D">
      <w:pPr>
        <w:spacing w:line="360" w:lineRule="auto"/>
        <w:rPr>
          <w:lang w:val="en-US"/>
        </w:rPr>
      </w:pPr>
      <w:r>
        <w:rPr>
          <w:noProof/>
        </w:rPr>
        <w:lastRenderedPageBreak/>
        <mc:AlternateContent>
          <mc:Choice Requires="wps">
            <w:drawing>
              <wp:anchor distT="0" distB="0" distL="114300" distR="114300" simplePos="0" relativeHeight="251934720" behindDoc="0" locked="0" layoutInCell="1" allowOverlap="1" wp14:anchorId="7D865AB7" wp14:editId="6F633377">
                <wp:simplePos x="0" y="0"/>
                <wp:positionH relativeFrom="margin">
                  <wp:align>center</wp:align>
                </wp:positionH>
                <wp:positionV relativeFrom="paragraph">
                  <wp:posOffset>98717</wp:posOffset>
                </wp:positionV>
                <wp:extent cx="6289040" cy="527222"/>
                <wp:effectExtent l="0" t="0" r="0" b="6350"/>
                <wp:wrapNone/>
                <wp:docPr id="245" name="Text Box 245"/>
                <wp:cNvGraphicFramePr/>
                <a:graphic xmlns:a="http://schemas.openxmlformats.org/drawingml/2006/main">
                  <a:graphicData uri="http://schemas.microsoft.com/office/word/2010/wordprocessingShape">
                    <wps:wsp>
                      <wps:cNvSpPr txBox="1"/>
                      <wps:spPr>
                        <a:xfrm>
                          <a:off x="0" y="0"/>
                          <a:ext cx="6289040" cy="527222"/>
                        </a:xfrm>
                        <a:prstGeom prst="rect">
                          <a:avLst/>
                        </a:prstGeom>
                        <a:solidFill>
                          <a:prstClr val="white"/>
                        </a:solidFill>
                        <a:ln>
                          <a:noFill/>
                        </a:ln>
                      </wps:spPr>
                      <wps:txbx>
                        <w:txbxContent>
                          <w:p w14:paraId="41AB9EC3" w14:textId="1D072809" w:rsidR="00B64F73" w:rsidRPr="00A215EC" w:rsidRDefault="00B64F73" w:rsidP="00B64F73">
                            <w:pPr>
                              <w:pStyle w:val="Caption"/>
                              <w:rPr>
                                <w:noProof/>
                                <w:sz w:val="24"/>
                                <w:lang w:val="en-US"/>
                              </w:rPr>
                            </w:pPr>
                            <w:bookmarkStart w:id="216" w:name="_Ref105840225"/>
                            <w:r w:rsidRPr="00A215E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16</w:t>
                            </w:r>
                            <w:r w:rsidR="00D862CB">
                              <w:rPr>
                                <w:lang w:val="en-US"/>
                              </w:rPr>
                              <w:fldChar w:fldCharType="end"/>
                            </w:r>
                            <w:bookmarkEnd w:id="216"/>
                            <w:r w:rsidRPr="00A215EC">
                              <w:rPr>
                                <w:lang w:val="en-US"/>
                              </w:rPr>
                              <w:t xml:space="preserve">. </w:t>
                            </w:r>
                            <w:r w:rsidR="00A215EC" w:rsidRPr="00A215EC">
                              <w:rPr>
                                <w:lang w:val="en-US"/>
                              </w:rPr>
                              <w:t>Preprocessing steps taken to match</w:t>
                            </w:r>
                            <w:r w:rsidR="00A215EC">
                              <w:rPr>
                                <w:lang w:val="en-US"/>
                              </w:rPr>
                              <w:t xml:space="preserve"> cell flasks and </w:t>
                            </w:r>
                            <w:r w:rsidR="00C0705A">
                              <w:rPr>
                                <w:lang w:val="en-US"/>
                              </w:rPr>
                              <w:t xml:space="preserve">dosimetry films. 1. Edges were removed. 2. </w:t>
                            </w:r>
                            <w:r w:rsidR="005B0506">
                              <w:rPr>
                                <w:lang w:val="en-US"/>
                              </w:rPr>
                              <w:t>Intensity values were changed to enhance similarities</w:t>
                            </w:r>
                            <w:r w:rsidR="008741DC">
                              <w:rPr>
                                <w:lang w:val="en-US"/>
                              </w:rPr>
                              <w:t xml:space="preserve">. 3. Rigid Body registration. 4. Small adjustments to transformation matrix for optimal alignment. </w:t>
                            </w:r>
                            <w:r w:rsidR="00BD6BF4">
                              <w:rPr>
                                <w:lang w:val="en-US"/>
                              </w:rPr>
                              <w:t xml:space="preserve">All objects in this figure were irradiated with 5 Gy nominally.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65AB7" id="Text Box 245" o:spid="_x0000_s1063" type="#_x0000_t202" style="position:absolute;margin-left:0;margin-top:7.75pt;width:495.2pt;height:41.5pt;z-index:251934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" stroked="f">
                <v:textbox inset="0,0,0,0">
                  <w:txbxContent>
                    <w:p w14:paraId="41AB9EC3" w14:textId="1D072809" w:rsidR="00B64F73" w:rsidRPr="00A215EC" w:rsidRDefault="00B64F73" w:rsidP="00B64F73">
                      <w:pPr>
                        <w:pStyle w:val="Caption"/>
                        <w:rPr>
                          <w:noProof/>
                          <w:sz w:val="24"/>
                          <w:lang w:val="en-US"/>
                        </w:rPr>
                      </w:pPr>
                      <w:bookmarkStart w:id="217" w:name="_Ref105840225"/>
                      <w:r w:rsidRPr="00A215E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16</w:t>
                      </w:r>
                      <w:r w:rsidR="00D862CB">
                        <w:rPr>
                          <w:lang w:val="en-US"/>
                        </w:rPr>
                        <w:fldChar w:fldCharType="end"/>
                      </w:r>
                      <w:bookmarkEnd w:id="217"/>
                      <w:r w:rsidRPr="00A215EC">
                        <w:rPr>
                          <w:lang w:val="en-US"/>
                        </w:rPr>
                        <w:t xml:space="preserve">. </w:t>
                      </w:r>
                      <w:r w:rsidR="00A215EC" w:rsidRPr="00A215EC">
                        <w:rPr>
                          <w:lang w:val="en-US"/>
                        </w:rPr>
                        <w:t>Preprocessing steps taken to match</w:t>
                      </w:r>
                      <w:r w:rsidR="00A215EC">
                        <w:rPr>
                          <w:lang w:val="en-US"/>
                        </w:rPr>
                        <w:t xml:space="preserve"> cell flasks and </w:t>
                      </w:r>
                      <w:r w:rsidR="00C0705A">
                        <w:rPr>
                          <w:lang w:val="en-US"/>
                        </w:rPr>
                        <w:t xml:space="preserve">dosimetry films. 1. Edges were removed. 2. </w:t>
                      </w:r>
                      <w:r w:rsidR="005B0506">
                        <w:rPr>
                          <w:lang w:val="en-US"/>
                        </w:rPr>
                        <w:t>Intensity values were changed to enhance similarities</w:t>
                      </w:r>
                      <w:r w:rsidR="008741DC">
                        <w:rPr>
                          <w:lang w:val="en-US"/>
                        </w:rPr>
                        <w:t xml:space="preserve">. 3. Rigid Body registration. 4. Small adjustments to transformation matrix for optimal alignment. </w:t>
                      </w:r>
                      <w:r w:rsidR="00BD6BF4">
                        <w:rPr>
                          <w:lang w:val="en-US"/>
                        </w:rPr>
                        <w:t xml:space="preserve">All objects in this figure were irradiated with 5 Gy nominally. </w:t>
                      </w:r>
                    </w:p>
                  </w:txbxContent>
                </v:textbox>
                <w10:wrap anchorx="margin"/>
              </v:shape>
            </w:pict>
          </mc:Fallback>
        </mc:AlternateContent>
      </w:r>
    </w:p>
    <w:p w14:paraId="127CC22C" w14:textId="3554C955" w:rsidR="00F06524" w:rsidRDefault="00F06524" w:rsidP="00F06524">
      <w:pPr>
        <w:pStyle w:val="Heading3"/>
        <w:spacing w:line="360" w:lineRule="auto"/>
        <w:rPr>
          <w:lang w:val="en-US"/>
        </w:rPr>
      </w:pPr>
      <w:bookmarkStart w:id="218" w:name="_Ref103620795"/>
      <w:bookmarkStart w:id="219" w:name="_Toc106449130"/>
      <w:r>
        <w:rPr>
          <w:lang w:val="en-US"/>
        </w:rPr>
        <w:t>1D survival</w:t>
      </w:r>
      <w:bookmarkEnd w:id="218"/>
      <w:r w:rsidR="00BA4483">
        <w:rPr>
          <w:lang w:val="en-US"/>
        </w:rPr>
        <w:t xml:space="preserve"> analysis</w:t>
      </w:r>
      <w:bookmarkEnd w:id="219"/>
    </w:p>
    <w:p w14:paraId="2E0DBAC2" w14:textId="4AF9F9C3" w:rsidR="00BA4483" w:rsidRPr="00BA4483" w:rsidRDefault="00BA4483" w:rsidP="00BA4483">
      <w:pPr>
        <w:pStyle w:val="Heading4"/>
        <w:rPr>
          <w:lang w:val="en-US"/>
        </w:rPr>
      </w:pPr>
      <w:r>
        <w:rPr>
          <w:lang w:val="en-US"/>
        </w:rPr>
        <w:t>LQ modelling</w:t>
      </w:r>
    </w:p>
    <w:p w14:paraId="1E5DBB33" w14:textId="72EA20A4" w:rsidR="00FC3759" w:rsidRPr="00FC3759" w:rsidRDefault="00F070CA" w:rsidP="00FC3759">
      <w:pPr>
        <w:rPr>
          <w:lang w:val="en-US"/>
        </w:rPr>
      </w:pPr>
      <w:bookmarkStart w:id="220" w:name="_Ref104464572"/>
      <w:r>
        <w:rPr>
          <w:lang w:val="en-US"/>
        </w:rPr>
        <w:t xml:space="preserve">Fitting the OPEN field survival data resulted in the estimated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w:t>
      </w:r>
      <w:r w:rsidR="00750176">
        <w:rPr>
          <w:rFonts w:eastAsiaTheme="minorEastAsia"/>
          <w:lang w:val="en-US"/>
        </w:rPr>
        <w:t xml:space="preserve">parameters represented in </w:t>
      </w:r>
      <w:r w:rsidR="00750176">
        <w:rPr>
          <w:rFonts w:eastAsiaTheme="minorEastAsia"/>
          <w:lang w:val="en-US"/>
        </w:rPr>
        <w:fldChar w:fldCharType="begin"/>
      </w:r>
      <w:r w:rsidR="00750176">
        <w:rPr>
          <w:rFonts w:eastAsiaTheme="minorEastAsia"/>
          <w:lang w:val="en-US"/>
        </w:rPr>
        <w:instrText xml:space="preserve"> REF _Ref106005205 \h </w:instrText>
      </w:r>
      <w:r w:rsidR="00750176">
        <w:rPr>
          <w:rFonts w:eastAsiaTheme="minorEastAsia"/>
          <w:lang w:val="en-US"/>
        </w:rPr>
      </w:r>
      <w:r w:rsidR="00750176">
        <w:rPr>
          <w:rFonts w:eastAsiaTheme="minorEastAsia"/>
          <w:lang w:val="en-US"/>
        </w:rPr>
        <w:fldChar w:fldCharType="separate"/>
      </w:r>
      <w:r w:rsidR="00750176" w:rsidRPr="00994A77">
        <w:rPr>
          <w:lang w:val="en-US"/>
        </w:rPr>
        <w:t xml:space="preserve">Table </w:t>
      </w:r>
      <w:r w:rsidR="00750176">
        <w:rPr>
          <w:noProof/>
          <w:lang w:val="en-US"/>
        </w:rPr>
        <w:t>3</w:t>
      </w:r>
      <w:r w:rsidR="00750176">
        <w:rPr>
          <w:lang w:val="en-US"/>
        </w:rPr>
        <w:noBreakHyphen/>
      </w:r>
      <w:r w:rsidR="00750176">
        <w:rPr>
          <w:noProof/>
          <w:lang w:val="en-US"/>
        </w:rPr>
        <w:t>4</w:t>
      </w:r>
      <w:r w:rsidR="00750176">
        <w:rPr>
          <w:rFonts w:eastAsiaTheme="minorEastAsia"/>
          <w:lang w:val="en-US"/>
        </w:rPr>
        <w:fldChar w:fldCharType="end"/>
      </w:r>
      <w:r w:rsidR="00E37D57">
        <w:rPr>
          <w:rFonts w:eastAsiaTheme="minorEastAsia"/>
          <w:lang w:val="en-US"/>
        </w:rPr>
        <w:t xml:space="preserve">, </w:t>
      </w:r>
      <w:r w:rsidR="00012531">
        <w:rPr>
          <w:rFonts w:eastAsiaTheme="minorEastAsia"/>
          <w:lang w:val="en-US"/>
        </w:rPr>
        <w:t>yielding</w:t>
      </w:r>
      <w:r w:rsidR="00E37D57">
        <w:rPr>
          <w:rFonts w:eastAsiaTheme="minorEastAsia"/>
          <w:lang w:val="en-US"/>
        </w:rPr>
        <w:t xml:space="preserve"> a LQ model of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SF</m:t>
            </m:r>
          </m:e>
        </m:func>
        <m:r>
          <w:rPr>
            <w:rFonts w:ascii="Cambria Math" w:eastAsiaTheme="minorEastAsia" w:hAnsi="Cambria Math"/>
            <w:lang w:val="en-US"/>
          </w:rPr>
          <m:t>= -0.06D-0.01</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oMath>
      <w:r w:rsidR="00E37D57">
        <w:rPr>
          <w:rFonts w:eastAsiaTheme="minorEastAsia"/>
          <w:lang w:val="en-US"/>
        </w:rPr>
        <w:t xml:space="preserve">, which we would use </w:t>
      </w:r>
      <w:r w:rsidR="002172E7">
        <w:rPr>
          <w:rFonts w:eastAsiaTheme="minorEastAsia"/>
          <w:lang w:val="en-US"/>
        </w:rPr>
        <w:t>to estimate predicted survival when comparing OPEN field and GRID</w:t>
      </w:r>
      <w:r w:rsidR="005D71A5">
        <w:rPr>
          <w:rFonts w:eastAsiaTheme="minorEastAsia"/>
          <w:lang w:val="en-US"/>
        </w:rPr>
        <w:t xml:space="preserve"> for equal dose</w:t>
      </w:r>
      <w:r w:rsidR="00750176">
        <w:rPr>
          <w:rFonts w:eastAsiaTheme="minorEastAsia"/>
          <w:lang w:val="en-US"/>
        </w:rPr>
        <w:t xml:space="preserve">. </w:t>
      </w:r>
      <w:r w:rsidR="00355BCD">
        <w:rPr>
          <w:rFonts w:eastAsiaTheme="minorEastAsia"/>
          <w:lang w:val="en-US"/>
        </w:rPr>
        <w:t xml:space="preserve">The </w:t>
      </w:r>
      <m:oMath>
        <m:r>
          <w:rPr>
            <w:rFonts w:ascii="Cambria Math" w:eastAsiaTheme="minorEastAsia" w:hAnsi="Cambria Math"/>
            <w:lang w:val="en-US"/>
          </w:rPr>
          <m:t>α/β</m:t>
        </m:r>
      </m:oMath>
      <w:r w:rsidR="002C10E2">
        <w:rPr>
          <w:rFonts w:eastAsiaTheme="minorEastAsia"/>
          <w:lang w:val="en-US"/>
        </w:rPr>
        <w:t xml:space="preserve">-ratio was </w:t>
      </w:r>
      <m:oMath>
        <m:r>
          <w:rPr>
            <w:rFonts w:ascii="Cambria Math" w:eastAsiaTheme="minorEastAsia" w:hAnsi="Cambria Math"/>
            <w:lang w:val="en-US"/>
          </w:rPr>
          <m:t>6±5 Gy</m:t>
        </m:r>
      </m:oMath>
      <w:r w:rsidR="002C10E2">
        <w:rPr>
          <w:rFonts w:eastAsiaTheme="minorEastAsia"/>
          <w:lang w:val="en-US"/>
        </w:rPr>
        <w:t xml:space="preserve">. </w:t>
      </w:r>
      <w:r w:rsidR="00DA71A4">
        <w:rPr>
          <w:rFonts w:eastAsiaTheme="minorEastAsia"/>
          <w:lang w:val="en-US"/>
        </w:rPr>
        <w:fldChar w:fldCharType="begin"/>
      </w:r>
      <w:r w:rsidR="00DA71A4">
        <w:rPr>
          <w:rFonts w:eastAsiaTheme="minorEastAsia"/>
          <w:lang w:val="en-US"/>
        </w:rPr>
        <w:instrText xml:space="preserve"> REF _Ref106005916 \h </w:instrText>
      </w:r>
      <w:r w:rsidR="00DA71A4">
        <w:rPr>
          <w:rFonts w:eastAsiaTheme="minorEastAsia"/>
          <w:lang w:val="en-US"/>
        </w:rPr>
      </w:r>
      <w:r w:rsidR="00DA71A4">
        <w:rPr>
          <w:rFonts w:eastAsiaTheme="minorEastAsia"/>
          <w:lang w:val="en-US"/>
        </w:rPr>
        <w:fldChar w:fldCharType="separate"/>
      </w:r>
      <w:r w:rsidR="00DA71A4" w:rsidRPr="00FF5190">
        <w:rPr>
          <w:lang w:val="en-US"/>
        </w:rPr>
        <w:t xml:space="preserve">Figure </w:t>
      </w:r>
      <w:r w:rsidR="00DA71A4">
        <w:rPr>
          <w:noProof/>
          <w:lang w:val="en-US"/>
        </w:rPr>
        <w:t>3</w:t>
      </w:r>
      <w:r w:rsidR="00DA71A4">
        <w:rPr>
          <w:lang w:val="en-US"/>
        </w:rPr>
        <w:noBreakHyphen/>
      </w:r>
      <w:r w:rsidR="00DA71A4">
        <w:rPr>
          <w:noProof/>
          <w:lang w:val="en-US"/>
        </w:rPr>
        <w:t>17</w:t>
      </w:r>
      <w:r w:rsidR="00DA71A4">
        <w:rPr>
          <w:rFonts w:eastAsiaTheme="minorEastAsia"/>
          <w:lang w:val="en-US"/>
        </w:rPr>
        <w:fldChar w:fldCharType="end"/>
      </w:r>
      <w:r w:rsidR="00DA71A4">
        <w:rPr>
          <w:rFonts w:eastAsiaTheme="minorEastAsia"/>
          <w:lang w:val="en-US"/>
        </w:rPr>
        <w:t xml:space="preserve"> shows the</w:t>
      </w:r>
      <w:r w:rsidR="009A7790">
        <w:rPr>
          <w:rFonts w:eastAsiaTheme="minorEastAsia"/>
          <w:lang w:val="en-US"/>
        </w:rPr>
        <w:t xml:space="preserve"> log transformed</w:t>
      </w:r>
      <w:r w:rsidR="00DA71A4">
        <w:rPr>
          <w:rFonts w:eastAsiaTheme="minorEastAsia"/>
          <w:lang w:val="en-US"/>
        </w:rPr>
        <w:t xml:space="preserve"> </w:t>
      </w:r>
      <w:r w:rsidR="00C718CB">
        <w:rPr>
          <w:rFonts w:eastAsiaTheme="minorEastAsia"/>
          <w:lang w:val="en-US"/>
        </w:rPr>
        <w:t xml:space="preserve">SF </w:t>
      </w:r>
      <w:r w:rsidR="00546741">
        <w:rPr>
          <w:rFonts w:eastAsiaTheme="minorEastAsia"/>
          <w:lang w:val="en-US"/>
        </w:rPr>
        <w:t>data</w:t>
      </w:r>
      <w:r w:rsidR="00D713ED">
        <w:rPr>
          <w:rFonts w:eastAsiaTheme="minorEastAsia"/>
          <w:lang w:val="en-US"/>
        </w:rPr>
        <w:t xml:space="preserve"> observed from the </w:t>
      </w:r>
      <w:r w:rsidR="009A7790">
        <w:rPr>
          <w:rFonts w:eastAsiaTheme="minorEastAsia"/>
          <w:lang w:val="en-US"/>
        </w:rPr>
        <w:t>OPEN field irradiated cell flasks</w:t>
      </w:r>
      <w:r w:rsidR="00F45F66">
        <w:rPr>
          <w:rFonts w:eastAsiaTheme="minorEastAsia"/>
          <w:lang w:val="en-US"/>
        </w:rPr>
        <w:t xml:space="preserve"> with a regression line</w:t>
      </w:r>
      <w:r w:rsidR="00A758D7">
        <w:rPr>
          <w:rFonts w:eastAsiaTheme="minorEastAsia"/>
          <w:lang w:val="en-US"/>
        </w:rPr>
        <w:t>. The reason for the large confidence interval for 10 Gy, was that the 10 Gy data was not included in the analysis</w:t>
      </w:r>
      <w:r w:rsidR="00497A16">
        <w:rPr>
          <w:rFonts w:eastAsiaTheme="minorEastAsia"/>
          <w:lang w:val="en-US"/>
        </w:rPr>
        <w:t xml:space="preserve"> and </w:t>
      </w:r>
      <w:r w:rsidR="00063F83">
        <w:rPr>
          <w:rFonts w:eastAsiaTheme="minorEastAsia"/>
          <w:lang w:val="en-US"/>
        </w:rPr>
        <w:t xml:space="preserve">the regression line had to be extrapolated. </w:t>
      </w:r>
    </w:p>
    <w:p w14:paraId="053769F4" w14:textId="75E833D1" w:rsidR="00F33944" w:rsidRPr="00994A77" w:rsidRDefault="00F33944" w:rsidP="004D7B5D">
      <w:pPr>
        <w:pStyle w:val="Caption"/>
        <w:keepNext/>
        <w:spacing w:line="360" w:lineRule="auto"/>
        <w:rPr>
          <w:lang w:val="en-US"/>
        </w:rPr>
      </w:pPr>
      <w:bookmarkStart w:id="221" w:name="_Ref106005205"/>
      <w:r w:rsidRPr="00994A77">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4</w:t>
      </w:r>
      <w:r w:rsidR="00CF695D">
        <w:rPr>
          <w:lang w:val="en-US"/>
        </w:rPr>
        <w:fldChar w:fldCharType="end"/>
      </w:r>
      <w:bookmarkEnd w:id="220"/>
      <w:bookmarkEnd w:id="221"/>
      <w:r w:rsidRPr="00994A77">
        <w:rPr>
          <w:lang w:val="en-US"/>
        </w:rPr>
        <w:t xml:space="preserve">. </w:t>
      </w:r>
      <w:r w:rsidR="00994A77" w:rsidRPr="00994A77">
        <w:rPr>
          <w:lang w:val="en-US"/>
        </w:rPr>
        <w:t>Esti</w:t>
      </w:r>
      <w:r w:rsidR="009F2D41">
        <w:rPr>
          <w:lang w:val="en-US"/>
        </w:rPr>
        <w:t>mated fitting parameters</w:t>
      </w:r>
      <w:r w:rsidR="00994A77" w:rsidRPr="00994A77">
        <w:rPr>
          <w:lang w:val="en-US"/>
        </w:rPr>
        <w:t xml:space="preserve"> from statsmodels </w:t>
      </w:r>
      <w:r w:rsidR="00994A77">
        <w:rPr>
          <w:lang w:val="en-US"/>
        </w:rPr>
        <w:t>OLS model, after fitting the log transformed LQ model</w:t>
      </w:r>
      <w:r w:rsidR="00452E91">
        <w:rPr>
          <w:lang w:val="en-US"/>
        </w:rPr>
        <w:t xml:space="preserve"> to </w:t>
      </w:r>
      <w:r w:rsidR="002D7A2F">
        <w:rPr>
          <w:lang w:val="en-US"/>
        </w:rPr>
        <w:t>survival data normalized to control and log transformed</w:t>
      </w:r>
      <w:r w:rsidR="00994A7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1173"/>
        <w:gridCol w:w="1710"/>
        <w:gridCol w:w="990"/>
      </w:tblGrid>
      <w:tr w:rsidR="00E273F2" w14:paraId="699CB6FA" w14:textId="77777777" w:rsidTr="00F33944">
        <w:tc>
          <w:tcPr>
            <w:tcW w:w="2337" w:type="dxa"/>
            <w:tcBorders>
              <w:bottom w:val="single" w:sz="4" w:space="0" w:color="auto"/>
            </w:tcBorders>
          </w:tcPr>
          <w:p w14:paraId="425385F8" w14:textId="77777777" w:rsidR="00E273F2" w:rsidRDefault="00E273F2" w:rsidP="004D7B5D">
            <w:pPr>
              <w:spacing w:line="360" w:lineRule="auto"/>
              <w:rPr>
                <w:lang w:val="en-US"/>
              </w:rPr>
            </w:pPr>
          </w:p>
        </w:tc>
        <w:tc>
          <w:tcPr>
            <w:tcW w:w="1173" w:type="dxa"/>
            <w:tcBorders>
              <w:bottom w:val="single" w:sz="4" w:space="0" w:color="auto"/>
            </w:tcBorders>
          </w:tcPr>
          <w:p w14:paraId="19474D11" w14:textId="381F3DB3" w:rsidR="00E273F2" w:rsidRDefault="000D7C2F" w:rsidP="004D7B5D">
            <w:pPr>
              <w:spacing w:line="360" w:lineRule="auto"/>
              <w:rPr>
                <w:lang w:val="en-US"/>
              </w:rPr>
            </w:pPr>
            <w:r>
              <w:rPr>
                <w:lang w:val="en-US"/>
              </w:rPr>
              <w:t>Estimate</w:t>
            </w:r>
          </w:p>
        </w:tc>
        <w:tc>
          <w:tcPr>
            <w:tcW w:w="1710" w:type="dxa"/>
            <w:tcBorders>
              <w:bottom w:val="single" w:sz="4" w:space="0" w:color="auto"/>
            </w:tcBorders>
          </w:tcPr>
          <w:p w14:paraId="5F645413" w14:textId="1784DB10" w:rsidR="00E273F2" w:rsidRDefault="000D7C2F" w:rsidP="004D7B5D">
            <w:pPr>
              <w:spacing w:line="360" w:lineRule="auto"/>
              <w:rPr>
                <w:lang w:val="en-US"/>
              </w:rPr>
            </w:pPr>
            <w:r>
              <w:rPr>
                <w:lang w:val="en-US"/>
              </w:rPr>
              <w:t>Standard error</w:t>
            </w:r>
          </w:p>
        </w:tc>
        <w:tc>
          <w:tcPr>
            <w:tcW w:w="990" w:type="dxa"/>
            <w:tcBorders>
              <w:bottom w:val="single" w:sz="4" w:space="0" w:color="auto"/>
            </w:tcBorders>
          </w:tcPr>
          <w:p w14:paraId="26FA4102" w14:textId="78D5AEA7" w:rsidR="00E273F2" w:rsidRDefault="000D7C2F" w:rsidP="004D7B5D">
            <w:pPr>
              <w:spacing w:line="360" w:lineRule="auto"/>
              <w:rPr>
                <w:lang w:val="en-US"/>
              </w:rPr>
            </w:pPr>
            <w:r>
              <w:rPr>
                <w:lang w:val="en-US"/>
              </w:rPr>
              <w:t>p-value</w:t>
            </w:r>
          </w:p>
        </w:tc>
      </w:tr>
      <w:tr w:rsidR="00E273F2" w14:paraId="7D8D95F5" w14:textId="77777777" w:rsidTr="00F33944">
        <w:tc>
          <w:tcPr>
            <w:tcW w:w="2337" w:type="dxa"/>
            <w:tcBorders>
              <w:top w:val="single" w:sz="4" w:space="0" w:color="auto"/>
              <w:right w:val="single" w:sz="4" w:space="0" w:color="auto"/>
            </w:tcBorders>
          </w:tcPr>
          <w:p w14:paraId="3C247913" w14:textId="338AD3F8" w:rsidR="00E273F2" w:rsidRDefault="00E273F2" w:rsidP="004D7B5D">
            <w:pPr>
              <w:spacing w:line="360" w:lineRule="auto"/>
              <w:rPr>
                <w:lang w:val="en-US"/>
              </w:rPr>
            </w:pPr>
            <m:oMathPara>
              <m:oMath>
                <m:r>
                  <w:rPr>
                    <w:rFonts w:ascii="Cambria Math" w:hAnsi="Cambria Math"/>
                    <w:lang w:val="en-US"/>
                  </w:rPr>
                  <m:t>α</m:t>
                </m:r>
              </m:oMath>
            </m:oMathPara>
          </w:p>
        </w:tc>
        <w:tc>
          <w:tcPr>
            <w:tcW w:w="1173" w:type="dxa"/>
            <w:tcBorders>
              <w:top w:val="single" w:sz="4" w:space="0" w:color="auto"/>
              <w:left w:val="single" w:sz="4" w:space="0" w:color="auto"/>
            </w:tcBorders>
          </w:tcPr>
          <w:p w14:paraId="5E45A917" w14:textId="6A6023A1" w:rsidR="00E273F2" w:rsidRPr="00F33944" w:rsidRDefault="004B6C67" w:rsidP="004D7B5D">
            <w:pPr>
              <w:spacing w:line="360" w:lineRule="auto"/>
              <w:rPr>
                <w:lang w:val="en-US"/>
              </w:rPr>
            </w:pPr>
            <m:oMathPara>
              <m:oMathParaPr>
                <m:jc m:val="left"/>
              </m:oMathParaPr>
              <m:oMath>
                <m:r>
                  <w:rPr>
                    <w:rFonts w:ascii="Cambria Math" w:hAnsi="Cambria Math"/>
                    <w:lang w:val="en-US"/>
                  </w:rPr>
                  <m:t>0.06</m:t>
                </m:r>
              </m:oMath>
            </m:oMathPara>
          </w:p>
        </w:tc>
        <w:tc>
          <w:tcPr>
            <w:tcW w:w="1710" w:type="dxa"/>
            <w:tcBorders>
              <w:top w:val="single" w:sz="4" w:space="0" w:color="auto"/>
            </w:tcBorders>
          </w:tcPr>
          <w:p w14:paraId="3174B35E" w14:textId="7AB77CA4" w:rsidR="00E273F2" w:rsidRPr="00F33944" w:rsidRDefault="004B6C67" w:rsidP="004D7B5D">
            <w:pPr>
              <w:spacing w:line="360" w:lineRule="auto"/>
              <w:rPr>
                <w:lang w:val="en-US"/>
              </w:rPr>
            </w:pPr>
            <m:oMathPara>
              <m:oMathParaPr>
                <m:jc m:val="left"/>
              </m:oMathParaPr>
              <m:oMath>
                <m:r>
                  <w:rPr>
                    <w:rFonts w:ascii="Cambria Math" w:hAnsi="Cambria Math"/>
                    <w:lang w:val="en-US"/>
                  </w:rPr>
                  <m:t>0.04</m:t>
                </m:r>
              </m:oMath>
            </m:oMathPara>
          </w:p>
        </w:tc>
        <w:tc>
          <w:tcPr>
            <w:tcW w:w="990" w:type="dxa"/>
            <w:tcBorders>
              <w:top w:val="single" w:sz="4" w:space="0" w:color="auto"/>
            </w:tcBorders>
          </w:tcPr>
          <w:p w14:paraId="6511F915" w14:textId="4BDB3E08" w:rsidR="00E273F2" w:rsidRDefault="00B71F92" w:rsidP="004D7B5D">
            <w:pPr>
              <w:spacing w:line="360" w:lineRule="auto"/>
              <w:rPr>
                <w:lang w:val="en-US"/>
              </w:rPr>
            </w:pPr>
            <w:r>
              <w:rPr>
                <w:lang w:val="en-US"/>
              </w:rPr>
              <w:t>0.</w:t>
            </w:r>
            <w:r w:rsidR="00702DA5">
              <w:rPr>
                <w:lang w:val="en-US"/>
              </w:rPr>
              <w:t>061</w:t>
            </w:r>
          </w:p>
        </w:tc>
      </w:tr>
      <w:tr w:rsidR="00E273F2" w14:paraId="0A440B7C" w14:textId="77777777" w:rsidTr="00F33944">
        <w:tc>
          <w:tcPr>
            <w:tcW w:w="2337" w:type="dxa"/>
            <w:tcBorders>
              <w:right w:val="single" w:sz="4" w:space="0" w:color="auto"/>
            </w:tcBorders>
          </w:tcPr>
          <w:p w14:paraId="3BBED775" w14:textId="03C384C4" w:rsidR="00E273F2" w:rsidRDefault="00E273F2" w:rsidP="004D7B5D">
            <w:pPr>
              <w:spacing w:line="360" w:lineRule="auto"/>
              <w:rPr>
                <w:lang w:val="en-US"/>
              </w:rPr>
            </w:pPr>
            <m:oMathPara>
              <m:oMath>
                <m:r>
                  <w:rPr>
                    <w:rFonts w:ascii="Cambria Math" w:hAnsi="Cambria Math"/>
                    <w:lang w:val="en-US"/>
                  </w:rPr>
                  <m:t>β</m:t>
                </m:r>
              </m:oMath>
            </m:oMathPara>
          </w:p>
        </w:tc>
        <w:tc>
          <w:tcPr>
            <w:tcW w:w="1173" w:type="dxa"/>
            <w:tcBorders>
              <w:left w:val="single" w:sz="4" w:space="0" w:color="auto"/>
            </w:tcBorders>
          </w:tcPr>
          <w:p w14:paraId="235C7C4C" w14:textId="7882D87E"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1710" w:type="dxa"/>
          </w:tcPr>
          <w:p w14:paraId="2E192C74" w14:textId="1240F462"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990" w:type="dxa"/>
          </w:tcPr>
          <w:p w14:paraId="16CB2480" w14:textId="3DE5CDD7" w:rsidR="00E273F2" w:rsidRDefault="00B71F92" w:rsidP="004D7B5D">
            <w:pPr>
              <w:spacing w:line="360" w:lineRule="auto"/>
              <w:rPr>
                <w:lang w:val="en-US"/>
              </w:rPr>
            </w:pPr>
            <w:r>
              <w:rPr>
                <w:lang w:val="en-US"/>
              </w:rPr>
              <w:t>0.</w:t>
            </w:r>
            <w:r w:rsidR="00702DA5">
              <w:rPr>
                <w:lang w:val="en-US"/>
              </w:rPr>
              <w:t>143</w:t>
            </w:r>
          </w:p>
        </w:tc>
      </w:tr>
    </w:tbl>
    <w:p w14:paraId="6EA12C3E" w14:textId="66E9B584" w:rsidR="00FF5190" w:rsidRPr="00AA43EF" w:rsidRDefault="00F070B0" w:rsidP="00AA43EF">
      <w:pPr>
        <w:spacing w:line="360" w:lineRule="auto"/>
        <w:rPr>
          <w:lang w:val="en-US"/>
        </w:rPr>
      </w:pPr>
      <w:r>
        <w:rPr>
          <w:noProof/>
          <w:lang w:val="en-US"/>
        </w:rPr>
        <w:drawing>
          <wp:anchor distT="0" distB="0" distL="114300" distR="114300" simplePos="0" relativeHeight="251956224" behindDoc="1" locked="0" layoutInCell="1" allowOverlap="1" wp14:anchorId="185D188E" wp14:editId="451B89F1">
            <wp:simplePos x="0" y="0"/>
            <wp:positionH relativeFrom="margin">
              <wp:posOffset>-219710</wp:posOffset>
            </wp:positionH>
            <wp:positionV relativeFrom="paragraph">
              <wp:posOffset>135890</wp:posOffset>
            </wp:positionV>
            <wp:extent cx="4608195" cy="3181350"/>
            <wp:effectExtent l="0" t="0" r="1905" b="0"/>
            <wp:wrapTight wrapText="bothSides">
              <wp:wrapPolygon edited="0">
                <wp:start x="0" y="0"/>
                <wp:lineTo x="0" y="21471"/>
                <wp:lineTo x="21520" y="21471"/>
                <wp:lineTo x="2152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08195"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1" locked="0" layoutInCell="1" allowOverlap="1" wp14:anchorId="3764DA2F" wp14:editId="2ACA243A">
                <wp:simplePos x="0" y="0"/>
                <wp:positionH relativeFrom="margin">
                  <wp:align>right</wp:align>
                </wp:positionH>
                <wp:positionV relativeFrom="paragraph">
                  <wp:posOffset>513715</wp:posOffset>
                </wp:positionV>
                <wp:extent cx="1381125" cy="635"/>
                <wp:effectExtent l="0" t="0" r="9525" b="2540"/>
                <wp:wrapTight wrapText="bothSides">
                  <wp:wrapPolygon edited="0">
                    <wp:start x="0" y="0"/>
                    <wp:lineTo x="0" y="21438"/>
                    <wp:lineTo x="21451" y="21438"/>
                    <wp:lineTo x="214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34AB93B2" w14:textId="124ED154" w:rsidR="00F070B0" w:rsidRDefault="00F070B0" w:rsidP="00F070B0">
                            <w:pPr>
                              <w:pStyle w:val="Caption"/>
                              <w:spacing w:line="360" w:lineRule="auto"/>
                              <w:rPr>
                                <w:lang w:val="en-US"/>
                              </w:rPr>
                            </w:pPr>
                            <w:r w:rsidRPr="002C6A2A">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17</w:t>
                            </w:r>
                            <w:r w:rsidR="00D862CB">
                              <w:rPr>
                                <w:lang w:val="en-US"/>
                              </w:rPr>
                              <w:fldChar w:fldCharType="end"/>
                            </w:r>
                            <w:r w:rsidRPr="002C6A2A">
                              <w:rPr>
                                <w:lang w:val="en-US"/>
                              </w:rPr>
                              <w:t xml:space="preserve">. </w:t>
                            </w:r>
                            <w:r>
                              <w:rPr>
                                <w:lang w:val="en-US"/>
                              </w:rPr>
                              <w:t xml:space="preserve">Fitting OPEN field survival data from segmented cell flasks to generate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values for the LQ-model. The large confidence band seen for doses above 5 Gy stem from the lack of 10 Gy survival data.  </w:t>
                            </w:r>
                          </w:p>
                          <w:p w14:paraId="368194DB" w14:textId="354DE902" w:rsidR="00F070B0" w:rsidRPr="002C6A2A" w:rsidRDefault="00F070B0" w:rsidP="00F070B0">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4DA2F" id="Text Box 79" o:spid="_x0000_s1064" type="#_x0000_t202" style="position:absolute;margin-left:57.55pt;margin-top:40.45pt;width:108.75pt;height:.05pt;z-index:-25135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" stroked="f">
                <v:textbox style="mso-fit-shape-to-text:t" inset="0,0,0,0">
                  <w:txbxContent>
                    <w:p w14:paraId="34AB93B2" w14:textId="124ED154" w:rsidR="00F070B0" w:rsidRDefault="00F070B0" w:rsidP="00F070B0">
                      <w:pPr>
                        <w:pStyle w:val="Caption"/>
                        <w:spacing w:line="360" w:lineRule="auto"/>
                        <w:rPr>
                          <w:lang w:val="en-US"/>
                        </w:rPr>
                      </w:pPr>
                      <w:r w:rsidRPr="002C6A2A">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17</w:t>
                      </w:r>
                      <w:r w:rsidR="00D862CB">
                        <w:rPr>
                          <w:lang w:val="en-US"/>
                        </w:rPr>
                        <w:fldChar w:fldCharType="end"/>
                      </w:r>
                      <w:r w:rsidRPr="002C6A2A">
                        <w:rPr>
                          <w:lang w:val="en-US"/>
                        </w:rPr>
                        <w:t xml:space="preserve">. </w:t>
                      </w:r>
                      <w:r>
                        <w:rPr>
                          <w:lang w:val="en-US"/>
                        </w:rPr>
                        <w:t xml:space="preserve">Fitting OPEN field survival data from segmented cell flasks to generate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values for the LQ-model. The large confidence band seen for doses above 5 Gy stem from the lack of 10 Gy survival data.  </w:t>
                      </w:r>
                    </w:p>
                    <w:p w14:paraId="368194DB" w14:textId="354DE902" w:rsidR="00F070B0" w:rsidRPr="002C6A2A" w:rsidRDefault="00F070B0" w:rsidP="00F070B0">
                      <w:pPr>
                        <w:pStyle w:val="Caption"/>
                        <w:rPr>
                          <w:noProof/>
                          <w:sz w:val="24"/>
                          <w:lang w:val="en-US"/>
                        </w:rPr>
                      </w:pPr>
                    </w:p>
                  </w:txbxContent>
                </v:textbox>
                <w10:wrap type="tight" anchorx="margin"/>
              </v:shape>
            </w:pict>
          </mc:Fallback>
        </mc:AlternateContent>
      </w:r>
    </w:p>
    <w:p w14:paraId="4EFB7118" w14:textId="659FF6C5" w:rsidR="000D6787" w:rsidRDefault="00BA4483" w:rsidP="00A90354">
      <w:pPr>
        <w:pStyle w:val="Heading4"/>
        <w:rPr>
          <w:lang w:val="en-US"/>
        </w:rPr>
      </w:pPr>
      <w:r>
        <w:rPr>
          <w:lang w:val="en-US"/>
        </w:rPr>
        <w:lastRenderedPageBreak/>
        <w:t>Band analysis</w:t>
      </w:r>
    </w:p>
    <w:p w14:paraId="7CBB00C7" w14:textId="51906FF4" w:rsidR="00A90354" w:rsidRDefault="008B329F" w:rsidP="004D7B5D">
      <w:pPr>
        <w:spacing w:line="360" w:lineRule="auto"/>
        <w:rPr>
          <w:lang w:val="en-US"/>
        </w:rPr>
      </w:pPr>
      <w:r>
        <w:rPr>
          <w:noProof/>
          <w:lang w:val="en-US"/>
        </w:rPr>
        <w:drawing>
          <wp:anchor distT="0" distB="0" distL="114300" distR="114300" simplePos="0" relativeHeight="251783168" behindDoc="1" locked="0" layoutInCell="1" allowOverlap="1" wp14:anchorId="0204D6BE" wp14:editId="5C587EA2">
            <wp:simplePos x="0" y="0"/>
            <wp:positionH relativeFrom="margin">
              <wp:align>center</wp:align>
            </wp:positionH>
            <wp:positionV relativeFrom="paragraph">
              <wp:posOffset>1654350</wp:posOffset>
            </wp:positionV>
            <wp:extent cx="6492875" cy="3625850"/>
            <wp:effectExtent l="0" t="0" r="3175" b="0"/>
            <wp:wrapTight wrapText="bothSides">
              <wp:wrapPolygon edited="0">
                <wp:start x="0" y="0"/>
                <wp:lineTo x="0" y="21449"/>
                <wp:lineTo x="21547" y="21449"/>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600" t="6850" r="9152"/>
                    <a:stretch/>
                  </pic:blipFill>
                  <pic:spPr bwMode="auto">
                    <a:xfrm>
                      <a:off x="0" y="0"/>
                      <a:ext cx="6492875" cy="3625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59AD">
        <w:rPr>
          <w:noProof/>
        </w:rPr>
        <mc:AlternateContent>
          <mc:Choice Requires="wps">
            <w:drawing>
              <wp:anchor distT="0" distB="0" distL="114300" distR="114300" simplePos="0" relativeHeight="251829248" behindDoc="1" locked="0" layoutInCell="1" allowOverlap="1" wp14:anchorId="193821B5" wp14:editId="58649072">
                <wp:simplePos x="0" y="0"/>
                <wp:positionH relativeFrom="column">
                  <wp:posOffset>-220714</wp:posOffset>
                </wp:positionH>
                <wp:positionV relativeFrom="paragraph">
                  <wp:posOffset>5390290</wp:posOffset>
                </wp:positionV>
                <wp:extent cx="6435725" cy="520700"/>
                <wp:effectExtent l="0" t="0" r="3175" b="0"/>
                <wp:wrapTight wrapText="bothSides">
                  <wp:wrapPolygon edited="0">
                    <wp:start x="0" y="0"/>
                    <wp:lineTo x="0" y="20546"/>
                    <wp:lineTo x="21547" y="20546"/>
                    <wp:lineTo x="21547"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6435725" cy="520700"/>
                        </a:xfrm>
                        <a:prstGeom prst="rect">
                          <a:avLst/>
                        </a:prstGeom>
                        <a:solidFill>
                          <a:prstClr val="white"/>
                        </a:solidFill>
                        <a:ln>
                          <a:noFill/>
                        </a:ln>
                      </wps:spPr>
                      <wps:txbx>
                        <w:txbxContent>
                          <w:p w14:paraId="08D96A4D" w14:textId="68E7A9D1" w:rsidR="00D43E45" w:rsidRPr="008A7BD3" w:rsidRDefault="00D43E45" w:rsidP="00D43E45">
                            <w:pPr>
                              <w:pStyle w:val="Caption"/>
                              <w:rPr>
                                <w:noProof/>
                                <w:sz w:val="24"/>
                                <w:lang w:val="en-US"/>
                              </w:rPr>
                            </w:pPr>
                            <w:bookmarkStart w:id="222" w:name="_Ref106007177"/>
                            <w:r w:rsidRPr="008A7BD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18</w:t>
                            </w:r>
                            <w:r w:rsidR="00D862CB">
                              <w:rPr>
                                <w:lang w:val="en-US"/>
                              </w:rPr>
                              <w:fldChar w:fldCharType="end"/>
                            </w:r>
                            <w:bookmarkEnd w:id="222"/>
                            <w:r w:rsidR="004A3FCE" w:rsidRPr="008A7BD3">
                              <w:rPr>
                                <w:lang w:val="en-US"/>
                              </w:rPr>
                              <w:t xml:space="preserve">. </w:t>
                            </w:r>
                            <w:r w:rsidR="008A7BD3" w:rsidRPr="008A7BD3">
                              <w:rPr>
                                <w:lang w:val="en-US"/>
                              </w:rPr>
                              <w:t>How each pixel row (</w:t>
                            </w:r>
                            <w:r w:rsidR="008A7BD3">
                              <w:rPr>
                                <w:lang w:val="en-US"/>
                              </w:rPr>
                              <w:t>y-axis</w:t>
                            </w:r>
                            <w:r w:rsidR="008A7BD3" w:rsidRPr="008A7BD3">
                              <w:rPr>
                                <w:lang w:val="en-US"/>
                              </w:rPr>
                              <w:t>)</w:t>
                            </w:r>
                            <w:r w:rsidR="008A7BD3">
                              <w:rPr>
                                <w:lang w:val="en-US"/>
                              </w:rPr>
                              <w:t xml:space="preserve"> </w:t>
                            </w:r>
                            <w:r w:rsidR="00157E46">
                              <w:rPr>
                                <w:lang w:val="en-US"/>
                              </w:rPr>
                              <w:t>was weighted based on how many zeros there were on the row in the flask template (left) image. More zeros meant less area to grow colonies, hence increased weight</w:t>
                            </w:r>
                            <w:r w:rsidR="003C2673">
                              <w:rPr>
                                <w:lang w:val="en-US"/>
                              </w:rPr>
                              <w:t>. As seen in the right image, as you move down vertically in the cell flask, the</w:t>
                            </w:r>
                            <w:r w:rsidR="00CF4BF9">
                              <w:rPr>
                                <w:lang w:val="en-US"/>
                              </w:rPr>
                              <w:t xml:space="preserve"> weight increase.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821B5" id="Text Box 119" o:spid="_x0000_s1065" type="#_x0000_t202" style="position:absolute;margin-left:-17.4pt;margin-top:424.45pt;width:506.75pt;height:41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" stroked="f">
                <v:textbox inset="0,0,0,0">
                  <w:txbxContent>
                    <w:p w14:paraId="08D96A4D" w14:textId="68E7A9D1" w:rsidR="00D43E45" w:rsidRPr="008A7BD3" w:rsidRDefault="00D43E45" w:rsidP="00D43E45">
                      <w:pPr>
                        <w:pStyle w:val="Caption"/>
                        <w:rPr>
                          <w:noProof/>
                          <w:sz w:val="24"/>
                          <w:lang w:val="en-US"/>
                        </w:rPr>
                      </w:pPr>
                      <w:bookmarkStart w:id="223" w:name="_Ref106007177"/>
                      <w:r w:rsidRPr="008A7BD3">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18</w:t>
                      </w:r>
                      <w:r w:rsidR="00D862CB">
                        <w:rPr>
                          <w:lang w:val="en-US"/>
                        </w:rPr>
                        <w:fldChar w:fldCharType="end"/>
                      </w:r>
                      <w:bookmarkEnd w:id="223"/>
                      <w:r w:rsidR="004A3FCE" w:rsidRPr="008A7BD3">
                        <w:rPr>
                          <w:lang w:val="en-US"/>
                        </w:rPr>
                        <w:t xml:space="preserve">. </w:t>
                      </w:r>
                      <w:r w:rsidR="008A7BD3" w:rsidRPr="008A7BD3">
                        <w:rPr>
                          <w:lang w:val="en-US"/>
                        </w:rPr>
                        <w:t>How each pixel row (</w:t>
                      </w:r>
                      <w:r w:rsidR="008A7BD3">
                        <w:rPr>
                          <w:lang w:val="en-US"/>
                        </w:rPr>
                        <w:t>y-axis</w:t>
                      </w:r>
                      <w:r w:rsidR="008A7BD3" w:rsidRPr="008A7BD3">
                        <w:rPr>
                          <w:lang w:val="en-US"/>
                        </w:rPr>
                        <w:t>)</w:t>
                      </w:r>
                      <w:r w:rsidR="008A7BD3">
                        <w:rPr>
                          <w:lang w:val="en-US"/>
                        </w:rPr>
                        <w:t xml:space="preserve"> </w:t>
                      </w:r>
                      <w:r w:rsidR="00157E46">
                        <w:rPr>
                          <w:lang w:val="en-US"/>
                        </w:rPr>
                        <w:t>was weighted based on how many zeros there were on the row in the flask template (left) image. More zeros meant less area to grow colonies, hence increased weight</w:t>
                      </w:r>
                      <w:r w:rsidR="003C2673">
                        <w:rPr>
                          <w:lang w:val="en-US"/>
                        </w:rPr>
                        <w:t>. As seen in the right image, as you move down vertically in the cell flask, the</w:t>
                      </w:r>
                      <w:r w:rsidR="00CF4BF9">
                        <w:rPr>
                          <w:lang w:val="en-US"/>
                        </w:rPr>
                        <w:t xml:space="preserve"> weight increase. </w:t>
                      </w:r>
                    </w:p>
                  </w:txbxContent>
                </v:textbox>
                <w10:wrap type="tight"/>
              </v:shape>
            </w:pict>
          </mc:Fallback>
        </mc:AlternateContent>
      </w:r>
      <w:r w:rsidR="00D93159">
        <w:rPr>
          <w:lang w:val="en-US"/>
        </w:rPr>
        <w:t xml:space="preserve">Analysis of survival in GRID irradiated cell flasks was performed </w:t>
      </w:r>
      <w:r w:rsidR="00CA03D9">
        <w:rPr>
          <w:lang w:val="en-US"/>
        </w:rPr>
        <w:t xml:space="preserve">by dividing the </w:t>
      </w:r>
      <w:r w:rsidR="00B0470A">
        <w:rPr>
          <w:lang w:val="en-US"/>
        </w:rPr>
        <w:t>colony maps</w:t>
      </w:r>
      <w:r w:rsidR="00CA03D9">
        <w:rPr>
          <w:lang w:val="en-US"/>
        </w:rPr>
        <w:t xml:space="preserve"> into bands of equal width and summing number of colonies within each band. </w:t>
      </w:r>
      <w:r w:rsidR="00D57510">
        <w:rPr>
          <w:lang w:val="en-US"/>
        </w:rPr>
        <w:t xml:space="preserve">Before </w:t>
      </w:r>
      <w:r w:rsidR="00DE224D">
        <w:rPr>
          <w:lang w:val="en-US"/>
        </w:rPr>
        <w:t>dividing the cell flasks into bands</w:t>
      </w:r>
      <w:r w:rsidR="00D57510">
        <w:rPr>
          <w:lang w:val="en-US"/>
        </w:rPr>
        <w:t>,</w:t>
      </w:r>
      <w:r w:rsidR="00DE224D">
        <w:rPr>
          <w:lang w:val="en-US"/>
        </w:rPr>
        <w:t xml:space="preserve"> the</w:t>
      </w:r>
      <w:r w:rsidR="00D57510">
        <w:rPr>
          <w:lang w:val="en-US"/>
        </w:rPr>
        <w:t xml:space="preserve"> number of colonies on each pixel row</w:t>
      </w:r>
      <w:r w:rsidR="008C5FCB">
        <w:rPr>
          <w:lang w:val="en-US"/>
        </w:rPr>
        <w:t xml:space="preserve"> (y-axis)</w:t>
      </w:r>
      <w:r w:rsidR="00D57510">
        <w:rPr>
          <w:lang w:val="en-US"/>
        </w:rPr>
        <w:t xml:space="preserve"> was found. </w:t>
      </w:r>
      <w:r w:rsidR="00692FD7">
        <w:rPr>
          <w:lang w:val="en-US"/>
        </w:rPr>
        <w:t>All pixel rows did not have the same width,</w:t>
      </w:r>
      <w:r w:rsidR="00FD724C">
        <w:rPr>
          <w:lang w:val="en-US"/>
        </w:rPr>
        <w:t xml:space="preserve"> it was</w:t>
      </w:r>
      <w:r w:rsidR="00692FD7">
        <w:rPr>
          <w:lang w:val="en-US"/>
        </w:rPr>
        <w:t xml:space="preserve"> therefore</w:t>
      </w:r>
      <w:r w:rsidR="00FD724C">
        <w:rPr>
          <w:lang w:val="en-US"/>
        </w:rPr>
        <w:t xml:space="preserve"> necessary to weight the</w:t>
      </w:r>
      <w:r w:rsidR="004A3FCE">
        <w:rPr>
          <w:lang w:val="en-US"/>
        </w:rPr>
        <w:t xml:space="preserve">m differently. </w:t>
      </w:r>
      <w:r w:rsidR="004A3FCE">
        <w:rPr>
          <w:lang w:val="en-US"/>
        </w:rPr>
        <w:fldChar w:fldCharType="begin"/>
      </w:r>
      <w:r w:rsidR="004A3FCE">
        <w:rPr>
          <w:lang w:val="en-US"/>
        </w:rPr>
        <w:instrText xml:space="preserve"> REF _Ref106007177 \h </w:instrText>
      </w:r>
      <w:r w:rsidR="004A3FCE">
        <w:rPr>
          <w:lang w:val="en-US"/>
        </w:rPr>
      </w:r>
      <w:r w:rsidR="004A3FCE">
        <w:rPr>
          <w:lang w:val="en-US"/>
        </w:rPr>
        <w:fldChar w:fldCharType="separate"/>
      </w:r>
      <w:r w:rsidR="004A3FCE" w:rsidRPr="00CF4BF9">
        <w:rPr>
          <w:lang w:val="en-US"/>
        </w:rPr>
        <w:t xml:space="preserve">Figure </w:t>
      </w:r>
      <w:r w:rsidR="004A3FCE" w:rsidRPr="00CF4BF9">
        <w:rPr>
          <w:noProof/>
          <w:lang w:val="en-US"/>
        </w:rPr>
        <w:t>3</w:t>
      </w:r>
      <w:r w:rsidR="004A3FCE" w:rsidRPr="00CF4BF9">
        <w:rPr>
          <w:lang w:val="en-US"/>
        </w:rPr>
        <w:noBreakHyphen/>
      </w:r>
      <w:r w:rsidR="004A3FCE" w:rsidRPr="00CF4BF9">
        <w:rPr>
          <w:noProof/>
          <w:lang w:val="en-US"/>
        </w:rPr>
        <w:t>18</w:t>
      </w:r>
      <w:r w:rsidR="004A3FCE">
        <w:rPr>
          <w:lang w:val="en-US"/>
        </w:rPr>
        <w:fldChar w:fldCharType="end"/>
      </w:r>
      <w:r w:rsidR="005B2675">
        <w:rPr>
          <w:lang w:val="en-US"/>
        </w:rPr>
        <w:t xml:space="preserve"> shows how the weights w</w:t>
      </w:r>
      <w:r w:rsidR="000D6FE0">
        <w:rPr>
          <w:lang w:val="en-US"/>
        </w:rPr>
        <w:t>ere</w:t>
      </w:r>
      <w:r w:rsidR="005B2675">
        <w:rPr>
          <w:lang w:val="en-US"/>
        </w:rPr>
        <w:t xml:space="preserve"> calculated based on the number of zeros on the binary </w:t>
      </w:r>
      <w:r w:rsidR="00DE617E">
        <w:rPr>
          <w:lang w:val="en-US"/>
        </w:rPr>
        <w:t xml:space="preserve">image of the cell flask. </w:t>
      </w:r>
    </w:p>
    <w:p w14:paraId="225E7FA2" w14:textId="456B9F74" w:rsidR="00826105" w:rsidRDefault="008B329F" w:rsidP="00826105">
      <w:pPr>
        <w:spacing w:line="360" w:lineRule="auto"/>
        <w:rPr>
          <w:lang w:val="en-US"/>
        </w:rPr>
      </w:pPr>
      <w:r>
        <w:rPr>
          <w:lang w:val="en-US"/>
        </w:rPr>
        <w:t>The analysis was only performed for 1 mm bandwidth</w:t>
      </w:r>
      <w:r w:rsidR="000D0420">
        <w:rPr>
          <w:lang w:val="en-US"/>
        </w:rPr>
        <w:t xml:space="preserve"> </w:t>
      </w:r>
      <w:r w:rsidR="001D0A40">
        <w:rPr>
          <w:lang w:val="en-US"/>
        </w:rPr>
        <w:t xml:space="preserve">on cell irradiated </w:t>
      </w:r>
      <w:r w:rsidR="00F37D31">
        <w:rPr>
          <w:lang w:val="en-US"/>
        </w:rPr>
        <w:t>2 and</w:t>
      </w:r>
      <w:r w:rsidR="001D0A40">
        <w:rPr>
          <w:lang w:val="en-US"/>
        </w:rPr>
        <w:t xml:space="preserve"> 5 Gy nominally</w:t>
      </w:r>
      <w:r>
        <w:rPr>
          <w:lang w:val="en-US"/>
        </w:rPr>
        <w:t xml:space="preserve"> to have comparative results to the 2D analysis</w:t>
      </w:r>
      <w:r w:rsidR="004E64BB">
        <w:rPr>
          <w:lang w:val="en-US"/>
        </w:rPr>
        <w:t xml:space="preserve">, where </w:t>
      </w:r>
      <w:r w:rsidR="00622ED9">
        <w:rPr>
          <w:lang w:val="en-US"/>
        </w:rPr>
        <w:t>1 x 1 mm</w:t>
      </w:r>
      <w:r w:rsidR="00622ED9">
        <w:rPr>
          <w:vertAlign w:val="superscript"/>
          <w:lang w:val="en-US"/>
        </w:rPr>
        <w:t>2</w:t>
      </w:r>
      <w:r w:rsidR="00622ED9">
        <w:rPr>
          <w:lang w:val="en-US"/>
        </w:rPr>
        <w:t xml:space="preserve"> was </w:t>
      </w:r>
      <w:r w:rsidR="004B27A2">
        <w:rPr>
          <w:lang w:val="en-US"/>
        </w:rPr>
        <w:t>deemed the optimal quadrat size</w:t>
      </w:r>
      <w:r w:rsidR="0055765B">
        <w:rPr>
          <w:lang w:val="en-US"/>
        </w:rPr>
        <w:t xml:space="preserve"> (see </w:t>
      </w:r>
      <w:r w:rsidR="000E4E3E">
        <w:rPr>
          <w:lang w:val="en-US"/>
        </w:rPr>
        <w:fldChar w:fldCharType="begin"/>
      </w:r>
      <w:r w:rsidR="000E4E3E">
        <w:rPr>
          <w:lang w:val="en-US"/>
        </w:rPr>
        <w:instrText xml:space="preserve"> REF _Ref106008767 \r \h </w:instrText>
      </w:r>
      <w:r w:rsidR="000E4E3E">
        <w:rPr>
          <w:lang w:val="en-US"/>
        </w:rPr>
      </w:r>
      <w:r w:rsidR="000E4E3E">
        <w:rPr>
          <w:lang w:val="en-US"/>
        </w:rPr>
        <w:fldChar w:fldCharType="separate"/>
      </w:r>
      <w:r w:rsidR="000E4E3E">
        <w:rPr>
          <w:lang w:val="en-US"/>
        </w:rPr>
        <w:t>3.3.2</w:t>
      </w:r>
      <w:r w:rsidR="000E4E3E">
        <w:rPr>
          <w:lang w:val="en-US"/>
        </w:rPr>
        <w:fldChar w:fldCharType="end"/>
      </w:r>
      <w:r w:rsidR="0055765B">
        <w:rPr>
          <w:lang w:val="en-US"/>
        </w:rPr>
        <w:t>)</w:t>
      </w:r>
      <w:r w:rsidR="004B27A2">
        <w:rPr>
          <w:lang w:val="en-US"/>
        </w:rPr>
        <w:t>.</w:t>
      </w:r>
      <w:r w:rsidR="00AF6FB3">
        <w:rPr>
          <w:lang w:val="en-US"/>
        </w:rPr>
        <w:t xml:space="preserve"> The</w:t>
      </w:r>
      <w:r w:rsidR="00F37D31">
        <w:rPr>
          <w:lang w:val="en-US"/>
        </w:rPr>
        <w:t xml:space="preserve"> sums represented the observed data in </w:t>
      </w:r>
      <w:r w:rsidR="00185FA9">
        <w:rPr>
          <w:lang w:val="en-US"/>
        </w:rPr>
        <w:fldChar w:fldCharType="begin"/>
      </w:r>
      <w:r w:rsidR="00185FA9">
        <w:rPr>
          <w:lang w:val="en-US"/>
        </w:rPr>
        <w:instrText xml:space="preserve"> REF _Ref106005754 \h </w:instrText>
      </w:r>
      <w:r w:rsidR="00185FA9">
        <w:rPr>
          <w:lang w:val="en-US"/>
        </w:rPr>
      </w:r>
      <w:r w:rsidR="00185FA9">
        <w:rPr>
          <w:lang w:val="en-US"/>
        </w:rPr>
        <w:fldChar w:fldCharType="separate"/>
      </w:r>
      <w:r w:rsidR="00185FA9" w:rsidRPr="00FD01B8">
        <w:rPr>
          <w:lang w:val="en-US"/>
        </w:rPr>
        <w:t xml:space="preserve">Figure </w:t>
      </w:r>
      <w:r w:rsidR="00185FA9" w:rsidRPr="00FD01B8">
        <w:rPr>
          <w:noProof/>
          <w:lang w:val="en-US"/>
        </w:rPr>
        <w:t>3</w:t>
      </w:r>
      <w:r w:rsidR="00185FA9" w:rsidRPr="00FD01B8">
        <w:rPr>
          <w:lang w:val="en-US"/>
        </w:rPr>
        <w:noBreakHyphen/>
      </w:r>
      <w:r w:rsidR="00185FA9" w:rsidRPr="00FD01B8">
        <w:rPr>
          <w:noProof/>
          <w:lang w:val="en-US"/>
        </w:rPr>
        <w:t>19</w:t>
      </w:r>
      <w:r w:rsidR="00185FA9">
        <w:rPr>
          <w:lang w:val="en-US"/>
        </w:rPr>
        <w:fldChar w:fldCharType="end"/>
      </w:r>
      <w:r w:rsidR="00185FA9">
        <w:rPr>
          <w:lang w:val="en-US"/>
        </w:rPr>
        <w:t>. The predicted data was f</w:t>
      </w:r>
      <w:r w:rsidR="00F717E6">
        <w:rPr>
          <w:lang w:val="en-US"/>
        </w:rPr>
        <w:t>ound</w:t>
      </w:r>
      <w:r w:rsidR="00185FA9">
        <w:rPr>
          <w:lang w:val="en-US"/>
        </w:rPr>
        <w:t xml:space="preserve"> by </w:t>
      </w:r>
      <w:r w:rsidR="00B9275E">
        <w:rPr>
          <w:lang w:val="en-US"/>
        </w:rPr>
        <w:t>inserting the doses from the dose profiles into</w:t>
      </w:r>
      <w:r w:rsidR="00F717E6">
        <w:rPr>
          <w:lang w:val="en-US"/>
        </w:rPr>
        <w:t xml:space="preserve"> the fitted LQ model, to get predicted survival. </w:t>
      </w:r>
      <w:r w:rsidR="007B76BF">
        <w:rPr>
          <w:lang w:val="en-US"/>
        </w:rPr>
        <w:t xml:space="preserve">Predicted survival and the RPD between observed and predicted can be seen in </w:t>
      </w:r>
      <w:r w:rsidR="007B76BF">
        <w:rPr>
          <w:lang w:val="en-US"/>
        </w:rPr>
        <w:fldChar w:fldCharType="begin"/>
      </w:r>
      <w:r w:rsidR="007B76BF">
        <w:rPr>
          <w:lang w:val="en-US"/>
        </w:rPr>
        <w:instrText xml:space="preserve"> REF _Ref106005754 \h </w:instrText>
      </w:r>
      <w:r w:rsidR="007B76BF">
        <w:rPr>
          <w:lang w:val="en-US"/>
        </w:rPr>
      </w:r>
      <w:r w:rsidR="007B76BF">
        <w:rPr>
          <w:lang w:val="en-US"/>
        </w:rPr>
        <w:fldChar w:fldCharType="separate"/>
      </w:r>
      <w:r w:rsidR="007B76BF" w:rsidRPr="00FD01B8">
        <w:rPr>
          <w:lang w:val="en-US"/>
        </w:rPr>
        <w:t xml:space="preserve">Figure </w:t>
      </w:r>
      <w:r w:rsidR="007B76BF" w:rsidRPr="00FD01B8">
        <w:rPr>
          <w:noProof/>
          <w:lang w:val="en-US"/>
        </w:rPr>
        <w:t>3</w:t>
      </w:r>
      <w:r w:rsidR="007B76BF" w:rsidRPr="00FD01B8">
        <w:rPr>
          <w:lang w:val="en-US"/>
        </w:rPr>
        <w:noBreakHyphen/>
      </w:r>
      <w:r w:rsidR="007B76BF" w:rsidRPr="00FD01B8">
        <w:rPr>
          <w:noProof/>
          <w:lang w:val="en-US"/>
        </w:rPr>
        <w:t>19</w:t>
      </w:r>
      <w:r w:rsidR="007B76BF">
        <w:rPr>
          <w:lang w:val="en-US"/>
        </w:rPr>
        <w:fldChar w:fldCharType="end"/>
      </w:r>
      <w:r w:rsidR="00232327">
        <w:rPr>
          <w:lang w:val="en-US"/>
        </w:rPr>
        <w:t xml:space="preserve"> and </w:t>
      </w:r>
      <w:r w:rsidR="00232327">
        <w:rPr>
          <w:lang w:val="en-US"/>
        </w:rPr>
        <w:fldChar w:fldCharType="begin"/>
      </w:r>
      <w:r w:rsidR="00232327">
        <w:rPr>
          <w:lang w:val="en-US"/>
        </w:rPr>
        <w:instrText xml:space="preserve"> REF _Ref106009863 \h </w:instrText>
      </w:r>
      <w:r w:rsidR="00232327">
        <w:rPr>
          <w:lang w:val="en-US"/>
        </w:rPr>
      </w:r>
      <w:r w:rsidR="00232327">
        <w:rPr>
          <w:lang w:val="en-US"/>
        </w:rPr>
        <w:fldChar w:fldCharType="separate"/>
      </w:r>
      <w:r w:rsidR="00232327" w:rsidRPr="000B7038">
        <w:rPr>
          <w:lang w:val="en-US"/>
        </w:rPr>
        <w:t xml:space="preserve">Figure </w:t>
      </w:r>
      <w:r w:rsidR="00232327" w:rsidRPr="000B7038">
        <w:rPr>
          <w:noProof/>
          <w:lang w:val="en-US"/>
        </w:rPr>
        <w:t>3</w:t>
      </w:r>
      <w:r w:rsidR="00232327" w:rsidRPr="000B7038">
        <w:rPr>
          <w:lang w:val="en-US"/>
        </w:rPr>
        <w:noBreakHyphen/>
      </w:r>
      <w:r w:rsidR="00232327" w:rsidRPr="000B7038">
        <w:rPr>
          <w:noProof/>
          <w:lang w:val="en-US"/>
        </w:rPr>
        <w:t>20</w:t>
      </w:r>
      <w:r w:rsidR="00232327">
        <w:rPr>
          <w:lang w:val="en-US"/>
        </w:rPr>
        <w:fldChar w:fldCharType="end"/>
      </w:r>
      <w:r w:rsidR="00232327">
        <w:rPr>
          <w:lang w:val="en-US"/>
        </w:rPr>
        <w:t xml:space="preserve">  for 2 and 5 Gy respectively</w:t>
      </w:r>
      <w:r w:rsidR="007B76BF">
        <w:rPr>
          <w:lang w:val="en-US"/>
        </w:rPr>
        <w:t xml:space="preserve">. </w:t>
      </w:r>
      <w:r w:rsidR="00826105">
        <w:rPr>
          <w:lang w:val="en-US"/>
        </w:rPr>
        <w:t xml:space="preserve">Both plots show a decreased observed survival in the peak areas, albeit </w:t>
      </w:r>
      <w:r w:rsidR="00343918">
        <w:rPr>
          <w:lang w:val="en-US"/>
        </w:rPr>
        <w:t xml:space="preserve">the </w:t>
      </w:r>
      <w:r w:rsidR="00874088">
        <w:rPr>
          <w:lang w:val="en-US"/>
        </w:rPr>
        <w:t>pattern was clearer and less noisy for</w:t>
      </w:r>
      <w:r w:rsidR="00C6074E">
        <w:rPr>
          <w:lang w:val="en-US"/>
        </w:rPr>
        <w:t xml:space="preserve"> the 5 Gy irradiated cells.</w:t>
      </w:r>
      <w:r w:rsidR="00874088">
        <w:rPr>
          <w:lang w:val="en-US"/>
        </w:rPr>
        <w:t xml:space="preserve">  </w:t>
      </w:r>
      <w:r w:rsidR="008139FE">
        <w:rPr>
          <w:lang w:val="en-US"/>
        </w:rPr>
        <w:t xml:space="preserve">The survival in valley </w:t>
      </w:r>
      <w:r w:rsidR="003851DB">
        <w:rPr>
          <w:lang w:val="en-US"/>
        </w:rPr>
        <w:t xml:space="preserve">was </w:t>
      </w:r>
      <w:proofErr w:type="gramStart"/>
      <w:r w:rsidR="003851DB">
        <w:rPr>
          <w:lang w:val="en-US"/>
        </w:rPr>
        <w:t>more or less the</w:t>
      </w:r>
      <w:proofErr w:type="gramEnd"/>
      <w:r w:rsidR="003851DB">
        <w:rPr>
          <w:lang w:val="en-US"/>
        </w:rPr>
        <w:t xml:space="preserve"> same as predicted. </w:t>
      </w:r>
    </w:p>
    <w:p w14:paraId="65EED869" w14:textId="108F38D9" w:rsidR="000D6787" w:rsidRPr="00622ED9" w:rsidRDefault="003851DB" w:rsidP="004D7B5D">
      <w:pPr>
        <w:spacing w:line="360" w:lineRule="auto"/>
        <w:rPr>
          <w:lang w:val="en-US"/>
        </w:rPr>
      </w:pPr>
      <w:r>
        <w:rPr>
          <w:noProof/>
          <w:lang w:val="en-US"/>
        </w:rPr>
        <w:lastRenderedPageBreak/>
        <w:drawing>
          <wp:anchor distT="0" distB="0" distL="114300" distR="114300" simplePos="0" relativeHeight="251935744" behindDoc="1" locked="0" layoutInCell="1" allowOverlap="1" wp14:anchorId="438F571D" wp14:editId="0BDA9BFA">
            <wp:simplePos x="0" y="0"/>
            <wp:positionH relativeFrom="margin">
              <wp:posOffset>-628650</wp:posOffset>
            </wp:positionH>
            <wp:positionV relativeFrom="paragraph">
              <wp:posOffset>16510</wp:posOffset>
            </wp:positionV>
            <wp:extent cx="4692015" cy="3392170"/>
            <wp:effectExtent l="0" t="0" r="0" b="0"/>
            <wp:wrapTight wrapText="bothSides">
              <wp:wrapPolygon edited="0">
                <wp:start x="0" y="0"/>
                <wp:lineTo x="0" y="21471"/>
                <wp:lineTo x="21486" y="21471"/>
                <wp:lineTo x="21486"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92015" cy="3392170"/>
                    </a:xfrm>
                    <a:prstGeom prst="rect">
                      <a:avLst/>
                    </a:prstGeom>
                  </pic:spPr>
                </pic:pic>
              </a:graphicData>
            </a:graphic>
            <wp14:sizeRelH relativeFrom="margin">
              <wp14:pctWidth>0</wp14:pctWidth>
            </wp14:sizeRelH>
            <wp14:sizeRelV relativeFrom="margin">
              <wp14:pctHeight>0</wp14:pctHeight>
            </wp14:sizeRelV>
          </wp:anchor>
        </w:drawing>
      </w:r>
    </w:p>
    <w:p w14:paraId="70C9E7CE" w14:textId="7CCC501F" w:rsidR="001B05BC" w:rsidRDefault="001B05BC" w:rsidP="004D7B5D">
      <w:pPr>
        <w:spacing w:line="360" w:lineRule="auto"/>
        <w:rPr>
          <w:lang w:val="en-US"/>
        </w:rPr>
      </w:pPr>
    </w:p>
    <w:p w14:paraId="5867083A" w14:textId="50CD3DCA" w:rsidR="0098205E" w:rsidRDefault="0098205E" w:rsidP="004D7B5D">
      <w:pPr>
        <w:spacing w:line="360" w:lineRule="auto"/>
        <w:rPr>
          <w:lang w:val="en-US"/>
        </w:rPr>
      </w:pPr>
    </w:p>
    <w:p w14:paraId="3D94B94E" w14:textId="6361D5AD" w:rsidR="0098205E" w:rsidRDefault="0098205E" w:rsidP="004D7B5D">
      <w:pPr>
        <w:spacing w:line="360" w:lineRule="auto"/>
        <w:rPr>
          <w:lang w:val="en-US"/>
        </w:rPr>
      </w:pPr>
    </w:p>
    <w:p w14:paraId="42E58944" w14:textId="6E4206B4" w:rsidR="0098205E" w:rsidRDefault="00B63688" w:rsidP="004D7B5D">
      <w:pPr>
        <w:spacing w:line="360" w:lineRule="auto"/>
        <w:rPr>
          <w:lang w:val="en-US"/>
        </w:rPr>
      </w:pPr>
      <w:r>
        <w:rPr>
          <w:noProof/>
        </w:rPr>
        <mc:AlternateContent>
          <mc:Choice Requires="wps">
            <w:drawing>
              <wp:anchor distT="0" distB="0" distL="114300" distR="114300" simplePos="0" relativeHeight="251939840" behindDoc="1" locked="0" layoutInCell="1" allowOverlap="1" wp14:anchorId="46C41C07" wp14:editId="28D470C9">
                <wp:simplePos x="0" y="0"/>
                <wp:positionH relativeFrom="page">
                  <wp:posOffset>5281930</wp:posOffset>
                </wp:positionH>
                <wp:positionV relativeFrom="paragraph">
                  <wp:posOffset>334645</wp:posOffset>
                </wp:positionV>
                <wp:extent cx="1893570" cy="1157605"/>
                <wp:effectExtent l="0" t="0" r="0" b="4445"/>
                <wp:wrapTight wrapText="bothSides">
                  <wp:wrapPolygon edited="0">
                    <wp:start x="0" y="0"/>
                    <wp:lineTo x="0" y="21327"/>
                    <wp:lineTo x="21296" y="21327"/>
                    <wp:lineTo x="21296"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1893570" cy="1157605"/>
                        </a:xfrm>
                        <a:prstGeom prst="rect">
                          <a:avLst/>
                        </a:prstGeom>
                        <a:solidFill>
                          <a:prstClr val="white"/>
                        </a:solidFill>
                        <a:ln>
                          <a:noFill/>
                        </a:ln>
                      </wps:spPr>
                      <wps:txbx>
                        <w:txbxContent>
                          <w:p w14:paraId="53E0779F" w14:textId="21D82BFA" w:rsidR="000B7038" w:rsidRPr="000B7038" w:rsidRDefault="000B7038" w:rsidP="000B7038">
                            <w:pPr>
                              <w:pStyle w:val="Caption"/>
                              <w:rPr>
                                <w:noProof/>
                                <w:sz w:val="24"/>
                                <w:lang w:val="en-US"/>
                              </w:rPr>
                            </w:pPr>
                            <w:bookmarkStart w:id="224" w:name="_Ref106122100"/>
                            <w:r w:rsidRPr="000B703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19</w:t>
                            </w:r>
                            <w:r w:rsidR="00D862CB">
                              <w:rPr>
                                <w:lang w:val="en-US"/>
                              </w:rPr>
                              <w:fldChar w:fldCharType="end"/>
                            </w:r>
                            <w:bookmarkEnd w:id="224"/>
                            <w:r w:rsidRPr="000B7038">
                              <w:rPr>
                                <w:lang w:val="en-US"/>
                              </w:rPr>
                              <w:t xml:space="preserve">. </w:t>
                            </w:r>
                            <w:r w:rsidRPr="0098205E">
                              <w:rPr>
                                <w:lang w:val="en-US"/>
                              </w:rPr>
                              <w:t>2</w:t>
                            </w:r>
                            <w:r>
                              <w:rPr>
                                <w:lang w:val="en-US"/>
                              </w:rPr>
                              <w:t xml:space="preserve"> </w:t>
                            </w:r>
                            <w:r w:rsidRPr="0098205E">
                              <w:rPr>
                                <w:lang w:val="en-US"/>
                              </w:rPr>
                              <w:t>Gy survival band analysis</w:t>
                            </w:r>
                            <w:r>
                              <w:rPr>
                                <w:lang w:val="en-US"/>
                              </w:rPr>
                              <w:t xml:space="preserve"> using </w:t>
                            </w:r>
                            <w:r w:rsidR="00686F37">
                              <w:rPr>
                                <w:lang w:val="en-US"/>
                              </w:rPr>
                              <w:t>1</w:t>
                            </w:r>
                            <w:r>
                              <w:rPr>
                                <w:lang w:val="en-US"/>
                              </w:rPr>
                              <w:t xml:space="preserve"> mm wide bands</w:t>
                            </w:r>
                            <w:r w:rsidRPr="0098205E">
                              <w:rPr>
                                <w:lang w:val="en-US"/>
                              </w:rPr>
                              <w:t>.</w:t>
                            </w:r>
                            <w:r>
                              <w:rPr>
                                <w:lang w:val="en-US"/>
                              </w:rPr>
                              <w:t xml:space="preserve"> Predicted</w:t>
                            </w:r>
                            <w:r w:rsidR="009B2CE5">
                              <w:rPr>
                                <w:lang w:val="en-US"/>
                              </w:rPr>
                              <w:t xml:space="preserve"> data was obtained</w:t>
                            </w:r>
                            <w:r w:rsidR="003D2103">
                              <w:rPr>
                                <w:lang w:val="en-US"/>
                              </w:rPr>
                              <w:t xml:space="preserve"> using LQ model fitted to SF data from OPEN field irradiat</w:t>
                            </w:r>
                            <w:r w:rsidR="00B63688">
                              <w:rPr>
                                <w:lang w:val="en-US"/>
                              </w:rPr>
                              <w:t>ed cell flasks</w:t>
                            </w:r>
                            <w:r>
                              <w:rPr>
                                <w:lang w:val="en-US"/>
                              </w:rPr>
                              <w:t xml:space="preserve"> in orange vs observed in blue. </w:t>
                            </w:r>
                            <w:r w:rsidR="00B63688">
                              <w:rPr>
                                <w:lang w:val="en-US"/>
                              </w:rPr>
                              <w:t>Striped</w:t>
                            </w:r>
                            <w:r>
                              <w:rPr>
                                <w:lang w:val="en-US"/>
                              </w:rPr>
                              <w:t xml:space="preserve"> line is relative percentage difference between predicted and observed.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41C07" id="Text Box 91" o:spid="_x0000_s1066" type="#_x0000_t202" style="position:absolute;margin-left:415.9pt;margin-top:26.35pt;width:149.1pt;height:91.15pt;z-index:-25137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" stroked="f">
                <v:textbox inset="0,0,0,0">
                  <w:txbxContent>
                    <w:p w14:paraId="53E0779F" w14:textId="21D82BFA" w:rsidR="000B7038" w:rsidRPr="000B7038" w:rsidRDefault="000B7038" w:rsidP="000B7038">
                      <w:pPr>
                        <w:pStyle w:val="Caption"/>
                        <w:rPr>
                          <w:noProof/>
                          <w:sz w:val="24"/>
                          <w:lang w:val="en-US"/>
                        </w:rPr>
                      </w:pPr>
                      <w:bookmarkStart w:id="225" w:name="_Ref106122100"/>
                      <w:r w:rsidRPr="000B703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19</w:t>
                      </w:r>
                      <w:r w:rsidR="00D862CB">
                        <w:rPr>
                          <w:lang w:val="en-US"/>
                        </w:rPr>
                        <w:fldChar w:fldCharType="end"/>
                      </w:r>
                      <w:bookmarkEnd w:id="225"/>
                      <w:r w:rsidRPr="000B7038">
                        <w:rPr>
                          <w:lang w:val="en-US"/>
                        </w:rPr>
                        <w:t xml:space="preserve">. </w:t>
                      </w:r>
                      <w:r w:rsidRPr="0098205E">
                        <w:rPr>
                          <w:lang w:val="en-US"/>
                        </w:rPr>
                        <w:t>2</w:t>
                      </w:r>
                      <w:r>
                        <w:rPr>
                          <w:lang w:val="en-US"/>
                        </w:rPr>
                        <w:t xml:space="preserve"> </w:t>
                      </w:r>
                      <w:r w:rsidRPr="0098205E">
                        <w:rPr>
                          <w:lang w:val="en-US"/>
                        </w:rPr>
                        <w:t>Gy survival band analysis</w:t>
                      </w:r>
                      <w:r>
                        <w:rPr>
                          <w:lang w:val="en-US"/>
                        </w:rPr>
                        <w:t xml:space="preserve"> using </w:t>
                      </w:r>
                      <w:r w:rsidR="00686F37">
                        <w:rPr>
                          <w:lang w:val="en-US"/>
                        </w:rPr>
                        <w:t>1</w:t>
                      </w:r>
                      <w:r>
                        <w:rPr>
                          <w:lang w:val="en-US"/>
                        </w:rPr>
                        <w:t xml:space="preserve"> mm wide bands</w:t>
                      </w:r>
                      <w:r w:rsidRPr="0098205E">
                        <w:rPr>
                          <w:lang w:val="en-US"/>
                        </w:rPr>
                        <w:t>.</w:t>
                      </w:r>
                      <w:r>
                        <w:rPr>
                          <w:lang w:val="en-US"/>
                        </w:rPr>
                        <w:t xml:space="preserve"> Predicted</w:t>
                      </w:r>
                      <w:r w:rsidR="009B2CE5">
                        <w:rPr>
                          <w:lang w:val="en-US"/>
                        </w:rPr>
                        <w:t xml:space="preserve"> data was obtained</w:t>
                      </w:r>
                      <w:r w:rsidR="003D2103">
                        <w:rPr>
                          <w:lang w:val="en-US"/>
                        </w:rPr>
                        <w:t xml:space="preserve"> using LQ model fitted to SF data from OPEN field irradiat</w:t>
                      </w:r>
                      <w:r w:rsidR="00B63688">
                        <w:rPr>
                          <w:lang w:val="en-US"/>
                        </w:rPr>
                        <w:t>ed cell flasks</w:t>
                      </w:r>
                      <w:r>
                        <w:rPr>
                          <w:lang w:val="en-US"/>
                        </w:rPr>
                        <w:t xml:space="preserve"> in orange vs observed in blue. </w:t>
                      </w:r>
                      <w:r w:rsidR="00B63688">
                        <w:rPr>
                          <w:lang w:val="en-US"/>
                        </w:rPr>
                        <w:t>Striped</w:t>
                      </w:r>
                      <w:r>
                        <w:rPr>
                          <w:lang w:val="en-US"/>
                        </w:rPr>
                        <w:t xml:space="preserve"> line is relative percentage difference between predicted and observed.  </w:t>
                      </w:r>
                    </w:p>
                  </w:txbxContent>
                </v:textbox>
                <w10:wrap type="tight" anchorx="page"/>
              </v:shape>
            </w:pict>
          </mc:Fallback>
        </mc:AlternateContent>
      </w:r>
    </w:p>
    <w:p w14:paraId="0E463C9B" w14:textId="7B0E4A36" w:rsidR="0098205E" w:rsidRDefault="0098205E" w:rsidP="004D7B5D">
      <w:pPr>
        <w:spacing w:line="360" w:lineRule="auto"/>
        <w:rPr>
          <w:lang w:val="en-US"/>
        </w:rPr>
      </w:pPr>
    </w:p>
    <w:p w14:paraId="224409C2" w14:textId="3955806E" w:rsidR="0098205E" w:rsidRDefault="00B63688" w:rsidP="004D7B5D">
      <w:pPr>
        <w:spacing w:line="360" w:lineRule="auto"/>
        <w:rPr>
          <w:lang w:val="en-US"/>
        </w:rPr>
      </w:pPr>
      <w:r>
        <w:rPr>
          <w:noProof/>
          <w:lang w:val="en-US"/>
        </w:rPr>
        <w:drawing>
          <wp:anchor distT="0" distB="0" distL="114300" distR="114300" simplePos="0" relativeHeight="251831296" behindDoc="1" locked="0" layoutInCell="1" allowOverlap="1" wp14:anchorId="4ED67B4E" wp14:editId="0DAE04FF">
            <wp:simplePos x="0" y="0"/>
            <wp:positionH relativeFrom="column">
              <wp:posOffset>-637540</wp:posOffset>
            </wp:positionH>
            <wp:positionV relativeFrom="paragraph">
              <wp:posOffset>224790</wp:posOffset>
            </wp:positionV>
            <wp:extent cx="4666615" cy="3442970"/>
            <wp:effectExtent l="0" t="0" r="635" b="5080"/>
            <wp:wrapTight wrapText="bothSides">
              <wp:wrapPolygon edited="0">
                <wp:start x="0" y="0"/>
                <wp:lineTo x="0" y="21512"/>
                <wp:lineTo x="21515" y="21512"/>
                <wp:lineTo x="21515"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66615" cy="3442970"/>
                    </a:xfrm>
                    <a:prstGeom prst="rect">
                      <a:avLst/>
                    </a:prstGeom>
                  </pic:spPr>
                </pic:pic>
              </a:graphicData>
            </a:graphic>
            <wp14:sizeRelH relativeFrom="margin">
              <wp14:pctWidth>0</wp14:pctWidth>
            </wp14:sizeRelH>
            <wp14:sizeRelV relativeFrom="margin">
              <wp14:pctHeight>0</wp14:pctHeight>
            </wp14:sizeRelV>
          </wp:anchor>
        </w:drawing>
      </w:r>
    </w:p>
    <w:p w14:paraId="0A2F9054" w14:textId="544A0DF9" w:rsidR="0098205E" w:rsidRDefault="0098205E" w:rsidP="004D7B5D">
      <w:pPr>
        <w:spacing w:line="360" w:lineRule="auto"/>
        <w:rPr>
          <w:lang w:val="en-US"/>
        </w:rPr>
      </w:pPr>
    </w:p>
    <w:p w14:paraId="3FC103E1" w14:textId="65C74F8D" w:rsidR="0098205E" w:rsidRDefault="0098205E" w:rsidP="004D7B5D">
      <w:pPr>
        <w:spacing w:line="360" w:lineRule="auto"/>
        <w:rPr>
          <w:lang w:val="en-US"/>
        </w:rPr>
      </w:pPr>
    </w:p>
    <w:p w14:paraId="2DC95949" w14:textId="4F782069" w:rsidR="0098205E" w:rsidRDefault="0098205E" w:rsidP="004D7B5D">
      <w:pPr>
        <w:spacing w:line="360" w:lineRule="auto"/>
        <w:rPr>
          <w:lang w:val="en-US"/>
        </w:rPr>
      </w:pPr>
    </w:p>
    <w:p w14:paraId="7A72EA81" w14:textId="6430C37C" w:rsidR="0098205E" w:rsidRDefault="0098205E" w:rsidP="004D7B5D">
      <w:pPr>
        <w:spacing w:line="360" w:lineRule="auto"/>
        <w:rPr>
          <w:lang w:val="en-US"/>
        </w:rPr>
      </w:pPr>
    </w:p>
    <w:p w14:paraId="5522A501" w14:textId="19A69FB2" w:rsidR="0098205E" w:rsidRDefault="00B63688" w:rsidP="004D7B5D">
      <w:pPr>
        <w:spacing w:line="360" w:lineRule="auto"/>
        <w:rPr>
          <w:lang w:val="en-US"/>
        </w:rPr>
      </w:pPr>
      <w:r>
        <w:rPr>
          <w:noProof/>
        </w:rPr>
        <mc:AlternateContent>
          <mc:Choice Requires="wps">
            <w:drawing>
              <wp:anchor distT="0" distB="0" distL="114300" distR="114300" simplePos="0" relativeHeight="251941888" behindDoc="1" locked="0" layoutInCell="1" allowOverlap="1" wp14:anchorId="780CF33E" wp14:editId="1189A53F">
                <wp:simplePos x="0" y="0"/>
                <wp:positionH relativeFrom="column">
                  <wp:posOffset>4342130</wp:posOffset>
                </wp:positionH>
                <wp:positionV relativeFrom="paragraph">
                  <wp:posOffset>539115</wp:posOffset>
                </wp:positionV>
                <wp:extent cx="1864995" cy="1260475"/>
                <wp:effectExtent l="0" t="0" r="1905" b="0"/>
                <wp:wrapTight wrapText="bothSides">
                  <wp:wrapPolygon edited="0">
                    <wp:start x="0" y="0"/>
                    <wp:lineTo x="0" y="21219"/>
                    <wp:lineTo x="21401" y="21219"/>
                    <wp:lineTo x="21401"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1864995" cy="1260475"/>
                        </a:xfrm>
                        <a:prstGeom prst="rect">
                          <a:avLst/>
                        </a:prstGeom>
                        <a:solidFill>
                          <a:prstClr val="white"/>
                        </a:solidFill>
                        <a:ln>
                          <a:noFill/>
                        </a:ln>
                      </wps:spPr>
                      <wps:txbx>
                        <w:txbxContent>
                          <w:p w14:paraId="4FF63304" w14:textId="107C01C1" w:rsidR="009B2CE5" w:rsidRPr="000B7038" w:rsidRDefault="000B7038" w:rsidP="009B2CE5">
                            <w:pPr>
                              <w:pStyle w:val="Caption"/>
                              <w:rPr>
                                <w:noProof/>
                                <w:sz w:val="24"/>
                                <w:lang w:val="en-US"/>
                              </w:rPr>
                            </w:pPr>
                            <w:bookmarkStart w:id="226" w:name="_Ref106009863"/>
                            <w:r w:rsidRPr="000B703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20</w:t>
                            </w:r>
                            <w:r w:rsidR="00D862CB">
                              <w:rPr>
                                <w:lang w:val="en-US"/>
                              </w:rPr>
                              <w:fldChar w:fldCharType="end"/>
                            </w:r>
                            <w:bookmarkEnd w:id="226"/>
                            <w:r w:rsidRPr="000B7038">
                              <w:rPr>
                                <w:lang w:val="en-US"/>
                              </w:rPr>
                              <w:t xml:space="preserve">. </w:t>
                            </w:r>
                            <w:r>
                              <w:rPr>
                                <w:lang w:val="en-US"/>
                              </w:rPr>
                              <w:t xml:space="preserve">5 </w:t>
                            </w:r>
                            <w:r w:rsidRPr="0098205E">
                              <w:rPr>
                                <w:lang w:val="en-US"/>
                              </w:rPr>
                              <w:t>Gy survival band analysis</w:t>
                            </w:r>
                            <w:r>
                              <w:rPr>
                                <w:lang w:val="en-US"/>
                              </w:rPr>
                              <w:t xml:space="preserve"> using </w:t>
                            </w:r>
                            <w:r w:rsidR="00686F37">
                              <w:rPr>
                                <w:lang w:val="en-US"/>
                              </w:rPr>
                              <w:t>1</w:t>
                            </w:r>
                            <w:r>
                              <w:rPr>
                                <w:lang w:val="en-US"/>
                              </w:rPr>
                              <w:t xml:space="preserve"> mm wide bands</w:t>
                            </w:r>
                            <w:r w:rsidRPr="0098205E">
                              <w:rPr>
                                <w:lang w:val="en-US"/>
                              </w:rPr>
                              <w:t>.</w:t>
                            </w:r>
                            <w:r>
                              <w:rPr>
                                <w:lang w:val="en-US"/>
                              </w:rPr>
                              <w:t xml:space="preserve"> </w:t>
                            </w:r>
                            <w:r w:rsidR="009B2CE5">
                              <w:rPr>
                                <w:lang w:val="en-US"/>
                              </w:rPr>
                              <w:t xml:space="preserve">Predicted data was obtained using LQ model fitted to SF data from OPEN field irradiated cell flasks in orange vs observed </w:t>
                            </w:r>
                            <w:r w:rsidR="00F4393D">
                              <w:rPr>
                                <w:lang w:val="en-US"/>
                              </w:rPr>
                              <w:t xml:space="preserve">survival within the bands </w:t>
                            </w:r>
                            <w:r w:rsidR="009B2CE5">
                              <w:rPr>
                                <w:lang w:val="en-US"/>
                              </w:rPr>
                              <w:t xml:space="preserve">in blue. Striped line is relative percentage difference between predicted and observed.  </w:t>
                            </w:r>
                          </w:p>
                          <w:p w14:paraId="1889592B" w14:textId="331000E3" w:rsidR="000B7038" w:rsidRPr="000B7038" w:rsidRDefault="000B7038" w:rsidP="000B7038">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CF33E" id="Text Box 227" o:spid="_x0000_s1067" type="#_x0000_t202" style="position:absolute;margin-left:341.9pt;margin-top:42.45pt;width:146.85pt;height:99.2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" stroked="f">
                <v:textbox inset="0,0,0,0">
                  <w:txbxContent>
                    <w:p w14:paraId="4FF63304" w14:textId="107C01C1" w:rsidR="009B2CE5" w:rsidRPr="000B7038" w:rsidRDefault="000B7038" w:rsidP="009B2CE5">
                      <w:pPr>
                        <w:pStyle w:val="Caption"/>
                        <w:rPr>
                          <w:noProof/>
                          <w:sz w:val="24"/>
                          <w:lang w:val="en-US"/>
                        </w:rPr>
                      </w:pPr>
                      <w:bookmarkStart w:id="227" w:name="_Ref106009863"/>
                      <w:r w:rsidRPr="000B703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20</w:t>
                      </w:r>
                      <w:r w:rsidR="00D862CB">
                        <w:rPr>
                          <w:lang w:val="en-US"/>
                        </w:rPr>
                        <w:fldChar w:fldCharType="end"/>
                      </w:r>
                      <w:bookmarkEnd w:id="227"/>
                      <w:r w:rsidRPr="000B7038">
                        <w:rPr>
                          <w:lang w:val="en-US"/>
                        </w:rPr>
                        <w:t xml:space="preserve">. </w:t>
                      </w:r>
                      <w:r>
                        <w:rPr>
                          <w:lang w:val="en-US"/>
                        </w:rPr>
                        <w:t xml:space="preserve">5 </w:t>
                      </w:r>
                      <w:r w:rsidRPr="0098205E">
                        <w:rPr>
                          <w:lang w:val="en-US"/>
                        </w:rPr>
                        <w:t>Gy survival band analysis</w:t>
                      </w:r>
                      <w:r>
                        <w:rPr>
                          <w:lang w:val="en-US"/>
                        </w:rPr>
                        <w:t xml:space="preserve"> using </w:t>
                      </w:r>
                      <w:r w:rsidR="00686F37">
                        <w:rPr>
                          <w:lang w:val="en-US"/>
                        </w:rPr>
                        <w:t>1</w:t>
                      </w:r>
                      <w:r>
                        <w:rPr>
                          <w:lang w:val="en-US"/>
                        </w:rPr>
                        <w:t xml:space="preserve"> mm wide bands</w:t>
                      </w:r>
                      <w:r w:rsidRPr="0098205E">
                        <w:rPr>
                          <w:lang w:val="en-US"/>
                        </w:rPr>
                        <w:t>.</w:t>
                      </w:r>
                      <w:r>
                        <w:rPr>
                          <w:lang w:val="en-US"/>
                        </w:rPr>
                        <w:t xml:space="preserve"> </w:t>
                      </w:r>
                      <w:r w:rsidR="009B2CE5">
                        <w:rPr>
                          <w:lang w:val="en-US"/>
                        </w:rPr>
                        <w:t xml:space="preserve">Predicted data was obtained using LQ model fitted to SF data from OPEN field irradiated cell flasks in orange vs observed </w:t>
                      </w:r>
                      <w:r w:rsidR="00F4393D">
                        <w:rPr>
                          <w:lang w:val="en-US"/>
                        </w:rPr>
                        <w:t xml:space="preserve">survival within the bands </w:t>
                      </w:r>
                      <w:r w:rsidR="009B2CE5">
                        <w:rPr>
                          <w:lang w:val="en-US"/>
                        </w:rPr>
                        <w:t xml:space="preserve">in blue. Striped line is relative percentage difference between predicted and observed.  </w:t>
                      </w:r>
                    </w:p>
                    <w:p w14:paraId="1889592B" w14:textId="331000E3" w:rsidR="000B7038" w:rsidRPr="000B7038" w:rsidRDefault="000B7038" w:rsidP="000B7038">
                      <w:pPr>
                        <w:pStyle w:val="Caption"/>
                        <w:rPr>
                          <w:noProof/>
                          <w:sz w:val="24"/>
                          <w:lang w:val="en-US"/>
                        </w:rPr>
                      </w:pPr>
                    </w:p>
                  </w:txbxContent>
                </v:textbox>
                <w10:wrap type="tight"/>
              </v:shape>
            </w:pict>
          </mc:Fallback>
        </mc:AlternateContent>
      </w:r>
    </w:p>
    <w:p w14:paraId="676CE00C" w14:textId="7C3E9FBA" w:rsidR="0098205E" w:rsidRDefault="0098205E" w:rsidP="004D7B5D">
      <w:pPr>
        <w:spacing w:line="360" w:lineRule="auto"/>
        <w:rPr>
          <w:lang w:val="en-US"/>
        </w:rPr>
      </w:pPr>
    </w:p>
    <w:p w14:paraId="6B0BCDC2" w14:textId="15A218A1" w:rsidR="00176753" w:rsidRDefault="00176753" w:rsidP="004D7B5D">
      <w:pPr>
        <w:spacing w:line="360" w:lineRule="auto"/>
        <w:rPr>
          <w:lang w:val="en-US"/>
        </w:rPr>
      </w:pPr>
    </w:p>
    <w:p w14:paraId="561E5E8B" w14:textId="286450D9" w:rsidR="004D1482" w:rsidRDefault="00DD781F" w:rsidP="004D1482">
      <w:pPr>
        <w:pStyle w:val="Heading3"/>
        <w:spacing w:line="360" w:lineRule="auto"/>
        <w:rPr>
          <w:lang w:val="en-US"/>
        </w:rPr>
      </w:pPr>
      <w:bookmarkStart w:id="228" w:name="_Ref106008767"/>
      <w:bookmarkStart w:id="229" w:name="_Toc106449131"/>
      <w:r>
        <w:rPr>
          <w:lang w:val="en-US"/>
        </w:rPr>
        <w:lastRenderedPageBreak/>
        <w:t>2D analysis</w:t>
      </w:r>
      <w:bookmarkEnd w:id="228"/>
      <w:bookmarkEnd w:id="229"/>
    </w:p>
    <w:p w14:paraId="50C20B75" w14:textId="4C48121A" w:rsidR="00A00E85" w:rsidRPr="00A00E85" w:rsidRDefault="00A00E85" w:rsidP="005101EC">
      <w:pPr>
        <w:spacing w:line="360" w:lineRule="auto"/>
        <w:rPr>
          <w:lang w:val="en-US"/>
        </w:rPr>
      </w:pPr>
      <w:r>
        <w:rPr>
          <w:lang w:val="en-US"/>
        </w:rPr>
        <w:t xml:space="preserve">For the 2D analysis of the cell survival, we moved away from the band analysis, and </w:t>
      </w:r>
      <w:r w:rsidR="00037FFE">
        <w:rPr>
          <w:lang w:val="en-US"/>
        </w:rPr>
        <w:t xml:space="preserve">divided the whole cell flask into quadrats of equal size. </w:t>
      </w:r>
      <w:r w:rsidR="00B442F1">
        <w:rPr>
          <w:lang w:val="en-US"/>
        </w:rPr>
        <w:t>The number of colonies</w:t>
      </w:r>
      <w:r w:rsidR="008D061B">
        <w:rPr>
          <w:lang w:val="en-US"/>
        </w:rPr>
        <w:t xml:space="preserve"> and the mean dose</w:t>
      </w:r>
      <w:r w:rsidR="00B442F1">
        <w:rPr>
          <w:lang w:val="en-US"/>
        </w:rPr>
        <w:t xml:space="preserve"> within each quadrat was </w:t>
      </w:r>
      <w:r w:rsidR="008D061B">
        <w:rPr>
          <w:lang w:val="en-US"/>
        </w:rPr>
        <w:t xml:space="preserve">found </w:t>
      </w:r>
      <w:r w:rsidR="00CD0C27">
        <w:rPr>
          <w:lang w:val="en-US"/>
        </w:rPr>
        <w:t>and passed to the Poisson regression</w:t>
      </w:r>
      <w:r w:rsidR="00A3322B">
        <w:rPr>
          <w:lang w:val="en-US"/>
        </w:rPr>
        <w:t>.</w:t>
      </w:r>
      <w:r w:rsidR="008D061B">
        <w:rPr>
          <w:lang w:val="en-US"/>
        </w:rPr>
        <w:t xml:space="preserve"> </w:t>
      </w:r>
    </w:p>
    <w:p w14:paraId="4705A178" w14:textId="52EB9C1A" w:rsidR="008F532E" w:rsidRDefault="003B42AF" w:rsidP="004D7B5D">
      <w:pPr>
        <w:pStyle w:val="Heading4"/>
        <w:spacing w:line="360" w:lineRule="auto"/>
        <w:rPr>
          <w:lang w:val="en-US"/>
        </w:rPr>
      </w:pPr>
      <w:r>
        <w:rPr>
          <w:lang w:val="en-US"/>
        </w:rPr>
        <w:t>Poisson eval</w:t>
      </w:r>
      <w:r w:rsidR="00DB07CB">
        <w:rPr>
          <w:lang w:val="en-US"/>
        </w:rPr>
        <w:t>uation</w:t>
      </w:r>
    </w:p>
    <w:p w14:paraId="10D5EE6C" w14:textId="01B66C87" w:rsidR="008F532E" w:rsidRPr="00C02E9E" w:rsidRDefault="00204528" w:rsidP="00C02E9E">
      <w:pPr>
        <w:spacing w:line="360" w:lineRule="auto"/>
        <w:rPr>
          <w:lang w:val="en-US"/>
        </w:rPr>
      </w:pPr>
      <w:r>
        <w:rPr>
          <w:lang w:val="en-US"/>
        </w:rPr>
        <w:t xml:space="preserve">Before performing the Poisson regression, we evaluated </w:t>
      </w:r>
      <w:r w:rsidR="000D0B8F">
        <w:rPr>
          <w:lang w:val="en-US"/>
        </w:rPr>
        <w:t>the performance of different quadrat sizes</w:t>
      </w:r>
      <w:r w:rsidR="003B31FD">
        <w:rPr>
          <w:lang w:val="en-US"/>
        </w:rPr>
        <w:t xml:space="preserve">. </w:t>
      </w:r>
      <w:r w:rsidR="00400829">
        <w:rPr>
          <w:lang w:val="en-US"/>
        </w:rPr>
        <w:t>The first criteri</w:t>
      </w:r>
      <w:r w:rsidR="005B3C4E">
        <w:rPr>
          <w:lang w:val="en-US"/>
        </w:rPr>
        <w:t>um</w:t>
      </w:r>
      <w:r w:rsidR="00DE6356">
        <w:rPr>
          <w:lang w:val="en-US"/>
        </w:rPr>
        <w:t xml:space="preserve"> was that the</w:t>
      </w:r>
      <w:r w:rsidR="00400829">
        <w:rPr>
          <w:lang w:val="en-US"/>
        </w:rPr>
        <w:t xml:space="preserve"> </w:t>
      </w:r>
      <w:r>
        <w:rPr>
          <w:lang w:val="en-US"/>
        </w:rPr>
        <w:t>survival data</w:t>
      </w:r>
      <w:r w:rsidR="00B42BC1">
        <w:rPr>
          <w:lang w:val="en-US"/>
        </w:rPr>
        <w:t xml:space="preserve"> in the peak and valley areas were</w:t>
      </w:r>
      <w:r>
        <w:rPr>
          <w:lang w:val="en-US"/>
        </w:rPr>
        <w:t xml:space="preserve"> </w:t>
      </w:r>
      <w:r w:rsidR="00E90F6F">
        <w:rPr>
          <w:lang w:val="en-US"/>
        </w:rPr>
        <w:t>Poisson distributed</w:t>
      </w:r>
      <w:r w:rsidR="00B42BC1">
        <w:rPr>
          <w:lang w:val="en-US"/>
        </w:rPr>
        <w:t xml:space="preserve">. </w:t>
      </w:r>
      <w:r w:rsidR="00996543">
        <w:rPr>
          <w:lang w:val="en-US"/>
        </w:rPr>
        <w:t>RPD</w:t>
      </w:r>
      <w:r w:rsidR="00CA558A">
        <w:rPr>
          <w:lang w:val="en-US"/>
        </w:rPr>
        <w:t>’s</w:t>
      </w:r>
      <w:r w:rsidR="00996543">
        <w:rPr>
          <w:lang w:val="en-US"/>
        </w:rPr>
        <w:t xml:space="preserve"> between mean and </w:t>
      </w:r>
      <w:r w:rsidR="00D6170B">
        <w:rPr>
          <w:lang w:val="en-US"/>
        </w:rPr>
        <w:t>variance were</w:t>
      </w:r>
      <w:r w:rsidR="00CA558A">
        <w:rPr>
          <w:lang w:val="en-US"/>
        </w:rPr>
        <w:t xml:space="preserve"> found for all </w:t>
      </w:r>
      <w:r w:rsidR="00D6170B">
        <w:rPr>
          <w:lang w:val="en-US"/>
        </w:rPr>
        <w:t>quadrat sizes and all doses</w:t>
      </w:r>
      <w:r w:rsidR="004F702B">
        <w:rPr>
          <w:lang w:val="en-US"/>
        </w:rPr>
        <w:t xml:space="preserve">. Additionally, 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4F702B">
        <w:rPr>
          <w:rFonts w:eastAsiaTheme="minorEastAsia"/>
          <w:lang w:val="en-US"/>
        </w:rPr>
        <w:t xml:space="preserve">-test was performed </w:t>
      </w:r>
      <w:r w:rsidR="007B1028">
        <w:rPr>
          <w:rFonts w:eastAsiaTheme="minorEastAsia"/>
          <w:lang w:val="en-US"/>
        </w:rPr>
        <w:t>to compare</w:t>
      </w:r>
      <w:r w:rsidR="004F702B">
        <w:rPr>
          <w:rFonts w:eastAsiaTheme="minorEastAsia"/>
          <w:lang w:val="en-US"/>
        </w:rPr>
        <w:t xml:space="preserve"> </w:t>
      </w:r>
      <w:r w:rsidR="0020491C">
        <w:rPr>
          <w:rFonts w:eastAsiaTheme="minorEastAsia"/>
          <w:lang w:val="en-US"/>
        </w:rPr>
        <w:t xml:space="preserve">a theoretical Poisson distribution </w:t>
      </w:r>
      <w:r w:rsidR="007B1028">
        <w:rPr>
          <w:rFonts w:eastAsiaTheme="minorEastAsia"/>
          <w:lang w:val="en-US"/>
        </w:rPr>
        <w:t>with the observed peak and valley survival data</w:t>
      </w:r>
      <w:r w:rsidR="001C2A31">
        <w:rPr>
          <w:rFonts w:eastAsiaTheme="minorEastAsia"/>
          <w:lang w:val="en-US"/>
        </w:rPr>
        <w:t>.</w:t>
      </w:r>
      <w:r w:rsidR="00756DD0">
        <w:rPr>
          <w:rFonts w:eastAsiaTheme="minorEastAsia"/>
          <w:lang w:val="en-US"/>
        </w:rPr>
        <w:t xml:space="preserve"> The histograms generated from the observed survival can be seen </w:t>
      </w:r>
      <w:r w:rsidR="00756DD0" w:rsidRPr="000219C5">
        <w:rPr>
          <w:rFonts w:eastAsiaTheme="minorEastAsia"/>
          <w:szCs w:val="24"/>
          <w:lang w:val="en-US"/>
        </w:rPr>
        <w:t xml:space="preserve">in </w:t>
      </w:r>
      <w:r w:rsidR="00756DD0" w:rsidRPr="000219C5">
        <w:rPr>
          <w:rFonts w:eastAsiaTheme="minorEastAsia"/>
          <w:szCs w:val="24"/>
          <w:lang w:val="en-US"/>
        </w:rPr>
        <w:fldChar w:fldCharType="begin"/>
      </w:r>
      <w:r w:rsidR="00756DD0" w:rsidRPr="000219C5">
        <w:rPr>
          <w:rFonts w:eastAsiaTheme="minorEastAsia"/>
          <w:szCs w:val="24"/>
          <w:lang w:val="en-US"/>
        </w:rPr>
        <w:instrText xml:space="preserve"> REF _Ref94693997 \h  \* MERGEFORMAT </w:instrText>
      </w:r>
      <w:r w:rsidR="00756DD0" w:rsidRPr="000219C5">
        <w:rPr>
          <w:rFonts w:eastAsiaTheme="minorEastAsia"/>
          <w:szCs w:val="24"/>
          <w:lang w:val="en-US"/>
        </w:rPr>
      </w:r>
      <w:r w:rsidR="00756DD0" w:rsidRPr="000219C5">
        <w:rPr>
          <w:rFonts w:eastAsiaTheme="minorEastAsia"/>
          <w:szCs w:val="24"/>
          <w:lang w:val="en-US"/>
        </w:rPr>
        <w:fldChar w:fldCharType="separate"/>
      </w:r>
      <w:r w:rsidR="000219C5" w:rsidRPr="000219C5">
        <w:rPr>
          <w:szCs w:val="24"/>
          <w:lang w:val="en-US"/>
        </w:rPr>
        <w:fldChar w:fldCharType="begin"/>
      </w:r>
      <w:r w:rsidR="000219C5" w:rsidRPr="000219C5">
        <w:rPr>
          <w:rFonts w:eastAsiaTheme="minorEastAsia"/>
          <w:szCs w:val="24"/>
          <w:lang w:val="en-US"/>
        </w:rPr>
        <w:instrText xml:space="preserve"> REF _Ref102311849 \h </w:instrText>
      </w:r>
      <w:r w:rsidR="000219C5">
        <w:rPr>
          <w:szCs w:val="24"/>
          <w:lang w:val="en-US"/>
        </w:rPr>
        <w:instrText xml:space="preserve"> \* MERGEFORMAT </w:instrText>
      </w:r>
      <w:r w:rsidR="000219C5" w:rsidRPr="000219C5">
        <w:rPr>
          <w:szCs w:val="24"/>
          <w:lang w:val="en-US"/>
        </w:rPr>
      </w:r>
      <w:r w:rsidR="000219C5" w:rsidRPr="000219C5">
        <w:rPr>
          <w:szCs w:val="24"/>
          <w:lang w:val="en-US"/>
        </w:rPr>
        <w:fldChar w:fldCharType="separate"/>
      </w:r>
      <w:r w:rsidR="000219C5" w:rsidRPr="000219C5">
        <w:rPr>
          <w:szCs w:val="24"/>
          <w:lang w:val="en-US"/>
        </w:rPr>
        <w:t>Appendix</w:t>
      </w:r>
      <w:r w:rsidR="000219C5" w:rsidRPr="000219C5">
        <w:rPr>
          <w:szCs w:val="24"/>
          <w:lang w:val="en-US"/>
        </w:rPr>
        <w:fldChar w:fldCharType="end"/>
      </w:r>
      <w:r w:rsidR="00756DD0" w:rsidRPr="000219C5">
        <w:rPr>
          <w:rFonts w:eastAsiaTheme="minorEastAsia"/>
          <w:szCs w:val="24"/>
          <w:lang w:val="en-US"/>
        </w:rPr>
        <w:fldChar w:fldCharType="end"/>
      </w:r>
      <w:r w:rsidR="00CD3FEE">
        <w:rPr>
          <w:rFonts w:eastAsiaTheme="minorEastAsia"/>
          <w:lang w:val="en-US"/>
        </w:rPr>
        <w:t xml:space="preserve"> with a theoretical distribution.</w:t>
      </w:r>
      <w:r w:rsidR="001C2A31">
        <w:rPr>
          <w:rFonts w:eastAsiaTheme="minorEastAsia"/>
          <w:lang w:val="en-US"/>
        </w:rPr>
        <w:t xml:space="preserve"> </w:t>
      </w:r>
      <w:r w:rsidR="00CD3FEE">
        <w:rPr>
          <w:rFonts w:eastAsiaTheme="minorEastAsia"/>
          <w:lang w:val="en-US"/>
        </w:rPr>
        <w:t>RPD and p-values</w:t>
      </w:r>
      <w:r w:rsidR="001C2A31">
        <w:rPr>
          <w:rFonts w:eastAsiaTheme="minorEastAsia"/>
          <w:lang w:val="en-US"/>
        </w:rPr>
        <w:t xml:space="preserve"> can be seen </w:t>
      </w:r>
      <w:r w:rsidR="007208D1">
        <w:rPr>
          <w:rFonts w:eastAsiaTheme="minorEastAsia"/>
          <w:lang w:val="en-US"/>
        </w:rPr>
        <w:t>in</w:t>
      </w:r>
      <w:r w:rsidR="001C2A31">
        <w:rPr>
          <w:rFonts w:eastAsiaTheme="minorEastAsia"/>
          <w:lang w:val="en-US"/>
        </w:rPr>
        <w:t xml:space="preserve"> </w:t>
      </w:r>
      <w:r w:rsidR="001C2A31">
        <w:rPr>
          <w:rFonts w:eastAsiaTheme="minorEastAsia"/>
          <w:lang w:val="en-US"/>
        </w:rPr>
        <w:fldChar w:fldCharType="begin"/>
      </w:r>
      <w:r w:rsidR="001C2A31">
        <w:rPr>
          <w:rFonts w:eastAsiaTheme="minorEastAsia"/>
          <w:lang w:val="en-US"/>
        </w:rPr>
        <w:instrText xml:space="preserve"> REF _Ref104909518 \h </w:instrText>
      </w:r>
      <w:r w:rsidR="005101EC">
        <w:rPr>
          <w:rFonts w:eastAsiaTheme="minorEastAsia"/>
          <w:lang w:val="en-US"/>
        </w:rPr>
        <w:instrText xml:space="preserve"> \* MERGEFORMAT </w:instrText>
      </w:r>
      <w:r w:rsidR="001C2A31">
        <w:rPr>
          <w:rFonts w:eastAsiaTheme="minorEastAsia"/>
          <w:lang w:val="en-US"/>
        </w:rPr>
      </w:r>
      <w:r w:rsidR="001C2A31">
        <w:rPr>
          <w:rFonts w:eastAsiaTheme="minorEastAsia"/>
          <w:lang w:val="en-US"/>
        </w:rPr>
        <w:fldChar w:fldCharType="separate"/>
      </w:r>
      <w:r w:rsidR="001C2A31" w:rsidRPr="008F532E">
        <w:rPr>
          <w:lang w:val="en-US"/>
        </w:rPr>
        <w:t xml:space="preserve">Table </w:t>
      </w:r>
      <w:r w:rsidR="001C2A31">
        <w:rPr>
          <w:noProof/>
          <w:lang w:val="en-US"/>
        </w:rPr>
        <w:t>3</w:t>
      </w:r>
      <w:r w:rsidR="001C2A31">
        <w:rPr>
          <w:lang w:val="en-US"/>
        </w:rPr>
        <w:noBreakHyphen/>
      </w:r>
      <w:r w:rsidR="001C2A31">
        <w:rPr>
          <w:noProof/>
          <w:lang w:val="en-US"/>
        </w:rPr>
        <w:t>5</w:t>
      </w:r>
      <w:r w:rsidR="001C2A31">
        <w:rPr>
          <w:rFonts w:eastAsiaTheme="minorEastAsia"/>
          <w:lang w:val="en-US"/>
        </w:rPr>
        <w:fldChar w:fldCharType="end"/>
      </w:r>
      <w:r w:rsidR="007208D1">
        <w:rPr>
          <w:rFonts w:eastAsiaTheme="minorEastAsia"/>
          <w:lang w:val="en-US"/>
        </w:rPr>
        <w:t>. A p-value</w:t>
      </w:r>
      <w:r w:rsidR="007E5839">
        <w:rPr>
          <w:rFonts w:eastAsiaTheme="minorEastAsia"/>
          <w:lang w:val="en-US"/>
        </w:rPr>
        <w:t xml:space="preserve"> &gt; 0.05 means </w:t>
      </w:r>
      <w:r w:rsidR="002A0237">
        <w:rPr>
          <w:rFonts w:eastAsiaTheme="minorEastAsia"/>
          <w:lang w:val="en-US"/>
        </w:rPr>
        <w:t xml:space="preserve">that there </w:t>
      </w:r>
      <w:r w:rsidR="000034B7">
        <w:rPr>
          <w:rFonts w:eastAsiaTheme="minorEastAsia"/>
          <w:lang w:val="en-US"/>
        </w:rPr>
        <w:t>was</w:t>
      </w:r>
      <w:r w:rsidR="002A0237">
        <w:rPr>
          <w:rFonts w:eastAsiaTheme="minorEastAsia"/>
          <w:lang w:val="en-US"/>
        </w:rPr>
        <w:t xml:space="preserve"> no </w:t>
      </w:r>
      <w:r w:rsidR="00EE7795">
        <w:rPr>
          <w:rFonts w:eastAsiaTheme="minorEastAsia"/>
          <w:lang w:val="en-US"/>
        </w:rPr>
        <w:t>evidence that the observed values d</w:t>
      </w:r>
      <w:r w:rsidR="000034B7">
        <w:rPr>
          <w:rFonts w:eastAsiaTheme="minorEastAsia"/>
          <w:lang w:val="en-US"/>
        </w:rPr>
        <w:t>id</w:t>
      </w:r>
      <w:r w:rsidR="00EE7795">
        <w:rPr>
          <w:rFonts w:eastAsiaTheme="minorEastAsia"/>
          <w:lang w:val="en-US"/>
        </w:rPr>
        <w:t xml:space="preserve"> not follow the Poisson distribution. </w:t>
      </w:r>
      <w:r w:rsidR="00375F6D">
        <w:rPr>
          <w:rFonts w:eastAsiaTheme="minorEastAsia"/>
          <w:lang w:val="en-US"/>
        </w:rPr>
        <w:t xml:space="preserve">Quadrat sizes was also evaluated based on number of quadrats containing no colonies </w:t>
      </w:r>
      <w:r w:rsidR="00AA7F39">
        <w:rPr>
          <w:rFonts w:eastAsiaTheme="minorEastAsia"/>
          <w:lang w:val="en-US"/>
        </w:rPr>
        <w:t>in the control flasks</w:t>
      </w:r>
      <w:r w:rsidR="00AE50B0">
        <w:rPr>
          <w:rFonts w:eastAsiaTheme="minorEastAsia"/>
          <w:lang w:val="en-US"/>
        </w:rPr>
        <w:t xml:space="preserve">, as well as variance between </w:t>
      </w:r>
      <w:r w:rsidR="00AD0001">
        <w:rPr>
          <w:rFonts w:eastAsiaTheme="minorEastAsia"/>
          <w:lang w:val="en-US"/>
        </w:rPr>
        <w:t xml:space="preserve">quadrat </w:t>
      </w:r>
      <w:r w:rsidR="00AE50B0">
        <w:rPr>
          <w:rFonts w:eastAsiaTheme="minorEastAsia"/>
          <w:lang w:val="en-US"/>
        </w:rPr>
        <w:t>dose</w:t>
      </w:r>
      <w:r w:rsidR="00AD0001">
        <w:rPr>
          <w:rFonts w:eastAsiaTheme="minorEastAsia"/>
          <w:lang w:val="en-US"/>
        </w:rPr>
        <w:t>s</w:t>
      </w:r>
      <w:r w:rsidR="003127E4">
        <w:rPr>
          <w:rFonts w:eastAsiaTheme="minorEastAsia"/>
          <w:lang w:val="en-US"/>
        </w:rPr>
        <w:t>.</w:t>
      </w:r>
      <w:r w:rsidR="00E81FFB">
        <w:rPr>
          <w:rFonts w:eastAsiaTheme="minorEastAsia"/>
          <w:lang w:val="en-US"/>
        </w:rPr>
        <w:t xml:space="preserve"> </w:t>
      </w:r>
      <w:r w:rsidR="00E81FFB">
        <w:rPr>
          <w:rFonts w:eastAsiaTheme="minorEastAsia"/>
          <w:lang w:val="en-US"/>
        </w:rPr>
        <w:fldChar w:fldCharType="begin"/>
      </w:r>
      <w:r w:rsidR="00E81FFB">
        <w:rPr>
          <w:rFonts w:eastAsiaTheme="minorEastAsia"/>
          <w:lang w:val="en-US"/>
        </w:rPr>
        <w:instrText xml:space="preserve"> REF _Ref106038659 \h </w:instrText>
      </w:r>
      <w:r w:rsidR="005101EC">
        <w:rPr>
          <w:rFonts w:eastAsiaTheme="minorEastAsia"/>
          <w:lang w:val="en-US"/>
        </w:rPr>
        <w:instrText xml:space="preserve"> \* MERGEFORMAT </w:instrText>
      </w:r>
      <w:r w:rsidR="00E81FFB">
        <w:rPr>
          <w:rFonts w:eastAsiaTheme="minorEastAsia"/>
          <w:lang w:val="en-US"/>
        </w:rPr>
      </w:r>
      <w:r w:rsidR="00E81FFB">
        <w:rPr>
          <w:rFonts w:eastAsiaTheme="minorEastAsia"/>
          <w:lang w:val="en-US"/>
        </w:rPr>
        <w:fldChar w:fldCharType="separate"/>
      </w:r>
      <w:r w:rsidR="00E81FFB" w:rsidRPr="00C939D7">
        <w:rPr>
          <w:lang w:val="en-US"/>
        </w:rPr>
        <w:t xml:space="preserve">Figure </w:t>
      </w:r>
      <w:r w:rsidR="00E81FFB">
        <w:rPr>
          <w:noProof/>
          <w:lang w:val="en-US"/>
        </w:rPr>
        <w:t>3</w:t>
      </w:r>
      <w:r w:rsidR="00E81FFB">
        <w:rPr>
          <w:lang w:val="en-US"/>
        </w:rPr>
        <w:noBreakHyphen/>
      </w:r>
      <w:r w:rsidR="00E81FFB">
        <w:rPr>
          <w:noProof/>
          <w:lang w:val="en-US"/>
        </w:rPr>
        <w:t>21</w:t>
      </w:r>
      <w:r w:rsidR="00E81FFB">
        <w:rPr>
          <w:rFonts w:eastAsiaTheme="minorEastAsia"/>
          <w:lang w:val="en-US"/>
        </w:rPr>
        <w:fldChar w:fldCharType="end"/>
      </w:r>
      <w:r w:rsidR="00E81FFB">
        <w:rPr>
          <w:rFonts w:eastAsiaTheme="minorEastAsia"/>
          <w:lang w:val="en-US"/>
        </w:rPr>
        <w:t xml:space="preserve"> shows </w:t>
      </w:r>
      <w:r w:rsidR="00866D0A">
        <w:rPr>
          <w:rFonts w:eastAsiaTheme="minorEastAsia"/>
          <w:lang w:val="en-US"/>
        </w:rPr>
        <w:t xml:space="preserve">how all quadrat sizes </w:t>
      </w:r>
      <w:r w:rsidR="007F5BFA">
        <w:rPr>
          <w:rFonts w:eastAsiaTheme="minorEastAsia"/>
          <w:lang w:val="en-US"/>
        </w:rPr>
        <w:t xml:space="preserve">performed for nominally 5 Gy irradiated cells. </w:t>
      </w:r>
    </w:p>
    <w:p w14:paraId="03ECE537" w14:textId="7638C899" w:rsidR="00CF695D" w:rsidRPr="00CF695D" w:rsidRDefault="00CF695D" w:rsidP="00CF695D">
      <w:pPr>
        <w:pStyle w:val="Caption"/>
        <w:keepNext/>
        <w:rPr>
          <w:lang w:val="en-US"/>
        </w:rPr>
      </w:pPr>
      <w:r w:rsidRPr="00CF695D">
        <w:rPr>
          <w:lang w:val="en-US"/>
        </w:rPr>
        <w:t xml:space="preserve">Table </w:t>
      </w:r>
      <w:r>
        <w:fldChar w:fldCharType="begin"/>
      </w:r>
      <w:r w:rsidRPr="00CF695D">
        <w:rPr>
          <w:lang w:val="en-US"/>
        </w:rPr>
        <w:instrText xml:space="preserve"> STYLEREF 1 \s </w:instrText>
      </w:r>
      <w:r>
        <w:fldChar w:fldCharType="separate"/>
      </w:r>
      <w:r w:rsidRPr="00CF695D">
        <w:rPr>
          <w:noProof/>
          <w:lang w:val="en-US"/>
        </w:rPr>
        <w:t>3</w:t>
      </w:r>
      <w:r>
        <w:fldChar w:fldCharType="end"/>
      </w:r>
      <w:r w:rsidRPr="00CF695D">
        <w:rPr>
          <w:lang w:val="en-US"/>
        </w:rPr>
        <w:noBreakHyphen/>
      </w:r>
      <w:r>
        <w:fldChar w:fldCharType="begin"/>
      </w:r>
      <w:r w:rsidRPr="00CF695D">
        <w:rPr>
          <w:lang w:val="en-US"/>
        </w:rPr>
        <w:instrText xml:space="preserve"> SEQ Table \* ARABIC \s 1 </w:instrText>
      </w:r>
      <w:r>
        <w:fldChar w:fldCharType="separate"/>
      </w:r>
      <w:r w:rsidRPr="00CF695D">
        <w:rPr>
          <w:noProof/>
          <w:lang w:val="en-US"/>
        </w:rPr>
        <w:t>5</w:t>
      </w:r>
      <w:r>
        <w:fldChar w:fldCharType="end"/>
      </w:r>
      <w:r w:rsidRPr="00CF695D">
        <w:rPr>
          <w:lang w:val="en-US"/>
        </w:rPr>
        <w:t xml:space="preserve">. </w:t>
      </w:r>
      <w:r>
        <w:rPr>
          <w:lang w:val="en-US"/>
        </w:rPr>
        <w:t xml:space="preserve">Relative percentage difference between mean and variance of survival data in either peak (above 70% max) or valley (below 115% min) dose category for all quadrat sizes and nominal doses. P-values were found by performing a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-test between</w:t>
      </w:r>
      <w:r>
        <w:rPr>
          <w:lang w:val="en-US"/>
        </w:rPr>
        <w:t xml:space="preserve"> observed and expected occurrences of counted colonies within an X x X mm</w:t>
      </w:r>
      <w:r>
        <w:rPr>
          <w:vertAlign w:val="superscript"/>
          <w:lang w:val="en-US"/>
        </w:rPr>
        <w:t>2</w:t>
      </w:r>
      <w:r>
        <w:rPr>
          <w:lang w:val="en-US"/>
        </w:rPr>
        <w:t xml:space="preserve"> quadrat, with null hypothesis being that there was no significant difference between the theoretical Poisson distribution and observed occurrences.</w:t>
      </w:r>
    </w:p>
    <w:tbl>
      <w:tblPr>
        <w:tblStyle w:val="TableGrid"/>
        <w:tblW w:w="11719" w:type="dxa"/>
        <w:tblInd w:w="-1065" w:type="dxa"/>
        <w:tblLayout w:type="fixed"/>
        <w:tblLook w:val="04A0" w:firstRow="1" w:lastRow="0" w:firstColumn="1" w:lastColumn="0" w:noHBand="0" w:noVBand="1"/>
      </w:tblPr>
      <w:tblGrid>
        <w:gridCol w:w="1231"/>
        <w:gridCol w:w="814"/>
        <w:gridCol w:w="899"/>
        <w:gridCol w:w="723"/>
        <w:gridCol w:w="996"/>
        <w:gridCol w:w="723"/>
        <w:gridCol w:w="995"/>
        <w:gridCol w:w="723"/>
        <w:gridCol w:w="1087"/>
        <w:gridCol w:w="814"/>
        <w:gridCol w:w="995"/>
        <w:gridCol w:w="723"/>
        <w:gridCol w:w="996"/>
      </w:tblGrid>
      <w:tr w:rsidR="00CF695D" w14:paraId="1B37F608" w14:textId="77777777" w:rsidTr="00CF695D">
        <w:trPr>
          <w:trHeight w:val="360"/>
        </w:trPr>
        <w:tc>
          <w:tcPr>
            <w:tcW w:w="1231" w:type="dxa"/>
            <w:tcBorders>
              <w:top w:val="nil"/>
              <w:left w:val="nil"/>
              <w:bottom w:val="single" w:sz="12" w:space="0" w:color="auto"/>
              <w:right w:val="single" w:sz="12" w:space="0" w:color="auto"/>
            </w:tcBorders>
          </w:tcPr>
          <w:p w14:paraId="58EAF761" w14:textId="77777777" w:rsidR="00CF695D" w:rsidRPr="002119C7" w:rsidRDefault="00CF695D" w:rsidP="00CF695D">
            <w:pPr>
              <w:spacing w:after="160" w:line="360" w:lineRule="auto"/>
              <w:rPr>
                <w:lang w:val="en-US"/>
              </w:rPr>
            </w:pPr>
          </w:p>
        </w:tc>
        <w:tc>
          <w:tcPr>
            <w:tcW w:w="3432" w:type="dxa"/>
            <w:gridSpan w:val="4"/>
            <w:tcBorders>
              <w:top w:val="nil"/>
              <w:left w:val="single" w:sz="12" w:space="0" w:color="auto"/>
              <w:bottom w:val="nil"/>
              <w:right w:val="nil"/>
            </w:tcBorders>
          </w:tcPr>
          <w:p w14:paraId="492119A8" w14:textId="77777777" w:rsidR="00CF695D" w:rsidRDefault="00CF695D" w:rsidP="00CF695D">
            <w:pPr>
              <w:spacing w:after="160" w:line="360" w:lineRule="auto"/>
              <w:jc w:val="center"/>
            </w:pPr>
            <w:r>
              <w:t>2 Gy</w:t>
            </w:r>
          </w:p>
        </w:tc>
        <w:tc>
          <w:tcPr>
            <w:tcW w:w="3528" w:type="dxa"/>
            <w:gridSpan w:val="4"/>
            <w:tcBorders>
              <w:top w:val="nil"/>
              <w:left w:val="nil"/>
              <w:bottom w:val="nil"/>
              <w:right w:val="nil"/>
            </w:tcBorders>
          </w:tcPr>
          <w:p w14:paraId="15E21E92" w14:textId="77777777" w:rsidR="00CF695D" w:rsidRDefault="00CF695D" w:rsidP="00CF695D">
            <w:pPr>
              <w:spacing w:after="160" w:line="360" w:lineRule="auto"/>
              <w:jc w:val="center"/>
            </w:pPr>
            <w:r>
              <w:t>5 Gy</w:t>
            </w:r>
          </w:p>
        </w:tc>
        <w:tc>
          <w:tcPr>
            <w:tcW w:w="3528" w:type="dxa"/>
            <w:gridSpan w:val="4"/>
            <w:tcBorders>
              <w:top w:val="nil"/>
              <w:left w:val="nil"/>
              <w:bottom w:val="nil"/>
              <w:right w:val="nil"/>
            </w:tcBorders>
          </w:tcPr>
          <w:p w14:paraId="1EBB8708" w14:textId="77777777" w:rsidR="00CF695D" w:rsidRDefault="00CF695D" w:rsidP="00CF695D">
            <w:pPr>
              <w:spacing w:after="160" w:line="360" w:lineRule="auto"/>
              <w:jc w:val="center"/>
            </w:pPr>
            <w:r>
              <w:t>10 Gy</w:t>
            </w:r>
          </w:p>
        </w:tc>
      </w:tr>
      <w:tr w:rsidR="00CF695D" w14:paraId="7634B305" w14:textId="77777777" w:rsidTr="00CF695D">
        <w:trPr>
          <w:trHeight w:val="297"/>
        </w:trPr>
        <w:tc>
          <w:tcPr>
            <w:tcW w:w="1231" w:type="dxa"/>
            <w:tcBorders>
              <w:top w:val="single" w:sz="12" w:space="0" w:color="auto"/>
              <w:left w:val="nil"/>
              <w:bottom w:val="single" w:sz="12" w:space="0" w:color="auto"/>
              <w:right w:val="single" w:sz="12" w:space="0" w:color="auto"/>
            </w:tcBorders>
          </w:tcPr>
          <w:p w14:paraId="4CE64641" w14:textId="77777777" w:rsidR="00CF695D" w:rsidRDefault="00CF695D" w:rsidP="00CF695D">
            <w:pPr>
              <w:spacing w:after="160" w:line="360" w:lineRule="auto"/>
            </w:pPr>
          </w:p>
        </w:tc>
        <w:tc>
          <w:tcPr>
            <w:tcW w:w="1713" w:type="dxa"/>
            <w:gridSpan w:val="2"/>
            <w:tcBorders>
              <w:top w:val="single" w:sz="12" w:space="0" w:color="auto"/>
              <w:left w:val="single" w:sz="12" w:space="0" w:color="auto"/>
              <w:bottom w:val="nil"/>
              <w:right w:val="nil"/>
            </w:tcBorders>
          </w:tcPr>
          <w:p w14:paraId="3922120A" w14:textId="77777777" w:rsidR="00CF695D" w:rsidRDefault="00CF695D" w:rsidP="00CF695D">
            <w:pPr>
              <w:spacing w:after="160" w:line="360" w:lineRule="auto"/>
              <w:jc w:val="center"/>
            </w:pPr>
            <w:r>
              <w:t>Peak</w:t>
            </w:r>
          </w:p>
        </w:tc>
        <w:tc>
          <w:tcPr>
            <w:tcW w:w="1719" w:type="dxa"/>
            <w:gridSpan w:val="2"/>
            <w:tcBorders>
              <w:top w:val="single" w:sz="12" w:space="0" w:color="auto"/>
              <w:left w:val="nil"/>
              <w:bottom w:val="nil"/>
              <w:right w:val="nil"/>
            </w:tcBorders>
          </w:tcPr>
          <w:p w14:paraId="6B1AEF15" w14:textId="77777777" w:rsidR="00CF695D" w:rsidRDefault="00CF695D" w:rsidP="00CF695D">
            <w:pPr>
              <w:spacing w:after="160" w:line="360" w:lineRule="auto"/>
              <w:jc w:val="center"/>
            </w:pPr>
            <w:r>
              <w:t>Valley</w:t>
            </w:r>
          </w:p>
        </w:tc>
        <w:tc>
          <w:tcPr>
            <w:tcW w:w="1718" w:type="dxa"/>
            <w:gridSpan w:val="2"/>
            <w:tcBorders>
              <w:top w:val="single" w:sz="12" w:space="0" w:color="auto"/>
              <w:left w:val="nil"/>
              <w:bottom w:val="single" w:sz="12" w:space="0" w:color="auto"/>
              <w:right w:val="nil"/>
            </w:tcBorders>
          </w:tcPr>
          <w:p w14:paraId="0352F696" w14:textId="77777777" w:rsidR="00CF695D" w:rsidRDefault="00CF695D" w:rsidP="00CF695D">
            <w:pPr>
              <w:spacing w:after="160" w:line="360" w:lineRule="auto"/>
              <w:jc w:val="center"/>
            </w:pPr>
            <w:r>
              <w:t>Peak</w:t>
            </w:r>
          </w:p>
        </w:tc>
        <w:tc>
          <w:tcPr>
            <w:tcW w:w="1810" w:type="dxa"/>
            <w:gridSpan w:val="2"/>
            <w:tcBorders>
              <w:top w:val="single" w:sz="12" w:space="0" w:color="auto"/>
              <w:left w:val="nil"/>
              <w:bottom w:val="single" w:sz="12" w:space="0" w:color="auto"/>
              <w:right w:val="nil"/>
            </w:tcBorders>
          </w:tcPr>
          <w:p w14:paraId="20CA9902" w14:textId="77777777" w:rsidR="00CF695D" w:rsidRDefault="00CF695D" w:rsidP="00CF695D">
            <w:pPr>
              <w:spacing w:after="160" w:line="360" w:lineRule="auto"/>
              <w:jc w:val="center"/>
            </w:pPr>
            <w:r>
              <w:t>Valley</w:t>
            </w:r>
          </w:p>
        </w:tc>
        <w:tc>
          <w:tcPr>
            <w:tcW w:w="1809" w:type="dxa"/>
            <w:gridSpan w:val="2"/>
            <w:tcBorders>
              <w:top w:val="single" w:sz="12" w:space="0" w:color="auto"/>
              <w:left w:val="nil"/>
              <w:bottom w:val="nil"/>
              <w:right w:val="nil"/>
            </w:tcBorders>
          </w:tcPr>
          <w:p w14:paraId="175CA445" w14:textId="77777777" w:rsidR="00CF695D" w:rsidRDefault="00CF695D" w:rsidP="00CF695D">
            <w:pPr>
              <w:spacing w:after="160" w:line="360" w:lineRule="auto"/>
              <w:jc w:val="center"/>
            </w:pPr>
            <w:r>
              <w:t>Peak</w:t>
            </w:r>
          </w:p>
        </w:tc>
        <w:tc>
          <w:tcPr>
            <w:tcW w:w="1719" w:type="dxa"/>
            <w:gridSpan w:val="2"/>
            <w:tcBorders>
              <w:top w:val="single" w:sz="12" w:space="0" w:color="auto"/>
              <w:left w:val="nil"/>
              <w:bottom w:val="nil"/>
              <w:right w:val="nil"/>
            </w:tcBorders>
          </w:tcPr>
          <w:p w14:paraId="58169A92" w14:textId="77777777" w:rsidR="00CF695D" w:rsidRDefault="00CF695D" w:rsidP="00CF695D">
            <w:pPr>
              <w:spacing w:after="160" w:line="360" w:lineRule="auto"/>
              <w:jc w:val="center"/>
            </w:pPr>
            <w:r>
              <w:t>Valley</w:t>
            </w:r>
          </w:p>
        </w:tc>
      </w:tr>
      <w:tr w:rsidR="00CF695D" w14:paraId="1AE85756" w14:textId="77777777" w:rsidTr="00CF695D">
        <w:trPr>
          <w:trHeight w:val="743"/>
        </w:trPr>
        <w:tc>
          <w:tcPr>
            <w:tcW w:w="1231" w:type="dxa"/>
            <w:tcBorders>
              <w:top w:val="single" w:sz="12" w:space="0" w:color="auto"/>
              <w:right w:val="single" w:sz="12" w:space="0" w:color="auto"/>
            </w:tcBorders>
          </w:tcPr>
          <w:p w14:paraId="5EC4BACE" w14:textId="77777777" w:rsidR="00CF695D" w:rsidRDefault="00CF695D" w:rsidP="00CF695D">
            <w:pPr>
              <w:spacing w:after="160" w:line="360" w:lineRule="auto"/>
            </w:pPr>
            <w:r>
              <w:t>Quadrat sizes</w:t>
            </w:r>
          </w:p>
        </w:tc>
        <w:tc>
          <w:tcPr>
            <w:tcW w:w="814" w:type="dxa"/>
            <w:tcBorders>
              <w:top w:val="single" w:sz="12" w:space="0" w:color="auto"/>
              <w:left w:val="single" w:sz="12" w:space="0" w:color="auto"/>
            </w:tcBorders>
            <w:shd w:val="clear" w:color="auto" w:fill="92D050"/>
          </w:tcPr>
          <w:p w14:paraId="3C3F5192" w14:textId="77777777" w:rsidR="00CF695D" w:rsidRDefault="00CF695D" w:rsidP="00CF695D">
            <w:pPr>
              <w:spacing w:after="160" w:line="360" w:lineRule="auto"/>
            </w:pPr>
            <w:r>
              <w:t>RPD</w:t>
            </w:r>
          </w:p>
        </w:tc>
        <w:tc>
          <w:tcPr>
            <w:tcW w:w="899" w:type="dxa"/>
            <w:tcBorders>
              <w:top w:val="single" w:sz="12" w:space="0" w:color="auto"/>
            </w:tcBorders>
            <w:shd w:val="clear" w:color="auto" w:fill="FFFFFF" w:themeFill="background1"/>
          </w:tcPr>
          <w:p w14:paraId="6429149F" w14:textId="77777777" w:rsidR="00CF695D" w:rsidRDefault="00CF695D" w:rsidP="00CF695D">
            <w:pPr>
              <w:spacing w:after="160" w:line="360" w:lineRule="auto"/>
            </w:pPr>
            <w:r>
              <w:t>p-value</w:t>
            </w:r>
          </w:p>
        </w:tc>
        <w:tc>
          <w:tcPr>
            <w:tcW w:w="723" w:type="dxa"/>
            <w:tcBorders>
              <w:top w:val="single" w:sz="12" w:space="0" w:color="auto"/>
            </w:tcBorders>
            <w:shd w:val="clear" w:color="auto" w:fill="92D050"/>
          </w:tcPr>
          <w:p w14:paraId="1708F5A6" w14:textId="77777777" w:rsidR="00CF695D" w:rsidRDefault="00CF695D" w:rsidP="00CF695D">
            <w:pPr>
              <w:spacing w:after="160" w:line="360" w:lineRule="auto"/>
            </w:pPr>
            <w:r>
              <w:t>RPD</w:t>
            </w:r>
          </w:p>
        </w:tc>
        <w:tc>
          <w:tcPr>
            <w:tcW w:w="996" w:type="dxa"/>
            <w:tcBorders>
              <w:top w:val="single" w:sz="12" w:space="0" w:color="auto"/>
            </w:tcBorders>
          </w:tcPr>
          <w:p w14:paraId="4DC4ABA2" w14:textId="77777777" w:rsidR="00CF695D" w:rsidRDefault="00CF695D" w:rsidP="00CF695D">
            <w:pPr>
              <w:spacing w:after="160" w:line="360" w:lineRule="auto"/>
            </w:pPr>
            <w:r>
              <w:t>p-value</w:t>
            </w:r>
          </w:p>
        </w:tc>
        <w:tc>
          <w:tcPr>
            <w:tcW w:w="723" w:type="dxa"/>
            <w:tcBorders>
              <w:top w:val="single" w:sz="12" w:space="0" w:color="auto"/>
            </w:tcBorders>
            <w:shd w:val="clear" w:color="auto" w:fill="92D050"/>
          </w:tcPr>
          <w:p w14:paraId="0CF946E3" w14:textId="77777777" w:rsidR="00CF695D" w:rsidRDefault="00CF695D" w:rsidP="00CF695D">
            <w:pPr>
              <w:spacing w:after="160" w:line="360" w:lineRule="auto"/>
            </w:pPr>
            <w:r>
              <w:t>RPD</w:t>
            </w:r>
          </w:p>
        </w:tc>
        <w:tc>
          <w:tcPr>
            <w:tcW w:w="995" w:type="dxa"/>
            <w:tcBorders>
              <w:top w:val="single" w:sz="12" w:space="0" w:color="auto"/>
            </w:tcBorders>
          </w:tcPr>
          <w:p w14:paraId="52212E8E" w14:textId="77777777" w:rsidR="00CF695D" w:rsidRDefault="00CF695D" w:rsidP="00CF695D">
            <w:pPr>
              <w:spacing w:after="160" w:line="360" w:lineRule="auto"/>
            </w:pPr>
            <w:r>
              <w:t>p-value</w:t>
            </w:r>
          </w:p>
        </w:tc>
        <w:tc>
          <w:tcPr>
            <w:tcW w:w="723" w:type="dxa"/>
            <w:tcBorders>
              <w:top w:val="single" w:sz="12" w:space="0" w:color="auto"/>
            </w:tcBorders>
            <w:shd w:val="clear" w:color="auto" w:fill="92D050"/>
          </w:tcPr>
          <w:p w14:paraId="5E03F159" w14:textId="77777777" w:rsidR="00CF695D" w:rsidRDefault="00CF695D" w:rsidP="00CF695D">
            <w:pPr>
              <w:spacing w:after="160" w:line="360" w:lineRule="auto"/>
            </w:pPr>
            <w:r>
              <w:t>RPD</w:t>
            </w:r>
          </w:p>
        </w:tc>
        <w:tc>
          <w:tcPr>
            <w:tcW w:w="1087" w:type="dxa"/>
            <w:tcBorders>
              <w:top w:val="single" w:sz="12" w:space="0" w:color="auto"/>
            </w:tcBorders>
          </w:tcPr>
          <w:p w14:paraId="584ED586" w14:textId="77777777" w:rsidR="00CF695D" w:rsidRDefault="00CF695D" w:rsidP="00CF695D">
            <w:pPr>
              <w:spacing w:after="160" w:line="360" w:lineRule="auto"/>
            </w:pPr>
            <w:r>
              <w:t>p-value</w:t>
            </w:r>
          </w:p>
        </w:tc>
        <w:tc>
          <w:tcPr>
            <w:tcW w:w="814" w:type="dxa"/>
            <w:tcBorders>
              <w:top w:val="single" w:sz="12" w:space="0" w:color="auto"/>
            </w:tcBorders>
            <w:shd w:val="clear" w:color="auto" w:fill="92D050"/>
          </w:tcPr>
          <w:p w14:paraId="636248A0" w14:textId="77777777" w:rsidR="00CF695D" w:rsidRDefault="00CF695D" w:rsidP="00CF695D">
            <w:pPr>
              <w:spacing w:after="160" w:line="360" w:lineRule="auto"/>
            </w:pPr>
            <w:r>
              <w:t>RPD</w:t>
            </w:r>
          </w:p>
        </w:tc>
        <w:tc>
          <w:tcPr>
            <w:tcW w:w="995" w:type="dxa"/>
            <w:tcBorders>
              <w:top w:val="single" w:sz="12" w:space="0" w:color="auto"/>
            </w:tcBorders>
          </w:tcPr>
          <w:p w14:paraId="4C88FEE3" w14:textId="77777777" w:rsidR="00CF695D" w:rsidRDefault="00CF695D" w:rsidP="00CF695D">
            <w:pPr>
              <w:spacing w:after="160" w:line="360" w:lineRule="auto"/>
            </w:pPr>
            <w:r>
              <w:t>p-value</w:t>
            </w:r>
          </w:p>
        </w:tc>
        <w:tc>
          <w:tcPr>
            <w:tcW w:w="723" w:type="dxa"/>
            <w:tcBorders>
              <w:top w:val="single" w:sz="12" w:space="0" w:color="auto"/>
            </w:tcBorders>
            <w:shd w:val="clear" w:color="auto" w:fill="92D050"/>
          </w:tcPr>
          <w:p w14:paraId="3EA71F5C" w14:textId="77777777" w:rsidR="00CF695D" w:rsidRDefault="00CF695D" w:rsidP="00CF695D">
            <w:pPr>
              <w:spacing w:after="160" w:line="360" w:lineRule="auto"/>
            </w:pPr>
            <w:r>
              <w:t>RPD</w:t>
            </w:r>
          </w:p>
        </w:tc>
        <w:tc>
          <w:tcPr>
            <w:tcW w:w="996" w:type="dxa"/>
            <w:tcBorders>
              <w:top w:val="single" w:sz="12" w:space="0" w:color="auto"/>
            </w:tcBorders>
          </w:tcPr>
          <w:p w14:paraId="2C6ADE8B" w14:textId="77777777" w:rsidR="00CF695D" w:rsidRDefault="00CF695D" w:rsidP="00CF695D">
            <w:pPr>
              <w:spacing w:after="160" w:line="360" w:lineRule="auto"/>
            </w:pPr>
            <w:r>
              <w:t>p-value</w:t>
            </w:r>
          </w:p>
        </w:tc>
      </w:tr>
      <w:tr w:rsidR="00CF695D" w14:paraId="57901BDC" w14:textId="77777777" w:rsidTr="00CF695D">
        <w:trPr>
          <w:trHeight w:val="434"/>
        </w:trPr>
        <w:tc>
          <w:tcPr>
            <w:tcW w:w="1231" w:type="dxa"/>
            <w:tcBorders>
              <w:right w:val="single" w:sz="12" w:space="0" w:color="auto"/>
            </w:tcBorders>
          </w:tcPr>
          <w:p w14:paraId="5E6B33BD" w14:textId="77777777" w:rsidR="00CF695D" w:rsidRDefault="00CF695D" w:rsidP="00CF695D">
            <w:pPr>
              <w:spacing w:after="160" w:line="360" w:lineRule="auto"/>
            </w:pPr>
            <w:r>
              <w:t>0.5</w:t>
            </w:r>
          </w:p>
        </w:tc>
        <w:tc>
          <w:tcPr>
            <w:tcW w:w="814" w:type="dxa"/>
            <w:tcBorders>
              <w:left w:val="single" w:sz="12" w:space="0" w:color="auto"/>
            </w:tcBorders>
            <w:shd w:val="clear" w:color="auto" w:fill="92D050"/>
            <w:vAlign w:val="bottom"/>
          </w:tcPr>
          <w:p w14:paraId="51ACCE06" w14:textId="77777777" w:rsidR="00CF695D" w:rsidRDefault="00CF695D" w:rsidP="00CF695D">
            <w:pPr>
              <w:spacing w:after="160" w:line="360" w:lineRule="auto"/>
            </w:pPr>
            <w:r>
              <w:rPr>
                <w:rFonts w:ascii="Calibri" w:hAnsi="Calibri" w:cs="Calibri"/>
                <w:color w:val="000000"/>
                <w:sz w:val="22"/>
              </w:rPr>
              <w:t>0.058</w:t>
            </w:r>
          </w:p>
        </w:tc>
        <w:tc>
          <w:tcPr>
            <w:tcW w:w="899" w:type="dxa"/>
            <w:shd w:val="clear" w:color="auto" w:fill="FFFFFF" w:themeFill="background1"/>
            <w:vAlign w:val="bottom"/>
          </w:tcPr>
          <w:p w14:paraId="6D689963" w14:textId="77777777" w:rsidR="00CF695D" w:rsidRDefault="00CF695D" w:rsidP="00CF695D">
            <w:pPr>
              <w:spacing w:after="160" w:line="360" w:lineRule="auto"/>
            </w:pPr>
            <w:r>
              <w:rPr>
                <w:rFonts w:ascii="Calibri" w:hAnsi="Calibri" w:cs="Calibri"/>
                <w:color w:val="000000"/>
                <w:sz w:val="22"/>
              </w:rPr>
              <w:t>0.987</w:t>
            </w:r>
          </w:p>
        </w:tc>
        <w:tc>
          <w:tcPr>
            <w:tcW w:w="723" w:type="dxa"/>
            <w:shd w:val="clear" w:color="auto" w:fill="92D050"/>
            <w:vAlign w:val="bottom"/>
          </w:tcPr>
          <w:p w14:paraId="60D169AB" w14:textId="77777777" w:rsidR="00CF695D" w:rsidRDefault="00CF695D" w:rsidP="00CF695D">
            <w:pPr>
              <w:spacing w:after="160" w:line="360" w:lineRule="auto"/>
            </w:pPr>
            <w:r>
              <w:rPr>
                <w:rFonts w:ascii="Calibri" w:hAnsi="Calibri" w:cs="Calibri"/>
                <w:color w:val="000000"/>
                <w:sz w:val="22"/>
              </w:rPr>
              <w:t>0.070</w:t>
            </w:r>
          </w:p>
        </w:tc>
        <w:tc>
          <w:tcPr>
            <w:tcW w:w="996" w:type="dxa"/>
            <w:vAlign w:val="bottom"/>
          </w:tcPr>
          <w:p w14:paraId="5CCFA4F4" w14:textId="77777777" w:rsidR="00CF695D" w:rsidRDefault="00CF695D" w:rsidP="00CF695D">
            <w:pPr>
              <w:spacing w:after="160" w:line="360" w:lineRule="auto"/>
            </w:pPr>
            <w:r>
              <w:rPr>
                <w:rFonts w:ascii="Calibri" w:hAnsi="Calibri" w:cs="Calibri"/>
                <w:color w:val="000000"/>
                <w:sz w:val="22"/>
              </w:rPr>
              <w:t>0.998</w:t>
            </w:r>
          </w:p>
        </w:tc>
        <w:tc>
          <w:tcPr>
            <w:tcW w:w="723" w:type="dxa"/>
            <w:shd w:val="clear" w:color="auto" w:fill="92D050"/>
            <w:vAlign w:val="bottom"/>
          </w:tcPr>
          <w:p w14:paraId="24F80AB2" w14:textId="77777777" w:rsidR="00CF695D" w:rsidRDefault="00CF695D" w:rsidP="00CF695D">
            <w:pPr>
              <w:spacing w:after="160" w:line="360" w:lineRule="auto"/>
            </w:pPr>
            <w:r>
              <w:rPr>
                <w:rFonts w:ascii="Calibri" w:hAnsi="Calibri" w:cs="Calibri"/>
                <w:color w:val="000000"/>
                <w:sz w:val="22"/>
              </w:rPr>
              <w:t>0.030</w:t>
            </w:r>
          </w:p>
        </w:tc>
        <w:tc>
          <w:tcPr>
            <w:tcW w:w="995" w:type="dxa"/>
            <w:vAlign w:val="bottom"/>
          </w:tcPr>
          <w:p w14:paraId="5ABF1146" w14:textId="77777777" w:rsidR="00CF695D" w:rsidRDefault="00CF695D" w:rsidP="00CF695D">
            <w:pPr>
              <w:spacing w:after="160" w:line="360" w:lineRule="auto"/>
            </w:pPr>
            <w:r>
              <w:rPr>
                <w:rFonts w:ascii="Calibri" w:hAnsi="Calibri" w:cs="Calibri"/>
                <w:color w:val="000000"/>
                <w:sz w:val="22"/>
              </w:rPr>
              <w:t>0.996</w:t>
            </w:r>
          </w:p>
        </w:tc>
        <w:tc>
          <w:tcPr>
            <w:tcW w:w="723" w:type="dxa"/>
            <w:shd w:val="clear" w:color="auto" w:fill="92D050"/>
            <w:vAlign w:val="bottom"/>
          </w:tcPr>
          <w:p w14:paraId="6F0696A0" w14:textId="77777777" w:rsidR="00CF695D" w:rsidRDefault="00CF695D" w:rsidP="00CF695D">
            <w:pPr>
              <w:spacing w:after="160" w:line="360" w:lineRule="auto"/>
            </w:pPr>
            <w:r>
              <w:rPr>
                <w:rFonts w:ascii="Calibri" w:hAnsi="Calibri" w:cs="Calibri"/>
                <w:color w:val="000000"/>
                <w:sz w:val="22"/>
              </w:rPr>
              <w:t>0.080</w:t>
            </w:r>
          </w:p>
        </w:tc>
        <w:tc>
          <w:tcPr>
            <w:tcW w:w="1087" w:type="dxa"/>
            <w:vAlign w:val="bottom"/>
          </w:tcPr>
          <w:p w14:paraId="6ACD5D0D" w14:textId="77777777" w:rsidR="00CF695D" w:rsidRDefault="00CF695D" w:rsidP="00CF695D">
            <w:pPr>
              <w:spacing w:after="160" w:line="360" w:lineRule="auto"/>
            </w:pPr>
            <w:r>
              <w:rPr>
                <w:rFonts w:ascii="Calibri" w:hAnsi="Calibri" w:cs="Calibri"/>
                <w:color w:val="000000"/>
                <w:sz w:val="22"/>
              </w:rPr>
              <w:t>0.984</w:t>
            </w:r>
          </w:p>
        </w:tc>
        <w:tc>
          <w:tcPr>
            <w:tcW w:w="814" w:type="dxa"/>
            <w:shd w:val="clear" w:color="auto" w:fill="92D050"/>
            <w:vAlign w:val="bottom"/>
          </w:tcPr>
          <w:p w14:paraId="6377AF56" w14:textId="77777777" w:rsidR="00CF695D" w:rsidRDefault="00CF695D" w:rsidP="00CF695D">
            <w:pPr>
              <w:spacing w:after="160" w:line="360" w:lineRule="auto"/>
            </w:pPr>
            <w:r>
              <w:rPr>
                <w:rFonts w:ascii="Calibri" w:hAnsi="Calibri" w:cs="Calibri"/>
                <w:color w:val="000000"/>
                <w:sz w:val="22"/>
              </w:rPr>
              <w:t>0.006</w:t>
            </w:r>
          </w:p>
        </w:tc>
        <w:tc>
          <w:tcPr>
            <w:tcW w:w="995" w:type="dxa"/>
            <w:vAlign w:val="bottom"/>
          </w:tcPr>
          <w:p w14:paraId="018E5A93" w14:textId="77777777" w:rsidR="00CF695D" w:rsidRDefault="00CF695D" w:rsidP="00CF695D">
            <w:pPr>
              <w:spacing w:after="160" w:line="360" w:lineRule="auto"/>
            </w:pPr>
            <w:r>
              <w:rPr>
                <w:rFonts w:ascii="Calibri" w:hAnsi="Calibri" w:cs="Calibri"/>
                <w:color w:val="000000"/>
                <w:sz w:val="22"/>
              </w:rPr>
              <w:t>0.997</w:t>
            </w:r>
          </w:p>
        </w:tc>
        <w:tc>
          <w:tcPr>
            <w:tcW w:w="723" w:type="dxa"/>
            <w:shd w:val="clear" w:color="auto" w:fill="92D050"/>
            <w:vAlign w:val="bottom"/>
          </w:tcPr>
          <w:p w14:paraId="4D357532" w14:textId="77777777" w:rsidR="00CF695D" w:rsidRDefault="00CF695D" w:rsidP="00CF695D">
            <w:pPr>
              <w:spacing w:after="160" w:line="360" w:lineRule="auto"/>
            </w:pPr>
            <w:r>
              <w:rPr>
                <w:rFonts w:ascii="Calibri" w:hAnsi="Calibri" w:cs="Calibri"/>
                <w:color w:val="000000"/>
                <w:sz w:val="22"/>
              </w:rPr>
              <w:t>0.099</w:t>
            </w:r>
          </w:p>
        </w:tc>
        <w:tc>
          <w:tcPr>
            <w:tcW w:w="996" w:type="dxa"/>
            <w:vAlign w:val="bottom"/>
          </w:tcPr>
          <w:p w14:paraId="16DDD70F" w14:textId="77777777" w:rsidR="00CF695D" w:rsidRDefault="00CF695D" w:rsidP="00CF695D">
            <w:pPr>
              <w:spacing w:after="160" w:line="360" w:lineRule="auto"/>
            </w:pPr>
            <w:r>
              <w:rPr>
                <w:rFonts w:ascii="Calibri" w:hAnsi="Calibri" w:cs="Calibri"/>
                <w:color w:val="000000"/>
                <w:sz w:val="22"/>
              </w:rPr>
              <w:t>0.986</w:t>
            </w:r>
          </w:p>
        </w:tc>
      </w:tr>
      <w:tr w:rsidR="00CF695D" w14:paraId="2B35B759" w14:textId="77777777" w:rsidTr="00CF695D">
        <w:trPr>
          <w:trHeight w:val="434"/>
        </w:trPr>
        <w:tc>
          <w:tcPr>
            <w:tcW w:w="1231" w:type="dxa"/>
            <w:tcBorders>
              <w:right w:val="single" w:sz="12" w:space="0" w:color="auto"/>
            </w:tcBorders>
          </w:tcPr>
          <w:p w14:paraId="4E89B6B7" w14:textId="77777777" w:rsidR="00CF695D" w:rsidRDefault="00CF695D" w:rsidP="00CF695D">
            <w:pPr>
              <w:spacing w:after="160" w:line="360" w:lineRule="auto"/>
            </w:pPr>
            <w:r>
              <w:t>1</w:t>
            </w:r>
          </w:p>
        </w:tc>
        <w:tc>
          <w:tcPr>
            <w:tcW w:w="814" w:type="dxa"/>
            <w:tcBorders>
              <w:left w:val="single" w:sz="12" w:space="0" w:color="auto"/>
            </w:tcBorders>
            <w:shd w:val="clear" w:color="auto" w:fill="92D050"/>
            <w:vAlign w:val="bottom"/>
          </w:tcPr>
          <w:p w14:paraId="1433649F" w14:textId="77777777" w:rsidR="00CF695D" w:rsidRDefault="00CF695D" w:rsidP="00CF695D">
            <w:pPr>
              <w:spacing w:after="160" w:line="360" w:lineRule="auto"/>
            </w:pPr>
            <w:r>
              <w:rPr>
                <w:rFonts w:ascii="Calibri" w:hAnsi="Calibri" w:cs="Calibri"/>
                <w:color w:val="000000"/>
                <w:sz w:val="22"/>
              </w:rPr>
              <w:t>0.120</w:t>
            </w:r>
          </w:p>
        </w:tc>
        <w:tc>
          <w:tcPr>
            <w:tcW w:w="899" w:type="dxa"/>
            <w:shd w:val="clear" w:color="auto" w:fill="FFFFFF" w:themeFill="background1"/>
            <w:vAlign w:val="bottom"/>
          </w:tcPr>
          <w:p w14:paraId="12A7EEF2" w14:textId="77777777" w:rsidR="00CF695D" w:rsidRDefault="00CF695D" w:rsidP="00CF695D">
            <w:pPr>
              <w:spacing w:after="160" w:line="360" w:lineRule="auto"/>
            </w:pPr>
            <w:r>
              <w:rPr>
                <w:rFonts w:ascii="Calibri" w:hAnsi="Calibri" w:cs="Calibri"/>
                <w:color w:val="000000"/>
                <w:sz w:val="22"/>
              </w:rPr>
              <w:t>0.9998</w:t>
            </w:r>
          </w:p>
        </w:tc>
        <w:tc>
          <w:tcPr>
            <w:tcW w:w="723" w:type="dxa"/>
            <w:shd w:val="clear" w:color="auto" w:fill="92D050"/>
            <w:vAlign w:val="bottom"/>
          </w:tcPr>
          <w:p w14:paraId="4F8682D2" w14:textId="77777777" w:rsidR="00CF695D" w:rsidRDefault="00CF695D" w:rsidP="00CF695D">
            <w:pPr>
              <w:spacing w:after="160" w:line="360" w:lineRule="auto"/>
            </w:pPr>
            <w:r>
              <w:rPr>
                <w:rFonts w:ascii="Calibri" w:hAnsi="Calibri" w:cs="Calibri"/>
                <w:color w:val="000000"/>
                <w:sz w:val="22"/>
              </w:rPr>
              <w:t>0.135</w:t>
            </w:r>
          </w:p>
        </w:tc>
        <w:tc>
          <w:tcPr>
            <w:tcW w:w="996" w:type="dxa"/>
            <w:vAlign w:val="bottom"/>
          </w:tcPr>
          <w:p w14:paraId="76558203" w14:textId="77777777" w:rsidR="00CF695D" w:rsidRDefault="00CF695D" w:rsidP="00CF695D">
            <w:pPr>
              <w:spacing w:after="160" w:line="360" w:lineRule="auto"/>
            </w:pPr>
            <w:r>
              <w:rPr>
                <w:rFonts w:ascii="Calibri" w:hAnsi="Calibri" w:cs="Calibri"/>
                <w:color w:val="000000"/>
                <w:sz w:val="22"/>
              </w:rPr>
              <w:t>0.9998</w:t>
            </w:r>
          </w:p>
        </w:tc>
        <w:tc>
          <w:tcPr>
            <w:tcW w:w="723" w:type="dxa"/>
            <w:shd w:val="clear" w:color="auto" w:fill="92D050"/>
            <w:vAlign w:val="bottom"/>
          </w:tcPr>
          <w:p w14:paraId="4969911E" w14:textId="77777777" w:rsidR="00CF695D" w:rsidRDefault="00CF695D" w:rsidP="00CF695D">
            <w:pPr>
              <w:spacing w:after="160" w:line="360" w:lineRule="auto"/>
            </w:pPr>
            <w:r>
              <w:rPr>
                <w:rFonts w:ascii="Calibri" w:hAnsi="Calibri" w:cs="Calibri"/>
                <w:color w:val="000000"/>
                <w:sz w:val="22"/>
              </w:rPr>
              <w:t>0.049</w:t>
            </w:r>
          </w:p>
        </w:tc>
        <w:tc>
          <w:tcPr>
            <w:tcW w:w="995" w:type="dxa"/>
            <w:vAlign w:val="bottom"/>
          </w:tcPr>
          <w:p w14:paraId="71F1189E" w14:textId="77777777" w:rsidR="00CF695D" w:rsidRDefault="00CF695D" w:rsidP="00CF695D">
            <w:pPr>
              <w:spacing w:after="160" w:line="360" w:lineRule="auto"/>
            </w:pPr>
            <w:r>
              <w:rPr>
                <w:rFonts w:ascii="Calibri" w:hAnsi="Calibri" w:cs="Calibri"/>
                <w:color w:val="000000"/>
                <w:sz w:val="22"/>
              </w:rPr>
              <w:t>0.99996</w:t>
            </w:r>
          </w:p>
        </w:tc>
        <w:tc>
          <w:tcPr>
            <w:tcW w:w="723" w:type="dxa"/>
            <w:shd w:val="clear" w:color="auto" w:fill="92D050"/>
            <w:vAlign w:val="bottom"/>
          </w:tcPr>
          <w:p w14:paraId="494A54BE" w14:textId="77777777" w:rsidR="00CF695D" w:rsidRDefault="00CF695D" w:rsidP="00CF695D">
            <w:pPr>
              <w:spacing w:after="160" w:line="360" w:lineRule="auto"/>
            </w:pPr>
            <w:r>
              <w:rPr>
                <w:rFonts w:ascii="Calibri" w:hAnsi="Calibri" w:cs="Calibri"/>
                <w:color w:val="000000"/>
                <w:sz w:val="22"/>
              </w:rPr>
              <w:t>0.159</w:t>
            </w:r>
          </w:p>
        </w:tc>
        <w:tc>
          <w:tcPr>
            <w:tcW w:w="1087" w:type="dxa"/>
            <w:vAlign w:val="bottom"/>
          </w:tcPr>
          <w:p w14:paraId="43A1D3DE" w14:textId="77777777" w:rsidR="00CF695D" w:rsidRDefault="00CF695D" w:rsidP="00CF695D">
            <w:pPr>
              <w:spacing w:after="160" w:line="360" w:lineRule="auto"/>
            </w:pPr>
            <w:r>
              <w:rPr>
                <w:rFonts w:ascii="Calibri" w:hAnsi="Calibri" w:cs="Calibri"/>
                <w:color w:val="000000"/>
                <w:sz w:val="22"/>
              </w:rPr>
              <w:t>0.9995</w:t>
            </w:r>
          </w:p>
        </w:tc>
        <w:tc>
          <w:tcPr>
            <w:tcW w:w="814" w:type="dxa"/>
            <w:shd w:val="clear" w:color="auto" w:fill="92D050"/>
            <w:vAlign w:val="bottom"/>
          </w:tcPr>
          <w:p w14:paraId="3249B322" w14:textId="77777777" w:rsidR="00CF695D" w:rsidRDefault="00CF695D" w:rsidP="00CF695D">
            <w:pPr>
              <w:spacing w:after="160" w:line="360" w:lineRule="auto"/>
            </w:pPr>
            <w:r>
              <w:rPr>
                <w:rFonts w:ascii="Calibri" w:hAnsi="Calibri" w:cs="Calibri"/>
                <w:color w:val="000000"/>
                <w:sz w:val="22"/>
              </w:rPr>
              <w:t>0.054</w:t>
            </w:r>
          </w:p>
        </w:tc>
        <w:tc>
          <w:tcPr>
            <w:tcW w:w="995" w:type="dxa"/>
            <w:vAlign w:val="bottom"/>
          </w:tcPr>
          <w:p w14:paraId="5069DDC4" w14:textId="77777777" w:rsidR="00CF695D" w:rsidRDefault="00CF695D" w:rsidP="00CF695D">
            <w:pPr>
              <w:spacing w:after="160" w:line="360" w:lineRule="auto"/>
            </w:pPr>
            <w:r>
              <w:rPr>
                <w:rFonts w:ascii="Calibri" w:hAnsi="Calibri" w:cs="Calibri"/>
                <w:color w:val="000000"/>
                <w:sz w:val="22"/>
              </w:rPr>
              <w:t>0.999</w:t>
            </w:r>
          </w:p>
        </w:tc>
        <w:tc>
          <w:tcPr>
            <w:tcW w:w="723" w:type="dxa"/>
            <w:shd w:val="clear" w:color="auto" w:fill="92D050"/>
            <w:vAlign w:val="bottom"/>
          </w:tcPr>
          <w:p w14:paraId="086D8DCF" w14:textId="77777777" w:rsidR="00CF695D" w:rsidRDefault="00CF695D" w:rsidP="00CF695D">
            <w:pPr>
              <w:spacing w:after="160" w:line="360" w:lineRule="auto"/>
            </w:pPr>
            <w:r>
              <w:rPr>
                <w:rFonts w:ascii="Calibri" w:hAnsi="Calibri" w:cs="Calibri"/>
                <w:color w:val="000000"/>
                <w:sz w:val="22"/>
              </w:rPr>
              <w:t>0.178</w:t>
            </w:r>
          </w:p>
        </w:tc>
        <w:tc>
          <w:tcPr>
            <w:tcW w:w="996" w:type="dxa"/>
            <w:vAlign w:val="bottom"/>
          </w:tcPr>
          <w:p w14:paraId="6DE5FD5C" w14:textId="77777777" w:rsidR="00CF695D" w:rsidRDefault="00CF695D" w:rsidP="00CF695D">
            <w:pPr>
              <w:spacing w:after="160" w:line="360" w:lineRule="auto"/>
            </w:pPr>
            <w:r>
              <w:rPr>
                <w:rFonts w:ascii="Calibri" w:hAnsi="Calibri" w:cs="Calibri"/>
                <w:color w:val="000000"/>
                <w:sz w:val="22"/>
              </w:rPr>
              <w:t>0.99997</w:t>
            </w:r>
          </w:p>
        </w:tc>
      </w:tr>
      <w:tr w:rsidR="00CF695D" w14:paraId="52583606" w14:textId="77777777" w:rsidTr="00CF695D">
        <w:trPr>
          <w:trHeight w:val="446"/>
        </w:trPr>
        <w:tc>
          <w:tcPr>
            <w:tcW w:w="1231" w:type="dxa"/>
            <w:tcBorders>
              <w:right w:val="single" w:sz="12" w:space="0" w:color="auto"/>
            </w:tcBorders>
          </w:tcPr>
          <w:p w14:paraId="46C78DCD" w14:textId="77777777" w:rsidR="00CF695D" w:rsidRDefault="00CF695D" w:rsidP="00CF695D">
            <w:pPr>
              <w:spacing w:after="160" w:line="360" w:lineRule="auto"/>
            </w:pPr>
            <w:r>
              <w:t>2</w:t>
            </w:r>
          </w:p>
        </w:tc>
        <w:tc>
          <w:tcPr>
            <w:tcW w:w="814" w:type="dxa"/>
            <w:tcBorders>
              <w:left w:val="single" w:sz="12" w:space="0" w:color="auto"/>
            </w:tcBorders>
            <w:shd w:val="clear" w:color="auto" w:fill="92D050"/>
            <w:vAlign w:val="bottom"/>
          </w:tcPr>
          <w:p w14:paraId="7097BB59" w14:textId="77777777" w:rsidR="00CF695D" w:rsidRDefault="00CF695D" w:rsidP="00CF695D">
            <w:pPr>
              <w:spacing w:after="160" w:line="360" w:lineRule="auto"/>
            </w:pPr>
            <w:r>
              <w:rPr>
                <w:rFonts w:ascii="Calibri" w:hAnsi="Calibri" w:cs="Calibri"/>
                <w:color w:val="000000"/>
                <w:sz w:val="22"/>
              </w:rPr>
              <w:t>0.123</w:t>
            </w:r>
          </w:p>
        </w:tc>
        <w:tc>
          <w:tcPr>
            <w:tcW w:w="899" w:type="dxa"/>
            <w:shd w:val="clear" w:color="auto" w:fill="FFFFFF" w:themeFill="background1"/>
            <w:vAlign w:val="bottom"/>
          </w:tcPr>
          <w:p w14:paraId="07FB4949"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4E37240D" w14:textId="77777777" w:rsidR="00CF695D" w:rsidRDefault="00CF695D" w:rsidP="00CF695D">
            <w:pPr>
              <w:spacing w:after="160" w:line="360" w:lineRule="auto"/>
            </w:pPr>
            <w:r>
              <w:rPr>
                <w:rFonts w:ascii="Calibri" w:hAnsi="Calibri" w:cs="Calibri"/>
                <w:color w:val="000000"/>
                <w:sz w:val="22"/>
              </w:rPr>
              <w:t>0.141</w:t>
            </w:r>
          </w:p>
        </w:tc>
        <w:tc>
          <w:tcPr>
            <w:tcW w:w="996" w:type="dxa"/>
            <w:vAlign w:val="bottom"/>
          </w:tcPr>
          <w:p w14:paraId="346ED8D8"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1B81B34F" w14:textId="77777777" w:rsidR="00CF695D" w:rsidRDefault="00CF695D" w:rsidP="00CF695D">
            <w:pPr>
              <w:spacing w:after="160" w:line="360" w:lineRule="auto"/>
            </w:pPr>
            <w:r>
              <w:rPr>
                <w:rFonts w:ascii="Calibri" w:hAnsi="Calibri" w:cs="Calibri"/>
                <w:color w:val="000000"/>
                <w:sz w:val="22"/>
              </w:rPr>
              <w:t>0.020</w:t>
            </w:r>
          </w:p>
        </w:tc>
        <w:tc>
          <w:tcPr>
            <w:tcW w:w="995" w:type="dxa"/>
            <w:vAlign w:val="bottom"/>
          </w:tcPr>
          <w:p w14:paraId="59C89332"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7EC3D986" w14:textId="77777777" w:rsidR="00CF695D" w:rsidRDefault="00CF695D" w:rsidP="00CF695D">
            <w:pPr>
              <w:spacing w:after="160" w:line="360" w:lineRule="auto"/>
            </w:pPr>
            <w:r>
              <w:rPr>
                <w:rFonts w:ascii="Calibri" w:hAnsi="Calibri" w:cs="Calibri"/>
                <w:color w:val="000000"/>
                <w:sz w:val="22"/>
              </w:rPr>
              <w:t>0.173</w:t>
            </w:r>
          </w:p>
        </w:tc>
        <w:tc>
          <w:tcPr>
            <w:tcW w:w="1087" w:type="dxa"/>
            <w:vAlign w:val="bottom"/>
          </w:tcPr>
          <w:p w14:paraId="3A7CED41" w14:textId="77777777" w:rsidR="00CF695D" w:rsidRDefault="00CF695D" w:rsidP="00CF695D">
            <w:pPr>
              <w:spacing w:after="160" w:line="360" w:lineRule="auto"/>
            </w:pPr>
            <w:r>
              <w:rPr>
                <w:rFonts w:ascii="Calibri" w:hAnsi="Calibri" w:cs="Calibri"/>
                <w:color w:val="000000"/>
                <w:sz w:val="22"/>
              </w:rPr>
              <w:t>1</w:t>
            </w:r>
          </w:p>
        </w:tc>
        <w:tc>
          <w:tcPr>
            <w:tcW w:w="814" w:type="dxa"/>
            <w:shd w:val="clear" w:color="auto" w:fill="92D050"/>
            <w:vAlign w:val="bottom"/>
          </w:tcPr>
          <w:p w14:paraId="65A6AEF4" w14:textId="77777777" w:rsidR="00CF695D" w:rsidRDefault="00CF695D" w:rsidP="00CF695D">
            <w:pPr>
              <w:spacing w:after="160" w:line="360" w:lineRule="auto"/>
            </w:pPr>
            <w:r>
              <w:rPr>
                <w:rFonts w:ascii="Calibri" w:hAnsi="Calibri" w:cs="Calibri"/>
                <w:color w:val="000000"/>
                <w:sz w:val="22"/>
              </w:rPr>
              <w:t>0.149</w:t>
            </w:r>
          </w:p>
        </w:tc>
        <w:tc>
          <w:tcPr>
            <w:tcW w:w="995" w:type="dxa"/>
            <w:vAlign w:val="bottom"/>
          </w:tcPr>
          <w:p w14:paraId="4692A666" w14:textId="77777777" w:rsidR="00CF695D" w:rsidRDefault="00CF695D" w:rsidP="00CF695D">
            <w:pPr>
              <w:spacing w:after="160" w:line="360" w:lineRule="auto"/>
            </w:pPr>
            <m:oMath>
              <m:r>
                <w:rPr>
                  <w:rFonts w:ascii="Cambria Math" w:hAnsi="Cambria Math"/>
                </w:rPr>
                <m:t xml:space="preserve">≈ </m:t>
              </m:r>
            </m:oMath>
            <w:r>
              <w:t>0</w:t>
            </w:r>
          </w:p>
        </w:tc>
        <w:tc>
          <w:tcPr>
            <w:tcW w:w="723" w:type="dxa"/>
            <w:shd w:val="clear" w:color="auto" w:fill="92D050"/>
            <w:vAlign w:val="bottom"/>
          </w:tcPr>
          <w:p w14:paraId="03067625" w14:textId="77777777" w:rsidR="00CF695D" w:rsidRDefault="00CF695D" w:rsidP="00CF695D">
            <w:pPr>
              <w:spacing w:after="160" w:line="360" w:lineRule="auto"/>
            </w:pPr>
            <w:r>
              <w:rPr>
                <w:rFonts w:ascii="Calibri" w:hAnsi="Calibri" w:cs="Calibri"/>
                <w:color w:val="000000"/>
                <w:sz w:val="22"/>
              </w:rPr>
              <w:t>0.185</w:t>
            </w:r>
          </w:p>
        </w:tc>
        <w:tc>
          <w:tcPr>
            <w:tcW w:w="996" w:type="dxa"/>
            <w:vAlign w:val="bottom"/>
          </w:tcPr>
          <w:p w14:paraId="29EF09D0" w14:textId="77777777" w:rsidR="00CF695D" w:rsidRDefault="00CF695D" w:rsidP="00CF695D">
            <w:pPr>
              <w:spacing w:after="160" w:line="360" w:lineRule="auto"/>
            </w:pPr>
            <w:r>
              <w:rPr>
                <w:rFonts w:ascii="Calibri" w:hAnsi="Calibri" w:cs="Calibri"/>
                <w:color w:val="000000"/>
                <w:sz w:val="22"/>
              </w:rPr>
              <w:t>1</w:t>
            </w:r>
          </w:p>
        </w:tc>
      </w:tr>
      <w:tr w:rsidR="00CF695D" w14:paraId="4BFC44A8" w14:textId="77777777" w:rsidTr="00CF695D">
        <w:trPr>
          <w:trHeight w:val="434"/>
        </w:trPr>
        <w:tc>
          <w:tcPr>
            <w:tcW w:w="1231" w:type="dxa"/>
            <w:tcBorders>
              <w:right w:val="single" w:sz="12" w:space="0" w:color="auto"/>
            </w:tcBorders>
          </w:tcPr>
          <w:p w14:paraId="1D1D5D46" w14:textId="77777777" w:rsidR="00CF695D" w:rsidRDefault="00CF695D" w:rsidP="00CF695D">
            <w:pPr>
              <w:spacing w:after="160" w:line="360" w:lineRule="auto"/>
            </w:pPr>
            <w:r>
              <w:t>3</w:t>
            </w:r>
          </w:p>
        </w:tc>
        <w:tc>
          <w:tcPr>
            <w:tcW w:w="814" w:type="dxa"/>
            <w:tcBorders>
              <w:left w:val="single" w:sz="12" w:space="0" w:color="auto"/>
            </w:tcBorders>
            <w:shd w:val="clear" w:color="auto" w:fill="92D050"/>
            <w:vAlign w:val="bottom"/>
          </w:tcPr>
          <w:p w14:paraId="0A8FF8C9" w14:textId="77777777" w:rsidR="00CF695D" w:rsidRDefault="00CF695D" w:rsidP="00CF695D">
            <w:pPr>
              <w:spacing w:after="160" w:line="360" w:lineRule="auto"/>
            </w:pPr>
            <w:r>
              <w:rPr>
                <w:rFonts w:ascii="Calibri" w:hAnsi="Calibri" w:cs="Calibri"/>
                <w:color w:val="000000"/>
                <w:sz w:val="22"/>
              </w:rPr>
              <w:t>0.102</w:t>
            </w:r>
          </w:p>
        </w:tc>
        <w:tc>
          <w:tcPr>
            <w:tcW w:w="899" w:type="dxa"/>
            <w:shd w:val="clear" w:color="auto" w:fill="FFFFFF" w:themeFill="background1"/>
            <w:vAlign w:val="bottom"/>
          </w:tcPr>
          <w:p w14:paraId="5047ECE4"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7257D7AB" w14:textId="77777777" w:rsidR="00CF695D" w:rsidRDefault="00CF695D" w:rsidP="00CF695D">
            <w:pPr>
              <w:spacing w:after="160" w:line="360" w:lineRule="auto"/>
            </w:pPr>
            <w:r>
              <w:rPr>
                <w:rFonts w:ascii="Calibri" w:hAnsi="Calibri" w:cs="Calibri"/>
                <w:color w:val="000000"/>
                <w:sz w:val="22"/>
              </w:rPr>
              <w:t>0.130</w:t>
            </w:r>
          </w:p>
        </w:tc>
        <w:tc>
          <w:tcPr>
            <w:tcW w:w="996" w:type="dxa"/>
            <w:vAlign w:val="bottom"/>
          </w:tcPr>
          <w:p w14:paraId="2EF9AA17"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3AFF0EA5" w14:textId="77777777" w:rsidR="00CF695D" w:rsidRDefault="00CF695D" w:rsidP="00CF695D">
            <w:pPr>
              <w:spacing w:after="160" w:line="360" w:lineRule="auto"/>
            </w:pPr>
            <w:r>
              <w:rPr>
                <w:rFonts w:ascii="Calibri" w:hAnsi="Calibri" w:cs="Calibri"/>
                <w:color w:val="000000"/>
                <w:sz w:val="22"/>
              </w:rPr>
              <w:t>0.005</w:t>
            </w:r>
          </w:p>
        </w:tc>
        <w:tc>
          <w:tcPr>
            <w:tcW w:w="995" w:type="dxa"/>
            <w:vAlign w:val="bottom"/>
          </w:tcPr>
          <w:p w14:paraId="65E1A50F"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1C86177A" w14:textId="77777777" w:rsidR="00CF695D" w:rsidRDefault="00CF695D" w:rsidP="00CF695D">
            <w:pPr>
              <w:spacing w:after="160" w:line="360" w:lineRule="auto"/>
            </w:pPr>
            <w:r>
              <w:rPr>
                <w:rFonts w:ascii="Calibri" w:hAnsi="Calibri" w:cs="Calibri"/>
                <w:color w:val="000000"/>
                <w:sz w:val="22"/>
              </w:rPr>
              <w:t>0.168</w:t>
            </w:r>
          </w:p>
        </w:tc>
        <w:tc>
          <w:tcPr>
            <w:tcW w:w="1087" w:type="dxa"/>
            <w:vAlign w:val="bottom"/>
          </w:tcPr>
          <w:p w14:paraId="5F3F73CB" w14:textId="77777777" w:rsidR="00CF695D" w:rsidRDefault="00CF695D" w:rsidP="00CF695D">
            <w:pPr>
              <w:spacing w:after="160" w:line="360" w:lineRule="auto"/>
            </w:pPr>
            <w:r>
              <w:rPr>
                <w:rFonts w:ascii="Calibri" w:hAnsi="Calibri" w:cs="Calibri"/>
                <w:color w:val="000000"/>
                <w:sz w:val="22"/>
              </w:rPr>
              <w:t>1</w:t>
            </w:r>
          </w:p>
        </w:tc>
        <w:tc>
          <w:tcPr>
            <w:tcW w:w="814" w:type="dxa"/>
            <w:shd w:val="clear" w:color="auto" w:fill="92D050"/>
            <w:vAlign w:val="bottom"/>
          </w:tcPr>
          <w:p w14:paraId="204A0FBC" w14:textId="77777777" w:rsidR="00CF695D" w:rsidRDefault="00CF695D" w:rsidP="00CF695D">
            <w:pPr>
              <w:spacing w:after="160" w:line="360" w:lineRule="auto"/>
            </w:pPr>
            <w:r>
              <w:rPr>
                <w:rFonts w:ascii="Calibri" w:hAnsi="Calibri" w:cs="Calibri"/>
                <w:color w:val="000000"/>
                <w:sz w:val="22"/>
              </w:rPr>
              <w:t>0.226</w:t>
            </w:r>
          </w:p>
        </w:tc>
        <w:tc>
          <w:tcPr>
            <w:tcW w:w="995" w:type="dxa"/>
            <w:vAlign w:val="bottom"/>
          </w:tcPr>
          <w:p w14:paraId="544A62BB" w14:textId="77777777" w:rsidR="00CF695D" w:rsidRDefault="00CF695D" w:rsidP="00CF695D">
            <w:pPr>
              <w:spacing w:after="160" w:line="360" w:lineRule="auto"/>
            </w:pPr>
            <m:oMath>
              <m:r>
                <w:rPr>
                  <w:rFonts w:ascii="Cambria Math" w:hAnsi="Cambria Math" w:cs="Calibri"/>
                  <w:color w:val="000000"/>
                  <w:sz w:val="22"/>
                </w:rPr>
                <m:t xml:space="preserve">≈ </m:t>
              </m:r>
            </m:oMath>
            <w:r>
              <w:rPr>
                <w:rFonts w:ascii="Calibri" w:hAnsi="Calibri" w:cs="Calibri"/>
                <w:color w:val="000000"/>
                <w:sz w:val="22"/>
              </w:rPr>
              <w:t>0</w:t>
            </w:r>
          </w:p>
        </w:tc>
        <w:tc>
          <w:tcPr>
            <w:tcW w:w="723" w:type="dxa"/>
            <w:shd w:val="clear" w:color="auto" w:fill="92D050"/>
            <w:vAlign w:val="bottom"/>
          </w:tcPr>
          <w:p w14:paraId="44BA8C0E" w14:textId="77777777" w:rsidR="00CF695D" w:rsidRDefault="00CF695D" w:rsidP="00CF695D">
            <w:pPr>
              <w:spacing w:after="160" w:line="360" w:lineRule="auto"/>
            </w:pPr>
            <w:r>
              <w:rPr>
                <w:rFonts w:ascii="Calibri" w:hAnsi="Calibri" w:cs="Calibri"/>
                <w:color w:val="000000"/>
                <w:sz w:val="22"/>
              </w:rPr>
              <w:t>0.169</w:t>
            </w:r>
          </w:p>
        </w:tc>
        <w:tc>
          <w:tcPr>
            <w:tcW w:w="996" w:type="dxa"/>
            <w:vAlign w:val="bottom"/>
          </w:tcPr>
          <w:p w14:paraId="439BD30C" w14:textId="77777777" w:rsidR="00CF695D" w:rsidRDefault="00CF695D" w:rsidP="00CF695D">
            <w:pPr>
              <w:spacing w:after="160" w:line="360" w:lineRule="auto"/>
            </w:pPr>
            <w:r>
              <w:rPr>
                <w:rFonts w:ascii="Calibri" w:hAnsi="Calibri" w:cs="Calibri"/>
                <w:color w:val="000000"/>
                <w:sz w:val="22"/>
              </w:rPr>
              <w:t>1</w:t>
            </w:r>
          </w:p>
        </w:tc>
      </w:tr>
      <w:tr w:rsidR="00CF695D" w14:paraId="6FAF8094" w14:textId="77777777" w:rsidTr="00CF695D">
        <w:trPr>
          <w:trHeight w:val="93"/>
        </w:trPr>
        <w:tc>
          <w:tcPr>
            <w:tcW w:w="1231" w:type="dxa"/>
            <w:tcBorders>
              <w:right w:val="single" w:sz="12" w:space="0" w:color="auto"/>
            </w:tcBorders>
          </w:tcPr>
          <w:p w14:paraId="27E2BDF2" w14:textId="77777777" w:rsidR="00CF695D" w:rsidRDefault="00CF695D" w:rsidP="00CF695D">
            <w:pPr>
              <w:spacing w:after="160" w:line="360" w:lineRule="auto"/>
            </w:pPr>
            <w:r>
              <w:t>4</w:t>
            </w:r>
          </w:p>
        </w:tc>
        <w:tc>
          <w:tcPr>
            <w:tcW w:w="814" w:type="dxa"/>
            <w:tcBorders>
              <w:left w:val="single" w:sz="12" w:space="0" w:color="auto"/>
            </w:tcBorders>
            <w:shd w:val="clear" w:color="auto" w:fill="92D050"/>
            <w:vAlign w:val="bottom"/>
          </w:tcPr>
          <w:p w14:paraId="409DA962" w14:textId="77777777" w:rsidR="00CF695D" w:rsidRDefault="00CF695D" w:rsidP="00CF695D">
            <w:pPr>
              <w:spacing w:after="160" w:line="360" w:lineRule="auto"/>
            </w:pPr>
            <w:r>
              <w:rPr>
                <w:rFonts w:ascii="Calibri" w:hAnsi="Calibri" w:cs="Calibri"/>
                <w:color w:val="000000"/>
                <w:sz w:val="22"/>
              </w:rPr>
              <w:t>0.116</w:t>
            </w:r>
          </w:p>
        </w:tc>
        <w:tc>
          <w:tcPr>
            <w:tcW w:w="899" w:type="dxa"/>
            <w:shd w:val="clear" w:color="auto" w:fill="FFFFFF" w:themeFill="background1"/>
            <w:vAlign w:val="bottom"/>
          </w:tcPr>
          <w:p w14:paraId="7B77DE7A"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409EF245" w14:textId="77777777" w:rsidR="00CF695D" w:rsidRDefault="00CF695D" w:rsidP="00CF695D">
            <w:pPr>
              <w:spacing w:after="160" w:line="360" w:lineRule="auto"/>
            </w:pPr>
            <w:r>
              <w:rPr>
                <w:rFonts w:ascii="Calibri" w:hAnsi="Calibri" w:cs="Calibri"/>
                <w:color w:val="000000"/>
                <w:sz w:val="22"/>
              </w:rPr>
              <w:t>0.141</w:t>
            </w:r>
          </w:p>
        </w:tc>
        <w:tc>
          <w:tcPr>
            <w:tcW w:w="996" w:type="dxa"/>
            <w:vAlign w:val="bottom"/>
          </w:tcPr>
          <w:p w14:paraId="2CC115F6"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0674507E" w14:textId="77777777" w:rsidR="00CF695D" w:rsidRDefault="00CF695D" w:rsidP="00CF695D">
            <w:pPr>
              <w:spacing w:after="160" w:line="360" w:lineRule="auto"/>
            </w:pPr>
            <w:r>
              <w:rPr>
                <w:rFonts w:ascii="Calibri" w:hAnsi="Calibri" w:cs="Calibri"/>
                <w:color w:val="000000"/>
                <w:sz w:val="22"/>
              </w:rPr>
              <w:t>0.026</w:t>
            </w:r>
          </w:p>
        </w:tc>
        <w:tc>
          <w:tcPr>
            <w:tcW w:w="995" w:type="dxa"/>
            <w:vAlign w:val="bottom"/>
          </w:tcPr>
          <w:p w14:paraId="3740A83F" w14:textId="77777777" w:rsidR="00CF695D" w:rsidRDefault="00CF695D" w:rsidP="00CF695D">
            <w:pPr>
              <w:spacing w:after="160" w:line="360" w:lineRule="auto"/>
            </w:pPr>
            <w:r>
              <w:rPr>
                <w:rFonts w:ascii="Calibri" w:hAnsi="Calibri" w:cs="Calibri"/>
                <w:color w:val="000000"/>
                <w:sz w:val="22"/>
              </w:rPr>
              <w:t>1</w:t>
            </w:r>
          </w:p>
        </w:tc>
        <w:tc>
          <w:tcPr>
            <w:tcW w:w="723" w:type="dxa"/>
            <w:shd w:val="clear" w:color="auto" w:fill="92D050"/>
            <w:vAlign w:val="bottom"/>
          </w:tcPr>
          <w:p w14:paraId="468354C0" w14:textId="77777777" w:rsidR="00CF695D" w:rsidRDefault="00CF695D" w:rsidP="00CF695D">
            <w:pPr>
              <w:spacing w:after="160" w:line="360" w:lineRule="auto"/>
            </w:pPr>
            <w:r>
              <w:rPr>
                <w:rFonts w:ascii="Calibri" w:hAnsi="Calibri" w:cs="Calibri"/>
                <w:color w:val="000000"/>
                <w:sz w:val="22"/>
              </w:rPr>
              <w:t>0.138</w:t>
            </w:r>
          </w:p>
        </w:tc>
        <w:tc>
          <w:tcPr>
            <w:tcW w:w="1087" w:type="dxa"/>
            <w:vAlign w:val="bottom"/>
          </w:tcPr>
          <w:p w14:paraId="375717C0" w14:textId="77777777" w:rsidR="00CF695D" w:rsidRDefault="00CF695D" w:rsidP="00CF695D">
            <w:pPr>
              <w:spacing w:after="160" w:line="360" w:lineRule="auto"/>
            </w:pPr>
            <w:r>
              <w:rPr>
                <w:rFonts w:ascii="Calibri" w:hAnsi="Calibri" w:cs="Calibri"/>
                <w:color w:val="000000"/>
                <w:sz w:val="22"/>
              </w:rPr>
              <w:t>1</w:t>
            </w:r>
          </w:p>
        </w:tc>
        <w:tc>
          <w:tcPr>
            <w:tcW w:w="814" w:type="dxa"/>
            <w:shd w:val="clear" w:color="auto" w:fill="92D050"/>
            <w:vAlign w:val="bottom"/>
          </w:tcPr>
          <w:p w14:paraId="2336FDF6" w14:textId="77777777" w:rsidR="00CF695D" w:rsidRDefault="00CF695D" w:rsidP="00CF695D">
            <w:pPr>
              <w:spacing w:after="160" w:line="360" w:lineRule="auto"/>
            </w:pPr>
            <w:r>
              <w:rPr>
                <w:rFonts w:ascii="Calibri" w:hAnsi="Calibri" w:cs="Calibri"/>
                <w:color w:val="000000"/>
                <w:sz w:val="22"/>
              </w:rPr>
              <w:t>0.142</w:t>
            </w:r>
          </w:p>
        </w:tc>
        <w:tc>
          <w:tcPr>
            <w:tcW w:w="995" w:type="dxa"/>
            <w:vAlign w:val="bottom"/>
          </w:tcPr>
          <w:p w14:paraId="0FB99EB6" w14:textId="77777777" w:rsidR="00CF695D" w:rsidRDefault="00CF695D" w:rsidP="00CF695D">
            <w:pPr>
              <w:spacing w:after="160" w:line="360" w:lineRule="auto"/>
            </w:pPr>
            <w:r>
              <w:rPr>
                <w:rFonts w:ascii="Calibri" w:hAnsi="Calibri" w:cs="Calibri"/>
                <w:color w:val="000000"/>
                <w:sz w:val="22"/>
              </w:rPr>
              <w:t>0.999</w:t>
            </w:r>
          </w:p>
        </w:tc>
        <w:tc>
          <w:tcPr>
            <w:tcW w:w="723" w:type="dxa"/>
            <w:shd w:val="clear" w:color="auto" w:fill="92D050"/>
            <w:vAlign w:val="bottom"/>
          </w:tcPr>
          <w:p w14:paraId="5F0A6583" w14:textId="77777777" w:rsidR="00CF695D" w:rsidRDefault="00CF695D" w:rsidP="00CF695D">
            <w:pPr>
              <w:spacing w:after="160" w:line="360" w:lineRule="auto"/>
            </w:pPr>
            <w:r>
              <w:rPr>
                <w:rFonts w:ascii="Calibri" w:hAnsi="Calibri" w:cs="Calibri"/>
                <w:color w:val="000000"/>
                <w:sz w:val="22"/>
              </w:rPr>
              <w:t>0.076</w:t>
            </w:r>
          </w:p>
        </w:tc>
        <w:tc>
          <w:tcPr>
            <w:tcW w:w="996" w:type="dxa"/>
            <w:vAlign w:val="bottom"/>
          </w:tcPr>
          <w:p w14:paraId="2CE531AD" w14:textId="77777777" w:rsidR="00CF695D" w:rsidRDefault="00CF695D" w:rsidP="00CF695D">
            <w:pPr>
              <w:spacing w:after="160" w:line="360" w:lineRule="auto"/>
            </w:pPr>
            <w:r>
              <w:rPr>
                <w:rFonts w:ascii="Calibri" w:hAnsi="Calibri" w:cs="Calibri"/>
                <w:color w:val="000000"/>
                <w:sz w:val="22"/>
              </w:rPr>
              <w:t>1</w:t>
            </w:r>
          </w:p>
        </w:tc>
      </w:tr>
    </w:tbl>
    <w:p w14:paraId="2B028277" w14:textId="36E4D961" w:rsidR="00FE6E37" w:rsidRPr="00FE6E37" w:rsidRDefault="004F6088" w:rsidP="004F6088">
      <w:pPr>
        <w:pStyle w:val="Caption"/>
        <w:spacing w:line="360" w:lineRule="auto"/>
        <w:rPr>
          <w:lang w:val="en-US"/>
        </w:rPr>
      </w:pPr>
      <w:bookmarkStart w:id="230" w:name="_Ref104909550"/>
      <w:r>
        <w:rPr>
          <w:noProof/>
          <w:lang w:val="en-US"/>
        </w:rPr>
        <w:lastRenderedPageBreak/>
        <w:drawing>
          <wp:anchor distT="0" distB="0" distL="114300" distR="114300" simplePos="0" relativeHeight="251846656" behindDoc="1" locked="0" layoutInCell="1" allowOverlap="1" wp14:anchorId="178DB8E4" wp14:editId="21397A31">
            <wp:simplePos x="0" y="0"/>
            <wp:positionH relativeFrom="margin">
              <wp:posOffset>-66675</wp:posOffset>
            </wp:positionH>
            <wp:positionV relativeFrom="paragraph">
              <wp:posOffset>9525</wp:posOffset>
            </wp:positionV>
            <wp:extent cx="4318635" cy="2875280"/>
            <wp:effectExtent l="0" t="0" r="5715" b="1270"/>
            <wp:wrapTight wrapText="bothSides">
              <wp:wrapPolygon edited="0">
                <wp:start x="0" y="0"/>
                <wp:lineTo x="0" y="21466"/>
                <wp:lineTo x="21533" y="21466"/>
                <wp:lineTo x="2153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8" cstate="print">
                      <a:extLst>
                        <a:ext uri="{28A0092B-C50C-407E-A947-70E740481C1C}">
                          <a14:useLocalDpi xmlns:a14="http://schemas.microsoft.com/office/drawing/2010/main" val="0"/>
                        </a:ext>
                      </a:extLst>
                    </a:blip>
                    <a:srcRect t="2094" b="2094"/>
                    <a:stretch>
                      <a:fillRect/>
                    </a:stretch>
                  </pic:blipFill>
                  <pic:spPr bwMode="auto">
                    <a:xfrm>
                      <a:off x="0" y="0"/>
                      <a:ext cx="431863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31" w:name="_Ref106038659"/>
      <w:r w:rsidR="009D7CFE" w:rsidRPr="00C939D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21</w:t>
      </w:r>
      <w:r w:rsidR="00D862CB">
        <w:rPr>
          <w:lang w:val="en-US"/>
        </w:rPr>
        <w:fldChar w:fldCharType="end"/>
      </w:r>
      <w:bookmarkEnd w:id="230"/>
      <w:bookmarkEnd w:id="231"/>
      <w:r w:rsidR="009D7CFE" w:rsidRPr="00C939D7">
        <w:rPr>
          <w:lang w:val="en-US"/>
        </w:rPr>
        <w:t>.</w:t>
      </w:r>
      <w:r w:rsidR="00AA2EC3">
        <w:rPr>
          <w:lang w:val="en-US"/>
        </w:rPr>
        <w:t xml:space="preserve">2D analysis of survival was performed by dividing </w:t>
      </w:r>
      <w:r w:rsidR="00BC0B71">
        <w:rPr>
          <w:lang w:val="en-US"/>
        </w:rPr>
        <w:t>a colony map into equally sized quadrats.</w:t>
      </w:r>
      <w:r w:rsidR="009D7CFE" w:rsidRPr="00C939D7">
        <w:rPr>
          <w:lang w:val="en-US"/>
        </w:rPr>
        <w:t xml:space="preserve"> </w:t>
      </w:r>
      <w:r w:rsidR="00BC0B71">
        <w:rPr>
          <w:lang w:val="en-US"/>
        </w:rPr>
        <w:t>E</w:t>
      </w:r>
      <w:r w:rsidR="00C939D7" w:rsidRPr="00C939D7">
        <w:rPr>
          <w:lang w:val="en-US"/>
        </w:rPr>
        <w:t xml:space="preserve">valuation of </w:t>
      </w:r>
      <w:r w:rsidR="00AA2EC3">
        <w:rPr>
          <w:lang w:val="en-US"/>
        </w:rPr>
        <w:t xml:space="preserve">all </w:t>
      </w:r>
      <w:r w:rsidR="006F338E">
        <w:rPr>
          <w:lang w:val="en-US"/>
        </w:rPr>
        <w:t>quadrat size</w:t>
      </w:r>
      <w:r w:rsidR="00AA2EC3">
        <w:rPr>
          <w:lang w:val="en-US"/>
        </w:rPr>
        <w:t>s</w:t>
      </w:r>
      <w:r w:rsidR="006252D1">
        <w:rPr>
          <w:lang w:val="en-US"/>
        </w:rPr>
        <w:t xml:space="preserve">. Quality criteria </w:t>
      </w:r>
      <w:r w:rsidR="00426821">
        <w:rPr>
          <w:lang w:val="en-US"/>
        </w:rPr>
        <w:t>were</w:t>
      </w:r>
      <w:r w:rsidR="00CC18E2">
        <w:rPr>
          <w:lang w:val="en-US"/>
        </w:rPr>
        <w:t xml:space="preserve"> n</w:t>
      </w:r>
      <w:r w:rsidR="0065704C">
        <w:rPr>
          <w:lang w:val="en-US"/>
        </w:rPr>
        <w:t>umber of quadrats in the control flasks containing 0 colonies</w:t>
      </w:r>
      <w:r w:rsidR="00D144D4">
        <w:rPr>
          <w:lang w:val="en-US"/>
        </w:rPr>
        <w:t xml:space="preserve"> </w:t>
      </w:r>
      <w:r w:rsidR="00F51542">
        <w:rPr>
          <w:lang w:val="en-US"/>
        </w:rPr>
        <w:t xml:space="preserve">to mediate zero inflation, </w:t>
      </w:r>
      <w:r w:rsidR="0051620A">
        <w:rPr>
          <w:lang w:val="en-US"/>
        </w:rPr>
        <w:t xml:space="preserve">variance between </w:t>
      </w:r>
      <w:r w:rsidR="00D12A09">
        <w:rPr>
          <w:lang w:val="en-US"/>
        </w:rPr>
        <w:t>the doses of each quadrat</w:t>
      </w:r>
      <w:r w:rsidR="00F35EB8">
        <w:rPr>
          <w:lang w:val="en-US"/>
        </w:rPr>
        <w:t xml:space="preserve"> </w:t>
      </w:r>
      <w:r w:rsidR="00F51542">
        <w:rPr>
          <w:lang w:val="en-US"/>
        </w:rPr>
        <w:t xml:space="preserve">to mediate smoothing of doses </w:t>
      </w:r>
      <w:r w:rsidR="00D12A09">
        <w:rPr>
          <w:lang w:val="en-US"/>
        </w:rPr>
        <w:t xml:space="preserve">and RPD between variance and mean for peak and valley </w:t>
      </w:r>
      <w:r w:rsidR="005F7584">
        <w:rPr>
          <w:lang w:val="en-US"/>
        </w:rPr>
        <w:t>survival data</w:t>
      </w:r>
      <w:r w:rsidR="00F51542">
        <w:rPr>
          <w:lang w:val="en-US"/>
        </w:rPr>
        <w:t xml:space="preserve"> to ensure </w:t>
      </w:r>
      <w:r w:rsidR="00B426D4">
        <w:rPr>
          <w:lang w:val="en-US"/>
        </w:rPr>
        <w:t xml:space="preserve">Poisson distributed data. </w:t>
      </w:r>
    </w:p>
    <w:p w14:paraId="3D742650" w14:textId="7B6F6A7D" w:rsidR="00D61AF3" w:rsidRDefault="00FF5EA3" w:rsidP="00913890">
      <w:pPr>
        <w:pStyle w:val="Heading4"/>
        <w:rPr>
          <w:lang w:val="en-US"/>
        </w:rPr>
      </w:pPr>
      <w:r>
        <w:rPr>
          <w:lang w:val="en-US"/>
        </w:rPr>
        <w:t>Poisson r</w:t>
      </w:r>
      <w:r w:rsidR="00CB6B80">
        <w:rPr>
          <w:lang w:val="en-US"/>
        </w:rPr>
        <w:t xml:space="preserve">egression </w:t>
      </w:r>
    </w:p>
    <w:p w14:paraId="12311E70" w14:textId="4B3E9219" w:rsidR="00E7046D" w:rsidRDefault="007439D4" w:rsidP="005101EC">
      <w:pPr>
        <w:spacing w:line="360" w:lineRule="auto"/>
        <w:rPr>
          <w:rFonts w:eastAsiaTheme="minorEastAsia"/>
          <w:lang w:val="en-US"/>
        </w:rPr>
      </w:pPr>
      <w:r>
        <w:rPr>
          <w:lang w:val="en-US"/>
        </w:rPr>
        <w:t xml:space="preserve">As mentioned in </w:t>
      </w:r>
      <w:r>
        <w:rPr>
          <w:lang w:val="en-US"/>
        </w:rPr>
        <w:fldChar w:fldCharType="begin"/>
      </w:r>
      <w:r>
        <w:rPr>
          <w:lang w:val="en-US"/>
        </w:rPr>
        <w:instrText xml:space="preserve"> REF _Ref102489315 \r \h </w:instrText>
      </w:r>
      <w:r w:rsidR="005101EC">
        <w:rPr>
          <w:lang w:val="en-US"/>
        </w:rPr>
        <w:instrText xml:space="preserve"> \* MERGEFORMAT </w:instrText>
      </w:r>
      <w:r>
        <w:rPr>
          <w:lang w:val="en-US"/>
        </w:rPr>
      </w:r>
      <w:r>
        <w:rPr>
          <w:lang w:val="en-US"/>
        </w:rPr>
        <w:fldChar w:fldCharType="separate"/>
      </w:r>
      <w:r>
        <w:rPr>
          <w:lang w:val="en-US"/>
        </w:rPr>
        <w:t>2.4.3.2</w:t>
      </w:r>
      <w:r>
        <w:rPr>
          <w:lang w:val="en-US"/>
        </w:rPr>
        <w:fldChar w:fldCharType="end"/>
      </w:r>
      <w:r>
        <w:rPr>
          <w:lang w:val="en-US"/>
        </w:rPr>
        <w:t xml:space="preserve"> we wanted to make a model suitable for all irradiation configurations</w:t>
      </w:r>
      <w:r w:rsidR="008E15F6">
        <w:rPr>
          <w:lang w:val="en-US"/>
        </w:rPr>
        <w:t>. But we also wanted to see if we could get comparable results to the</w:t>
      </w:r>
      <w:r w:rsidR="0026646A">
        <w:rPr>
          <w:lang w:val="en-US"/>
        </w:rPr>
        <w:t xml:space="preserve"> traditional LQ model fitted for OPEN field irradiated data</w:t>
      </w:r>
      <w:r w:rsidR="000234F3">
        <w:rPr>
          <w:lang w:val="en-US"/>
        </w:rPr>
        <w:t xml:space="preserve">. Using dose and dose squared as explanatory variables, we fitted </w:t>
      </w:r>
      <w:r w:rsidR="00602EEB">
        <w:rPr>
          <w:lang w:val="en-US"/>
        </w:rPr>
        <w:t xml:space="preserve">the OPEN field data once more, only now we used the Poisson regression. </w:t>
      </w:r>
      <w:r w:rsidR="00A55314">
        <w:rPr>
          <w:lang w:val="en-US"/>
        </w:rPr>
        <w:t xml:space="preserve">This time we could not normalize with control. The result can be seen in </w:t>
      </w:r>
      <w:r w:rsidR="00A55314">
        <w:rPr>
          <w:lang w:val="en-US"/>
        </w:rPr>
        <w:fldChar w:fldCharType="begin"/>
      </w:r>
      <w:r w:rsidR="00A55314">
        <w:rPr>
          <w:lang w:val="en-US"/>
        </w:rPr>
        <w:instrText xml:space="preserve"> REF _Ref106096660 \h </w:instrText>
      </w:r>
      <w:r w:rsidR="005101EC">
        <w:rPr>
          <w:lang w:val="en-US"/>
        </w:rPr>
        <w:instrText xml:space="preserve"> \* MERGEFORMAT </w:instrText>
      </w:r>
      <w:r w:rsidR="00A55314">
        <w:rPr>
          <w:lang w:val="en-US"/>
        </w:rPr>
      </w:r>
      <w:r w:rsidR="00A55314">
        <w:rPr>
          <w:lang w:val="en-US"/>
        </w:rPr>
        <w:fldChar w:fldCharType="separate"/>
      </w:r>
      <w:r w:rsidR="00A55314" w:rsidRPr="00997FF4">
        <w:rPr>
          <w:lang w:val="en-US"/>
        </w:rPr>
        <w:t xml:space="preserve">Table </w:t>
      </w:r>
      <w:r w:rsidR="00A55314">
        <w:rPr>
          <w:noProof/>
          <w:lang w:val="en-US"/>
        </w:rPr>
        <w:t>3</w:t>
      </w:r>
      <w:r w:rsidR="00A55314">
        <w:rPr>
          <w:lang w:val="en-US"/>
        </w:rPr>
        <w:noBreakHyphen/>
      </w:r>
      <w:r w:rsidR="00A55314">
        <w:rPr>
          <w:noProof/>
          <w:lang w:val="en-US"/>
        </w:rPr>
        <w:t>6</w:t>
      </w:r>
      <w:r w:rsidR="00A55314">
        <w:rPr>
          <w:lang w:val="en-US"/>
        </w:rPr>
        <w:fldChar w:fldCharType="end"/>
      </w:r>
      <w:r w:rsidR="00A55314">
        <w:rPr>
          <w:lang w:val="en-US"/>
        </w:rPr>
        <w:t>.</w:t>
      </w:r>
      <w:r w:rsidR="00893E99">
        <w:rPr>
          <w:lang w:val="en-US"/>
        </w:rPr>
        <w:t xml:space="preserve"> The output was generated by </w:t>
      </w:r>
      <w:r w:rsidR="008C6BCA">
        <w:rPr>
          <w:lang w:val="en-US"/>
        </w:rPr>
        <w:t xml:space="preserve">the </w:t>
      </w:r>
      <w:r w:rsidR="008C6BCA">
        <w:rPr>
          <w:i/>
          <w:iCs/>
          <w:lang w:val="en-US"/>
        </w:rPr>
        <w:t>statsmodels</w:t>
      </w:r>
      <w:r w:rsidR="008C6BCA">
        <w:rPr>
          <w:lang w:val="en-US"/>
        </w:rPr>
        <w:t xml:space="preserve"> package and contains the coefficients </w:t>
      </w:r>
      <w:r w:rsidR="00B07233">
        <w:rPr>
          <w:lang w:val="en-US"/>
        </w:rPr>
        <w:t xml:space="preserve">for all fitted parameters, their standard error, z-score, p-values and </w:t>
      </w:r>
      <w:r w:rsidR="008770E0">
        <w:rPr>
          <w:lang w:val="en-US"/>
        </w:rPr>
        <w:t>95% confidence interval.</w:t>
      </w:r>
      <w:r w:rsidR="00A55314">
        <w:rPr>
          <w:lang w:val="en-US"/>
        </w:rPr>
        <w:t xml:space="preserve"> </w:t>
      </w:r>
      <w:r w:rsidR="00272CE5">
        <w:rPr>
          <w:lang w:val="en-US"/>
        </w:rPr>
        <w:t xml:space="preserve">Additionally, 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72CE5">
        <w:rPr>
          <w:rFonts w:eastAsiaTheme="minorEastAsia"/>
          <w:lang w:val="en-US"/>
        </w:rPr>
        <w:t xml:space="preserve">-test was performed to estimate the goodness of fit between the model and </w:t>
      </w:r>
      <w:r w:rsidR="00B92A13">
        <w:rPr>
          <w:rFonts w:eastAsiaTheme="minorEastAsia"/>
          <w:lang w:val="en-US"/>
        </w:rPr>
        <w:t>the observed data.</w:t>
      </w:r>
      <w:r w:rsidR="00272CE5">
        <w:rPr>
          <w:rFonts w:eastAsiaTheme="minorEastAsia"/>
          <w:lang w:val="en-US"/>
        </w:rPr>
        <w:t xml:space="preserve"> </w:t>
      </w:r>
      <w:r w:rsidR="00A55314">
        <w:rPr>
          <w:lang w:val="en-US"/>
        </w:rPr>
        <w:t xml:space="preserve">The </w:t>
      </w:r>
      <m:oMath>
        <m:r>
          <w:rPr>
            <w:rFonts w:ascii="Cambria Math" w:hAnsi="Cambria Math"/>
            <w:lang w:val="en-US"/>
          </w:rPr>
          <m:t>α</m:t>
        </m:r>
      </m:oMath>
      <w:r w:rsidR="003E2C89">
        <w:rPr>
          <w:rFonts w:eastAsiaTheme="minorEastAsia"/>
          <w:lang w:val="en-US"/>
        </w:rPr>
        <w:t xml:space="preserve"> and </w:t>
      </w:r>
      <m:oMath>
        <m:r>
          <w:rPr>
            <w:rFonts w:ascii="Cambria Math" w:eastAsiaTheme="minorEastAsia" w:hAnsi="Cambria Math"/>
            <w:lang w:val="en-US"/>
          </w:rPr>
          <m:t>β</m:t>
        </m:r>
      </m:oMath>
      <w:r w:rsidR="003E2C89">
        <w:rPr>
          <w:rFonts w:eastAsiaTheme="minorEastAsia"/>
          <w:lang w:val="en-US"/>
        </w:rPr>
        <w:t xml:space="preserve"> coefficients became </w:t>
      </w:r>
      <m:oMath>
        <m:r>
          <w:rPr>
            <w:rFonts w:ascii="Cambria Math" w:eastAsiaTheme="minorEastAsia" w:hAnsi="Cambria Math"/>
            <w:lang w:val="en-US"/>
          </w:rPr>
          <m:t>0.057±0.1</m:t>
        </m:r>
      </m:oMath>
      <w:r w:rsidR="000E06A2">
        <w:rPr>
          <w:rFonts w:eastAsiaTheme="minorEastAsia"/>
          <w:lang w:val="en-US"/>
        </w:rPr>
        <w:t xml:space="preserve"> and </w:t>
      </w:r>
      <m:oMath>
        <m:r>
          <w:rPr>
            <w:rFonts w:ascii="Cambria Math" w:eastAsiaTheme="minorEastAsia" w:hAnsi="Cambria Math"/>
            <w:lang w:val="en-US"/>
          </w:rPr>
          <m:t>0.014±0.002</m:t>
        </m:r>
      </m:oMath>
      <w:r w:rsidR="000E06A2">
        <w:rPr>
          <w:rFonts w:eastAsiaTheme="minorEastAsia"/>
          <w:lang w:val="en-US"/>
        </w:rPr>
        <w:t>, respectively</w:t>
      </w:r>
      <w:r w:rsidR="0065288B">
        <w:rPr>
          <w:rFonts w:eastAsiaTheme="minorEastAsia"/>
          <w:lang w:val="en-US"/>
        </w:rPr>
        <w:t xml:space="preserve">. </w:t>
      </w:r>
      <w:r w:rsidR="00423FB7">
        <w:rPr>
          <w:rFonts w:eastAsiaTheme="minorEastAsia"/>
          <w:lang w:val="en-US"/>
        </w:rPr>
        <w:t xml:space="preserve">This yielded an </w:t>
      </w:r>
      <m:oMath>
        <m:r>
          <w:rPr>
            <w:rFonts w:ascii="Cambria Math" w:eastAsiaTheme="minorEastAsia" w:hAnsi="Cambria Math"/>
            <w:lang w:val="en-US"/>
          </w:rPr>
          <m:t>α/β</m:t>
        </m:r>
      </m:oMath>
      <w:r w:rsidR="00423FB7">
        <w:rPr>
          <w:rFonts w:eastAsiaTheme="minorEastAsia"/>
          <w:lang w:val="en-US"/>
        </w:rPr>
        <w:t>-ratio of</w:t>
      </w:r>
      <w:r w:rsidR="00423FB7">
        <w:rPr>
          <w:lang w:val="en-US"/>
        </w:rPr>
        <w:t xml:space="preserve"> </w:t>
      </w:r>
      <m:oMath>
        <m:r>
          <w:rPr>
            <w:rFonts w:ascii="Cambria Math" w:hAnsi="Cambria Math"/>
            <w:lang w:val="en-US"/>
          </w:rPr>
          <m:t>4±1</m:t>
        </m:r>
      </m:oMath>
      <w:r w:rsidR="00423FB7">
        <w:rPr>
          <w:rFonts w:eastAsiaTheme="minorEastAsia"/>
          <w:lang w:val="en-US"/>
        </w:rPr>
        <w:t xml:space="preserve">. </w:t>
      </w:r>
    </w:p>
    <w:p w14:paraId="6BA2D0F2" w14:textId="66F913D4" w:rsidR="00997FF4" w:rsidRPr="00997FF4" w:rsidRDefault="00997FF4" w:rsidP="00997FF4">
      <w:pPr>
        <w:pStyle w:val="Caption"/>
        <w:keepNext/>
        <w:rPr>
          <w:lang w:val="en-US"/>
        </w:rPr>
      </w:pPr>
      <w:bookmarkStart w:id="232" w:name="_Ref106096660"/>
      <w:r w:rsidRPr="00997FF4">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6</w:t>
      </w:r>
      <w:r w:rsidR="00CF695D">
        <w:rPr>
          <w:lang w:val="en-US"/>
        </w:rPr>
        <w:fldChar w:fldCharType="end"/>
      </w:r>
      <w:bookmarkEnd w:id="232"/>
      <w:r w:rsidRPr="00997FF4">
        <w:rPr>
          <w:lang w:val="en-US"/>
        </w:rPr>
        <w:t xml:space="preserve">. </w:t>
      </w:r>
      <w:r w:rsidRPr="00913890">
        <w:rPr>
          <w:lang w:val="en-US"/>
        </w:rPr>
        <w:t xml:space="preserve">Poisson regression output for </w:t>
      </w:r>
      <w:r>
        <w:rPr>
          <w:lang w:val="en-US"/>
        </w:rPr>
        <w:t>1 x 1 mm</w:t>
      </w:r>
      <w:r>
        <w:rPr>
          <w:vertAlign w:val="superscript"/>
          <w:lang w:val="en-US"/>
        </w:rPr>
        <w:t>2</w:t>
      </w:r>
      <w:r>
        <w:rPr>
          <w:lang w:val="en-US"/>
        </w:rPr>
        <w:t xml:space="preserve"> with two explanatory variables. The fitting parameters are const, x1 </w:t>
      </w:r>
      <w:proofErr w:type="gramStart"/>
      <w:r>
        <w:rPr>
          <w:lang w:val="en-US"/>
        </w:rPr>
        <w:t>and  x</w:t>
      </w:r>
      <w:proofErr w:type="gramEnd"/>
      <w:r>
        <w:rPr>
          <w:lang w:val="en-US"/>
        </w:rPr>
        <w:t>2. Const is the intercept, x1 and x2 is dose and dose squared, respectively.</w:t>
      </w:r>
      <w:r w:rsidR="00EA0ECF">
        <w:rPr>
          <w:lang w:val="en-US"/>
        </w:rPr>
        <w:t xml:space="preserve"> </w:t>
      </w:r>
      <w:r w:rsidR="00C845AA">
        <w:rPr>
          <w:lang w:val="en-US"/>
        </w:rPr>
        <w:t>The</w:t>
      </w:r>
      <w:r w:rsidR="00667119">
        <w:rPr>
          <w:lang w:val="en-US"/>
        </w:rPr>
        <w:t xml:space="preserve"> p-value</w:t>
      </w:r>
      <w:r w:rsidR="00EA0ECF">
        <w:rPr>
          <w:lang w:val="en-US"/>
        </w:rPr>
        <w:t xml:space="preserve"> of the coefficients show if there is a significant </w:t>
      </w:r>
      <w:r w:rsidR="005665E6">
        <w:rPr>
          <w:lang w:val="en-US"/>
        </w:rPr>
        <w:t xml:space="preserve">correlation between the </w:t>
      </w:r>
      <w:r w:rsidR="00C845AA">
        <w:rPr>
          <w:lang w:val="en-US"/>
        </w:rPr>
        <w:t>explanatory variable and the independent variable. The p-value in the right column</w:t>
      </w:r>
      <w:r w:rsidR="00F30B68">
        <w:rPr>
          <w:lang w:val="en-US"/>
        </w:rPr>
        <w:t xml:space="preserve"> was calculated</w:t>
      </w:r>
      <w:r w:rsidR="00667119">
        <w:rPr>
          <w:lang w:val="en-US"/>
        </w:rPr>
        <w:t xml:space="preserve">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667119">
        <w:rPr>
          <w:rFonts w:eastAsiaTheme="minorEastAsia"/>
          <w:lang w:val="en-US"/>
        </w:rPr>
        <w:t xml:space="preserve"> </w:t>
      </w:r>
      <w:r w:rsidR="00F30B68">
        <w:rPr>
          <w:rFonts w:eastAsiaTheme="minorEastAsia"/>
          <w:lang w:val="en-US"/>
        </w:rPr>
        <w:t xml:space="preserve">output gathered from the regression </w:t>
      </w:r>
      <w:r w:rsidR="0023342E">
        <w:rPr>
          <w:rFonts w:eastAsiaTheme="minorEastAsia"/>
          <w:lang w:val="en-US"/>
        </w:rPr>
        <w:t>result</w:t>
      </w:r>
      <w:r w:rsidR="00C845AA">
        <w:rPr>
          <w:rFonts w:eastAsiaTheme="minorEastAsia"/>
          <w:lang w:val="en-US"/>
        </w:rPr>
        <w:t xml:space="preserve">, indicating a goodness of fit between the observed data and the </w:t>
      </w:r>
      <w:r w:rsidR="00EC1F14">
        <w:rPr>
          <w:rFonts w:eastAsiaTheme="minorEastAsia"/>
          <w:lang w:val="en-US"/>
        </w:rPr>
        <w:t xml:space="preserve">model. </w:t>
      </w:r>
    </w:p>
    <w:tbl>
      <w:tblPr>
        <w:tblStyle w:val="TableGrid"/>
        <w:tblW w:w="9535" w:type="dxa"/>
        <w:tblLook w:val="04A0" w:firstRow="1" w:lastRow="0" w:firstColumn="1" w:lastColumn="0" w:noHBand="0" w:noVBand="1"/>
      </w:tblPr>
      <w:tblGrid>
        <w:gridCol w:w="1462"/>
        <w:gridCol w:w="6576"/>
        <w:gridCol w:w="1497"/>
      </w:tblGrid>
      <w:tr w:rsidR="00997FF4" w14:paraId="7521F5DA" w14:textId="58505922" w:rsidTr="006B34DE">
        <w:tc>
          <w:tcPr>
            <w:tcW w:w="1462" w:type="dxa"/>
          </w:tcPr>
          <w:p w14:paraId="0869CAFF" w14:textId="202D84EA" w:rsidR="00997FF4" w:rsidRDefault="00211686" w:rsidP="00B37BFD">
            <w:pPr>
              <w:jc w:val="center"/>
              <w:rPr>
                <w:lang w:val="en-US"/>
              </w:rPr>
            </w:pPr>
            <w:r w:rsidRPr="00211686">
              <w:rPr>
                <w:sz w:val="22"/>
                <w:szCs w:val="20"/>
                <w:lang w:val="en-US"/>
              </w:rPr>
              <w:t>#</w:t>
            </w:r>
            <w:r w:rsidR="00997FF4" w:rsidRPr="00211686">
              <w:rPr>
                <w:sz w:val="22"/>
                <w:szCs w:val="20"/>
                <w:lang w:val="en-US"/>
              </w:rPr>
              <w:t xml:space="preserve"> </w:t>
            </w:r>
            <w:r w:rsidRPr="00211686">
              <w:rPr>
                <w:sz w:val="22"/>
                <w:szCs w:val="20"/>
                <w:lang w:val="en-US"/>
              </w:rPr>
              <w:t>Explanatory variables</w:t>
            </w:r>
          </w:p>
        </w:tc>
        <w:tc>
          <w:tcPr>
            <w:tcW w:w="6576" w:type="dxa"/>
          </w:tcPr>
          <w:p w14:paraId="5D9D430B" w14:textId="274413CA" w:rsidR="00997FF4" w:rsidRPr="00997FF4" w:rsidRDefault="00997FF4" w:rsidP="00B37BFD">
            <w:pPr>
              <w:jc w:val="center"/>
              <w:rPr>
                <w:lang w:val="en-US"/>
              </w:rPr>
            </w:pPr>
            <w:r>
              <w:rPr>
                <w:lang w:val="en-US"/>
              </w:rPr>
              <w:t>Poisson regression output 1 x 1 mm</w:t>
            </w:r>
            <w:r>
              <w:rPr>
                <w:vertAlign w:val="superscript"/>
                <w:lang w:val="en-US"/>
              </w:rPr>
              <w:t>2</w:t>
            </w:r>
            <w:r>
              <w:rPr>
                <w:lang w:val="en-US"/>
              </w:rPr>
              <w:t xml:space="preserve"> quadrat size</w:t>
            </w:r>
          </w:p>
        </w:tc>
        <w:tc>
          <w:tcPr>
            <w:tcW w:w="1497" w:type="dxa"/>
          </w:tcPr>
          <w:p w14:paraId="1D7840F9" w14:textId="3D3A0D83" w:rsidR="00997FF4" w:rsidRDefault="004E62E1" w:rsidP="00B37BFD">
            <w:pPr>
              <w:jc w:val="center"/>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0E64DA">
              <w:rPr>
                <w:rFonts w:eastAsiaTheme="minorEastAsia"/>
                <w:lang w:val="en-US"/>
              </w:rPr>
              <w:t xml:space="preserve"> (p-value)</w:t>
            </w:r>
          </w:p>
        </w:tc>
      </w:tr>
      <w:tr w:rsidR="00997FF4" w14:paraId="7F7951B9" w14:textId="48C9E6BA" w:rsidTr="003008EA">
        <w:trPr>
          <w:trHeight w:val="890"/>
        </w:trPr>
        <w:tc>
          <w:tcPr>
            <w:tcW w:w="1462" w:type="dxa"/>
          </w:tcPr>
          <w:p w14:paraId="32E1ABE0" w14:textId="4269A081" w:rsidR="00997FF4" w:rsidRDefault="00997FF4" w:rsidP="00B37BFD">
            <w:pPr>
              <w:jc w:val="center"/>
              <w:rPr>
                <w:lang w:val="en-US"/>
              </w:rPr>
            </w:pPr>
            <w:r>
              <w:rPr>
                <w:lang w:val="en-US"/>
              </w:rPr>
              <w:t>2</w:t>
            </w:r>
          </w:p>
        </w:tc>
        <w:tc>
          <w:tcPr>
            <w:tcW w:w="6576" w:type="dxa"/>
          </w:tcPr>
          <w:p w14:paraId="168B77A2" w14:textId="183EBBD1" w:rsidR="00997FF4" w:rsidRDefault="00997FF4" w:rsidP="00B37BFD">
            <w:pPr>
              <w:jc w:val="center"/>
              <w:rPr>
                <w:lang w:val="en-US"/>
              </w:rPr>
            </w:pPr>
            <w:r w:rsidRPr="00B37BFD">
              <w:rPr>
                <w:noProof/>
                <w:lang w:val="en-US"/>
              </w:rPr>
              <w:drawing>
                <wp:inline distT="0" distB="0" distL="0" distR="0" wp14:anchorId="39B811A0" wp14:editId="0A2FF100">
                  <wp:extent cx="4023572" cy="632298"/>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rotWithShape="1">
                          <a:blip r:embed="rId89"/>
                          <a:srcRect b="22338"/>
                          <a:stretch/>
                        </pic:blipFill>
                        <pic:spPr bwMode="auto">
                          <a:xfrm>
                            <a:off x="0" y="0"/>
                            <a:ext cx="4055311" cy="637286"/>
                          </a:xfrm>
                          <a:prstGeom prst="rect">
                            <a:avLst/>
                          </a:prstGeom>
                          <a:ln>
                            <a:noFill/>
                          </a:ln>
                          <a:extLst>
                            <a:ext uri="{53640926-AAD7-44D8-BBD7-CCE9431645EC}">
                              <a14:shadowObscured xmlns:a14="http://schemas.microsoft.com/office/drawing/2010/main"/>
                            </a:ext>
                          </a:extLst>
                        </pic:spPr>
                      </pic:pic>
                    </a:graphicData>
                  </a:graphic>
                </wp:inline>
              </w:drawing>
            </w:r>
          </w:p>
        </w:tc>
        <w:tc>
          <w:tcPr>
            <w:tcW w:w="1497" w:type="dxa"/>
          </w:tcPr>
          <w:p w14:paraId="4471B2C3" w14:textId="77777777" w:rsidR="00997FF4" w:rsidRDefault="00997FF4" w:rsidP="00B37BFD">
            <w:pPr>
              <w:jc w:val="center"/>
              <w:rPr>
                <w:noProof/>
                <w:lang w:val="en-US"/>
              </w:rPr>
            </w:pPr>
          </w:p>
          <w:p w14:paraId="04A55114" w14:textId="58E3B602" w:rsidR="006B34DE" w:rsidRPr="00B37BFD" w:rsidRDefault="006B34DE" w:rsidP="00B37BFD">
            <w:pPr>
              <w:jc w:val="center"/>
              <w:rPr>
                <w:noProof/>
                <w:lang w:val="en-US"/>
              </w:rPr>
            </w:pPr>
            <w:r>
              <w:rPr>
                <w:noProof/>
                <w:lang w:val="en-US"/>
              </w:rPr>
              <w:t>1</w:t>
            </w:r>
          </w:p>
        </w:tc>
      </w:tr>
    </w:tbl>
    <w:p w14:paraId="130552E4" w14:textId="0581CBE4" w:rsidR="00913890" w:rsidRPr="00E9413A" w:rsidRDefault="00913890" w:rsidP="00E9413A">
      <w:pPr>
        <w:rPr>
          <w:lang w:val="en-US"/>
        </w:rPr>
      </w:pPr>
    </w:p>
    <w:p w14:paraId="2DEADFE5" w14:textId="1B73596E" w:rsidR="00E9413A" w:rsidRPr="002739F8" w:rsidRDefault="00CE139E" w:rsidP="005101EC">
      <w:pPr>
        <w:spacing w:line="360" w:lineRule="auto"/>
        <w:rPr>
          <w:lang w:val="en-US"/>
        </w:rPr>
      </w:pPr>
      <w:r>
        <w:rPr>
          <w:lang w:val="en-US"/>
        </w:rPr>
        <w:lastRenderedPageBreak/>
        <w:t>W</w:t>
      </w:r>
      <w:r w:rsidRPr="004B480B">
        <w:rPr>
          <w:lang w:val="en-US"/>
        </w:rPr>
        <w:t>ith</w:t>
      </w:r>
      <w:r w:rsidR="004B480B">
        <w:rPr>
          <w:lang w:val="en-US"/>
        </w:rPr>
        <w:t xml:space="preserve"> these results we could expand the model</w:t>
      </w:r>
      <w:r w:rsidR="00AD2345">
        <w:rPr>
          <w:lang w:val="en-US"/>
        </w:rPr>
        <w:t>, by incorporating all survival data from all quadrats for all irradiation configurations OPEN field, GRID stripes and GRID dots.</w:t>
      </w:r>
      <w:r w:rsidR="00F14F1B">
        <w:rPr>
          <w:lang w:val="en-US"/>
        </w:rPr>
        <w:t xml:space="preserve"> The data was as mentioned divided into a training</w:t>
      </w:r>
      <w:r w:rsidR="000061FA">
        <w:rPr>
          <w:lang w:val="en-US"/>
        </w:rPr>
        <w:t xml:space="preserve"> (80%)</w:t>
      </w:r>
      <w:r w:rsidR="00F14F1B">
        <w:rPr>
          <w:lang w:val="en-US"/>
        </w:rPr>
        <w:t xml:space="preserve"> and a test</w:t>
      </w:r>
      <w:r w:rsidR="000061FA">
        <w:rPr>
          <w:lang w:val="en-US"/>
        </w:rPr>
        <w:t xml:space="preserve"> (20%) set.</w:t>
      </w:r>
      <w:r w:rsidR="00F14F1B">
        <w:rPr>
          <w:lang w:val="en-US"/>
        </w:rPr>
        <w:t xml:space="preserve"> </w:t>
      </w:r>
      <w:r w:rsidR="00715255">
        <w:rPr>
          <w:lang w:val="en-US"/>
        </w:rPr>
        <w:t>Regression r</w:t>
      </w:r>
      <w:r w:rsidR="009B0F3C">
        <w:rPr>
          <w:lang w:val="en-US"/>
        </w:rPr>
        <w:t>esults from</w:t>
      </w:r>
      <w:r w:rsidR="00A014F3">
        <w:rPr>
          <w:lang w:val="en-US"/>
        </w:rPr>
        <w:t xml:space="preserve"> fitting</w:t>
      </w:r>
      <w:r w:rsidR="00E76204">
        <w:rPr>
          <w:lang w:val="en-US"/>
        </w:rPr>
        <w:t xml:space="preserve"> the survival data from the training set with</w:t>
      </w:r>
      <w:r w:rsidR="009B0F3C">
        <w:rPr>
          <w:lang w:val="en-US"/>
        </w:rPr>
        <w:t xml:space="preserve"> 1 x </w:t>
      </w:r>
      <w:r w:rsidR="009B0F3C" w:rsidRPr="009B0F3C">
        <w:rPr>
          <w:lang w:val="en-US"/>
        </w:rPr>
        <w:t>1</w:t>
      </w:r>
      <w:r w:rsidR="00134F33">
        <w:rPr>
          <w:lang w:val="en-US"/>
        </w:rPr>
        <w:t xml:space="preserve"> </w:t>
      </w:r>
      <w:r w:rsidR="009B0F3C" w:rsidRPr="009B0F3C">
        <w:rPr>
          <w:lang w:val="en-US"/>
        </w:rPr>
        <w:t>mm</w:t>
      </w:r>
      <w:r w:rsidR="009B0F3C">
        <w:rPr>
          <w:vertAlign w:val="superscript"/>
          <w:lang w:val="en-US"/>
        </w:rPr>
        <w:t>2</w:t>
      </w:r>
      <w:r w:rsidR="009B0F3C">
        <w:rPr>
          <w:lang w:val="en-US"/>
        </w:rPr>
        <w:t xml:space="preserve"> </w:t>
      </w:r>
      <w:r w:rsidR="00B76542">
        <w:rPr>
          <w:lang w:val="en-US"/>
        </w:rPr>
        <w:t>quadrats</w:t>
      </w:r>
      <w:r w:rsidR="00715255">
        <w:rPr>
          <w:lang w:val="en-US"/>
        </w:rPr>
        <w:t xml:space="preserve"> </w:t>
      </w:r>
      <w:r w:rsidR="00B76542">
        <w:rPr>
          <w:lang w:val="en-US"/>
        </w:rPr>
        <w:t>are represented here, while the results from 4 x 4 mm</w:t>
      </w:r>
      <w:r w:rsidR="00B76542">
        <w:rPr>
          <w:vertAlign w:val="superscript"/>
          <w:lang w:val="en-US"/>
        </w:rPr>
        <w:t>2</w:t>
      </w:r>
      <w:r w:rsidR="009B0F3C">
        <w:rPr>
          <w:lang w:val="en-US"/>
        </w:rPr>
        <w:t xml:space="preserve"> </w:t>
      </w:r>
      <w:r w:rsidR="00134F33">
        <w:rPr>
          <w:lang w:val="en-US"/>
        </w:rPr>
        <w:t xml:space="preserve">quadrats are in </w:t>
      </w:r>
      <w:r w:rsidR="00134F33" w:rsidRPr="000219C5">
        <w:rPr>
          <w:szCs w:val="24"/>
          <w:lang w:val="en-US"/>
        </w:rPr>
        <w:fldChar w:fldCharType="begin"/>
      </w:r>
      <w:r w:rsidR="00134F33" w:rsidRPr="000219C5">
        <w:rPr>
          <w:szCs w:val="24"/>
          <w:lang w:val="en-US"/>
        </w:rPr>
        <w:instrText xml:space="preserve"> REF _Ref94693997 \h  \* MERGEFORMAT </w:instrText>
      </w:r>
      <w:r w:rsidR="00134F33" w:rsidRPr="000219C5">
        <w:rPr>
          <w:szCs w:val="24"/>
          <w:lang w:val="en-US"/>
        </w:rPr>
      </w:r>
      <w:r w:rsidR="00134F33" w:rsidRPr="000219C5">
        <w:rPr>
          <w:szCs w:val="24"/>
          <w:lang w:val="en-US"/>
        </w:rPr>
        <w:fldChar w:fldCharType="separate"/>
      </w:r>
      <w:r w:rsidR="000219C5" w:rsidRPr="000219C5">
        <w:rPr>
          <w:szCs w:val="24"/>
          <w:lang w:val="en-US"/>
        </w:rPr>
        <w:fldChar w:fldCharType="begin"/>
      </w:r>
      <w:r w:rsidR="000219C5" w:rsidRPr="000219C5">
        <w:rPr>
          <w:szCs w:val="24"/>
          <w:lang w:val="en-US"/>
        </w:rPr>
        <w:instrText xml:space="preserve"> REF _Ref102311849 \h </w:instrText>
      </w:r>
      <w:r w:rsidR="000219C5">
        <w:rPr>
          <w:szCs w:val="24"/>
          <w:lang w:val="en-US"/>
        </w:rPr>
        <w:instrText xml:space="preserve"> \* MERGEFORMAT </w:instrText>
      </w:r>
      <w:r w:rsidR="000219C5" w:rsidRPr="000219C5">
        <w:rPr>
          <w:szCs w:val="24"/>
          <w:lang w:val="en-US"/>
        </w:rPr>
      </w:r>
      <w:r w:rsidR="000219C5" w:rsidRPr="000219C5">
        <w:rPr>
          <w:szCs w:val="24"/>
          <w:lang w:val="en-US"/>
        </w:rPr>
        <w:fldChar w:fldCharType="separate"/>
      </w:r>
      <w:r w:rsidR="000219C5" w:rsidRPr="000219C5">
        <w:rPr>
          <w:szCs w:val="24"/>
          <w:lang w:val="en-US"/>
        </w:rPr>
        <w:t>Appendix</w:t>
      </w:r>
      <w:r w:rsidR="000219C5" w:rsidRPr="000219C5">
        <w:rPr>
          <w:szCs w:val="24"/>
          <w:lang w:val="en-US"/>
        </w:rPr>
        <w:fldChar w:fldCharType="end"/>
      </w:r>
      <w:r w:rsidR="00134F33" w:rsidRPr="000219C5">
        <w:rPr>
          <w:szCs w:val="24"/>
          <w:lang w:val="en-US"/>
        </w:rPr>
        <w:fldChar w:fldCharType="end"/>
      </w:r>
      <w:r w:rsidR="00134F33">
        <w:rPr>
          <w:lang w:val="en-US"/>
        </w:rPr>
        <w:t xml:space="preserve">. </w:t>
      </w:r>
      <w:r w:rsidR="00CB7C7E">
        <w:rPr>
          <w:lang w:val="en-US"/>
        </w:rPr>
        <w:t xml:space="preserve">The results from the regression can be seen in </w:t>
      </w:r>
      <w:r w:rsidR="00CB7C7E">
        <w:rPr>
          <w:lang w:val="en-US"/>
        </w:rPr>
        <w:fldChar w:fldCharType="begin"/>
      </w:r>
      <w:r w:rsidR="00CB7C7E">
        <w:rPr>
          <w:lang w:val="en-US"/>
        </w:rPr>
        <w:instrText xml:space="preserve"> REF _Ref105172727 \h </w:instrText>
      </w:r>
      <w:r w:rsidR="005101EC">
        <w:rPr>
          <w:lang w:val="en-US"/>
        </w:rPr>
        <w:instrText xml:space="preserve"> \* MERGEFORMAT </w:instrText>
      </w:r>
      <w:r w:rsidR="00CB7C7E">
        <w:rPr>
          <w:lang w:val="en-US"/>
        </w:rPr>
      </w:r>
      <w:r w:rsidR="00CB7C7E">
        <w:rPr>
          <w:lang w:val="en-US"/>
        </w:rPr>
        <w:fldChar w:fldCharType="separate"/>
      </w:r>
      <w:r w:rsidR="00CB7C7E" w:rsidRPr="00913890">
        <w:rPr>
          <w:lang w:val="en-US"/>
        </w:rPr>
        <w:t xml:space="preserve">Table </w:t>
      </w:r>
      <w:r w:rsidR="00CB7C7E">
        <w:rPr>
          <w:noProof/>
          <w:lang w:val="en-US"/>
        </w:rPr>
        <w:t>3</w:t>
      </w:r>
      <w:r w:rsidR="00CB7C7E">
        <w:rPr>
          <w:lang w:val="en-US"/>
        </w:rPr>
        <w:noBreakHyphen/>
      </w:r>
      <w:r w:rsidR="00CB7C7E">
        <w:rPr>
          <w:noProof/>
          <w:lang w:val="en-US"/>
        </w:rPr>
        <w:t>7</w:t>
      </w:r>
      <w:r w:rsidR="00CB7C7E">
        <w:rPr>
          <w:lang w:val="en-US"/>
        </w:rPr>
        <w:fldChar w:fldCharType="end"/>
      </w:r>
      <w:r w:rsidR="00893E99">
        <w:rPr>
          <w:lang w:val="en-US"/>
        </w:rPr>
        <w:t xml:space="preserve">. </w:t>
      </w:r>
      <w:r w:rsidR="00211686">
        <w:rPr>
          <w:lang w:val="en-US"/>
        </w:rPr>
        <w:t>Various number of explanatory variables were tested</w:t>
      </w:r>
      <w:r w:rsidR="006F0272">
        <w:rPr>
          <w:lang w:val="en-US"/>
        </w:rPr>
        <w:t xml:space="preserve">. The </w:t>
      </w:r>
      <w:r w:rsidR="00A53D11">
        <w:rPr>
          <w:lang w:val="en-US"/>
        </w:rPr>
        <w:t xml:space="preserve">first two variables were </w:t>
      </w:r>
      <m:oMath>
        <m:r>
          <w:rPr>
            <w:rFonts w:ascii="Cambria Math" w:hAnsi="Cambria Math"/>
            <w:lang w:val="en-US"/>
          </w:rPr>
          <m:t>D</m:t>
        </m:r>
      </m:oMath>
      <w:r w:rsidR="00A53D11">
        <w:rPr>
          <w:lang w:val="en-US"/>
        </w:rPr>
        <w:t xml:space="preserve"> and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w:r w:rsidR="00F8462A">
        <w:rPr>
          <w:rFonts w:eastAsiaTheme="minorEastAsia"/>
          <w:lang w:val="en-US"/>
        </w:rPr>
        <w:t xml:space="preserve">, both having p-values &lt; 0.05. </w:t>
      </w:r>
      <w:r w:rsidR="003E732B">
        <w:rPr>
          <w:rFonts w:eastAsiaTheme="minorEastAsia"/>
          <w:lang w:val="en-US"/>
        </w:rPr>
        <w:t>P</w:t>
      </w:r>
      <w:r w:rsidR="00815BF9">
        <w:rPr>
          <w:rFonts w:eastAsiaTheme="minorEastAsia"/>
          <w:lang w:val="en-US"/>
        </w:rPr>
        <w:t>eak distance was introduced as a third variable</w:t>
      </w:r>
      <w:r w:rsidR="00046260">
        <w:rPr>
          <w:rFonts w:eastAsiaTheme="minorEastAsia"/>
          <w:lang w:val="en-US"/>
        </w:rPr>
        <w:t xml:space="preserve">. </w:t>
      </w:r>
      <w:r w:rsidR="00CD5B47">
        <w:rPr>
          <w:rFonts w:eastAsiaTheme="minorEastAsia"/>
          <w:lang w:val="en-US"/>
        </w:rPr>
        <w:t>Peak distance</w:t>
      </w:r>
      <w:r w:rsidR="00046260">
        <w:rPr>
          <w:rFonts w:eastAsiaTheme="minorEastAsia"/>
          <w:lang w:val="en-US"/>
        </w:rPr>
        <w:t xml:space="preserve"> was significant</w:t>
      </w:r>
      <w:r w:rsidR="006E66B9">
        <w:rPr>
          <w:rFonts w:eastAsiaTheme="minorEastAsia"/>
          <w:lang w:val="en-US"/>
        </w:rPr>
        <w:t xml:space="preserve">, though with a higher p-value of 0.023. </w:t>
      </w:r>
      <w:r w:rsidR="00A16C4E">
        <w:rPr>
          <w:rFonts w:eastAsiaTheme="minorEastAsia"/>
          <w:lang w:val="en-US"/>
        </w:rPr>
        <w:t xml:space="preserve">PAR was also introduced as a third </w:t>
      </w:r>
      <w:r w:rsidR="00FA2030">
        <w:rPr>
          <w:rFonts w:eastAsiaTheme="minorEastAsia"/>
          <w:lang w:val="en-US"/>
        </w:rPr>
        <w:t>variable and</w:t>
      </w:r>
      <w:r w:rsidR="008A3984">
        <w:rPr>
          <w:rFonts w:eastAsiaTheme="minorEastAsia"/>
          <w:lang w:val="en-US"/>
        </w:rPr>
        <w:t xml:space="preserve"> had a p-value of 0.</w:t>
      </w:r>
      <w:r w:rsidR="00FA2030">
        <w:rPr>
          <w:rFonts w:eastAsiaTheme="minorEastAsia"/>
          <w:lang w:val="en-US"/>
        </w:rPr>
        <w:t xml:space="preserve">0. </w:t>
      </w:r>
      <w:r w:rsidR="00CD5B47">
        <w:rPr>
          <w:rFonts w:eastAsiaTheme="minorEastAsia"/>
          <w:lang w:val="en-US"/>
        </w:rPr>
        <w:t>PAR had a larger impact on the other coefficient</w:t>
      </w:r>
      <w:r w:rsidR="004E5CE2">
        <w:rPr>
          <w:rFonts w:eastAsiaTheme="minorEastAsia"/>
          <w:lang w:val="en-US"/>
        </w:rPr>
        <w:t>s changing their values significantly</w:t>
      </w:r>
      <w:r w:rsidR="00554B8C">
        <w:rPr>
          <w:rFonts w:eastAsiaTheme="minorEastAsia"/>
          <w:lang w:val="en-US"/>
        </w:rPr>
        <w:t xml:space="preserve"> compared to peak distance. Finally, all variables were included in the model. This resulted in all </w:t>
      </w:r>
      <w:r w:rsidR="00715255">
        <w:rPr>
          <w:rFonts w:eastAsiaTheme="minorEastAsia"/>
          <w:lang w:val="en-US"/>
        </w:rPr>
        <w:t>variables having p-value</w:t>
      </w:r>
      <w:r w:rsidR="00703075">
        <w:rPr>
          <w:rFonts w:eastAsiaTheme="minorEastAsia"/>
          <w:lang w:val="en-US"/>
        </w:rPr>
        <w:t>s</w:t>
      </w:r>
      <w:r w:rsidR="00715255">
        <w:rPr>
          <w:rFonts w:eastAsiaTheme="minorEastAsia"/>
          <w:lang w:val="en-US"/>
        </w:rPr>
        <w:t xml:space="preserve"> below</w:t>
      </w:r>
      <w:r w:rsidR="00F6018E">
        <w:rPr>
          <w:rFonts w:eastAsiaTheme="minorEastAsia"/>
          <w:lang w:val="en-US"/>
        </w:rPr>
        <w:t xml:space="preserve"> 0.05</w:t>
      </w:r>
      <w:r w:rsidR="00703075">
        <w:rPr>
          <w:rFonts w:eastAsiaTheme="minorEastAsia"/>
          <w:lang w:val="en-US"/>
        </w:rPr>
        <w:t xml:space="preserve">, and </w:t>
      </w:r>
      <w:r w:rsidR="001E6399">
        <w:rPr>
          <w:rFonts w:eastAsiaTheme="minorEastAsia"/>
          <w:lang w:val="en-US"/>
        </w:rPr>
        <w:t>the</w:t>
      </w:r>
      <w:r w:rsidR="00703075">
        <w:rPr>
          <w:rFonts w:eastAsiaTheme="minorEastAsia"/>
          <w:lang w:val="en-US"/>
        </w:rPr>
        <w:t xml:space="preserve"> </w:t>
      </w:r>
      <w:r w:rsidR="001E6399">
        <w:rPr>
          <w:rFonts w:eastAsiaTheme="minorEastAsia"/>
          <w:lang w:val="en-US"/>
        </w:rPr>
        <w:t>p-value of peak distance reduced from 0.023 to 0.0.</w:t>
      </w:r>
      <w:r w:rsidR="00085AC4">
        <w:rPr>
          <w:rFonts w:eastAsiaTheme="minorEastAsia"/>
          <w:lang w:val="en-US"/>
        </w:rPr>
        <w:t xml:space="preserve"> All coefficients had a negative correlation with survival, expect for</w:t>
      </w:r>
      <w:r w:rsidR="008F3A52">
        <w:rPr>
          <w:rFonts w:eastAsiaTheme="minorEastAsia"/>
          <w:lang w:val="en-US"/>
        </w:rPr>
        <w:t xml:space="preserve"> the coefficient of</w:t>
      </w:r>
      <w:r w:rsidR="00085AC4">
        <w:rPr>
          <w:rFonts w:eastAsiaTheme="minorEastAsia"/>
          <w:lang w:val="en-US"/>
        </w:rPr>
        <w:t xml:space="preserve"> peak distance.</w:t>
      </w:r>
      <w:r w:rsidR="000D3A5A">
        <w:rPr>
          <w:rFonts w:eastAsiaTheme="minorEastAsia"/>
          <w:lang w:val="en-US"/>
        </w:rPr>
        <w:t xml:space="preserve"> And all</w:t>
      </w:r>
      <w:r w:rsidR="004B2F8A">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4B2F8A">
        <w:rPr>
          <w:rFonts w:eastAsiaTheme="minorEastAsia"/>
          <w:lang w:val="en-US"/>
        </w:rPr>
        <w:t xml:space="preserve">-tests did not show significant </w:t>
      </w:r>
      <w:r w:rsidR="00085AC4">
        <w:rPr>
          <w:rFonts w:eastAsiaTheme="minorEastAsia"/>
          <w:lang w:val="en-US"/>
        </w:rPr>
        <w:t>difference between the model and the data.</w:t>
      </w:r>
      <w:r w:rsidR="001E6399">
        <w:rPr>
          <w:rFonts w:eastAsiaTheme="minorEastAsia"/>
          <w:lang w:val="en-US"/>
        </w:rPr>
        <w:t xml:space="preserve"> </w:t>
      </w:r>
      <w:r w:rsidR="00F6018E">
        <w:rPr>
          <w:rFonts w:eastAsiaTheme="minorEastAsia"/>
          <w:lang w:val="en-US"/>
        </w:rPr>
        <w:t xml:space="preserve"> </w:t>
      </w:r>
      <w:r w:rsidR="00715255">
        <w:rPr>
          <w:rFonts w:eastAsiaTheme="minorEastAsia"/>
          <w:lang w:val="en-US"/>
        </w:rPr>
        <w:t xml:space="preserve"> </w:t>
      </w:r>
    </w:p>
    <w:p w14:paraId="2BFAE4E1" w14:textId="1F67E952" w:rsidR="00913890" w:rsidRPr="003229A8" w:rsidRDefault="00913890" w:rsidP="00913890">
      <w:pPr>
        <w:pStyle w:val="Caption"/>
        <w:keepNext/>
        <w:rPr>
          <w:i w:val="0"/>
          <w:iCs w:val="0"/>
          <w:lang w:val="en-US"/>
        </w:rPr>
      </w:pPr>
      <w:bookmarkStart w:id="233" w:name="_Ref105172727"/>
      <w:r w:rsidRPr="00913890">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7</w:t>
      </w:r>
      <w:r w:rsidR="00CF695D">
        <w:rPr>
          <w:lang w:val="en-US"/>
        </w:rPr>
        <w:fldChar w:fldCharType="end"/>
      </w:r>
      <w:bookmarkEnd w:id="233"/>
      <w:r w:rsidRPr="00913890">
        <w:rPr>
          <w:lang w:val="en-US"/>
        </w:rPr>
        <w:t xml:space="preserve">. Poisson regression output for </w:t>
      </w:r>
      <w:r>
        <w:rPr>
          <w:lang w:val="en-US"/>
        </w:rPr>
        <w:t>1 x 1 mm</w:t>
      </w:r>
      <w:r>
        <w:rPr>
          <w:vertAlign w:val="superscript"/>
          <w:lang w:val="en-US"/>
        </w:rPr>
        <w:t>2</w:t>
      </w:r>
      <w:r>
        <w:rPr>
          <w:lang w:val="en-US"/>
        </w:rPr>
        <w:t xml:space="preserve"> with increasing number of </w:t>
      </w:r>
      <w:r w:rsidR="00027956">
        <w:rPr>
          <w:lang w:val="en-US"/>
        </w:rPr>
        <w:t>explanatory variables</w:t>
      </w:r>
      <w:r w:rsidR="00677743">
        <w:rPr>
          <w:lang w:val="en-US"/>
        </w:rPr>
        <w:t xml:space="preserve">. The fitting parameters are const, x1, x2, x3 and x4. Const is the intercept, </w:t>
      </w:r>
      <w:r w:rsidR="003229A8">
        <w:rPr>
          <w:lang w:val="en-US"/>
        </w:rPr>
        <w:t xml:space="preserve">x1 and x2 is dose and dose squared, respectively. </w:t>
      </w:r>
      <w:r w:rsidR="003229A8">
        <w:rPr>
          <w:i w:val="0"/>
          <w:iCs w:val="0"/>
          <w:lang w:val="en-US"/>
        </w:rPr>
        <w:t xml:space="preserve">x3 is either peak distance or </w:t>
      </w:r>
      <w:r w:rsidR="00775C40">
        <w:rPr>
          <w:i w:val="0"/>
          <w:iCs w:val="0"/>
          <w:lang w:val="en-US"/>
        </w:rPr>
        <w:t>PAR</w:t>
      </w:r>
      <w:r w:rsidR="003229A8">
        <w:rPr>
          <w:i w:val="0"/>
          <w:iCs w:val="0"/>
          <w:lang w:val="en-US"/>
        </w:rPr>
        <w:t xml:space="preserve"> when number of </w:t>
      </w:r>
      <w:r w:rsidR="00027956">
        <w:rPr>
          <w:i w:val="0"/>
          <w:iCs w:val="0"/>
          <w:lang w:val="en-US"/>
        </w:rPr>
        <w:t>ex</w:t>
      </w:r>
      <w:r w:rsidR="0068290A">
        <w:rPr>
          <w:i w:val="0"/>
          <w:iCs w:val="0"/>
          <w:lang w:val="en-US"/>
        </w:rPr>
        <w:t>planatory variables</w:t>
      </w:r>
      <w:r w:rsidR="003229A8">
        <w:rPr>
          <w:i w:val="0"/>
          <w:iCs w:val="0"/>
          <w:lang w:val="en-US"/>
        </w:rPr>
        <w:t xml:space="preserve"> are </w:t>
      </w:r>
      <w:r w:rsidR="003C6511">
        <w:rPr>
          <w:i w:val="0"/>
          <w:iCs w:val="0"/>
          <w:lang w:val="en-US"/>
        </w:rPr>
        <w:t xml:space="preserve">3. x4 is peak distance when all </w:t>
      </w:r>
      <w:r w:rsidR="0068290A">
        <w:rPr>
          <w:i w:val="0"/>
          <w:iCs w:val="0"/>
          <w:lang w:val="en-US"/>
        </w:rPr>
        <w:t>explanatory variables</w:t>
      </w:r>
      <w:r w:rsidR="003C6511">
        <w:rPr>
          <w:i w:val="0"/>
          <w:iCs w:val="0"/>
          <w:lang w:val="en-US"/>
        </w:rPr>
        <w:t xml:space="preserve"> are included.</w:t>
      </w:r>
      <w:r w:rsidR="00EC1F14">
        <w:rPr>
          <w:i w:val="0"/>
          <w:iCs w:val="0"/>
          <w:lang w:val="en-US"/>
        </w:rPr>
        <w:t xml:space="preserve"> </w:t>
      </w:r>
      <w:r w:rsidR="00EC1F14">
        <w:rPr>
          <w:lang w:val="en-US"/>
        </w:rPr>
        <w:t xml:space="preserve">The p-value of the coefficients show if there is a significant correlation between the explanatory variable and the independent variable. The p-value in the right column was calculated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EC1F14">
        <w:rPr>
          <w:rFonts w:eastAsiaTheme="minorEastAsia"/>
          <w:lang w:val="en-US"/>
        </w:rPr>
        <w:t xml:space="preserve"> output gathered from the regression result, indicating a goodness of fit between the observed data and the model.</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615"/>
        <w:gridCol w:w="5930"/>
        <w:gridCol w:w="1805"/>
      </w:tblGrid>
      <w:tr w:rsidR="0023342E" w:rsidRPr="0061046B" w14:paraId="25735DF1" w14:textId="77A5C89F" w:rsidTr="00211686">
        <w:tc>
          <w:tcPr>
            <w:tcW w:w="1615" w:type="dxa"/>
          </w:tcPr>
          <w:p w14:paraId="2106E3AF" w14:textId="196997A1" w:rsidR="0023342E" w:rsidRDefault="00211686" w:rsidP="00913890">
            <w:pPr>
              <w:spacing w:line="360" w:lineRule="auto"/>
              <w:rPr>
                <w:lang w:val="en-US"/>
              </w:rPr>
            </w:pPr>
            <w:r>
              <w:rPr>
                <w:lang w:val="en-US"/>
              </w:rPr>
              <w:t># Explanatory variables</w:t>
            </w:r>
          </w:p>
        </w:tc>
        <w:tc>
          <w:tcPr>
            <w:tcW w:w="5930" w:type="dxa"/>
          </w:tcPr>
          <w:p w14:paraId="205985EB" w14:textId="77777777" w:rsidR="0023342E" w:rsidRPr="00913890" w:rsidRDefault="0023342E" w:rsidP="00913890">
            <w:pPr>
              <w:spacing w:line="360" w:lineRule="auto"/>
              <w:rPr>
                <w:lang w:val="en-US"/>
              </w:rPr>
            </w:pPr>
            <w:r>
              <w:rPr>
                <w:lang w:val="en-US"/>
              </w:rPr>
              <w:t>Poisson regression output 1 x 1 mm</w:t>
            </w:r>
            <w:r>
              <w:rPr>
                <w:vertAlign w:val="superscript"/>
                <w:lang w:val="en-US"/>
              </w:rPr>
              <w:t xml:space="preserve">2 </w:t>
            </w:r>
            <w:r>
              <w:rPr>
                <w:lang w:val="en-US"/>
              </w:rPr>
              <w:t>quadrat size</w:t>
            </w:r>
          </w:p>
        </w:tc>
        <w:tc>
          <w:tcPr>
            <w:tcW w:w="1805" w:type="dxa"/>
          </w:tcPr>
          <w:p w14:paraId="2E0E7705" w14:textId="3C9A9841" w:rsidR="0023342E" w:rsidRDefault="004E62E1" w:rsidP="00913890">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3342E">
              <w:rPr>
                <w:rFonts w:eastAsiaTheme="minorEastAsia"/>
                <w:lang w:val="en-US"/>
              </w:rPr>
              <w:t xml:space="preserve"> (p-value)</w:t>
            </w:r>
          </w:p>
        </w:tc>
      </w:tr>
      <w:tr w:rsidR="0023342E" w14:paraId="74AC7B18" w14:textId="627D5BEE" w:rsidTr="00211686">
        <w:trPr>
          <w:trHeight w:val="1289"/>
        </w:trPr>
        <w:tc>
          <w:tcPr>
            <w:tcW w:w="1615" w:type="dxa"/>
          </w:tcPr>
          <w:p w14:paraId="55E7AAA9" w14:textId="77777777" w:rsidR="0023342E" w:rsidRDefault="0023342E" w:rsidP="00913890">
            <w:pPr>
              <w:spacing w:line="360" w:lineRule="auto"/>
              <w:rPr>
                <w:lang w:val="en-US"/>
              </w:rPr>
            </w:pPr>
            <w:r>
              <w:rPr>
                <w:lang w:val="en-US"/>
              </w:rPr>
              <w:t>2</w:t>
            </w:r>
          </w:p>
        </w:tc>
        <w:tc>
          <w:tcPr>
            <w:tcW w:w="5930" w:type="dxa"/>
          </w:tcPr>
          <w:p w14:paraId="338AF381" w14:textId="77777777" w:rsidR="0023342E" w:rsidRDefault="0023342E" w:rsidP="00913890">
            <w:pPr>
              <w:spacing w:line="360" w:lineRule="auto"/>
              <w:rPr>
                <w:lang w:val="en-US"/>
              </w:rPr>
            </w:pPr>
            <w:r w:rsidRPr="00112D61">
              <w:rPr>
                <w:noProof/>
                <w:lang w:val="en-US"/>
              </w:rPr>
              <w:drawing>
                <wp:anchor distT="0" distB="0" distL="114300" distR="114300" simplePos="0" relativeHeight="251943936" behindDoc="1" locked="0" layoutInCell="1" allowOverlap="1" wp14:anchorId="0DB3F55C" wp14:editId="6A2CF80E">
                  <wp:simplePos x="0" y="0"/>
                  <wp:positionH relativeFrom="column">
                    <wp:posOffset>-90616</wp:posOffset>
                  </wp:positionH>
                  <wp:positionV relativeFrom="paragraph">
                    <wp:posOffset>-3175</wp:posOffset>
                  </wp:positionV>
                  <wp:extent cx="3729519" cy="793087"/>
                  <wp:effectExtent l="0" t="0" r="4445" b="7620"/>
                  <wp:wrapNone/>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rotWithShape="1">
                          <a:blip r:embed="rId90">
                            <a:extLst>
                              <a:ext uri="{28A0092B-C50C-407E-A947-70E740481C1C}">
                                <a14:useLocalDpi xmlns:a14="http://schemas.microsoft.com/office/drawing/2010/main" val="0"/>
                              </a:ext>
                            </a:extLst>
                          </a:blip>
                          <a:srcRect l="9903" t="65868" r="13605"/>
                          <a:stretch/>
                        </pic:blipFill>
                        <pic:spPr bwMode="auto">
                          <a:xfrm>
                            <a:off x="0" y="0"/>
                            <a:ext cx="3729519" cy="7930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5" w:type="dxa"/>
          </w:tcPr>
          <w:p w14:paraId="7E3CAE32" w14:textId="00F4272E" w:rsidR="0023342E" w:rsidRPr="00112D61" w:rsidRDefault="00AB713D" w:rsidP="00AB713D">
            <w:pPr>
              <w:spacing w:line="360" w:lineRule="auto"/>
              <w:jc w:val="center"/>
              <w:rPr>
                <w:noProof/>
                <w:lang w:val="en-US"/>
              </w:rPr>
            </w:pPr>
            <w:r>
              <w:rPr>
                <w:noProof/>
                <w:lang w:val="en-US"/>
              </w:rPr>
              <w:t>1</w:t>
            </w:r>
          </w:p>
        </w:tc>
      </w:tr>
      <w:tr w:rsidR="0023342E" w14:paraId="3A587675" w14:textId="44EE9CD8" w:rsidTr="00211686">
        <w:trPr>
          <w:trHeight w:val="1540"/>
        </w:trPr>
        <w:tc>
          <w:tcPr>
            <w:tcW w:w="1615" w:type="dxa"/>
          </w:tcPr>
          <w:p w14:paraId="17FB42C1" w14:textId="38212BA3" w:rsidR="0023342E" w:rsidRDefault="0023342E" w:rsidP="00913890">
            <w:pPr>
              <w:spacing w:line="360" w:lineRule="auto"/>
              <w:rPr>
                <w:lang w:val="en-US"/>
              </w:rPr>
            </w:pPr>
            <w:r>
              <w:rPr>
                <w:lang w:val="en-US"/>
              </w:rPr>
              <w:t>3 (peak distance)</w:t>
            </w:r>
          </w:p>
        </w:tc>
        <w:tc>
          <w:tcPr>
            <w:tcW w:w="5930" w:type="dxa"/>
          </w:tcPr>
          <w:p w14:paraId="1D3CA37B" w14:textId="77777777" w:rsidR="0023342E" w:rsidRDefault="0023342E" w:rsidP="00913890">
            <w:pPr>
              <w:spacing w:line="360" w:lineRule="auto"/>
              <w:rPr>
                <w:lang w:val="en-US"/>
              </w:rPr>
            </w:pPr>
            <w:r w:rsidRPr="00FB4DC5">
              <w:rPr>
                <w:noProof/>
                <w:lang w:val="en-US"/>
              </w:rPr>
              <w:drawing>
                <wp:anchor distT="0" distB="0" distL="114300" distR="114300" simplePos="0" relativeHeight="251942912" behindDoc="1" locked="0" layoutInCell="1" allowOverlap="1" wp14:anchorId="49F88285" wp14:editId="0F8EF633">
                  <wp:simplePos x="0" y="0"/>
                  <wp:positionH relativeFrom="column">
                    <wp:posOffset>32556</wp:posOffset>
                  </wp:positionH>
                  <wp:positionV relativeFrom="paragraph">
                    <wp:posOffset>45720</wp:posOffset>
                  </wp:positionV>
                  <wp:extent cx="3523615" cy="902970"/>
                  <wp:effectExtent l="0" t="0" r="0" b="0"/>
                  <wp:wrapNone/>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able&#10;&#10;Description automatically generated"/>
                          <pic:cNvPicPr/>
                        </pic:nvPicPr>
                        <pic:blipFill rotWithShape="1">
                          <a:blip r:embed="rId91">
                            <a:extLst>
                              <a:ext uri="{28A0092B-C50C-407E-A947-70E740481C1C}">
                                <a14:useLocalDpi xmlns:a14="http://schemas.microsoft.com/office/drawing/2010/main" val="0"/>
                              </a:ext>
                            </a:extLst>
                          </a:blip>
                          <a:srcRect l="9395" t="5148" r="15670" b="4280"/>
                          <a:stretch/>
                        </pic:blipFill>
                        <pic:spPr bwMode="auto">
                          <a:xfrm>
                            <a:off x="0" y="0"/>
                            <a:ext cx="3523615" cy="90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5" w:type="dxa"/>
          </w:tcPr>
          <w:p w14:paraId="1103DACC" w14:textId="318FB5DA" w:rsidR="0023342E" w:rsidRPr="00FB4DC5" w:rsidRDefault="00AB713D" w:rsidP="00AB713D">
            <w:pPr>
              <w:spacing w:line="360" w:lineRule="auto"/>
              <w:jc w:val="center"/>
              <w:rPr>
                <w:noProof/>
                <w:lang w:val="en-US"/>
              </w:rPr>
            </w:pPr>
            <w:r>
              <w:rPr>
                <w:noProof/>
                <w:lang w:val="en-US"/>
              </w:rPr>
              <w:t>1</w:t>
            </w:r>
          </w:p>
        </w:tc>
      </w:tr>
      <w:tr w:rsidR="0023342E" w14:paraId="71E880AE" w14:textId="73DF9F64" w:rsidTr="00211686">
        <w:trPr>
          <w:trHeight w:val="1406"/>
        </w:trPr>
        <w:tc>
          <w:tcPr>
            <w:tcW w:w="1615" w:type="dxa"/>
          </w:tcPr>
          <w:p w14:paraId="6EC538FF" w14:textId="7830EC2E" w:rsidR="0023342E" w:rsidRDefault="0023342E" w:rsidP="00913890">
            <w:pPr>
              <w:spacing w:line="360" w:lineRule="auto"/>
              <w:rPr>
                <w:lang w:val="en-US"/>
              </w:rPr>
            </w:pPr>
            <w:r>
              <w:rPr>
                <w:lang w:val="en-US"/>
              </w:rPr>
              <w:t>3 (PAR)</w:t>
            </w:r>
          </w:p>
        </w:tc>
        <w:tc>
          <w:tcPr>
            <w:tcW w:w="5930" w:type="dxa"/>
          </w:tcPr>
          <w:p w14:paraId="1F288E51" w14:textId="77777777" w:rsidR="0023342E" w:rsidRDefault="0023342E" w:rsidP="00913890">
            <w:pPr>
              <w:spacing w:line="360" w:lineRule="auto"/>
              <w:rPr>
                <w:lang w:val="en-US"/>
              </w:rPr>
            </w:pPr>
            <w:r w:rsidRPr="00F57177">
              <w:rPr>
                <w:noProof/>
                <w:lang w:val="en-US"/>
              </w:rPr>
              <w:drawing>
                <wp:anchor distT="0" distB="0" distL="114300" distR="114300" simplePos="0" relativeHeight="251944960" behindDoc="1" locked="0" layoutInCell="1" allowOverlap="1" wp14:anchorId="60C5E78B" wp14:editId="3E8EAAC5">
                  <wp:simplePos x="0" y="0"/>
                  <wp:positionH relativeFrom="column">
                    <wp:posOffset>-16475</wp:posOffset>
                  </wp:positionH>
                  <wp:positionV relativeFrom="paragraph">
                    <wp:posOffset>-8238</wp:posOffset>
                  </wp:positionV>
                  <wp:extent cx="3667803" cy="923909"/>
                  <wp:effectExtent l="0" t="0" r="0" b="0"/>
                  <wp:wrapNone/>
                  <wp:docPr id="208" name="Picture 20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table&#10;&#10;Description automatically generated"/>
                          <pic:cNvPicPr/>
                        </pic:nvPicPr>
                        <pic:blipFill rotWithShape="1">
                          <a:blip r:embed="rId92">
                            <a:extLst>
                              <a:ext uri="{28A0092B-C50C-407E-A947-70E740481C1C}">
                                <a14:useLocalDpi xmlns:a14="http://schemas.microsoft.com/office/drawing/2010/main" val="0"/>
                              </a:ext>
                            </a:extLst>
                          </a:blip>
                          <a:srcRect l="7705" r="8945"/>
                          <a:stretch/>
                        </pic:blipFill>
                        <pic:spPr bwMode="auto">
                          <a:xfrm>
                            <a:off x="0" y="0"/>
                            <a:ext cx="3667803" cy="923909"/>
                          </a:xfrm>
                          <a:prstGeom prst="rect">
                            <a:avLst/>
                          </a:prstGeom>
                          <a:ln>
                            <a:noFill/>
                          </a:ln>
                          <a:extLst>
                            <a:ext uri="{53640926-AAD7-44D8-BBD7-CCE9431645EC}">
                              <a14:shadowObscured xmlns:a14="http://schemas.microsoft.com/office/drawing/2010/main"/>
                            </a:ext>
                          </a:extLst>
                        </pic:spPr>
                      </pic:pic>
                    </a:graphicData>
                  </a:graphic>
                </wp:anchor>
              </w:drawing>
            </w:r>
          </w:p>
        </w:tc>
        <w:tc>
          <w:tcPr>
            <w:tcW w:w="1805" w:type="dxa"/>
          </w:tcPr>
          <w:p w14:paraId="64F2A454" w14:textId="2EE2D8E0" w:rsidR="0023342E" w:rsidRPr="00F57177" w:rsidRDefault="00AB713D" w:rsidP="00AB713D">
            <w:pPr>
              <w:spacing w:line="360" w:lineRule="auto"/>
              <w:jc w:val="center"/>
              <w:rPr>
                <w:noProof/>
                <w:lang w:val="en-US"/>
              </w:rPr>
            </w:pPr>
            <w:r>
              <w:rPr>
                <w:noProof/>
                <w:lang w:val="en-US"/>
              </w:rPr>
              <w:t>1</w:t>
            </w:r>
          </w:p>
        </w:tc>
      </w:tr>
      <w:tr w:rsidR="0023342E" w14:paraId="21E94976" w14:textId="046F7FA8" w:rsidTr="00211686">
        <w:trPr>
          <w:trHeight w:val="1703"/>
        </w:trPr>
        <w:tc>
          <w:tcPr>
            <w:tcW w:w="1615" w:type="dxa"/>
          </w:tcPr>
          <w:p w14:paraId="7F9D8972" w14:textId="77777777" w:rsidR="0023342E" w:rsidRDefault="0023342E" w:rsidP="00913890">
            <w:pPr>
              <w:spacing w:line="360" w:lineRule="auto"/>
              <w:rPr>
                <w:lang w:val="en-US"/>
              </w:rPr>
            </w:pPr>
            <w:r>
              <w:rPr>
                <w:lang w:val="en-US"/>
              </w:rPr>
              <w:lastRenderedPageBreak/>
              <w:t>4</w:t>
            </w:r>
          </w:p>
        </w:tc>
        <w:tc>
          <w:tcPr>
            <w:tcW w:w="5930" w:type="dxa"/>
          </w:tcPr>
          <w:p w14:paraId="59AECC87" w14:textId="77777777" w:rsidR="0023342E" w:rsidRDefault="0023342E" w:rsidP="00913890">
            <w:pPr>
              <w:spacing w:line="360" w:lineRule="auto"/>
              <w:rPr>
                <w:lang w:val="en-US"/>
              </w:rPr>
            </w:pPr>
            <w:r w:rsidRPr="008055CA">
              <w:rPr>
                <w:noProof/>
                <w:lang w:val="en-US"/>
              </w:rPr>
              <w:drawing>
                <wp:anchor distT="0" distB="0" distL="114300" distR="114300" simplePos="0" relativeHeight="251945984" behindDoc="1" locked="0" layoutInCell="1" allowOverlap="1" wp14:anchorId="673C7CB9" wp14:editId="01ABBC56">
                  <wp:simplePos x="0" y="0"/>
                  <wp:positionH relativeFrom="column">
                    <wp:posOffset>309</wp:posOffset>
                  </wp:positionH>
                  <wp:positionV relativeFrom="paragraph">
                    <wp:posOffset>-1510</wp:posOffset>
                  </wp:positionV>
                  <wp:extent cx="3770616" cy="1067971"/>
                  <wp:effectExtent l="0" t="0" r="1905" b="0"/>
                  <wp:wrapNone/>
                  <wp:docPr id="209" name="Picture 209" descr="Graphical user interface, text,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table, Excel&#10;&#10;Description automatically generated"/>
                          <pic:cNvPicPr/>
                        </pic:nvPicPr>
                        <pic:blipFill rotWithShape="1">
                          <a:blip r:embed="rId93">
                            <a:extLst>
                              <a:ext uri="{28A0092B-C50C-407E-A947-70E740481C1C}">
                                <a14:useLocalDpi xmlns:a14="http://schemas.microsoft.com/office/drawing/2010/main" val="0"/>
                              </a:ext>
                            </a:extLst>
                          </a:blip>
                          <a:srcRect l="5788" r="9219" b="8049"/>
                          <a:stretch/>
                        </pic:blipFill>
                        <pic:spPr bwMode="auto">
                          <a:xfrm>
                            <a:off x="0" y="0"/>
                            <a:ext cx="3770616" cy="1067971"/>
                          </a:xfrm>
                          <a:prstGeom prst="rect">
                            <a:avLst/>
                          </a:prstGeom>
                          <a:ln>
                            <a:noFill/>
                          </a:ln>
                          <a:extLst>
                            <a:ext uri="{53640926-AAD7-44D8-BBD7-CCE9431645EC}">
                              <a14:shadowObscured xmlns:a14="http://schemas.microsoft.com/office/drawing/2010/main"/>
                            </a:ext>
                          </a:extLst>
                        </pic:spPr>
                      </pic:pic>
                    </a:graphicData>
                  </a:graphic>
                </wp:anchor>
              </w:drawing>
            </w:r>
          </w:p>
        </w:tc>
        <w:tc>
          <w:tcPr>
            <w:tcW w:w="1805" w:type="dxa"/>
          </w:tcPr>
          <w:p w14:paraId="448101C9" w14:textId="57E5837F" w:rsidR="0023342E" w:rsidRPr="008055CA" w:rsidRDefault="006757DC" w:rsidP="00AB713D">
            <w:pPr>
              <w:spacing w:line="360" w:lineRule="auto"/>
              <w:jc w:val="center"/>
              <w:rPr>
                <w:noProof/>
                <w:lang w:val="en-US"/>
              </w:rPr>
            </w:pPr>
            <w:r>
              <w:rPr>
                <w:noProof/>
                <w:lang w:val="en-US"/>
              </w:rPr>
              <w:t>1</w:t>
            </w:r>
          </w:p>
        </w:tc>
      </w:tr>
    </w:tbl>
    <w:p w14:paraId="648CCD80" w14:textId="77777777" w:rsidR="003C5D5E" w:rsidRDefault="003C5D5E" w:rsidP="004D7B5D">
      <w:pPr>
        <w:spacing w:line="360" w:lineRule="auto"/>
        <w:rPr>
          <w:lang w:val="en-US"/>
        </w:rPr>
      </w:pPr>
    </w:p>
    <w:p w14:paraId="4934C0BB" w14:textId="0BEB86C0" w:rsidR="00BA481F" w:rsidRDefault="00BA481F" w:rsidP="004D7B5D">
      <w:pPr>
        <w:spacing w:line="360" w:lineRule="auto"/>
        <w:rPr>
          <w:lang w:val="en-US"/>
        </w:rPr>
      </w:pPr>
      <w:r>
        <w:rPr>
          <w:lang w:val="en-US"/>
        </w:rPr>
        <w:t xml:space="preserve">For further understanding of </w:t>
      </w:r>
      <w:r w:rsidR="00BB5926">
        <w:rPr>
          <w:lang w:val="en-US"/>
        </w:rPr>
        <w:t>the regression output we decided to generate a correlation matrix</w:t>
      </w:r>
      <w:r w:rsidR="003C5D5E">
        <w:rPr>
          <w:lang w:val="en-US"/>
        </w:rPr>
        <w:t xml:space="preserve">. The </w:t>
      </w:r>
      <w:r w:rsidR="00CE6BC5">
        <w:rPr>
          <w:i/>
          <w:iCs/>
          <w:lang w:val="en-US"/>
        </w:rPr>
        <w:t xml:space="preserve">pandas </w:t>
      </w:r>
      <w:r w:rsidR="009646C4">
        <w:rPr>
          <w:lang w:val="en-US"/>
        </w:rPr>
        <w:t xml:space="preserve">package </w:t>
      </w:r>
      <w:r w:rsidR="009646C4">
        <w:rPr>
          <w:lang w:val="en-US"/>
        </w:rPr>
        <w:fldChar w:fldCharType="begin"/>
      </w:r>
      <w:r w:rsidR="009646C4">
        <w:rPr>
          <w:lang w:val="en-US"/>
        </w:rPr>
        <w:instrText xml:space="preserve"> ADDIN ZOTERO_ITEM CSL_CITATION {"citationID":"E50g1dRd","properties":{"formattedCitation":"(McKinney &amp; others, 2010)","plainCitation":"(McKinney &amp; others, 2010)","noteIndex":0},"citationItems":[{"id":596,"uris":["http://zotero.org/users/9228513/items/YCU7V2BB"],"itemData":{"id":596,"type":"paper-conference","container-title":"Proceedings of the 9th Python in Science Conference","page":"51–56","publisher":"Austin, TX","title":"Data structures for statistical computing in python","volume":"445","author":[{"family":"McKinney","given":"Wes"},{"literal":"others"}],"issued":{"date-parts":[["2010"]]}}}],"schema":"https://github.com/citation-style-language/schema/raw/master/csl-citation.json"} </w:instrText>
      </w:r>
      <w:r w:rsidR="009646C4">
        <w:rPr>
          <w:lang w:val="en-US"/>
        </w:rPr>
        <w:fldChar w:fldCharType="separate"/>
      </w:r>
      <w:r w:rsidR="009646C4" w:rsidRPr="00D43743">
        <w:rPr>
          <w:rFonts w:cs="Times New Roman"/>
          <w:lang w:val="en-US"/>
        </w:rPr>
        <w:t>(McKinney &amp; others, 2010)</w:t>
      </w:r>
      <w:r w:rsidR="009646C4">
        <w:rPr>
          <w:lang w:val="en-US"/>
        </w:rPr>
        <w:fldChar w:fldCharType="end"/>
      </w:r>
      <w:r w:rsidR="00D43743">
        <w:rPr>
          <w:lang w:val="en-US"/>
        </w:rPr>
        <w:t xml:space="preserve"> generated this for us and the result can be seen in </w:t>
      </w:r>
      <w:r w:rsidR="00D43743">
        <w:rPr>
          <w:lang w:val="en-US"/>
        </w:rPr>
        <w:fldChar w:fldCharType="begin"/>
      </w:r>
      <w:r w:rsidR="00D43743">
        <w:rPr>
          <w:lang w:val="en-US"/>
        </w:rPr>
        <w:instrText xml:space="preserve"> REF _Ref105178514 \h </w:instrText>
      </w:r>
      <w:r w:rsidR="00D43743">
        <w:rPr>
          <w:lang w:val="en-US"/>
        </w:rPr>
      </w:r>
      <w:r w:rsidR="00D43743">
        <w:rPr>
          <w:lang w:val="en-US"/>
        </w:rPr>
        <w:fldChar w:fldCharType="separate"/>
      </w:r>
      <w:r w:rsidR="00D43743" w:rsidRPr="00104D1B">
        <w:rPr>
          <w:lang w:val="en-US"/>
        </w:rPr>
        <w:t xml:space="preserve">Table </w:t>
      </w:r>
      <w:r w:rsidR="00D43743" w:rsidRPr="00104D1B">
        <w:rPr>
          <w:noProof/>
          <w:lang w:val="en-US"/>
        </w:rPr>
        <w:t>3</w:t>
      </w:r>
      <w:r w:rsidR="00D43743" w:rsidRPr="00104D1B">
        <w:rPr>
          <w:lang w:val="en-US"/>
        </w:rPr>
        <w:noBreakHyphen/>
      </w:r>
      <w:r w:rsidR="00D43743" w:rsidRPr="00104D1B">
        <w:rPr>
          <w:noProof/>
          <w:lang w:val="en-US"/>
        </w:rPr>
        <w:t>8</w:t>
      </w:r>
      <w:r w:rsidR="00D43743">
        <w:rPr>
          <w:lang w:val="en-US"/>
        </w:rPr>
        <w:fldChar w:fldCharType="end"/>
      </w:r>
      <w:r w:rsidR="00D43743">
        <w:rPr>
          <w:lang w:val="en-US"/>
        </w:rPr>
        <w:t xml:space="preserve">. </w:t>
      </w:r>
      <w:r w:rsidR="003C5D5E">
        <w:rPr>
          <w:lang w:val="en-US"/>
        </w:rPr>
        <w:t xml:space="preserve"> </w:t>
      </w:r>
      <w:r w:rsidR="00D57EBE">
        <w:rPr>
          <w:lang w:val="en-US"/>
        </w:rPr>
        <w:t xml:space="preserve">The </w:t>
      </w:r>
      <w:r w:rsidR="007C5DC1">
        <w:rPr>
          <w:lang w:val="en-US"/>
        </w:rPr>
        <w:t>highest correlation was seen between dose and dose squared,</w:t>
      </w:r>
      <w:r w:rsidR="00507E2E">
        <w:rPr>
          <w:lang w:val="en-US"/>
        </w:rPr>
        <w:t xml:space="preserve"> and dose and PAR. </w:t>
      </w:r>
      <w:r w:rsidR="00D62FF0">
        <w:rPr>
          <w:lang w:val="en-US"/>
        </w:rPr>
        <w:t xml:space="preserve">For the other variables the correlation was moderate. </w:t>
      </w:r>
    </w:p>
    <w:tbl>
      <w:tblPr>
        <w:tblStyle w:val="TableGrid"/>
        <w:tblpPr w:leftFromText="180" w:rightFromText="180" w:vertAnchor="text" w:horzAnchor="margin" w:tblpY="2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3C5D5E" w14:paraId="3E433158" w14:textId="77777777" w:rsidTr="003C5D5E">
        <w:tc>
          <w:tcPr>
            <w:tcW w:w="1558" w:type="dxa"/>
            <w:tcBorders>
              <w:bottom w:val="single" w:sz="4" w:space="0" w:color="auto"/>
              <w:right w:val="single" w:sz="4" w:space="0" w:color="auto"/>
            </w:tcBorders>
          </w:tcPr>
          <w:p w14:paraId="0EC62758" w14:textId="77777777" w:rsidR="003C5D5E" w:rsidRDefault="003C5D5E" w:rsidP="003C5D5E">
            <w:pPr>
              <w:rPr>
                <w:lang w:val="en-US"/>
              </w:rPr>
            </w:pPr>
            <w:r>
              <w:rPr>
                <w:lang w:val="en-US"/>
              </w:rPr>
              <w:t>Explanatory variables</w:t>
            </w:r>
          </w:p>
        </w:tc>
        <w:tc>
          <w:tcPr>
            <w:tcW w:w="1558" w:type="dxa"/>
            <w:tcBorders>
              <w:left w:val="single" w:sz="4" w:space="0" w:color="auto"/>
              <w:bottom w:val="single" w:sz="4" w:space="0" w:color="auto"/>
            </w:tcBorders>
          </w:tcPr>
          <w:p w14:paraId="62E01B8E" w14:textId="77777777" w:rsidR="003C5D5E" w:rsidRDefault="003C5D5E" w:rsidP="003C5D5E">
            <w:pPr>
              <w:rPr>
                <w:lang w:val="en-US"/>
              </w:rPr>
            </w:pPr>
            <m:oMathPara>
              <m:oMath>
                <m:r>
                  <w:rPr>
                    <w:rFonts w:ascii="Cambria Math" w:hAnsi="Cambria Math"/>
                    <w:lang w:val="en-US"/>
                  </w:rPr>
                  <m:t>D</m:t>
                </m:r>
              </m:oMath>
            </m:oMathPara>
          </w:p>
        </w:tc>
        <w:tc>
          <w:tcPr>
            <w:tcW w:w="1558" w:type="dxa"/>
            <w:tcBorders>
              <w:bottom w:val="single" w:sz="4" w:space="0" w:color="auto"/>
            </w:tcBorders>
          </w:tcPr>
          <w:p w14:paraId="4A8E0674" w14:textId="77777777" w:rsidR="003C5D5E" w:rsidRDefault="004E62E1" w:rsidP="003C5D5E">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459A713F" w14:textId="77777777" w:rsidR="003C5D5E" w:rsidRDefault="003C5D5E" w:rsidP="003C5D5E">
            <w:pPr>
              <w:rPr>
                <w:lang w:val="en-US"/>
              </w:rPr>
            </w:pPr>
            <w:r>
              <w:rPr>
                <w:lang w:val="en-US"/>
              </w:rPr>
              <w:t>PAR</w:t>
            </w:r>
          </w:p>
        </w:tc>
        <w:tc>
          <w:tcPr>
            <w:tcW w:w="1559" w:type="dxa"/>
            <w:tcBorders>
              <w:bottom w:val="single" w:sz="4" w:space="0" w:color="auto"/>
            </w:tcBorders>
          </w:tcPr>
          <w:p w14:paraId="50F7674F" w14:textId="77777777" w:rsidR="003C5D5E" w:rsidRDefault="003C5D5E" w:rsidP="003C5D5E">
            <w:pPr>
              <w:rPr>
                <w:lang w:val="en-US"/>
              </w:rPr>
            </w:pPr>
            <w:r>
              <w:rPr>
                <w:lang w:val="en-US"/>
              </w:rPr>
              <w:t>Peak Distance</w:t>
            </w:r>
          </w:p>
        </w:tc>
      </w:tr>
      <w:tr w:rsidR="003C5D5E" w14:paraId="760945AB" w14:textId="77777777" w:rsidTr="003C5D5E">
        <w:tc>
          <w:tcPr>
            <w:tcW w:w="1558" w:type="dxa"/>
            <w:tcBorders>
              <w:top w:val="single" w:sz="4" w:space="0" w:color="auto"/>
              <w:right w:val="single" w:sz="4" w:space="0" w:color="auto"/>
            </w:tcBorders>
          </w:tcPr>
          <w:p w14:paraId="32C8C92C" w14:textId="77777777" w:rsidR="003C5D5E" w:rsidRDefault="003C5D5E" w:rsidP="003C5D5E">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tcPr>
          <w:p w14:paraId="5BDA6C68" w14:textId="77777777" w:rsidR="003C5D5E" w:rsidRDefault="003C5D5E" w:rsidP="003C5D5E">
            <w:pPr>
              <w:jc w:val="center"/>
              <w:rPr>
                <w:lang w:val="en-US"/>
              </w:rPr>
            </w:pPr>
            <w:r>
              <w:rPr>
                <w:lang w:val="en-US"/>
              </w:rPr>
              <w:t>1</w:t>
            </w:r>
          </w:p>
        </w:tc>
        <w:tc>
          <w:tcPr>
            <w:tcW w:w="1558" w:type="dxa"/>
            <w:tcBorders>
              <w:top w:val="single" w:sz="4" w:space="0" w:color="auto"/>
            </w:tcBorders>
          </w:tcPr>
          <w:p w14:paraId="657DC04C" w14:textId="77777777" w:rsidR="003C5D5E" w:rsidRDefault="003C5D5E" w:rsidP="003C5D5E">
            <w:pPr>
              <w:jc w:val="center"/>
              <w:rPr>
                <w:lang w:val="en-US"/>
              </w:rPr>
            </w:pPr>
            <w:r w:rsidRPr="00DA27DC">
              <w:rPr>
                <w:lang w:val="en-US"/>
              </w:rPr>
              <w:t>0.94</w:t>
            </w:r>
          </w:p>
        </w:tc>
        <w:tc>
          <w:tcPr>
            <w:tcW w:w="1558" w:type="dxa"/>
            <w:tcBorders>
              <w:top w:val="single" w:sz="4" w:space="0" w:color="auto"/>
            </w:tcBorders>
          </w:tcPr>
          <w:p w14:paraId="244720BE" w14:textId="77777777" w:rsidR="003C5D5E" w:rsidRDefault="003C5D5E" w:rsidP="003C5D5E">
            <w:pPr>
              <w:jc w:val="center"/>
              <w:rPr>
                <w:lang w:val="en-US"/>
              </w:rPr>
            </w:pPr>
            <w:r w:rsidRPr="00DA27DC">
              <w:rPr>
                <w:lang w:val="en-US"/>
              </w:rPr>
              <w:t>0.5</w:t>
            </w:r>
            <w:r>
              <w:rPr>
                <w:lang w:val="en-US"/>
              </w:rPr>
              <w:t>6</w:t>
            </w:r>
          </w:p>
        </w:tc>
        <w:tc>
          <w:tcPr>
            <w:tcW w:w="1559" w:type="dxa"/>
            <w:tcBorders>
              <w:top w:val="single" w:sz="4" w:space="0" w:color="auto"/>
            </w:tcBorders>
          </w:tcPr>
          <w:p w14:paraId="57BFD989" w14:textId="77777777" w:rsidR="003C5D5E" w:rsidRDefault="003C5D5E" w:rsidP="003C5D5E">
            <w:pPr>
              <w:jc w:val="center"/>
              <w:rPr>
                <w:lang w:val="en-US"/>
              </w:rPr>
            </w:pPr>
            <w:r w:rsidRPr="001B6974">
              <w:rPr>
                <w:lang w:val="en-US"/>
              </w:rPr>
              <w:t>-0.</w:t>
            </w:r>
            <w:r>
              <w:rPr>
                <w:lang w:val="en-US"/>
              </w:rPr>
              <w:t>40</w:t>
            </w:r>
          </w:p>
        </w:tc>
      </w:tr>
      <w:tr w:rsidR="003C5D5E" w14:paraId="080FD3E6" w14:textId="77777777" w:rsidTr="003C5D5E">
        <w:tc>
          <w:tcPr>
            <w:tcW w:w="1558" w:type="dxa"/>
            <w:tcBorders>
              <w:right w:val="single" w:sz="4" w:space="0" w:color="auto"/>
            </w:tcBorders>
          </w:tcPr>
          <w:p w14:paraId="5CC29659" w14:textId="77777777" w:rsidR="003C5D5E" w:rsidRDefault="004E62E1" w:rsidP="003C5D5E">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tcPr>
          <w:p w14:paraId="300EBD75" w14:textId="77777777" w:rsidR="003C5D5E" w:rsidRDefault="003C5D5E" w:rsidP="003C5D5E">
            <w:pPr>
              <w:jc w:val="center"/>
              <w:rPr>
                <w:lang w:val="en-US"/>
              </w:rPr>
            </w:pPr>
            <w:r w:rsidRPr="00DA27DC">
              <w:rPr>
                <w:lang w:val="en-US"/>
              </w:rPr>
              <w:t>0.9</w:t>
            </w:r>
            <w:r>
              <w:rPr>
                <w:lang w:val="en-US"/>
              </w:rPr>
              <w:t>4</w:t>
            </w:r>
          </w:p>
        </w:tc>
        <w:tc>
          <w:tcPr>
            <w:tcW w:w="1558" w:type="dxa"/>
          </w:tcPr>
          <w:p w14:paraId="40870546" w14:textId="77777777" w:rsidR="003C5D5E" w:rsidRDefault="003C5D5E" w:rsidP="003C5D5E">
            <w:pPr>
              <w:jc w:val="center"/>
              <w:rPr>
                <w:lang w:val="en-US"/>
              </w:rPr>
            </w:pPr>
            <w:r>
              <w:rPr>
                <w:lang w:val="en-US"/>
              </w:rPr>
              <w:t>1</w:t>
            </w:r>
          </w:p>
        </w:tc>
        <w:tc>
          <w:tcPr>
            <w:tcW w:w="1558" w:type="dxa"/>
          </w:tcPr>
          <w:p w14:paraId="16E22B1E" w14:textId="77777777" w:rsidR="003C5D5E" w:rsidRDefault="003C5D5E" w:rsidP="003C5D5E">
            <w:pPr>
              <w:jc w:val="center"/>
              <w:rPr>
                <w:lang w:val="en-US"/>
              </w:rPr>
            </w:pPr>
            <w:r w:rsidRPr="001B6974">
              <w:rPr>
                <w:lang w:val="en-US"/>
              </w:rPr>
              <w:t>0.35</w:t>
            </w:r>
          </w:p>
        </w:tc>
        <w:tc>
          <w:tcPr>
            <w:tcW w:w="1559" w:type="dxa"/>
          </w:tcPr>
          <w:p w14:paraId="7D9CEBD2" w14:textId="77777777" w:rsidR="003C5D5E" w:rsidRDefault="003C5D5E" w:rsidP="003C5D5E">
            <w:pPr>
              <w:jc w:val="center"/>
              <w:rPr>
                <w:lang w:val="en-US"/>
              </w:rPr>
            </w:pPr>
            <w:r w:rsidRPr="001B6974">
              <w:rPr>
                <w:lang w:val="en-US"/>
              </w:rPr>
              <w:t>-0.3</w:t>
            </w:r>
            <w:r>
              <w:rPr>
                <w:lang w:val="en-US"/>
              </w:rPr>
              <w:t>4</w:t>
            </w:r>
          </w:p>
        </w:tc>
      </w:tr>
      <w:tr w:rsidR="003C5D5E" w14:paraId="53B418EF" w14:textId="77777777" w:rsidTr="003C5D5E">
        <w:tc>
          <w:tcPr>
            <w:tcW w:w="1558" w:type="dxa"/>
            <w:tcBorders>
              <w:right w:val="single" w:sz="4" w:space="0" w:color="auto"/>
            </w:tcBorders>
          </w:tcPr>
          <w:p w14:paraId="6240D4BA" w14:textId="77777777" w:rsidR="003C5D5E" w:rsidRDefault="003C5D5E" w:rsidP="003C5D5E">
            <w:pPr>
              <w:rPr>
                <w:lang w:val="en-US"/>
              </w:rPr>
            </w:pPr>
            <w:r>
              <w:rPr>
                <w:lang w:val="en-US"/>
              </w:rPr>
              <w:t>PAR</w:t>
            </w:r>
          </w:p>
        </w:tc>
        <w:tc>
          <w:tcPr>
            <w:tcW w:w="1558" w:type="dxa"/>
            <w:tcBorders>
              <w:left w:val="single" w:sz="4" w:space="0" w:color="auto"/>
            </w:tcBorders>
          </w:tcPr>
          <w:p w14:paraId="6C2DC9EC" w14:textId="77777777" w:rsidR="003C5D5E" w:rsidRDefault="003C5D5E" w:rsidP="003C5D5E">
            <w:pPr>
              <w:jc w:val="center"/>
              <w:rPr>
                <w:lang w:val="en-US"/>
              </w:rPr>
            </w:pPr>
            <w:r w:rsidRPr="00DA27DC">
              <w:rPr>
                <w:lang w:val="en-US"/>
              </w:rPr>
              <w:t>0.5</w:t>
            </w:r>
            <w:r>
              <w:rPr>
                <w:lang w:val="en-US"/>
              </w:rPr>
              <w:t>6</w:t>
            </w:r>
          </w:p>
        </w:tc>
        <w:tc>
          <w:tcPr>
            <w:tcW w:w="1558" w:type="dxa"/>
          </w:tcPr>
          <w:p w14:paraId="33A84138" w14:textId="77777777" w:rsidR="003C5D5E" w:rsidRDefault="003C5D5E" w:rsidP="003C5D5E">
            <w:pPr>
              <w:jc w:val="center"/>
              <w:rPr>
                <w:lang w:val="en-US"/>
              </w:rPr>
            </w:pPr>
            <w:r w:rsidRPr="001B6974">
              <w:rPr>
                <w:lang w:val="en-US"/>
              </w:rPr>
              <w:t>0.35</w:t>
            </w:r>
          </w:p>
        </w:tc>
        <w:tc>
          <w:tcPr>
            <w:tcW w:w="1558" w:type="dxa"/>
          </w:tcPr>
          <w:p w14:paraId="58DADD21" w14:textId="77777777" w:rsidR="003C5D5E" w:rsidRDefault="003C5D5E" w:rsidP="003C5D5E">
            <w:pPr>
              <w:jc w:val="center"/>
              <w:rPr>
                <w:lang w:val="en-US"/>
              </w:rPr>
            </w:pPr>
            <w:r>
              <w:rPr>
                <w:lang w:val="en-US"/>
              </w:rPr>
              <w:t>1</w:t>
            </w:r>
          </w:p>
        </w:tc>
        <w:tc>
          <w:tcPr>
            <w:tcW w:w="1559" w:type="dxa"/>
          </w:tcPr>
          <w:p w14:paraId="5F622862" w14:textId="77777777" w:rsidR="003C5D5E" w:rsidRDefault="003C5D5E" w:rsidP="003C5D5E">
            <w:pPr>
              <w:jc w:val="center"/>
              <w:rPr>
                <w:lang w:val="en-US"/>
              </w:rPr>
            </w:pPr>
            <w:r w:rsidRPr="00275876">
              <w:rPr>
                <w:lang w:val="en-US"/>
              </w:rPr>
              <w:t>-0.43</w:t>
            </w:r>
          </w:p>
        </w:tc>
      </w:tr>
      <w:tr w:rsidR="003C5D5E" w14:paraId="56649BE0" w14:textId="77777777" w:rsidTr="00D62FF0">
        <w:trPr>
          <w:trHeight w:val="658"/>
        </w:trPr>
        <w:tc>
          <w:tcPr>
            <w:tcW w:w="1558" w:type="dxa"/>
            <w:tcBorders>
              <w:right w:val="single" w:sz="4" w:space="0" w:color="auto"/>
            </w:tcBorders>
          </w:tcPr>
          <w:p w14:paraId="3F2D60CA" w14:textId="77777777" w:rsidR="003C5D5E" w:rsidRDefault="003C5D5E" w:rsidP="003C5D5E">
            <w:pPr>
              <w:rPr>
                <w:lang w:val="en-US"/>
              </w:rPr>
            </w:pPr>
            <w:r>
              <w:rPr>
                <w:lang w:val="en-US"/>
              </w:rPr>
              <w:t>Peak Distance</w:t>
            </w:r>
          </w:p>
        </w:tc>
        <w:tc>
          <w:tcPr>
            <w:tcW w:w="1558" w:type="dxa"/>
            <w:tcBorders>
              <w:left w:val="single" w:sz="4" w:space="0" w:color="auto"/>
            </w:tcBorders>
          </w:tcPr>
          <w:p w14:paraId="4AE708AA" w14:textId="77777777" w:rsidR="003C5D5E" w:rsidRDefault="003C5D5E" w:rsidP="003C5D5E">
            <w:pPr>
              <w:jc w:val="center"/>
              <w:rPr>
                <w:lang w:val="en-US"/>
              </w:rPr>
            </w:pPr>
            <w:r w:rsidRPr="001B6974">
              <w:rPr>
                <w:lang w:val="en-US"/>
              </w:rPr>
              <w:t>-0.</w:t>
            </w:r>
            <w:r>
              <w:rPr>
                <w:lang w:val="en-US"/>
              </w:rPr>
              <w:t>40</w:t>
            </w:r>
          </w:p>
        </w:tc>
        <w:tc>
          <w:tcPr>
            <w:tcW w:w="1558" w:type="dxa"/>
          </w:tcPr>
          <w:p w14:paraId="1C442F16" w14:textId="77777777" w:rsidR="003C5D5E" w:rsidRDefault="003C5D5E" w:rsidP="003C5D5E">
            <w:pPr>
              <w:jc w:val="center"/>
              <w:rPr>
                <w:lang w:val="en-US"/>
              </w:rPr>
            </w:pPr>
            <w:r w:rsidRPr="001B6974">
              <w:rPr>
                <w:lang w:val="en-US"/>
              </w:rPr>
              <w:t>-0.3</w:t>
            </w:r>
            <w:r>
              <w:rPr>
                <w:lang w:val="en-US"/>
              </w:rPr>
              <w:t>4</w:t>
            </w:r>
          </w:p>
        </w:tc>
        <w:tc>
          <w:tcPr>
            <w:tcW w:w="1558" w:type="dxa"/>
          </w:tcPr>
          <w:p w14:paraId="7ECF23D9" w14:textId="77777777" w:rsidR="003C5D5E" w:rsidRDefault="003C5D5E" w:rsidP="003C5D5E">
            <w:pPr>
              <w:jc w:val="center"/>
              <w:rPr>
                <w:lang w:val="en-US"/>
              </w:rPr>
            </w:pPr>
            <w:r w:rsidRPr="001B6974">
              <w:rPr>
                <w:lang w:val="en-US"/>
              </w:rPr>
              <w:t>-0.43</w:t>
            </w:r>
          </w:p>
        </w:tc>
        <w:tc>
          <w:tcPr>
            <w:tcW w:w="1559" w:type="dxa"/>
          </w:tcPr>
          <w:p w14:paraId="6B9F3942" w14:textId="77777777" w:rsidR="003C5D5E" w:rsidRDefault="003C5D5E" w:rsidP="003C5D5E">
            <w:pPr>
              <w:jc w:val="center"/>
              <w:rPr>
                <w:lang w:val="en-US"/>
              </w:rPr>
            </w:pPr>
            <w:r>
              <w:rPr>
                <w:lang w:val="en-US"/>
              </w:rPr>
              <w:t>1</w:t>
            </w:r>
          </w:p>
        </w:tc>
      </w:tr>
    </w:tbl>
    <w:p w14:paraId="2D35ED66" w14:textId="01395AB2" w:rsidR="003C5D5E" w:rsidRPr="00104D1B" w:rsidRDefault="003C5D5E" w:rsidP="003C5D5E">
      <w:pPr>
        <w:pStyle w:val="Caption"/>
        <w:keepNext/>
        <w:rPr>
          <w:lang w:val="en-US"/>
        </w:rPr>
      </w:pPr>
      <w:bookmarkStart w:id="234" w:name="_Ref105178514"/>
      <w:r w:rsidRPr="00104D1B">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3</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8</w:t>
      </w:r>
      <w:r w:rsidR="00CF695D">
        <w:rPr>
          <w:lang w:val="en-US"/>
        </w:rPr>
        <w:fldChar w:fldCharType="end"/>
      </w:r>
      <w:bookmarkEnd w:id="234"/>
      <w:r w:rsidRPr="00104D1B">
        <w:rPr>
          <w:lang w:val="en-US"/>
        </w:rPr>
        <w:t>. Correlation matrix between t</w:t>
      </w:r>
      <w:r>
        <w:rPr>
          <w:lang w:val="en-US"/>
        </w:rPr>
        <w:t>he explanatory variables used in the Poisson regression.</w:t>
      </w:r>
      <w:r w:rsidR="00CA1E62">
        <w:rPr>
          <w:lang w:val="en-US"/>
        </w:rPr>
        <w:t xml:space="preserve"> </w:t>
      </w:r>
      <w:r w:rsidR="00D53576">
        <w:rPr>
          <w:lang w:val="en-US"/>
        </w:rPr>
        <w:t xml:space="preserve">D represents dose. </w:t>
      </w:r>
      <w:r>
        <w:rPr>
          <w:lang w:val="en-US"/>
        </w:rPr>
        <w:t xml:space="preserve"> </w:t>
      </w:r>
    </w:p>
    <w:p w14:paraId="17048F5B" w14:textId="77777777" w:rsidR="003C5D5E" w:rsidRDefault="003C5D5E" w:rsidP="004D7B5D">
      <w:pPr>
        <w:spacing w:line="360" w:lineRule="auto"/>
        <w:rPr>
          <w:lang w:val="en-US"/>
        </w:rPr>
      </w:pPr>
    </w:p>
    <w:p w14:paraId="7CCEE7C0" w14:textId="77777777" w:rsidR="003C5D5E" w:rsidRDefault="003C5D5E" w:rsidP="004D7B5D">
      <w:pPr>
        <w:spacing w:line="360" w:lineRule="auto"/>
        <w:rPr>
          <w:lang w:val="en-US"/>
        </w:rPr>
      </w:pPr>
    </w:p>
    <w:p w14:paraId="430224C0" w14:textId="77777777" w:rsidR="003C5D5E" w:rsidRDefault="003C5D5E" w:rsidP="004D7B5D">
      <w:pPr>
        <w:spacing w:line="360" w:lineRule="auto"/>
        <w:rPr>
          <w:lang w:val="en-US"/>
        </w:rPr>
      </w:pPr>
    </w:p>
    <w:p w14:paraId="368E3D77" w14:textId="77777777" w:rsidR="003C5D5E" w:rsidRDefault="003C5D5E" w:rsidP="004D7B5D">
      <w:pPr>
        <w:spacing w:line="360" w:lineRule="auto"/>
        <w:rPr>
          <w:lang w:val="en-US"/>
        </w:rPr>
      </w:pPr>
    </w:p>
    <w:p w14:paraId="1416A393" w14:textId="77777777" w:rsidR="00D62FF0" w:rsidRDefault="00D62FF0" w:rsidP="004D7B5D">
      <w:pPr>
        <w:spacing w:line="360" w:lineRule="auto"/>
        <w:rPr>
          <w:lang w:val="en-US"/>
        </w:rPr>
      </w:pPr>
    </w:p>
    <w:p w14:paraId="4FCF06EA" w14:textId="5EDDA954" w:rsidR="009B073D" w:rsidRDefault="00D62FF0" w:rsidP="004D7B5D">
      <w:pPr>
        <w:spacing w:line="360" w:lineRule="auto"/>
        <w:rPr>
          <w:lang w:val="en-US"/>
        </w:rPr>
      </w:pPr>
      <w:r>
        <w:rPr>
          <w:lang w:val="en-US"/>
        </w:rPr>
        <w:br/>
      </w:r>
      <w:r w:rsidR="00887942">
        <w:rPr>
          <w:lang w:val="en-US"/>
        </w:rPr>
        <w:t xml:space="preserve">Observed </w:t>
      </w:r>
      <w:r w:rsidR="003D4D69">
        <w:rPr>
          <w:lang w:val="en-US"/>
        </w:rPr>
        <w:t xml:space="preserve">and predicted survival </w:t>
      </w:r>
      <w:r w:rsidR="00E42C41">
        <w:rPr>
          <w:lang w:val="en-US"/>
        </w:rPr>
        <w:t>was plotted</w:t>
      </w:r>
      <w:r w:rsidR="006A16F2">
        <w:rPr>
          <w:lang w:val="en-US"/>
        </w:rPr>
        <w:t xml:space="preserve"> for</w:t>
      </w:r>
      <w:r w:rsidR="004B2410">
        <w:rPr>
          <w:lang w:val="en-US"/>
        </w:rPr>
        <w:t xml:space="preserve"> 1 x 1 mm</w:t>
      </w:r>
      <w:r w:rsidR="004B2410">
        <w:rPr>
          <w:vertAlign w:val="superscript"/>
          <w:lang w:val="en-US"/>
        </w:rPr>
        <w:t>2</w:t>
      </w:r>
      <w:r w:rsidR="004B2410">
        <w:rPr>
          <w:lang w:val="en-US"/>
        </w:rPr>
        <w:t xml:space="preserve"> quadrats with three explanatory variables (</w:t>
      </w:r>
      <m:oMath>
        <m:r>
          <w:rPr>
            <w:rFonts w:ascii="Cambria Math" w:hAnsi="Cambria Math"/>
            <w:lang w:val="en-US"/>
          </w:rPr>
          <m:t>D,</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w:r w:rsidR="004B2410">
        <w:rPr>
          <w:rFonts w:eastAsiaTheme="minorEastAsia"/>
          <w:lang w:val="en-US"/>
        </w:rPr>
        <w:t xml:space="preserve"> and peak distance</w:t>
      </w:r>
      <w:r w:rsidR="004B2410">
        <w:rPr>
          <w:lang w:val="en-US"/>
        </w:rPr>
        <w:t>)</w:t>
      </w:r>
      <w:r w:rsidR="00E42C41">
        <w:rPr>
          <w:lang w:val="en-US"/>
        </w:rPr>
        <w:t xml:space="preserve"> and is shown in </w:t>
      </w:r>
      <w:r w:rsidR="00E42C41">
        <w:rPr>
          <w:lang w:val="en-US"/>
        </w:rPr>
        <w:fldChar w:fldCharType="begin"/>
      </w:r>
      <w:r w:rsidR="00E42C41">
        <w:rPr>
          <w:lang w:val="en-US"/>
        </w:rPr>
        <w:instrText xml:space="preserve"> REF _Ref105175162 \h </w:instrText>
      </w:r>
      <w:r w:rsidR="00E42C41">
        <w:rPr>
          <w:lang w:val="en-US"/>
        </w:rPr>
      </w:r>
      <w:r w:rsidR="00E42C41">
        <w:rPr>
          <w:lang w:val="en-US"/>
        </w:rPr>
        <w:fldChar w:fldCharType="separate"/>
      </w:r>
      <w:r w:rsidR="00E42C41" w:rsidRPr="0007609E">
        <w:rPr>
          <w:lang w:val="en-US"/>
        </w:rPr>
        <w:t xml:space="preserve">Figure </w:t>
      </w:r>
      <w:r w:rsidR="00E42C41">
        <w:rPr>
          <w:noProof/>
          <w:lang w:val="en-US"/>
        </w:rPr>
        <w:t>3</w:t>
      </w:r>
      <w:r w:rsidR="00E42C41">
        <w:rPr>
          <w:lang w:val="en-US"/>
        </w:rPr>
        <w:noBreakHyphen/>
      </w:r>
      <w:r w:rsidR="00E42C41">
        <w:rPr>
          <w:noProof/>
          <w:lang w:val="en-US"/>
        </w:rPr>
        <w:t>22</w:t>
      </w:r>
      <w:r w:rsidR="00E42C41">
        <w:rPr>
          <w:lang w:val="en-US"/>
        </w:rPr>
        <w:fldChar w:fldCharType="end"/>
      </w:r>
      <w:r w:rsidR="00E42C41">
        <w:rPr>
          <w:lang w:val="en-US"/>
        </w:rPr>
        <w:t xml:space="preserve">. </w:t>
      </w:r>
      <w:r w:rsidR="004D58BA">
        <w:rPr>
          <w:lang w:val="en-US"/>
        </w:rPr>
        <w:t>Triangles represent the survival predicted by the Poisson regression</w:t>
      </w:r>
      <w:r w:rsidR="00417AD8">
        <w:rPr>
          <w:lang w:val="en-US"/>
        </w:rPr>
        <w:t>, while the points represent the observed survival</w:t>
      </w:r>
      <w:r w:rsidR="00500CA9">
        <w:rPr>
          <w:lang w:val="en-US"/>
        </w:rPr>
        <w:t>.</w:t>
      </w:r>
      <w:r w:rsidR="00E520BC">
        <w:rPr>
          <w:lang w:val="en-US"/>
        </w:rPr>
        <w:t xml:space="preserve"> </w:t>
      </w:r>
      <w:r w:rsidR="00C52871">
        <w:rPr>
          <w:lang w:val="en-US"/>
        </w:rPr>
        <w:t xml:space="preserve">Because of the difficulty in interpreting the plot, we </w:t>
      </w:r>
      <w:r w:rsidR="00C41331">
        <w:rPr>
          <w:lang w:val="en-US"/>
        </w:rPr>
        <w:t xml:space="preserve">visualized the data differently. </w:t>
      </w:r>
      <w:r w:rsidR="002910C8">
        <w:rPr>
          <w:lang w:val="en-US"/>
        </w:rPr>
        <w:t xml:space="preserve">The irradiation configurations were </w:t>
      </w:r>
      <w:r w:rsidR="00194201">
        <w:rPr>
          <w:lang w:val="en-US"/>
        </w:rPr>
        <w:t>plotted separately</w:t>
      </w:r>
      <w:r w:rsidR="000F2C61">
        <w:rPr>
          <w:lang w:val="en-US"/>
        </w:rPr>
        <w:t>,</w:t>
      </w:r>
      <w:r w:rsidR="002910C8">
        <w:rPr>
          <w:lang w:val="en-US"/>
        </w:rPr>
        <w:t xml:space="preserve"> and t</w:t>
      </w:r>
      <w:r w:rsidR="00FC0C7F">
        <w:rPr>
          <w:lang w:val="en-US"/>
        </w:rPr>
        <w:t>he doses</w:t>
      </w:r>
      <w:r w:rsidR="00246171">
        <w:rPr>
          <w:lang w:val="en-US"/>
        </w:rPr>
        <w:t xml:space="preserve"> </w:t>
      </w:r>
      <w:r w:rsidR="00FC0C7F">
        <w:rPr>
          <w:lang w:val="en-US"/>
        </w:rPr>
        <w:t>w</w:t>
      </w:r>
      <w:r w:rsidR="00246171">
        <w:rPr>
          <w:lang w:val="en-US"/>
        </w:rPr>
        <w:t>ere</w:t>
      </w:r>
      <w:r w:rsidR="00FC0C7F">
        <w:rPr>
          <w:lang w:val="en-US"/>
        </w:rPr>
        <w:t xml:space="preserve"> binned together in dose categories with 0.5 Gy separation </w:t>
      </w:r>
      <m:oMath>
        <m:r>
          <w:rPr>
            <w:rFonts w:ascii="Cambria Math" w:hAnsi="Cambria Math"/>
            <w:lang w:val="en-US"/>
          </w:rPr>
          <m:t>(0,0.5,1,1.5,…etc.)</m:t>
        </m:r>
      </m:oMath>
      <w:r w:rsidR="00246171">
        <w:rPr>
          <w:rFonts w:eastAsiaTheme="minorEastAsia"/>
          <w:lang w:val="en-US"/>
        </w:rPr>
        <w:t xml:space="preserve">. </w:t>
      </w:r>
      <w:r w:rsidR="00CB2D39">
        <w:rPr>
          <w:rFonts w:eastAsiaTheme="minorEastAsia"/>
          <w:lang w:val="en-US"/>
        </w:rPr>
        <w:t xml:space="preserve">Mean </w:t>
      </w:r>
      <w:r w:rsidR="00045511">
        <w:rPr>
          <w:rFonts w:eastAsiaTheme="minorEastAsia"/>
          <w:lang w:val="en-US"/>
        </w:rPr>
        <w:t>SC was found within each dose category and represent</w:t>
      </w:r>
      <w:r w:rsidR="00690E26">
        <w:rPr>
          <w:rFonts w:eastAsiaTheme="minorEastAsia"/>
          <w:lang w:val="en-US"/>
        </w:rPr>
        <w:t xml:space="preserve">ed the observed survival. </w:t>
      </w:r>
      <w:r w:rsidR="00D552D8">
        <w:rPr>
          <w:rFonts w:eastAsiaTheme="minorEastAsia"/>
          <w:lang w:val="en-US"/>
        </w:rPr>
        <w:t>Th</w:t>
      </w:r>
      <w:r w:rsidR="00A761DC">
        <w:rPr>
          <w:rFonts w:eastAsiaTheme="minorEastAsia"/>
          <w:lang w:val="en-US"/>
        </w:rPr>
        <w:t xml:space="preserve">e process was repeated </w:t>
      </w:r>
      <w:r w:rsidR="00E2089D">
        <w:rPr>
          <w:rFonts w:eastAsiaTheme="minorEastAsia"/>
          <w:lang w:val="en-US"/>
        </w:rPr>
        <w:t xml:space="preserve">for predicted SC and the result can be seen in </w:t>
      </w:r>
      <w:r w:rsidR="00E2089D">
        <w:rPr>
          <w:rFonts w:eastAsiaTheme="minorEastAsia"/>
          <w:lang w:val="en-US"/>
        </w:rPr>
        <w:fldChar w:fldCharType="begin"/>
      </w:r>
      <w:r w:rsidR="00E2089D">
        <w:rPr>
          <w:rFonts w:eastAsiaTheme="minorEastAsia"/>
          <w:lang w:val="en-US"/>
        </w:rPr>
        <w:instrText xml:space="preserve"> REF _Ref106112622 \h </w:instrText>
      </w:r>
      <w:r w:rsidR="00E2089D">
        <w:rPr>
          <w:rFonts w:eastAsiaTheme="minorEastAsia"/>
          <w:lang w:val="en-US"/>
        </w:rPr>
      </w:r>
      <w:r w:rsidR="00E2089D">
        <w:rPr>
          <w:rFonts w:eastAsiaTheme="minorEastAsia"/>
          <w:lang w:val="en-US"/>
        </w:rPr>
        <w:fldChar w:fldCharType="separate"/>
      </w:r>
      <w:r w:rsidR="00E2089D" w:rsidRPr="002861C9">
        <w:rPr>
          <w:lang w:val="en-US"/>
        </w:rPr>
        <w:t xml:space="preserve">Figure </w:t>
      </w:r>
      <w:r w:rsidR="00E2089D">
        <w:rPr>
          <w:noProof/>
          <w:lang w:val="en-US"/>
        </w:rPr>
        <w:t>3</w:t>
      </w:r>
      <w:r w:rsidR="00E2089D">
        <w:rPr>
          <w:lang w:val="en-US"/>
        </w:rPr>
        <w:noBreakHyphen/>
      </w:r>
      <w:r w:rsidR="00E2089D">
        <w:rPr>
          <w:noProof/>
          <w:lang w:val="en-US"/>
        </w:rPr>
        <w:t>23</w:t>
      </w:r>
      <w:r w:rsidR="00E2089D">
        <w:rPr>
          <w:rFonts w:eastAsiaTheme="minorEastAsia"/>
          <w:lang w:val="en-US"/>
        </w:rPr>
        <w:fldChar w:fldCharType="end"/>
      </w:r>
      <w:r w:rsidR="00E2089D">
        <w:rPr>
          <w:rFonts w:eastAsiaTheme="minorEastAsia"/>
          <w:lang w:val="en-US"/>
        </w:rPr>
        <w:t xml:space="preserve">. </w:t>
      </w:r>
      <w:r w:rsidR="008B4243">
        <w:rPr>
          <w:rFonts w:eastAsiaTheme="minorEastAsia"/>
          <w:lang w:val="en-US"/>
        </w:rPr>
        <w:t xml:space="preserve">The trend </w:t>
      </w:r>
      <w:r w:rsidR="008C4B5D">
        <w:rPr>
          <w:rFonts w:eastAsiaTheme="minorEastAsia"/>
          <w:lang w:val="en-US"/>
        </w:rPr>
        <w:t>was</w:t>
      </w:r>
      <w:r w:rsidR="008B4243">
        <w:rPr>
          <w:rFonts w:eastAsiaTheme="minorEastAsia"/>
          <w:lang w:val="en-US"/>
        </w:rPr>
        <w:t xml:space="preserve"> that </w:t>
      </w:r>
      <w:r w:rsidR="004E3ABF">
        <w:rPr>
          <w:rFonts w:eastAsiaTheme="minorEastAsia"/>
          <w:lang w:val="en-US"/>
        </w:rPr>
        <w:t xml:space="preserve">the observed </w:t>
      </w:r>
      <w:r w:rsidR="008C4B5D">
        <w:rPr>
          <w:rFonts w:eastAsiaTheme="minorEastAsia"/>
          <w:lang w:val="en-US"/>
        </w:rPr>
        <w:t>SC follow</w:t>
      </w:r>
      <w:r w:rsidR="00474C87">
        <w:rPr>
          <w:rFonts w:eastAsiaTheme="minorEastAsia"/>
          <w:lang w:val="en-US"/>
        </w:rPr>
        <w:t>ed</w:t>
      </w:r>
      <w:r w:rsidR="008C4B5D">
        <w:rPr>
          <w:rFonts w:eastAsiaTheme="minorEastAsia"/>
          <w:lang w:val="en-US"/>
        </w:rPr>
        <w:t xml:space="preserve"> the predicted SC, but larger variations were</w:t>
      </w:r>
      <w:r w:rsidR="004E3ABF">
        <w:rPr>
          <w:rFonts w:eastAsiaTheme="minorEastAsia"/>
          <w:lang w:val="en-US"/>
        </w:rPr>
        <w:t xml:space="preserve"> </w:t>
      </w:r>
      <w:r w:rsidR="00474C87">
        <w:rPr>
          <w:rFonts w:eastAsiaTheme="minorEastAsia"/>
          <w:lang w:val="en-US"/>
        </w:rPr>
        <w:t xml:space="preserve">observed for dotted GRID. </w:t>
      </w:r>
      <w:r w:rsidR="00452D5C">
        <w:rPr>
          <w:rFonts w:eastAsiaTheme="minorEastAsia"/>
          <w:lang w:val="en-US"/>
        </w:rPr>
        <w:t xml:space="preserve">Vertical error bars represented the standard </w:t>
      </w:r>
      <w:r w:rsidR="00881B5D">
        <w:rPr>
          <w:rFonts w:eastAsiaTheme="minorEastAsia"/>
          <w:lang w:val="en-US"/>
        </w:rPr>
        <w:t>deviation</w:t>
      </w:r>
      <w:r w:rsidR="00452D5C">
        <w:rPr>
          <w:rFonts w:eastAsiaTheme="minorEastAsia"/>
          <w:lang w:val="en-US"/>
        </w:rPr>
        <w:t xml:space="preserve"> </w:t>
      </w:r>
      <w:r w:rsidR="00881B5D">
        <w:rPr>
          <w:rFonts w:eastAsiaTheme="minorEastAsia"/>
          <w:lang w:val="en-US"/>
        </w:rPr>
        <w:t xml:space="preserve">of the mean SC within a dose category, while horizontal error bars represented the standard deviation </w:t>
      </w:r>
      <w:r w:rsidR="00743C54">
        <w:rPr>
          <w:rFonts w:eastAsiaTheme="minorEastAsia"/>
          <w:lang w:val="en-US"/>
        </w:rPr>
        <w:t xml:space="preserve">between the doses in each dose category. </w:t>
      </w:r>
      <w:r w:rsidR="00881B5D">
        <w:rPr>
          <w:rFonts w:eastAsiaTheme="minorEastAsia"/>
          <w:lang w:val="en-US"/>
        </w:rPr>
        <w:t xml:space="preserve"> </w:t>
      </w:r>
      <w:r w:rsidR="008E5B8E">
        <w:rPr>
          <w:rFonts w:eastAsiaTheme="minorEastAsia"/>
          <w:lang w:val="en-US"/>
        </w:rPr>
        <w:t xml:space="preserve">There were fewer datapoints for OPEN </w:t>
      </w:r>
      <w:r w:rsidR="00810AF8">
        <w:rPr>
          <w:rFonts w:eastAsiaTheme="minorEastAsia"/>
          <w:lang w:val="en-US"/>
        </w:rPr>
        <w:t>field because</w:t>
      </w:r>
      <w:r w:rsidR="008E5B8E">
        <w:rPr>
          <w:rFonts w:eastAsiaTheme="minorEastAsia"/>
          <w:lang w:val="en-US"/>
        </w:rPr>
        <w:t xml:space="preserve"> </w:t>
      </w:r>
      <w:r w:rsidR="00810AF8">
        <w:rPr>
          <w:rFonts w:eastAsiaTheme="minorEastAsia"/>
          <w:lang w:val="en-US"/>
        </w:rPr>
        <w:t xml:space="preserve">there </w:t>
      </w:r>
      <w:r w:rsidR="00E87751">
        <w:rPr>
          <w:rFonts w:eastAsiaTheme="minorEastAsia"/>
          <w:lang w:val="en-US"/>
        </w:rPr>
        <w:t>was</w:t>
      </w:r>
      <w:r w:rsidR="00810AF8">
        <w:rPr>
          <w:rFonts w:eastAsiaTheme="minorEastAsia"/>
          <w:lang w:val="en-US"/>
        </w:rPr>
        <w:t xml:space="preserve"> no dose gradient, thereby fewer dose categories. </w:t>
      </w:r>
      <w:r w:rsidR="008E5B8E">
        <w:rPr>
          <w:rFonts w:eastAsiaTheme="minorEastAsia"/>
          <w:lang w:val="en-US"/>
        </w:rPr>
        <w:t xml:space="preserve"> </w:t>
      </w:r>
    </w:p>
    <w:p w14:paraId="1306119C" w14:textId="154603C5" w:rsidR="009B073D" w:rsidRDefault="00B6585E" w:rsidP="004D7B5D">
      <w:pPr>
        <w:spacing w:line="360" w:lineRule="auto"/>
        <w:rPr>
          <w:lang w:val="en-US"/>
        </w:rPr>
      </w:pPr>
      <w:r>
        <w:rPr>
          <w:noProof/>
          <w:lang w:val="en-US"/>
        </w:rPr>
        <w:lastRenderedPageBreak/>
        <w:drawing>
          <wp:anchor distT="0" distB="0" distL="114300" distR="114300" simplePos="0" relativeHeight="251874304" behindDoc="1" locked="0" layoutInCell="1" allowOverlap="1" wp14:anchorId="5E8EB484" wp14:editId="2435D1DD">
            <wp:simplePos x="0" y="0"/>
            <wp:positionH relativeFrom="margin">
              <wp:align>left</wp:align>
            </wp:positionH>
            <wp:positionV relativeFrom="paragraph">
              <wp:posOffset>2609</wp:posOffset>
            </wp:positionV>
            <wp:extent cx="3783965" cy="3195955"/>
            <wp:effectExtent l="0" t="0" r="6985" b="4445"/>
            <wp:wrapTight wrapText="bothSides">
              <wp:wrapPolygon edited="0">
                <wp:start x="0" y="0"/>
                <wp:lineTo x="0" y="21501"/>
                <wp:lineTo x="21531" y="21501"/>
                <wp:lineTo x="2153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94" cstate="print">
                      <a:extLst>
                        <a:ext uri="{28A0092B-C50C-407E-A947-70E740481C1C}">
                          <a14:useLocalDpi xmlns:a14="http://schemas.microsoft.com/office/drawing/2010/main" val="0"/>
                        </a:ext>
                      </a:extLst>
                    </a:blip>
                    <a:srcRect l="8070" t="8475" r="9270" b="4260"/>
                    <a:stretch/>
                  </pic:blipFill>
                  <pic:spPr bwMode="auto">
                    <a:xfrm>
                      <a:off x="0" y="0"/>
                      <a:ext cx="3786115" cy="319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7BAF8" w14:textId="00F04D87" w:rsidR="009B073D" w:rsidRDefault="00474C87" w:rsidP="004D7B5D">
      <w:pPr>
        <w:spacing w:line="360" w:lineRule="auto"/>
        <w:rPr>
          <w:lang w:val="en-US"/>
        </w:rPr>
      </w:pPr>
      <w:r>
        <w:rPr>
          <w:noProof/>
        </w:rPr>
        <mc:AlternateContent>
          <mc:Choice Requires="wps">
            <w:drawing>
              <wp:anchor distT="0" distB="0" distL="114300" distR="114300" simplePos="0" relativeHeight="251948032" behindDoc="1" locked="0" layoutInCell="1" allowOverlap="1" wp14:anchorId="460FEC65" wp14:editId="3D04D496">
                <wp:simplePos x="0" y="0"/>
                <wp:positionH relativeFrom="column">
                  <wp:posOffset>4328579</wp:posOffset>
                </wp:positionH>
                <wp:positionV relativeFrom="paragraph">
                  <wp:posOffset>493800</wp:posOffset>
                </wp:positionV>
                <wp:extent cx="2295727" cy="635"/>
                <wp:effectExtent l="0" t="0" r="9525" b="0"/>
                <wp:wrapTight wrapText="bothSides">
                  <wp:wrapPolygon edited="0">
                    <wp:start x="0" y="0"/>
                    <wp:lineTo x="0" y="21121"/>
                    <wp:lineTo x="21510" y="21121"/>
                    <wp:lineTo x="21510" y="0"/>
                    <wp:lineTo x="0" y="0"/>
                  </wp:wrapPolygon>
                </wp:wrapTight>
                <wp:docPr id="230" name="Text Box 230"/>
                <wp:cNvGraphicFramePr/>
                <a:graphic xmlns:a="http://schemas.openxmlformats.org/drawingml/2006/main">
                  <a:graphicData uri="http://schemas.microsoft.com/office/word/2010/wordprocessingShape">
                    <wps:wsp>
                      <wps:cNvSpPr txBox="1"/>
                      <wps:spPr>
                        <a:xfrm>
                          <a:off x="0" y="0"/>
                          <a:ext cx="2295727" cy="635"/>
                        </a:xfrm>
                        <a:prstGeom prst="rect">
                          <a:avLst/>
                        </a:prstGeom>
                        <a:solidFill>
                          <a:prstClr val="white"/>
                        </a:solidFill>
                        <a:ln>
                          <a:noFill/>
                        </a:ln>
                      </wps:spPr>
                      <wps:txbx>
                        <w:txbxContent>
                          <w:p w14:paraId="37BE37F4" w14:textId="039BB30A" w:rsidR="00474C87" w:rsidRPr="00FC309F" w:rsidRDefault="00474C87" w:rsidP="00474C87">
                            <w:pPr>
                              <w:pStyle w:val="Caption"/>
                              <w:rPr>
                                <w:noProof/>
                                <w:sz w:val="24"/>
                                <w:lang w:val="en-US"/>
                              </w:rPr>
                            </w:pPr>
                            <w:bookmarkStart w:id="235" w:name="_Ref106113941"/>
                            <w:r w:rsidRPr="00257D3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22</w:t>
                            </w:r>
                            <w:r w:rsidR="00D862CB">
                              <w:rPr>
                                <w:lang w:val="en-US"/>
                              </w:rPr>
                              <w:fldChar w:fldCharType="end"/>
                            </w:r>
                            <w:bookmarkEnd w:id="235"/>
                            <w:r w:rsidRPr="00257D31">
                              <w:rPr>
                                <w:lang w:val="en-US"/>
                              </w:rPr>
                              <w:t xml:space="preserve">. </w:t>
                            </w:r>
                            <w:r>
                              <w:rPr>
                                <w:lang w:val="en-US"/>
                              </w:rPr>
                              <w:t>O</w:t>
                            </w:r>
                            <w:r w:rsidRPr="00D85F2F">
                              <w:rPr>
                                <w:lang w:val="en-US"/>
                              </w:rPr>
                              <w:t>bserved</w:t>
                            </w:r>
                            <w:r>
                              <w:rPr>
                                <w:lang w:val="en-US"/>
                              </w:rPr>
                              <w:t xml:space="preserve"> survival vs survival predicted by a trained Poisson regression model</w:t>
                            </w:r>
                            <w:r w:rsidRPr="00D85F2F">
                              <w:rPr>
                                <w:lang w:val="en-US"/>
                              </w:rPr>
                              <w:t xml:space="preserve"> </w:t>
                            </w:r>
                            <w:r>
                              <w:rPr>
                                <w:lang w:val="en-US"/>
                              </w:rPr>
                              <w:t>for 1 x 1 mm</w:t>
                            </w:r>
                            <w:r>
                              <w:rPr>
                                <w:vertAlign w:val="superscript"/>
                                <w:lang w:val="en-US"/>
                              </w:rPr>
                              <w:t>2</w:t>
                            </w:r>
                            <w:r>
                              <w:rPr>
                                <w:lang w:val="en-US"/>
                              </w:rPr>
                              <w:t xml:space="preserve"> quadrat size and </w:t>
                            </w:r>
                            <w:r w:rsidR="00FC309F">
                              <w:rPr>
                                <w:lang w:val="en-US"/>
                              </w:rPr>
                              <w:t>3</w:t>
                            </w:r>
                            <w:r>
                              <w:rPr>
                                <w:lang w:val="en-US"/>
                              </w:rPr>
                              <w:t xml:space="preserve"> explanatory variables</w:t>
                            </w:r>
                            <w:r w:rsidR="00FC309F">
                              <w:rPr>
                                <w:lang w:val="en-US"/>
                              </w:rPr>
                              <w:t xml:space="preserve">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FC309F">
                              <w:rPr>
                                <w:rFonts w:eastAsiaTheme="minorEastAsia"/>
                                <w:lang w:val="en-US"/>
                              </w:rPr>
                              <w:t xml:space="preserve"> and peak distance</w:t>
                            </w:r>
                            <w:r w:rsidR="00FC309F">
                              <w:rPr>
                                <w:lang w:val="en-US"/>
                              </w:rPr>
                              <w:t>)</w:t>
                            </w:r>
                            <w:r>
                              <w:rPr>
                                <w:lang w:val="en-US"/>
                              </w:rPr>
                              <w:t>. All survival data was fed to the model, but we plotted each irradiation configuration separately. SC stands for surviving colonies.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FEC65" id="Text Box 230" o:spid="_x0000_s1068" type="#_x0000_t202" style="position:absolute;margin-left:340.85pt;margin-top:38.9pt;width:180.75pt;height:.05pt;z-index:-25136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Kwa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" stroked="f">
                <v:textbox style="mso-fit-shape-to-text:t" inset="0,0,0,0">
                  <w:txbxContent>
                    <w:p w14:paraId="37BE37F4" w14:textId="039BB30A" w:rsidR="00474C87" w:rsidRPr="00FC309F" w:rsidRDefault="00474C87" w:rsidP="00474C87">
                      <w:pPr>
                        <w:pStyle w:val="Caption"/>
                        <w:rPr>
                          <w:noProof/>
                          <w:sz w:val="24"/>
                          <w:lang w:val="en-US"/>
                        </w:rPr>
                      </w:pPr>
                      <w:bookmarkStart w:id="236" w:name="_Ref106113941"/>
                      <w:r w:rsidRPr="00257D3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22</w:t>
                      </w:r>
                      <w:r w:rsidR="00D862CB">
                        <w:rPr>
                          <w:lang w:val="en-US"/>
                        </w:rPr>
                        <w:fldChar w:fldCharType="end"/>
                      </w:r>
                      <w:bookmarkEnd w:id="236"/>
                      <w:r w:rsidRPr="00257D31">
                        <w:rPr>
                          <w:lang w:val="en-US"/>
                        </w:rPr>
                        <w:t xml:space="preserve">. </w:t>
                      </w:r>
                      <w:r>
                        <w:rPr>
                          <w:lang w:val="en-US"/>
                        </w:rPr>
                        <w:t>O</w:t>
                      </w:r>
                      <w:r w:rsidRPr="00D85F2F">
                        <w:rPr>
                          <w:lang w:val="en-US"/>
                        </w:rPr>
                        <w:t>bserved</w:t>
                      </w:r>
                      <w:r>
                        <w:rPr>
                          <w:lang w:val="en-US"/>
                        </w:rPr>
                        <w:t xml:space="preserve"> survival vs survival predicted by a trained Poisson regression model</w:t>
                      </w:r>
                      <w:r w:rsidRPr="00D85F2F">
                        <w:rPr>
                          <w:lang w:val="en-US"/>
                        </w:rPr>
                        <w:t xml:space="preserve"> </w:t>
                      </w:r>
                      <w:r>
                        <w:rPr>
                          <w:lang w:val="en-US"/>
                        </w:rPr>
                        <w:t>for 1 x 1 mm</w:t>
                      </w:r>
                      <w:r>
                        <w:rPr>
                          <w:vertAlign w:val="superscript"/>
                          <w:lang w:val="en-US"/>
                        </w:rPr>
                        <w:t>2</w:t>
                      </w:r>
                      <w:r>
                        <w:rPr>
                          <w:lang w:val="en-US"/>
                        </w:rPr>
                        <w:t xml:space="preserve"> quadrat size and </w:t>
                      </w:r>
                      <w:r w:rsidR="00FC309F">
                        <w:rPr>
                          <w:lang w:val="en-US"/>
                        </w:rPr>
                        <w:t>3</w:t>
                      </w:r>
                      <w:r>
                        <w:rPr>
                          <w:lang w:val="en-US"/>
                        </w:rPr>
                        <w:t xml:space="preserve"> explanatory variables</w:t>
                      </w:r>
                      <w:r w:rsidR="00FC309F">
                        <w:rPr>
                          <w:lang w:val="en-US"/>
                        </w:rPr>
                        <w:t xml:space="preserve">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FC309F">
                        <w:rPr>
                          <w:rFonts w:eastAsiaTheme="minorEastAsia"/>
                          <w:lang w:val="en-US"/>
                        </w:rPr>
                        <w:t xml:space="preserve"> and peak distance</w:t>
                      </w:r>
                      <w:r w:rsidR="00FC309F">
                        <w:rPr>
                          <w:lang w:val="en-US"/>
                        </w:rPr>
                        <w:t>)</w:t>
                      </w:r>
                      <w:r>
                        <w:rPr>
                          <w:lang w:val="en-US"/>
                        </w:rPr>
                        <w:t>. All survival data was fed to the model, but we plotted each irradiation configuration separately. SC stands for surviving colonies.</w:t>
                      </w:r>
                    </w:p>
                  </w:txbxContent>
                </v:textbox>
                <w10:wrap type="tight"/>
              </v:shape>
            </w:pict>
          </mc:Fallback>
        </mc:AlternateContent>
      </w:r>
    </w:p>
    <w:p w14:paraId="462F0C38" w14:textId="52334E0C" w:rsidR="009B073D" w:rsidRDefault="009B073D" w:rsidP="004D7B5D">
      <w:pPr>
        <w:spacing w:line="360" w:lineRule="auto"/>
        <w:rPr>
          <w:lang w:val="en-US"/>
        </w:rPr>
      </w:pPr>
    </w:p>
    <w:p w14:paraId="64E861F1" w14:textId="1FECE5D9" w:rsidR="009B073D" w:rsidRDefault="009B073D" w:rsidP="004D7B5D">
      <w:pPr>
        <w:spacing w:line="360" w:lineRule="auto"/>
        <w:rPr>
          <w:lang w:val="en-US"/>
        </w:rPr>
      </w:pPr>
    </w:p>
    <w:p w14:paraId="6BA8FA97" w14:textId="0215564C" w:rsidR="009B073D" w:rsidRDefault="009B073D" w:rsidP="004D7B5D">
      <w:pPr>
        <w:spacing w:line="360" w:lineRule="auto"/>
        <w:rPr>
          <w:lang w:val="en-US"/>
        </w:rPr>
      </w:pPr>
    </w:p>
    <w:p w14:paraId="0C871668" w14:textId="085C6C90" w:rsidR="009B073D" w:rsidRDefault="009B073D" w:rsidP="004D7B5D">
      <w:pPr>
        <w:spacing w:line="360" w:lineRule="auto"/>
        <w:rPr>
          <w:lang w:val="en-US"/>
        </w:rPr>
      </w:pPr>
    </w:p>
    <w:p w14:paraId="3C528C23" w14:textId="0AF960B3" w:rsidR="00452DD7" w:rsidRDefault="009C6184" w:rsidP="00ED1B27">
      <w:pPr>
        <w:rPr>
          <w:lang w:val="en-US"/>
        </w:rPr>
      </w:pPr>
      <w:r>
        <w:rPr>
          <w:rFonts w:eastAsiaTheme="minorEastAsia"/>
          <w:lang w:val="en-US"/>
        </w:rPr>
        <w:t xml:space="preserve"> </w:t>
      </w:r>
    </w:p>
    <w:p w14:paraId="41A48AE0" w14:textId="60A5CD5A" w:rsidR="00ED1B27" w:rsidRDefault="00ED1B27" w:rsidP="00ED1B27">
      <w:pPr>
        <w:rPr>
          <w:lang w:val="en-US"/>
        </w:rPr>
      </w:pPr>
    </w:p>
    <w:p w14:paraId="29FCF7C2" w14:textId="176ED2E6" w:rsidR="008F167F" w:rsidRDefault="008F167F" w:rsidP="00ED1B27">
      <w:pPr>
        <w:rPr>
          <w:lang w:val="en-US"/>
        </w:rPr>
      </w:pPr>
    </w:p>
    <w:p w14:paraId="33C7F1F2" w14:textId="119D8ECF" w:rsidR="008F167F" w:rsidRDefault="00743C54" w:rsidP="00ED1B27">
      <w:pPr>
        <w:rPr>
          <w:lang w:val="en-US"/>
        </w:rPr>
      </w:pPr>
      <w:r>
        <w:rPr>
          <w:noProof/>
          <w:lang w:val="en-US"/>
        </w:rPr>
        <w:drawing>
          <wp:anchor distT="0" distB="0" distL="114300" distR="114300" simplePos="0" relativeHeight="251924480" behindDoc="1" locked="0" layoutInCell="1" allowOverlap="1" wp14:anchorId="2B51236A" wp14:editId="647C5917">
            <wp:simplePos x="0" y="0"/>
            <wp:positionH relativeFrom="margin">
              <wp:align>center</wp:align>
            </wp:positionH>
            <wp:positionV relativeFrom="paragraph">
              <wp:posOffset>348906</wp:posOffset>
            </wp:positionV>
            <wp:extent cx="7454900" cy="3683635"/>
            <wp:effectExtent l="0" t="0" r="0" b="0"/>
            <wp:wrapTight wrapText="bothSides">
              <wp:wrapPolygon edited="0">
                <wp:start x="0" y="0"/>
                <wp:lineTo x="0" y="21447"/>
                <wp:lineTo x="21526" y="21447"/>
                <wp:lineTo x="2152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5" cstate="print">
                      <a:extLst>
                        <a:ext uri="{28A0092B-C50C-407E-A947-70E740481C1C}">
                          <a14:useLocalDpi xmlns:a14="http://schemas.microsoft.com/office/drawing/2010/main" val="0"/>
                        </a:ext>
                      </a:extLst>
                    </a:blip>
                    <a:srcRect t="588" b="588"/>
                    <a:stretch>
                      <a:fillRect/>
                    </a:stretch>
                  </pic:blipFill>
                  <pic:spPr bwMode="auto">
                    <a:xfrm>
                      <a:off x="0" y="0"/>
                      <a:ext cx="7454900" cy="368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1" locked="0" layoutInCell="1" allowOverlap="1" wp14:anchorId="784FA679" wp14:editId="6BFC8FEC">
                <wp:simplePos x="0" y="0"/>
                <wp:positionH relativeFrom="margin">
                  <wp:posOffset>-739174</wp:posOffset>
                </wp:positionH>
                <wp:positionV relativeFrom="paragraph">
                  <wp:posOffset>4248922</wp:posOffset>
                </wp:positionV>
                <wp:extent cx="7454900" cy="635"/>
                <wp:effectExtent l="0" t="0" r="0" b="0"/>
                <wp:wrapTight wrapText="bothSides">
                  <wp:wrapPolygon edited="0">
                    <wp:start x="0" y="0"/>
                    <wp:lineTo x="0" y="20802"/>
                    <wp:lineTo x="21526" y="20802"/>
                    <wp:lineTo x="21526" y="0"/>
                    <wp:lineTo x="0" y="0"/>
                  </wp:wrapPolygon>
                </wp:wrapTight>
                <wp:docPr id="213" name="Text Box 213"/>
                <wp:cNvGraphicFramePr/>
                <a:graphic xmlns:a="http://schemas.openxmlformats.org/drawingml/2006/main">
                  <a:graphicData uri="http://schemas.microsoft.com/office/word/2010/wordprocessingShape">
                    <wps:wsp>
                      <wps:cNvSpPr txBox="1"/>
                      <wps:spPr>
                        <a:xfrm>
                          <a:off x="0" y="0"/>
                          <a:ext cx="7454900" cy="635"/>
                        </a:xfrm>
                        <a:prstGeom prst="rect">
                          <a:avLst/>
                        </a:prstGeom>
                        <a:solidFill>
                          <a:prstClr val="white"/>
                        </a:solidFill>
                        <a:ln>
                          <a:noFill/>
                        </a:ln>
                      </wps:spPr>
                      <wps:txbx>
                        <w:txbxContent>
                          <w:p w14:paraId="13152C4D" w14:textId="280EAC1D" w:rsidR="00A46172" w:rsidRPr="002861C9" w:rsidRDefault="00A46172" w:rsidP="00A46172">
                            <w:pPr>
                              <w:pStyle w:val="Caption"/>
                              <w:rPr>
                                <w:noProof/>
                                <w:sz w:val="24"/>
                                <w:lang w:val="en-US"/>
                              </w:rPr>
                            </w:pPr>
                            <w:bookmarkStart w:id="237" w:name="_Ref106112622"/>
                            <w:r w:rsidRPr="002861C9">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23</w:t>
                            </w:r>
                            <w:r w:rsidR="00D862CB">
                              <w:rPr>
                                <w:lang w:val="en-US"/>
                              </w:rPr>
                              <w:fldChar w:fldCharType="end"/>
                            </w:r>
                            <w:bookmarkEnd w:id="237"/>
                            <w:r w:rsidRPr="002861C9">
                              <w:rPr>
                                <w:lang w:val="en-US"/>
                              </w:rPr>
                              <w:t xml:space="preserve">. </w:t>
                            </w:r>
                            <w:r w:rsidR="002861C9" w:rsidRPr="002861C9">
                              <w:rPr>
                                <w:lang w:val="en-US"/>
                              </w:rPr>
                              <w:t>SC for OPE</w:t>
                            </w:r>
                            <w:r w:rsidR="002861C9">
                              <w:rPr>
                                <w:lang w:val="en-US"/>
                              </w:rPr>
                              <w:t>N, GRID stripes and GRID dots</w:t>
                            </w:r>
                            <w:r w:rsidR="00C2241C">
                              <w:rPr>
                                <w:lang w:val="en-US"/>
                              </w:rPr>
                              <w:t>. For easier visualization</w:t>
                            </w:r>
                            <w:r w:rsidR="00096465">
                              <w:rPr>
                                <w:lang w:val="en-US"/>
                              </w:rPr>
                              <w:t xml:space="preserve"> of the data presented in </w:t>
                            </w:r>
                            <w:r w:rsidR="00096465">
                              <w:rPr>
                                <w:lang w:val="en-US"/>
                              </w:rPr>
                              <w:fldChar w:fldCharType="begin"/>
                            </w:r>
                            <w:r w:rsidR="00096465">
                              <w:rPr>
                                <w:lang w:val="en-US"/>
                              </w:rPr>
                              <w:instrText xml:space="preserve"> REF _Ref106113941 \h </w:instrText>
                            </w:r>
                            <w:r w:rsidR="00096465">
                              <w:rPr>
                                <w:lang w:val="en-US"/>
                              </w:rPr>
                            </w:r>
                            <w:r w:rsidR="00096465">
                              <w:rPr>
                                <w:lang w:val="en-US"/>
                              </w:rPr>
                              <w:fldChar w:fldCharType="separate"/>
                            </w:r>
                            <w:r w:rsidR="00096465" w:rsidRPr="00257D31">
                              <w:rPr>
                                <w:lang w:val="en-US"/>
                              </w:rPr>
                              <w:t xml:space="preserve">Figure </w:t>
                            </w:r>
                            <w:r w:rsidR="00096465" w:rsidRPr="00257D31">
                              <w:rPr>
                                <w:noProof/>
                                <w:lang w:val="en-US"/>
                              </w:rPr>
                              <w:t>3</w:t>
                            </w:r>
                            <w:r w:rsidR="00096465" w:rsidRPr="00257D31">
                              <w:rPr>
                                <w:lang w:val="en-US"/>
                              </w:rPr>
                              <w:noBreakHyphen/>
                            </w:r>
                            <w:r w:rsidR="00096465" w:rsidRPr="00257D31">
                              <w:rPr>
                                <w:noProof/>
                                <w:lang w:val="en-US"/>
                              </w:rPr>
                              <w:t>22</w:t>
                            </w:r>
                            <w:r w:rsidR="00096465">
                              <w:rPr>
                                <w:lang w:val="en-US"/>
                              </w:rPr>
                              <w:fldChar w:fldCharType="end"/>
                            </w:r>
                            <w:r w:rsidR="00C2241C">
                              <w:rPr>
                                <w:lang w:val="en-US"/>
                              </w:rPr>
                              <w:t xml:space="preserve"> the doses were separated into dose categories with 0.5 Gy separation (0,</w:t>
                            </w:r>
                            <w:r w:rsidR="004A335C">
                              <w:rPr>
                                <w:lang w:val="en-US"/>
                              </w:rPr>
                              <w:t>0.5,1,1.5 etc.</w:t>
                            </w:r>
                            <w:r w:rsidR="00C2241C">
                              <w:rPr>
                                <w:lang w:val="en-US"/>
                              </w:rPr>
                              <w:t>)</w:t>
                            </w:r>
                            <w:r w:rsidR="004A335C">
                              <w:rPr>
                                <w:lang w:val="en-US"/>
                              </w:rPr>
                              <w:t>. The mean SC was found within each dose category with standard error</w:t>
                            </w:r>
                            <w:r w:rsidR="00D66982">
                              <w:rPr>
                                <w:lang w:val="en-US"/>
                              </w:rPr>
                              <w:t xml:space="preserve"> (vertical </w:t>
                            </w:r>
                            <w:r w:rsidR="00476E59">
                              <w:rPr>
                                <w:lang w:val="en-US"/>
                              </w:rPr>
                              <w:t>error bars</w:t>
                            </w:r>
                            <w:r w:rsidR="004A1067">
                              <w:rPr>
                                <w:lang w:val="en-US"/>
                              </w:rPr>
                              <w:t>). The</w:t>
                            </w:r>
                            <w:r w:rsidR="00476E59">
                              <w:rPr>
                                <w:lang w:val="en-US"/>
                              </w:rPr>
                              <w:t xml:space="preserve"> standard deviation of each dose category </w:t>
                            </w:r>
                            <w:r w:rsidR="003E1F18">
                              <w:rPr>
                                <w:lang w:val="en-US"/>
                              </w:rPr>
                              <w:t>are</w:t>
                            </w:r>
                            <w:r w:rsidR="00476E59">
                              <w:rPr>
                                <w:lang w:val="en-US"/>
                              </w:rPr>
                              <w:t xml:space="preserve"> the horizontal error bar</w:t>
                            </w:r>
                            <w:r w:rsidR="003E1F18">
                              <w:rPr>
                                <w:lang w:val="en-US"/>
                              </w:rPr>
                              <w:t>s</w:t>
                            </w:r>
                            <w:r w:rsidR="00476E59">
                              <w:rPr>
                                <w:lang w:val="en-US"/>
                              </w:rPr>
                              <w:t>.</w:t>
                            </w:r>
                            <w:r w:rsidR="003E1F18">
                              <w:rPr>
                                <w:lang w:val="en-US"/>
                              </w:rPr>
                              <w:t xml:space="preserve"> Because peak distance was used as the third explanatory variable</w:t>
                            </w:r>
                            <w:r w:rsidR="004A1067">
                              <w:rPr>
                                <w:lang w:val="en-US"/>
                              </w:rPr>
                              <w:t>, it was not possible to generate a regression line</w:t>
                            </w:r>
                            <w:r w:rsidR="00DB1F26">
                              <w:rPr>
                                <w:lang w:val="en-US"/>
                              </w:rPr>
                              <w:t xml:space="preserve"> for the predicted SC</w:t>
                            </w:r>
                            <w:r w:rsidR="004A1067">
                              <w:rPr>
                                <w:lang w:val="en-US"/>
                              </w:rPr>
                              <w:t xml:space="preserve"> by interpolating</w:t>
                            </w:r>
                            <w:r w:rsidR="00943B78">
                              <w:rPr>
                                <w:lang w:val="en-US"/>
                              </w:rPr>
                              <w:t>.</w:t>
                            </w:r>
                            <w:r w:rsidR="00DB1F26">
                              <w:rPr>
                                <w:lang w:val="en-US"/>
                              </w:rPr>
                              <w:t xml:space="preserve"> We therefore</w:t>
                            </w:r>
                            <w:r w:rsidR="007168E6">
                              <w:rPr>
                                <w:lang w:val="en-US"/>
                              </w:rPr>
                              <w:t xml:space="preserve"> had to bin doses and find mean SC the same way as for the observed data. </w:t>
                            </w:r>
                            <w:r w:rsidR="00DB1F26">
                              <w:rPr>
                                <w:lang w:val="en-US"/>
                              </w:rPr>
                              <w:t xml:space="preserve">  </w:t>
                            </w:r>
                            <w:r w:rsidR="00476E59">
                              <w:rPr>
                                <w:lang w:val="en-US"/>
                              </w:rPr>
                              <w:t xml:space="preserve"> </w:t>
                            </w:r>
                            <w:r w:rsidR="004A335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FA679" id="Text Box 213" o:spid="_x0000_s1069" type="#_x0000_t202" style="position:absolute;margin-left:-58.2pt;margin-top:334.55pt;width:587pt;height:.05pt;z-index:-25138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eGwIAAEA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" stroked="f">
                <v:textbox style="mso-fit-shape-to-text:t" inset="0,0,0,0">
                  <w:txbxContent>
                    <w:p w14:paraId="13152C4D" w14:textId="280EAC1D" w:rsidR="00A46172" w:rsidRPr="002861C9" w:rsidRDefault="00A46172" w:rsidP="00A46172">
                      <w:pPr>
                        <w:pStyle w:val="Caption"/>
                        <w:rPr>
                          <w:noProof/>
                          <w:sz w:val="24"/>
                          <w:lang w:val="en-US"/>
                        </w:rPr>
                      </w:pPr>
                      <w:bookmarkStart w:id="238" w:name="_Ref106112622"/>
                      <w:r w:rsidRPr="002861C9">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23</w:t>
                      </w:r>
                      <w:r w:rsidR="00D862CB">
                        <w:rPr>
                          <w:lang w:val="en-US"/>
                        </w:rPr>
                        <w:fldChar w:fldCharType="end"/>
                      </w:r>
                      <w:bookmarkEnd w:id="238"/>
                      <w:r w:rsidRPr="002861C9">
                        <w:rPr>
                          <w:lang w:val="en-US"/>
                        </w:rPr>
                        <w:t xml:space="preserve">. </w:t>
                      </w:r>
                      <w:r w:rsidR="002861C9" w:rsidRPr="002861C9">
                        <w:rPr>
                          <w:lang w:val="en-US"/>
                        </w:rPr>
                        <w:t>SC for OPE</w:t>
                      </w:r>
                      <w:r w:rsidR="002861C9">
                        <w:rPr>
                          <w:lang w:val="en-US"/>
                        </w:rPr>
                        <w:t>N, GRID stripes and GRID dots</w:t>
                      </w:r>
                      <w:r w:rsidR="00C2241C">
                        <w:rPr>
                          <w:lang w:val="en-US"/>
                        </w:rPr>
                        <w:t>. For easier visualization</w:t>
                      </w:r>
                      <w:r w:rsidR="00096465">
                        <w:rPr>
                          <w:lang w:val="en-US"/>
                        </w:rPr>
                        <w:t xml:space="preserve"> of the data presented in </w:t>
                      </w:r>
                      <w:r w:rsidR="00096465">
                        <w:rPr>
                          <w:lang w:val="en-US"/>
                        </w:rPr>
                        <w:fldChar w:fldCharType="begin"/>
                      </w:r>
                      <w:r w:rsidR="00096465">
                        <w:rPr>
                          <w:lang w:val="en-US"/>
                        </w:rPr>
                        <w:instrText xml:space="preserve"> REF _Ref106113941 \h </w:instrText>
                      </w:r>
                      <w:r w:rsidR="00096465">
                        <w:rPr>
                          <w:lang w:val="en-US"/>
                        </w:rPr>
                      </w:r>
                      <w:r w:rsidR="00096465">
                        <w:rPr>
                          <w:lang w:val="en-US"/>
                        </w:rPr>
                        <w:fldChar w:fldCharType="separate"/>
                      </w:r>
                      <w:r w:rsidR="00096465" w:rsidRPr="00257D31">
                        <w:rPr>
                          <w:lang w:val="en-US"/>
                        </w:rPr>
                        <w:t xml:space="preserve">Figure </w:t>
                      </w:r>
                      <w:r w:rsidR="00096465" w:rsidRPr="00257D31">
                        <w:rPr>
                          <w:noProof/>
                          <w:lang w:val="en-US"/>
                        </w:rPr>
                        <w:t>3</w:t>
                      </w:r>
                      <w:r w:rsidR="00096465" w:rsidRPr="00257D31">
                        <w:rPr>
                          <w:lang w:val="en-US"/>
                        </w:rPr>
                        <w:noBreakHyphen/>
                      </w:r>
                      <w:r w:rsidR="00096465" w:rsidRPr="00257D31">
                        <w:rPr>
                          <w:noProof/>
                          <w:lang w:val="en-US"/>
                        </w:rPr>
                        <w:t>22</w:t>
                      </w:r>
                      <w:r w:rsidR="00096465">
                        <w:rPr>
                          <w:lang w:val="en-US"/>
                        </w:rPr>
                        <w:fldChar w:fldCharType="end"/>
                      </w:r>
                      <w:r w:rsidR="00C2241C">
                        <w:rPr>
                          <w:lang w:val="en-US"/>
                        </w:rPr>
                        <w:t xml:space="preserve"> the doses were separated into dose categories with 0.5 Gy separation (0,</w:t>
                      </w:r>
                      <w:r w:rsidR="004A335C">
                        <w:rPr>
                          <w:lang w:val="en-US"/>
                        </w:rPr>
                        <w:t>0.5,1,1.5 etc.</w:t>
                      </w:r>
                      <w:r w:rsidR="00C2241C">
                        <w:rPr>
                          <w:lang w:val="en-US"/>
                        </w:rPr>
                        <w:t>)</w:t>
                      </w:r>
                      <w:r w:rsidR="004A335C">
                        <w:rPr>
                          <w:lang w:val="en-US"/>
                        </w:rPr>
                        <w:t>. The mean SC was found within each dose category with standard error</w:t>
                      </w:r>
                      <w:r w:rsidR="00D66982">
                        <w:rPr>
                          <w:lang w:val="en-US"/>
                        </w:rPr>
                        <w:t xml:space="preserve"> (vertical </w:t>
                      </w:r>
                      <w:r w:rsidR="00476E59">
                        <w:rPr>
                          <w:lang w:val="en-US"/>
                        </w:rPr>
                        <w:t>error bars</w:t>
                      </w:r>
                      <w:r w:rsidR="004A1067">
                        <w:rPr>
                          <w:lang w:val="en-US"/>
                        </w:rPr>
                        <w:t>). The</w:t>
                      </w:r>
                      <w:r w:rsidR="00476E59">
                        <w:rPr>
                          <w:lang w:val="en-US"/>
                        </w:rPr>
                        <w:t xml:space="preserve"> standard deviation of each dose category </w:t>
                      </w:r>
                      <w:r w:rsidR="003E1F18">
                        <w:rPr>
                          <w:lang w:val="en-US"/>
                        </w:rPr>
                        <w:t>are</w:t>
                      </w:r>
                      <w:r w:rsidR="00476E59">
                        <w:rPr>
                          <w:lang w:val="en-US"/>
                        </w:rPr>
                        <w:t xml:space="preserve"> the horizontal error bar</w:t>
                      </w:r>
                      <w:r w:rsidR="003E1F18">
                        <w:rPr>
                          <w:lang w:val="en-US"/>
                        </w:rPr>
                        <w:t>s</w:t>
                      </w:r>
                      <w:r w:rsidR="00476E59">
                        <w:rPr>
                          <w:lang w:val="en-US"/>
                        </w:rPr>
                        <w:t>.</w:t>
                      </w:r>
                      <w:r w:rsidR="003E1F18">
                        <w:rPr>
                          <w:lang w:val="en-US"/>
                        </w:rPr>
                        <w:t xml:space="preserve"> Because peak distance was used as the third explanatory variable</w:t>
                      </w:r>
                      <w:r w:rsidR="004A1067">
                        <w:rPr>
                          <w:lang w:val="en-US"/>
                        </w:rPr>
                        <w:t>, it was not possible to generate a regression line</w:t>
                      </w:r>
                      <w:r w:rsidR="00DB1F26">
                        <w:rPr>
                          <w:lang w:val="en-US"/>
                        </w:rPr>
                        <w:t xml:space="preserve"> for the predicted SC</w:t>
                      </w:r>
                      <w:r w:rsidR="004A1067">
                        <w:rPr>
                          <w:lang w:val="en-US"/>
                        </w:rPr>
                        <w:t xml:space="preserve"> by interpolating</w:t>
                      </w:r>
                      <w:r w:rsidR="00943B78">
                        <w:rPr>
                          <w:lang w:val="en-US"/>
                        </w:rPr>
                        <w:t>.</w:t>
                      </w:r>
                      <w:r w:rsidR="00DB1F26">
                        <w:rPr>
                          <w:lang w:val="en-US"/>
                        </w:rPr>
                        <w:t xml:space="preserve"> We therefore</w:t>
                      </w:r>
                      <w:r w:rsidR="007168E6">
                        <w:rPr>
                          <w:lang w:val="en-US"/>
                        </w:rPr>
                        <w:t xml:space="preserve"> had to bin doses and find mean SC the same way as for the observed data. </w:t>
                      </w:r>
                      <w:r w:rsidR="00DB1F26">
                        <w:rPr>
                          <w:lang w:val="en-US"/>
                        </w:rPr>
                        <w:t xml:space="preserve">  </w:t>
                      </w:r>
                      <w:r w:rsidR="00476E59">
                        <w:rPr>
                          <w:lang w:val="en-US"/>
                        </w:rPr>
                        <w:t xml:space="preserve"> </w:t>
                      </w:r>
                      <w:r w:rsidR="004A335C">
                        <w:rPr>
                          <w:lang w:val="en-US"/>
                        </w:rPr>
                        <w:t xml:space="preserve"> </w:t>
                      </w:r>
                    </w:p>
                  </w:txbxContent>
                </v:textbox>
                <w10:wrap type="tight" anchorx="margin"/>
              </v:shape>
            </w:pict>
          </mc:Fallback>
        </mc:AlternateContent>
      </w:r>
    </w:p>
    <w:p w14:paraId="040353DA" w14:textId="77777777" w:rsidR="00F01A57" w:rsidRPr="00ED1B27" w:rsidRDefault="00F01A57" w:rsidP="00ED1B27">
      <w:pPr>
        <w:rPr>
          <w:lang w:val="en-US"/>
        </w:rPr>
      </w:pPr>
    </w:p>
    <w:p w14:paraId="7A3C52E6" w14:textId="40DE0AE4" w:rsidR="00444378" w:rsidRPr="00D37233" w:rsidRDefault="00D37233" w:rsidP="00D37233">
      <w:pPr>
        <w:spacing w:line="360" w:lineRule="auto"/>
        <w:rPr>
          <w:lang w:val="en-US"/>
        </w:rPr>
      </w:pPr>
      <w:r>
        <w:rPr>
          <w:noProof/>
          <w:lang w:val="en-US"/>
        </w:rPr>
        <w:lastRenderedPageBreak/>
        <w:drawing>
          <wp:anchor distT="0" distB="0" distL="114300" distR="114300" simplePos="0" relativeHeight="251953152" behindDoc="1" locked="0" layoutInCell="1" allowOverlap="1" wp14:anchorId="5182679B" wp14:editId="62AB3435">
            <wp:simplePos x="0" y="0"/>
            <wp:positionH relativeFrom="margin">
              <wp:posOffset>131222</wp:posOffset>
            </wp:positionH>
            <wp:positionV relativeFrom="paragraph">
              <wp:posOffset>1951029</wp:posOffset>
            </wp:positionV>
            <wp:extent cx="5892800" cy="3640455"/>
            <wp:effectExtent l="0" t="0" r="0" b="0"/>
            <wp:wrapTight wrapText="bothSides">
              <wp:wrapPolygon edited="0">
                <wp:start x="0" y="0"/>
                <wp:lineTo x="0" y="21476"/>
                <wp:lineTo x="21507" y="21476"/>
                <wp:lineTo x="21507"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96" cstate="print">
                      <a:extLst>
                        <a:ext uri="{28A0092B-C50C-407E-A947-70E740481C1C}">
                          <a14:useLocalDpi xmlns:a14="http://schemas.microsoft.com/office/drawing/2010/main" val="0"/>
                        </a:ext>
                      </a:extLst>
                    </a:blip>
                    <a:srcRect l="5036" r="5036"/>
                    <a:stretch>
                      <a:fillRect/>
                    </a:stretch>
                  </pic:blipFill>
                  <pic:spPr bwMode="auto">
                    <a:xfrm>
                      <a:off x="0" y="0"/>
                      <a:ext cx="5892800" cy="364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5200" behindDoc="1" locked="0" layoutInCell="1" allowOverlap="1" wp14:anchorId="6BBC9639" wp14:editId="4FDFE32B">
                <wp:simplePos x="0" y="0"/>
                <wp:positionH relativeFrom="column">
                  <wp:posOffset>873983</wp:posOffset>
                </wp:positionH>
                <wp:positionV relativeFrom="paragraph">
                  <wp:posOffset>5732059</wp:posOffset>
                </wp:positionV>
                <wp:extent cx="5015230" cy="635"/>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5015230" cy="635"/>
                        </a:xfrm>
                        <a:prstGeom prst="rect">
                          <a:avLst/>
                        </a:prstGeom>
                        <a:solidFill>
                          <a:prstClr val="white"/>
                        </a:solidFill>
                        <a:ln>
                          <a:noFill/>
                        </a:ln>
                      </wps:spPr>
                      <wps:txbx>
                        <w:txbxContent>
                          <w:p w14:paraId="5B410116" w14:textId="67B43795" w:rsidR="004F758F" w:rsidRPr="00E17CCC" w:rsidRDefault="004F758F" w:rsidP="004F758F">
                            <w:pPr>
                              <w:pStyle w:val="Caption"/>
                              <w:rPr>
                                <w:noProof/>
                                <w:sz w:val="24"/>
                                <w:lang w:val="en-US"/>
                              </w:rPr>
                            </w:pPr>
                            <w:bookmarkStart w:id="239" w:name="_Ref106457367"/>
                            <w:r w:rsidRPr="00E17CC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24</w:t>
                            </w:r>
                            <w:r w:rsidR="00D862CB">
                              <w:rPr>
                                <w:lang w:val="en-US"/>
                              </w:rPr>
                              <w:fldChar w:fldCharType="end"/>
                            </w:r>
                            <w:bookmarkEnd w:id="239"/>
                            <w:r w:rsidRPr="00E17CCC">
                              <w:rPr>
                                <w:lang w:val="en-US"/>
                              </w:rPr>
                              <w:t xml:space="preserve">. </w:t>
                            </w:r>
                            <w:r w:rsidR="00FA0EE3" w:rsidRPr="00E17CCC">
                              <w:rPr>
                                <w:lang w:val="en-US"/>
                              </w:rPr>
                              <w:t xml:space="preserve">Poisson regression line </w:t>
                            </w:r>
                            <w:r w:rsidR="00E17CCC" w:rsidRPr="00E17CCC">
                              <w:rPr>
                                <w:lang w:val="en-US"/>
                              </w:rPr>
                              <w:t>generated</w:t>
                            </w:r>
                            <w:r w:rsidR="0066495C">
                              <w:rPr>
                                <w:lang w:val="en-US"/>
                              </w:rPr>
                              <w:t xml:space="preserve"> using the coefficients found in </w:t>
                            </w:r>
                            <w:r w:rsidR="0066495C">
                              <w:rPr>
                                <w:lang w:val="en-US"/>
                              </w:rPr>
                              <w:fldChar w:fldCharType="begin"/>
                            </w:r>
                            <w:r w:rsidR="0066495C">
                              <w:rPr>
                                <w:lang w:val="en-US"/>
                              </w:rPr>
                              <w:instrText xml:space="preserve"> REF _Ref106096660 \h </w:instrText>
                            </w:r>
                            <w:r w:rsidR="0066495C">
                              <w:rPr>
                                <w:lang w:val="en-US"/>
                              </w:rPr>
                            </w:r>
                            <w:r w:rsidR="0066495C">
                              <w:rPr>
                                <w:lang w:val="en-US"/>
                              </w:rPr>
                              <w:fldChar w:fldCharType="separate"/>
                            </w:r>
                            <w:r w:rsidR="0066495C" w:rsidRPr="00997FF4">
                              <w:rPr>
                                <w:lang w:val="en-US"/>
                              </w:rPr>
                              <w:t xml:space="preserve">Table </w:t>
                            </w:r>
                            <w:r w:rsidR="0066495C">
                              <w:rPr>
                                <w:noProof/>
                                <w:lang w:val="en-US"/>
                              </w:rPr>
                              <w:t>3</w:t>
                            </w:r>
                            <w:r w:rsidR="0066495C">
                              <w:rPr>
                                <w:lang w:val="en-US"/>
                              </w:rPr>
                              <w:noBreakHyphen/>
                            </w:r>
                            <w:r w:rsidR="0066495C">
                              <w:rPr>
                                <w:noProof/>
                                <w:lang w:val="en-US"/>
                              </w:rPr>
                              <w:t>6</w:t>
                            </w:r>
                            <w:r w:rsidR="0066495C">
                              <w:rPr>
                                <w:lang w:val="en-US"/>
                              </w:rPr>
                              <w:fldChar w:fldCharType="end"/>
                            </w:r>
                            <w:r w:rsidR="0066495C">
                              <w:rPr>
                                <w:lang w:val="en-US"/>
                              </w:rPr>
                              <w:t>.</w:t>
                            </w:r>
                            <w:r w:rsidR="004B5EEA">
                              <w:rPr>
                                <w:lang w:val="en-US"/>
                              </w:rPr>
                              <w:t xml:space="preserve"> </w:t>
                            </w:r>
                            <w:r w:rsidR="004954E4">
                              <w:rPr>
                                <w:lang w:val="en-US"/>
                              </w:rPr>
                              <w:t>O</w:t>
                            </w:r>
                            <w:r w:rsidR="004B5EEA">
                              <w:rPr>
                                <w:lang w:val="en-US"/>
                              </w:rPr>
                              <w:t>bserved survival was found by</w:t>
                            </w:r>
                            <w:r w:rsidR="004954E4">
                              <w:rPr>
                                <w:lang w:val="en-US"/>
                              </w:rPr>
                              <w:t xml:space="preserve"> separating </w:t>
                            </w:r>
                            <w:r w:rsidR="0026678F">
                              <w:rPr>
                                <w:lang w:val="en-US"/>
                              </w:rPr>
                              <w:t xml:space="preserve">the </w:t>
                            </w:r>
                            <w:r w:rsidR="00BD6B40">
                              <w:rPr>
                                <w:lang w:val="en-US"/>
                              </w:rPr>
                              <w:t>quadrats into either the peak or valley category, before finding the mean survival of said categor</w:t>
                            </w:r>
                            <w:r w:rsidR="0063526E">
                              <w:rPr>
                                <w:lang w:val="en-US"/>
                              </w:rPr>
                              <w:t>y</w:t>
                            </w:r>
                            <w:r w:rsidR="00BD6B40">
                              <w:rPr>
                                <w:lang w:val="en-US"/>
                              </w:rPr>
                              <w:t xml:space="preserve">. </w:t>
                            </w:r>
                            <w:r w:rsidR="0063526E">
                              <w:rPr>
                                <w:lang w:val="en-US"/>
                              </w:rPr>
                              <w:t>The vertical error bar</w:t>
                            </w:r>
                            <w:r w:rsidR="000F09F7">
                              <w:rPr>
                                <w:lang w:val="en-US"/>
                              </w:rPr>
                              <w:t xml:space="preserve"> represents the standard deviation of the mean </w:t>
                            </w:r>
                            <w:r w:rsidR="00981641">
                              <w:rPr>
                                <w:lang w:val="en-US"/>
                              </w:rPr>
                              <w:t>SC,</w:t>
                            </w:r>
                            <w:r w:rsidR="00C34279">
                              <w:rPr>
                                <w:lang w:val="en-US"/>
                              </w:rPr>
                              <w:t xml:space="preserve"> and the </w:t>
                            </w:r>
                            <w:r w:rsidR="000F09F7">
                              <w:rPr>
                                <w:lang w:val="en-US"/>
                              </w:rPr>
                              <w:t>horizontal error bar</w:t>
                            </w:r>
                            <w:r w:rsidR="0063526E">
                              <w:rPr>
                                <w:lang w:val="en-US"/>
                              </w:rPr>
                              <w:t xml:space="preserve"> </w:t>
                            </w:r>
                            <w:r w:rsidR="000F09F7">
                              <w:rPr>
                                <w:lang w:val="en-US"/>
                              </w:rPr>
                              <w:t>represents the standard deviation in doses within peak or valley.</w:t>
                            </w:r>
                            <w:r w:rsidR="00BD6B40">
                              <w:rPr>
                                <w:lang w:val="en-US"/>
                              </w:rPr>
                              <w:t xml:space="preserve"> </w:t>
                            </w:r>
                            <w:r w:rsidR="004B5EEA">
                              <w:rPr>
                                <w:lang w:val="en-US"/>
                              </w:rPr>
                              <w:t xml:space="preserve"> </w:t>
                            </w:r>
                            <w:r w:rsidR="0066495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C9639" id="Text Box 233" o:spid="_x0000_s1070" type="#_x0000_t202" style="position:absolute;margin-left:68.8pt;margin-top:451.35pt;width:394.9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ILX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48l8OqOQpNjdbB5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" stroked="f">
                <v:textbox style="mso-fit-shape-to-text:t" inset="0,0,0,0">
                  <w:txbxContent>
                    <w:p w14:paraId="5B410116" w14:textId="67B43795" w:rsidR="004F758F" w:rsidRPr="00E17CCC" w:rsidRDefault="004F758F" w:rsidP="004F758F">
                      <w:pPr>
                        <w:pStyle w:val="Caption"/>
                        <w:rPr>
                          <w:noProof/>
                          <w:sz w:val="24"/>
                          <w:lang w:val="en-US"/>
                        </w:rPr>
                      </w:pPr>
                      <w:bookmarkStart w:id="240" w:name="_Ref106457367"/>
                      <w:r w:rsidRPr="00E17CC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24</w:t>
                      </w:r>
                      <w:r w:rsidR="00D862CB">
                        <w:rPr>
                          <w:lang w:val="en-US"/>
                        </w:rPr>
                        <w:fldChar w:fldCharType="end"/>
                      </w:r>
                      <w:bookmarkEnd w:id="240"/>
                      <w:r w:rsidRPr="00E17CCC">
                        <w:rPr>
                          <w:lang w:val="en-US"/>
                        </w:rPr>
                        <w:t xml:space="preserve">. </w:t>
                      </w:r>
                      <w:r w:rsidR="00FA0EE3" w:rsidRPr="00E17CCC">
                        <w:rPr>
                          <w:lang w:val="en-US"/>
                        </w:rPr>
                        <w:t xml:space="preserve">Poisson regression line </w:t>
                      </w:r>
                      <w:r w:rsidR="00E17CCC" w:rsidRPr="00E17CCC">
                        <w:rPr>
                          <w:lang w:val="en-US"/>
                        </w:rPr>
                        <w:t>generated</w:t>
                      </w:r>
                      <w:r w:rsidR="0066495C">
                        <w:rPr>
                          <w:lang w:val="en-US"/>
                        </w:rPr>
                        <w:t xml:space="preserve"> using the coefficients found in </w:t>
                      </w:r>
                      <w:r w:rsidR="0066495C">
                        <w:rPr>
                          <w:lang w:val="en-US"/>
                        </w:rPr>
                        <w:fldChar w:fldCharType="begin"/>
                      </w:r>
                      <w:r w:rsidR="0066495C">
                        <w:rPr>
                          <w:lang w:val="en-US"/>
                        </w:rPr>
                        <w:instrText xml:space="preserve"> REF _Ref106096660 \h </w:instrText>
                      </w:r>
                      <w:r w:rsidR="0066495C">
                        <w:rPr>
                          <w:lang w:val="en-US"/>
                        </w:rPr>
                      </w:r>
                      <w:r w:rsidR="0066495C">
                        <w:rPr>
                          <w:lang w:val="en-US"/>
                        </w:rPr>
                        <w:fldChar w:fldCharType="separate"/>
                      </w:r>
                      <w:r w:rsidR="0066495C" w:rsidRPr="00997FF4">
                        <w:rPr>
                          <w:lang w:val="en-US"/>
                        </w:rPr>
                        <w:t xml:space="preserve">Table </w:t>
                      </w:r>
                      <w:r w:rsidR="0066495C">
                        <w:rPr>
                          <w:noProof/>
                          <w:lang w:val="en-US"/>
                        </w:rPr>
                        <w:t>3</w:t>
                      </w:r>
                      <w:r w:rsidR="0066495C">
                        <w:rPr>
                          <w:lang w:val="en-US"/>
                        </w:rPr>
                        <w:noBreakHyphen/>
                      </w:r>
                      <w:r w:rsidR="0066495C">
                        <w:rPr>
                          <w:noProof/>
                          <w:lang w:val="en-US"/>
                        </w:rPr>
                        <w:t>6</w:t>
                      </w:r>
                      <w:r w:rsidR="0066495C">
                        <w:rPr>
                          <w:lang w:val="en-US"/>
                        </w:rPr>
                        <w:fldChar w:fldCharType="end"/>
                      </w:r>
                      <w:r w:rsidR="0066495C">
                        <w:rPr>
                          <w:lang w:val="en-US"/>
                        </w:rPr>
                        <w:t>.</w:t>
                      </w:r>
                      <w:r w:rsidR="004B5EEA">
                        <w:rPr>
                          <w:lang w:val="en-US"/>
                        </w:rPr>
                        <w:t xml:space="preserve"> </w:t>
                      </w:r>
                      <w:r w:rsidR="004954E4">
                        <w:rPr>
                          <w:lang w:val="en-US"/>
                        </w:rPr>
                        <w:t>O</w:t>
                      </w:r>
                      <w:r w:rsidR="004B5EEA">
                        <w:rPr>
                          <w:lang w:val="en-US"/>
                        </w:rPr>
                        <w:t>bserved survival was found by</w:t>
                      </w:r>
                      <w:r w:rsidR="004954E4">
                        <w:rPr>
                          <w:lang w:val="en-US"/>
                        </w:rPr>
                        <w:t xml:space="preserve"> separating </w:t>
                      </w:r>
                      <w:r w:rsidR="0026678F">
                        <w:rPr>
                          <w:lang w:val="en-US"/>
                        </w:rPr>
                        <w:t xml:space="preserve">the </w:t>
                      </w:r>
                      <w:r w:rsidR="00BD6B40">
                        <w:rPr>
                          <w:lang w:val="en-US"/>
                        </w:rPr>
                        <w:t>quadrats into either the peak or valley category, before finding the mean survival of said categor</w:t>
                      </w:r>
                      <w:r w:rsidR="0063526E">
                        <w:rPr>
                          <w:lang w:val="en-US"/>
                        </w:rPr>
                        <w:t>y</w:t>
                      </w:r>
                      <w:r w:rsidR="00BD6B40">
                        <w:rPr>
                          <w:lang w:val="en-US"/>
                        </w:rPr>
                        <w:t xml:space="preserve">. </w:t>
                      </w:r>
                      <w:r w:rsidR="0063526E">
                        <w:rPr>
                          <w:lang w:val="en-US"/>
                        </w:rPr>
                        <w:t>The vertical error bar</w:t>
                      </w:r>
                      <w:r w:rsidR="000F09F7">
                        <w:rPr>
                          <w:lang w:val="en-US"/>
                        </w:rPr>
                        <w:t xml:space="preserve"> represents the standard deviation of the mean </w:t>
                      </w:r>
                      <w:r w:rsidR="00981641">
                        <w:rPr>
                          <w:lang w:val="en-US"/>
                        </w:rPr>
                        <w:t>SC,</w:t>
                      </w:r>
                      <w:r w:rsidR="00C34279">
                        <w:rPr>
                          <w:lang w:val="en-US"/>
                        </w:rPr>
                        <w:t xml:space="preserve"> and the </w:t>
                      </w:r>
                      <w:r w:rsidR="000F09F7">
                        <w:rPr>
                          <w:lang w:val="en-US"/>
                        </w:rPr>
                        <w:t>horizontal error bar</w:t>
                      </w:r>
                      <w:r w:rsidR="0063526E">
                        <w:rPr>
                          <w:lang w:val="en-US"/>
                        </w:rPr>
                        <w:t xml:space="preserve"> </w:t>
                      </w:r>
                      <w:r w:rsidR="000F09F7">
                        <w:rPr>
                          <w:lang w:val="en-US"/>
                        </w:rPr>
                        <w:t>represents the standard deviation in doses within peak or valley.</w:t>
                      </w:r>
                      <w:r w:rsidR="00BD6B40">
                        <w:rPr>
                          <w:lang w:val="en-US"/>
                        </w:rPr>
                        <w:t xml:space="preserve"> </w:t>
                      </w:r>
                      <w:r w:rsidR="004B5EEA">
                        <w:rPr>
                          <w:lang w:val="en-US"/>
                        </w:rPr>
                        <w:t xml:space="preserve"> </w:t>
                      </w:r>
                      <w:r w:rsidR="0066495C">
                        <w:rPr>
                          <w:lang w:val="en-US"/>
                        </w:rPr>
                        <w:t xml:space="preserve"> </w:t>
                      </w:r>
                    </w:p>
                  </w:txbxContent>
                </v:textbox>
                <w10:wrap type="tight"/>
              </v:shape>
            </w:pict>
          </mc:Fallback>
        </mc:AlternateContent>
      </w:r>
      <w:r w:rsidR="00E45F7B">
        <w:rPr>
          <w:lang w:val="en-US"/>
        </w:rPr>
        <w:fldChar w:fldCharType="begin"/>
      </w:r>
      <w:r w:rsidR="00E45F7B">
        <w:rPr>
          <w:lang w:val="en-US"/>
        </w:rPr>
        <w:instrText xml:space="preserve"> REF _Ref106457367 \h </w:instrText>
      </w:r>
      <w:r w:rsidR="00E45F7B">
        <w:rPr>
          <w:lang w:val="en-US"/>
        </w:rPr>
      </w:r>
      <w:r w:rsidR="00E45F7B">
        <w:rPr>
          <w:lang w:val="en-US"/>
        </w:rPr>
        <w:fldChar w:fldCharType="separate"/>
      </w:r>
      <w:r w:rsidR="00E45F7B" w:rsidRPr="00E17CCC">
        <w:rPr>
          <w:lang w:val="en-US"/>
        </w:rPr>
        <w:t xml:space="preserve">Figure </w:t>
      </w:r>
      <w:r w:rsidR="00E45F7B">
        <w:rPr>
          <w:noProof/>
          <w:lang w:val="en-US"/>
        </w:rPr>
        <w:t>3</w:t>
      </w:r>
      <w:r w:rsidR="00E45F7B">
        <w:rPr>
          <w:lang w:val="en-US"/>
        </w:rPr>
        <w:noBreakHyphen/>
      </w:r>
      <w:r w:rsidR="00E45F7B">
        <w:rPr>
          <w:noProof/>
          <w:lang w:val="en-US"/>
        </w:rPr>
        <w:t>24</w:t>
      </w:r>
      <w:r w:rsidR="00E45F7B">
        <w:rPr>
          <w:lang w:val="en-US"/>
        </w:rPr>
        <w:fldChar w:fldCharType="end"/>
      </w:r>
      <w:r w:rsidR="00AB24BC">
        <w:rPr>
          <w:lang w:val="en-US"/>
        </w:rPr>
        <w:t xml:space="preserve"> </w:t>
      </w:r>
      <w:r w:rsidR="00C066AD">
        <w:rPr>
          <w:lang w:val="en-US"/>
        </w:rPr>
        <w:t xml:space="preserve">was generated as a comparison to </w:t>
      </w:r>
      <w:r w:rsidR="005101EC">
        <w:rPr>
          <w:lang w:val="en-US"/>
        </w:rPr>
        <w:t xml:space="preserve">the survival profiles generated from the band </w:t>
      </w:r>
      <w:r w:rsidR="002D4BE0">
        <w:rPr>
          <w:lang w:val="en-US"/>
        </w:rPr>
        <w:t>shown</w:t>
      </w:r>
      <w:r w:rsidR="005101EC">
        <w:rPr>
          <w:lang w:val="en-US"/>
        </w:rPr>
        <w:t xml:space="preserve"> in </w:t>
      </w:r>
      <w:r w:rsidR="005101EC">
        <w:rPr>
          <w:lang w:val="en-US"/>
        </w:rPr>
        <w:fldChar w:fldCharType="begin"/>
      </w:r>
      <w:r w:rsidR="005101EC">
        <w:rPr>
          <w:lang w:val="en-US"/>
        </w:rPr>
        <w:instrText xml:space="preserve"> REF _Ref106122100 \h </w:instrText>
      </w:r>
      <w:r w:rsidR="002276E9">
        <w:rPr>
          <w:lang w:val="en-US"/>
        </w:rPr>
        <w:instrText xml:space="preserve"> \* MERGEFORMAT </w:instrText>
      </w:r>
      <w:r w:rsidR="005101EC">
        <w:rPr>
          <w:lang w:val="en-US"/>
        </w:rPr>
      </w:r>
      <w:r w:rsidR="005101EC">
        <w:rPr>
          <w:lang w:val="en-US"/>
        </w:rPr>
        <w:fldChar w:fldCharType="separate"/>
      </w:r>
      <w:r w:rsidR="005101EC" w:rsidRPr="000B7038">
        <w:rPr>
          <w:lang w:val="en-US"/>
        </w:rPr>
        <w:t xml:space="preserve">Figure </w:t>
      </w:r>
      <w:r w:rsidR="005101EC">
        <w:rPr>
          <w:noProof/>
          <w:lang w:val="en-US"/>
        </w:rPr>
        <w:t>3</w:t>
      </w:r>
      <w:r w:rsidR="005101EC">
        <w:rPr>
          <w:lang w:val="en-US"/>
        </w:rPr>
        <w:noBreakHyphen/>
      </w:r>
      <w:r w:rsidR="005101EC">
        <w:rPr>
          <w:noProof/>
          <w:lang w:val="en-US"/>
        </w:rPr>
        <w:t>19</w:t>
      </w:r>
      <w:r w:rsidR="005101EC">
        <w:rPr>
          <w:lang w:val="en-US"/>
        </w:rPr>
        <w:fldChar w:fldCharType="end"/>
      </w:r>
      <w:r w:rsidR="005101EC">
        <w:rPr>
          <w:lang w:val="en-US"/>
        </w:rPr>
        <w:t xml:space="preserve"> </w:t>
      </w:r>
      <w:r w:rsidR="00B44FB3">
        <w:rPr>
          <w:lang w:val="en-US"/>
        </w:rPr>
        <w:t xml:space="preserve">and </w:t>
      </w:r>
      <w:r w:rsidR="005101EC">
        <w:rPr>
          <w:lang w:val="en-US"/>
        </w:rPr>
        <w:fldChar w:fldCharType="begin"/>
      </w:r>
      <w:r w:rsidR="005101EC">
        <w:rPr>
          <w:lang w:val="en-US"/>
        </w:rPr>
        <w:instrText xml:space="preserve"> REF _Ref106009863 \h </w:instrText>
      </w:r>
      <w:r w:rsidR="002276E9">
        <w:rPr>
          <w:lang w:val="en-US"/>
        </w:rPr>
        <w:instrText xml:space="preserve"> \* MERGEFORMAT </w:instrText>
      </w:r>
      <w:r w:rsidR="005101EC">
        <w:rPr>
          <w:lang w:val="en-US"/>
        </w:rPr>
      </w:r>
      <w:r w:rsidR="005101EC">
        <w:rPr>
          <w:lang w:val="en-US"/>
        </w:rPr>
        <w:fldChar w:fldCharType="separate"/>
      </w:r>
      <w:r w:rsidR="005101EC" w:rsidRPr="000B7038">
        <w:rPr>
          <w:lang w:val="en-US"/>
        </w:rPr>
        <w:t xml:space="preserve">Figure </w:t>
      </w:r>
      <w:r w:rsidR="005101EC">
        <w:rPr>
          <w:noProof/>
          <w:lang w:val="en-US"/>
        </w:rPr>
        <w:t>3</w:t>
      </w:r>
      <w:r w:rsidR="005101EC">
        <w:rPr>
          <w:lang w:val="en-US"/>
        </w:rPr>
        <w:noBreakHyphen/>
      </w:r>
      <w:r w:rsidR="005101EC">
        <w:rPr>
          <w:noProof/>
          <w:lang w:val="en-US"/>
        </w:rPr>
        <w:t>20</w:t>
      </w:r>
      <w:r w:rsidR="005101EC">
        <w:rPr>
          <w:lang w:val="en-US"/>
        </w:rPr>
        <w:fldChar w:fldCharType="end"/>
      </w:r>
      <w:r w:rsidR="002D4BE0">
        <w:rPr>
          <w:lang w:val="en-US"/>
        </w:rPr>
        <w:t xml:space="preserve">. </w:t>
      </w:r>
      <w:r w:rsidR="00736A91">
        <w:rPr>
          <w:lang w:val="en-US"/>
        </w:rPr>
        <w:t xml:space="preserve">The plot compares the peak and valley survival of </w:t>
      </w:r>
      <w:r w:rsidR="00E5617B">
        <w:rPr>
          <w:lang w:val="en-US"/>
        </w:rPr>
        <w:t>cells irradiated with 5 Gy nominally</w:t>
      </w:r>
      <w:r w:rsidR="00AD6288">
        <w:rPr>
          <w:lang w:val="en-US"/>
        </w:rPr>
        <w:t xml:space="preserve">, </w:t>
      </w:r>
      <w:r w:rsidR="004C62FC">
        <w:rPr>
          <w:lang w:val="en-US"/>
        </w:rPr>
        <w:t xml:space="preserve">to predicted survival </w:t>
      </w:r>
      <w:r w:rsidR="009F6599">
        <w:rPr>
          <w:lang w:val="en-US"/>
        </w:rPr>
        <w:t xml:space="preserve">found by using the coefficients from </w:t>
      </w:r>
      <w:r w:rsidR="00DB5BBD">
        <w:rPr>
          <w:lang w:val="en-US"/>
        </w:rPr>
        <w:fldChar w:fldCharType="begin"/>
      </w:r>
      <w:r w:rsidR="00DB5BBD">
        <w:rPr>
          <w:lang w:val="en-US"/>
        </w:rPr>
        <w:instrText xml:space="preserve"> REF _Ref106096660 \h </w:instrText>
      </w:r>
      <w:r w:rsidR="002276E9">
        <w:rPr>
          <w:lang w:val="en-US"/>
        </w:rPr>
        <w:instrText xml:space="preserve"> \* MERGEFORMAT </w:instrText>
      </w:r>
      <w:r w:rsidR="00DB5BBD">
        <w:rPr>
          <w:lang w:val="en-US"/>
        </w:rPr>
      </w:r>
      <w:r w:rsidR="00DB5BBD">
        <w:rPr>
          <w:lang w:val="en-US"/>
        </w:rPr>
        <w:fldChar w:fldCharType="separate"/>
      </w:r>
      <w:r w:rsidR="00DB5BBD" w:rsidRPr="00997FF4">
        <w:rPr>
          <w:lang w:val="en-US"/>
        </w:rPr>
        <w:t xml:space="preserve">Table </w:t>
      </w:r>
      <w:r w:rsidR="00DB5BBD">
        <w:rPr>
          <w:noProof/>
          <w:lang w:val="en-US"/>
        </w:rPr>
        <w:t>3</w:t>
      </w:r>
      <w:r w:rsidR="00DB5BBD">
        <w:rPr>
          <w:lang w:val="en-US"/>
        </w:rPr>
        <w:noBreakHyphen/>
      </w:r>
      <w:r w:rsidR="00DB5BBD">
        <w:rPr>
          <w:noProof/>
          <w:lang w:val="en-US"/>
        </w:rPr>
        <w:t>6</w:t>
      </w:r>
      <w:r w:rsidR="00DB5BBD">
        <w:rPr>
          <w:lang w:val="en-US"/>
        </w:rPr>
        <w:fldChar w:fldCharType="end"/>
      </w:r>
      <w:r w:rsidR="009F6599">
        <w:rPr>
          <w:lang w:val="en-US"/>
        </w:rPr>
        <w:t>.</w:t>
      </w:r>
      <w:r w:rsidR="00B44FB3">
        <w:rPr>
          <w:lang w:val="en-US"/>
        </w:rPr>
        <w:t xml:space="preserve"> From the plot we observed the same tendency as shown in </w:t>
      </w:r>
      <w:r w:rsidR="00B44FB3">
        <w:rPr>
          <w:lang w:val="en-US"/>
        </w:rPr>
        <w:fldChar w:fldCharType="begin"/>
      </w:r>
      <w:r w:rsidR="00B44FB3">
        <w:rPr>
          <w:lang w:val="en-US"/>
        </w:rPr>
        <w:instrText xml:space="preserve"> REF _Ref106122100 \h </w:instrText>
      </w:r>
      <w:r w:rsidR="002276E9">
        <w:rPr>
          <w:lang w:val="en-US"/>
        </w:rPr>
        <w:instrText xml:space="preserve"> \* MERGEFORMAT </w:instrText>
      </w:r>
      <w:r w:rsidR="00B44FB3">
        <w:rPr>
          <w:lang w:val="en-US"/>
        </w:rPr>
      </w:r>
      <w:r w:rsidR="00B44FB3">
        <w:rPr>
          <w:lang w:val="en-US"/>
        </w:rPr>
        <w:fldChar w:fldCharType="separate"/>
      </w:r>
      <w:r w:rsidR="00B44FB3" w:rsidRPr="000B7038">
        <w:rPr>
          <w:lang w:val="en-US"/>
        </w:rPr>
        <w:t xml:space="preserve">Figure </w:t>
      </w:r>
      <w:r w:rsidR="00B44FB3">
        <w:rPr>
          <w:noProof/>
          <w:lang w:val="en-US"/>
        </w:rPr>
        <w:t>3</w:t>
      </w:r>
      <w:r w:rsidR="00B44FB3">
        <w:rPr>
          <w:lang w:val="en-US"/>
        </w:rPr>
        <w:noBreakHyphen/>
      </w:r>
      <w:r w:rsidR="00B44FB3">
        <w:rPr>
          <w:noProof/>
          <w:lang w:val="en-US"/>
        </w:rPr>
        <w:t>19</w:t>
      </w:r>
      <w:r w:rsidR="00B44FB3">
        <w:rPr>
          <w:lang w:val="en-US"/>
        </w:rPr>
        <w:fldChar w:fldCharType="end"/>
      </w:r>
      <w:r w:rsidR="00B44FB3">
        <w:rPr>
          <w:lang w:val="en-US"/>
        </w:rPr>
        <w:t xml:space="preserve"> and </w:t>
      </w:r>
      <w:r w:rsidR="00B44FB3">
        <w:rPr>
          <w:lang w:val="en-US"/>
        </w:rPr>
        <w:fldChar w:fldCharType="begin"/>
      </w:r>
      <w:r w:rsidR="00B44FB3">
        <w:rPr>
          <w:lang w:val="en-US"/>
        </w:rPr>
        <w:instrText xml:space="preserve"> REF _Ref106009863 \h </w:instrText>
      </w:r>
      <w:r w:rsidR="002276E9">
        <w:rPr>
          <w:lang w:val="en-US"/>
        </w:rPr>
        <w:instrText xml:space="preserve"> \* MERGEFORMAT </w:instrText>
      </w:r>
      <w:r w:rsidR="00B44FB3">
        <w:rPr>
          <w:lang w:val="en-US"/>
        </w:rPr>
      </w:r>
      <w:r w:rsidR="00B44FB3">
        <w:rPr>
          <w:lang w:val="en-US"/>
        </w:rPr>
        <w:fldChar w:fldCharType="separate"/>
      </w:r>
      <w:r w:rsidR="00B44FB3" w:rsidRPr="000B7038">
        <w:rPr>
          <w:lang w:val="en-US"/>
        </w:rPr>
        <w:t xml:space="preserve">Figure </w:t>
      </w:r>
      <w:r w:rsidR="00B44FB3">
        <w:rPr>
          <w:noProof/>
          <w:lang w:val="en-US"/>
        </w:rPr>
        <w:t>3</w:t>
      </w:r>
      <w:r w:rsidR="00B44FB3">
        <w:rPr>
          <w:lang w:val="en-US"/>
        </w:rPr>
        <w:noBreakHyphen/>
      </w:r>
      <w:r w:rsidR="00B44FB3">
        <w:rPr>
          <w:noProof/>
          <w:lang w:val="en-US"/>
        </w:rPr>
        <w:t>20</w:t>
      </w:r>
      <w:r w:rsidR="00B44FB3">
        <w:rPr>
          <w:lang w:val="en-US"/>
        </w:rPr>
        <w:fldChar w:fldCharType="end"/>
      </w:r>
      <w:r w:rsidR="00141143">
        <w:rPr>
          <w:lang w:val="en-US"/>
        </w:rPr>
        <w:t xml:space="preserve"> with mostly the same survival in valley regions</w:t>
      </w:r>
      <w:r w:rsidR="00FB2F4A">
        <w:rPr>
          <w:lang w:val="en-US"/>
        </w:rPr>
        <w:t xml:space="preserve"> indicated by the small RPD</w:t>
      </w:r>
      <w:r w:rsidR="00141143">
        <w:rPr>
          <w:lang w:val="en-US"/>
        </w:rPr>
        <w:t xml:space="preserve"> a</w:t>
      </w:r>
      <w:r w:rsidR="00DE2099">
        <w:rPr>
          <w:lang w:val="en-US"/>
        </w:rPr>
        <w:t>nd a</w:t>
      </w:r>
      <w:r w:rsidR="00141143">
        <w:rPr>
          <w:lang w:val="en-US"/>
        </w:rPr>
        <w:t xml:space="preserve"> decreased survival in the peak regions</w:t>
      </w:r>
      <w:r w:rsidR="00655461">
        <w:rPr>
          <w:lang w:val="en-US"/>
        </w:rPr>
        <w:t xml:space="preserve"> indicated by a larger RPD</w:t>
      </w:r>
      <w:r>
        <w:rPr>
          <w:lang w:val="en-US"/>
        </w:rPr>
        <w:t xml:space="preserve">. </w:t>
      </w:r>
      <w:r w:rsidR="00444378" w:rsidRPr="00D37233">
        <w:rPr>
          <w:lang w:val="en-US"/>
        </w:rPr>
        <w:br/>
      </w:r>
      <w:r w:rsidR="00444378" w:rsidRPr="00D37233">
        <w:rPr>
          <w:lang w:val="en-US"/>
        </w:rPr>
        <w:br/>
      </w:r>
      <w:r w:rsidR="00444378" w:rsidRPr="00D37233">
        <w:rPr>
          <w:lang w:val="en-US"/>
        </w:rPr>
        <w:br/>
      </w:r>
      <w:r w:rsidR="00444378" w:rsidRPr="00D37233">
        <w:rPr>
          <w:lang w:val="en-US"/>
        </w:rPr>
        <w:br/>
      </w:r>
      <w:r w:rsidR="00444378" w:rsidRPr="00D37233">
        <w:rPr>
          <w:lang w:val="en-US"/>
        </w:rPr>
        <w:br/>
      </w:r>
      <w:r w:rsidR="00444378" w:rsidRPr="00D37233">
        <w:rPr>
          <w:lang w:val="en-US"/>
        </w:rPr>
        <w:br/>
      </w:r>
    </w:p>
    <w:p w14:paraId="7C51067D" w14:textId="404A4C55" w:rsidR="00444378" w:rsidRDefault="00444378" w:rsidP="00D86743">
      <w:pPr>
        <w:rPr>
          <w:lang w:val="en-US"/>
        </w:rPr>
      </w:pPr>
    </w:p>
    <w:p w14:paraId="7D5F34E3" w14:textId="487CEAC4" w:rsidR="00D37233" w:rsidRDefault="00D37233" w:rsidP="00D86743">
      <w:pPr>
        <w:rPr>
          <w:lang w:val="en-US"/>
        </w:rPr>
      </w:pPr>
    </w:p>
    <w:p w14:paraId="7B47363E" w14:textId="77777777" w:rsidR="00D37233" w:rsidRDefault="00D37233" w:rsidP="00D86743">
      <w:pPr>
        <w:rPr>
          <w:lang w:val="en-US"/>
        </w:rPr>
      </w:pPr>
    </w:p>
    <w:p w14:paraId="13679320" w14:textId="75F8EEF1" w:rsidR="00444378" w:rsidRDefault="00D37233" w:rsidP="00D37233">
      <w:pPr>
        <w:pStyle w:val="Heading4"/>
        <w:rPr>
          <w:lang w:val="en-US"/>
        </w:rPr>
      </w:pPr>
      <w:r>
        <w:rPr>
          <w:lang w:val="en-US"/>
        </w:rPr>
        <w:lastRenderedPageBreak/>
        <w:t>Model evaluation</w:t>
      </w:r>
    </w:p>
    <w:p w14:paraId="69F38EA8" w14:textId="70AE5998" w:rsidR="00D37233" w:rsidRPr="002443D4" w:rsidRDefault="00686B2D" w:rsidP="004460B6">
      <w:pPr>
        <w:spacing w:line="360" w:lineRule="auto"/>
        <w:rPr>
          <w:lang w:val="en-US"/>
        </w:rPr>
      </w:pPr>
      <w:r>
        <w:rPr>
          <w:lang w:val="en-US"/>
        </w:rPr>
        <w:t xml:space="preserve">AIC scores </w:t>
      </w:r>
      <w:r w:rsidR="00951AF1">
        <w:rPr>
          <w:lang w:val="en-US"/>
        </w:rPr>
        <w:t xml:space="preserve">were found </w:t>
      </w:r>
      <w:r w:rsidR="004F08FE">
        <w:rPr>
          <w:lang w:val="en-US"/>
        </w:rPr>
        <w:t>for increasin</w:t>
      </w:r>
      <w:r w:rsidR="0074184E">
        <w:rPr>
          <w:lang w:val="en-US"/>
        </w:rPr>
        <w:t>g number of explanatory variables. The first two variables were</w:t>
      </w:r>
      <w:r w:rsidR="008E1D5F">
        <w:rPr>
          <w:lang w:val="en-US"/>
        </w:rPr>
        <w:t xml:space="preserve"> always</w:t>
      </w:r>
      <w:r w:rsidR="0074184E">
        <w:rPr>
          <w:lang w:val="en-US"/>
        </w:rPr>
        <w:t xml:space="preserve"> dose and dose squared</w:t>
      </w:r>
      <w:r w:rsidR="008E1D5F">
        <w:rPr>
          <w:lang w:val="en-US"/>
        </w:rPr>
        <w:t xml:space="preserve">, but the third variable could either be PAR or peak distance. </w:t>
      </w:r>
      <w:r w:rsidR="006F75DE">
        <w:rPr>
          <w:lang w:val="en-US"/>
        </w:rPr>
        <w:t>For four variables</w:t>
      </w:r>
      <w:r w:rsidR="008E1D5F">
        <w:rPr>
          <w:lang w:val="en-US"/>
        </w:rPr>
        <w:t xml:space="preserve"> </w:t>
      </w:r>
      <w:r w:rsidR="006F75DE">
        <w:rPr>
          <w:lang w:val="en-US"/>
        </w:rPr>
        <w:t xml:space="preserve">both PAR and peak distance was used. </w:t>
      </w:r>
      <w:r w:rsidR="006F75DE">
        <w:rPr>
          <w:lang w:val="en-US"/>
        </w:rPr>
        <w:fldChar w:fldCharType="begin"/>
      </w:r>
      <w:r w:rsidR="006F75DE">
        <w:rPr>
          <w:lang w:val="en-US"/>
        </w:rPr>
        <w:instrText xml:space="preserve"> REF _Ref106132104 \h </w:instrText>
      </w:r>
      <w:r w:rsidR="004460B6">
        <w:rPr>
          <w:lang w:val="en-US"/>
        </w:rPr>
        <w:instrText xml:space="preserve"> \* MERGEFORMAT </w:instrText>
      </w:r>
      <w:r w:rsidR="006F75DE">
        <w:rPr>
          <w:lang w:val="en-US"/>
        </w:rPr>
      </w:r>
      <w:r w:rsidR="006F75DE">
        <w:rPr>
          <w:lang w:val="en-US"/>
        </w:rPr>
        <w:fldChar w:fldCharType="separate"/>
      </w:r>
      <w:r w:rsidR="006F75DE" w:rsidRPr="00435DEC">
        <w:rPr>
          <w:lang w:val="en-US"/>
        </w:rPr>
        <w:t xml:space="preserve">Figure </w:t>
      </w:r>
      <w:r w:rsidR="006F75DE">
        <w:rPr>
          <w:noProof/>
          <w:lang w:val="en-US"/>
        </w:rPr>
        <w:t>3</w:t>
      </w:r>
      <w:r w:rsidR="006F75DE">
        <w:rPr>
          <w:lang w:val="en-US"/>
        </w:rPr>
        <w:noBreakHyphen/>
      </w:r>
      <w:r w:rsidR="006F75DE">
        <w:rPr>
          <w:noProof/>
          <w:lang w:val="en-US"/>
        </w:rPr>
        <w:t>25</w:t>
      </w:r>
      <w:r w:rsidR="006F75DE">
        <w:rPr>
          <w:lang w:val="en-US"/>
        </w:rPr>
        <w:fldChar w:fldCharType="end"/>
      </w:r>
      <w:r w:rsidR="006F75DE">
        <w:rPr>
          <w:lang w:val="en-US"/>
        </w:rPr>
        <w:t xml:space="preserve"> </w:t>
      </w:r>
      <w:r w:rsidR="00BC1015">
        <w:rPr>
          <w:lang w:val="en-US"/>
        </w:rPr>
        <w:t xml:space="preserve"> </w:t>
      </w:r>
      <w:r w:rsidR="002443D4">
        <w:rPr>
          <w:lang w:val="en-US"/>
        </w:rPr>
        <w:t>shows the AIC scores for 1 x 1 mm</w:t>
      </w:r>
      <w:r w:rsidR="002443D4">
        <w:rPr>
          <w:vertAlign w:val="superscript"/>
          <w:lang w:val="en-US"/>
        </w:rPr>
        <w:t>2</w:t>
      </w:r>
      <w:r w:rsidR="002443D4">
        <w:rPr>
          <w:lang w:val="en-US"/>
        </w:rPr>
        <w:t xml:space="preserve"> quadrats. </w:t>
      </w:r>
      <w:r w:rsidR="00B017CA">
        <w:rPr>
          <w:lang w:val="en-US"/>
        </w:rPr>
        <w:t xml:space="preserve">For this quadrat size, the optimal model resulting in the lowest overall AIC score </w:t>
      </w:r>
      <w:r w:rsidR="00562EBB">
        <w:rPr>
          <w:lang w:val="en-US"/>
        </w:rPr>
        <w:t xml:space="preserve">was three explanatory variables with peak distance being the third one. </w:t>
      </w:r>
    </w:p>
    <w:p w14:paraId="6CA04846" w14:textId="70C48172" w:rsidR="00444378" w:rsidRDefault="004460B6" w:rsidP="00D86743">
      <w:pPr>
        <w:rPr>
          <w:lang w:val="en-US"/>
        </w:rPr>
      </w:pPr>
      <w:r>
        <w:rPr>
          <w:noProof/>
          <w:lang w:val="en-US"/>
        </w:rPr>
        <w:drawing>
          <wp:anchor distT="0" distB="0" distL="114300" distR="114300" simplePos="0" relativeHeight="251885568" behindDoc="1" locked="0" layoutInCell="1" allowOverlap="1" wp14:anchorId="503B1D4D" wp14:editId="63F3166B">
            <wp:simplePos x="0" y="0"/>
            <wp:positionH relativeFrom="page">
              <wp:posOffset>728980</wp:posOffset>
            </wp:positionH>
            <wp:positionV relativeFrom="paragraph">
              <wp:posOffset>27305</wp:posOffset>
            </wp:positionV>
            <wp:extent cx="4531995" cy="4065905"/>
            <wp:effectExtent l="0" t="0" r="1905" b="0"/>
            <wp:wrapTight wrapText="bothSides">
              <wp:wrapPolygon edited="0">
                <wp:start x="0" y="0"/>
                <wp:lineTo x="0" y="21455"/>
                <wp:lineTo x="21518" y="21455"/>
                <wp:lineTo x="2151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7" cstate="print">
                      <a:extLst>
                        <a:ext uri="{28A0092B-C50C-407E-A947-70E740481C1C}">
                          <a14:useLocalDpi xmlns:a14="http://schemas.microsoft.com/office/drawing/2010/main" val="0"/>
                        </a:ext>
                      </a:extLst>
                    </a:blip>
                    <a:srcRect t="-472" r="49224" b="472"/>
                    <a:stretch/>
                  </pic:blipFill>
                  <pic:spPr bwMode="auto">
                    <a:xfrm>
                      <a:off x="0" y="0"/>
                      <a:ext cx="4531995" cy="406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4F25F" w14:textId="284B6DEA" w:rsidR="004F758F" w:rsidRDefault="004F758F" w:rsidP="00D86743">
      <w:pPr>
        <w:rPr>
          <w:lang w:val="en-US"/>
        </w:rPr>
      </w:pPr>
    </w:p>
    <w:p w14:paraId="3E26EA29" w14:textId="30A6A08C" w:rsidR="00D86743" w:rsidRPr="00D86743" w:rsidRDefault="00D86743" w:rsidP="00D86743">
      <w:pPr>
        <w:rPr>
          <w:lang w:val="en-US"/>
        </w:rPr>
      </w:pPr>
    </w:p>
    <w:p w14:paraId="07822F3A" w14:textId="0369F7A9" w:rsidR="00AB7EE0" w:rsidRPr="00C1358E" w:rsidRDefault="00961A5E" w:rsidP="00C1358E">
      <w:pPr>
        <w:rPr>
          <w:lang w:val="en-US"/>
        </w:rPr>
      </w:pPr>
      <w:r>
        <w:rPr>
          <w:noProof/>
        </w:rPr>
        <mc:AlternateContent>
          <mc:Choice Requires="wps">
            <w:drawing>
              <wp:anchor distT="0" distB="0" distL="114300" distR="114300" simplePos="0" relativeHeight="251890688" behindDoc="1" locked="0" layoutInCell="1" allowOverlap="1" wp14:anchorId="561D0612" wp14:editId="134ED398">
                <wp:simplePos x="0" y="0"/>
                <wp:positionH relativeFrom="margin">
                  <wp:align>right</wp:align>
                </wp:positionH>
                <wp:positionV relativeFrom="paragraph">
                  <wp:posOffset>237328</wp:posOffset>
                </wp:positionV>
                <wp:extent cx="1604645" cy="635"/>
                <wp:effectExtent l="0" t="0" r="0" b="0"/>
                <wp:wrapTight wrapText="bothSides">
                  <wp:wrapPolygon edited="0">
                    <wp:start x="0" y="0"/>
                    <wp:lineTo x="0" y="21246"/>
                    <wp:lineTo x="21284" y="21246"/>
                    <wp:lineTo x="21284"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09F25084" w14:textId="4BDFDB03" w:rsidR="00E72A47" w:rsidRPr="00435DEC" w:rsidRDefault="00E72A47" w:rsidP="00435DEC">
                            <w:pPr>
                              <w:pStyle w:val="Caption"/>
                              <w:rPr>
                                <w:noProof/>
                                <w:sz w:val="24"/>
                                <w:lang w:val="en-US"/>
                              </w:rPr>
                            </w:pPr>
                            <w:bookmarkStart w:id="241" w:name="_Ref106132104"/>
                            <w:r w:rsidRPr="00435DE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25</w:t>
                            </w:r>
                            <w:r w:rsidR="00D862CB">
                              <w:rPr>
                                <w:lang w:val="en-US"/>
                              </w:rPr>
                              <w:fldChar w:fldCharType="end"/>
                            </w:r>
                            <w:bookmarkEnd w:id="241"/>
                            <w:r w:rsidR="00435DEC" w:rsidRPr="00435DEC">
                              <w:rPr>
                                <w:lang w:val="en-US"/>
                              </w:rPr>
                              <w:t xml:space="preserve">. AIC score for increasing </w:t>
                            </w:r>
                            <w:r w:rsidR="00435DEC">
                              <w:rPr>
                                <w:lang w:val="en-US"/>
                              </w:rPr>
                              <w:t>model complexity</w:t>
                            </w:r>
                            <w:r w:rsidR="003E6DB0">
                              <w:rPr>
                                <w:lang w:val="en-US"/>
                              </w:rPr>
                              <w:t>.</w:t>
                            </w:r>
                            <w:r w:rsidR="00EA31D9">
                              <w:rPr>
                                <w:lang w:val="en-US"/>
                              </w:rPr>
                              <w:t xml:space="preserve"> The first and second explanatory variables were always dose and dose squared.</w:t>
                            </w:r>
                            <w:r w:rsidR="003E6DB0">
                              <w:rPr>
                                <w:lang w:val="en-US"/>
                              </w:rPr>
                              <w:t xml:space="preserve"> </w:t>
                            </w:r>
                            <w:r w:rsidR="005500CB">
                              <w:rPr>
                                <w:lang w:val="en-US"/>
                              </w:rPr>
                              <w:t>The plot compares</w:t>
                            </w:r>
                            <w:r w:rsidR="000D071A">
                              <w:rPr>
                                <w:lang w:val="en-US"/>
                              </w:rPr>
                              <w:t xml:space="preserve"> adding</w:t>
                            </w:r>
                            <w:r w:rsidR="005500CB">
                              <w:rPr>
                                <w:lang w:val="en-US"/>
                              </w:rPr>
                              <w:t xml:space="preserve"> peak distance </w:t>
                            </w:r>
                            <w:r w:rsidR="000D071A">
                              <w:rPr>
                                <w:lang w:val="en-US"/>
                              </w:rPr>
                              <w:t>or</w:t>
                            </w:r>
                            <w:r w:rsidR="005500CB">
                              <w:rPr>
                                <w:lang w:val="en-US"/>
                              </w:rPr>
                              <w:t xml:space="preserve"> PAR </w:t>
                            </w:r>
                            <w:r w:rsidR="000D071A">
                              <w:rPr>
                                <w:lang w:val="en-US"/>
                              </w:rPr>
                              <w:t xml:space="preserve">as </w:t>
                            </w:r>
                            <w:r w:rsidR="007E5CEB">
                              <w:rPr>
                                <w:lang w:val="en-US"/>
                              </w:rPr>
                              <w:t>the third explanatory variable</w:t>
                            </w:r>
                            <w:r w:rsidR="002640C4">
                              <w:rPr>
                                <w:lang w:val="en-US"/>
                              </w:rPr>
                              <w:t xml:space="preserve"> to predict SC </w:t>
                            </w:r>
                            <w:r w:rsidR="00104D1B">
                              <w:rPr>
                                <w:lang w:val="en-US"/>
                              </w:rPr>
                              <w:t>in the Poisson regression</w:t>
                            </w:r>
                            <w:r w:rsidR="007E5CEB">
                              <w:rPr>
                                <w:lang w:val="en-US"/>
                              </w:rPr>
                              <w:t xml:space="preserve">. </w:t>
                            </w:r>
                            <w:r w:rsidR="00111911">
                              <w:rPr>
                                <w:lang w:val="en-US"/>
                              </w:rPr>
                              <w:t xml:space="preserve">When four variables were added to the </w:t>
                            </w:r>
                            <w:r w:rsidR="002640C4">
                              <w:rPr>
                                <w:lang w:val="en-US"/>
                              </w:rPr>
                              <w:t>model,</w:t>
                            </w:r>
                            <w:r w:rsidR="00B62348">
                              <w:rPr>
                                <w:lang w:val="en-US"/>
                              </w:rPr>
                              <w:t xml:space="preserve"> we had both peak distance and </w:t>
                            </w:r>
                            <w:r w:rsidR="00104D1B">
                              <w:rPr>
                                <w:lang w:val="en-US"/>
                              </w:rPr>
                              <w:t>PAR,</w:t>
                            </w:r>
                            <w:r w:rsidR="00B62348">
                              <w:rPr>
                                <w:lang w:val="en-US"/>
                              </w:rPr>
                              <w:t xml:space="preserve"> and the score was therefore equal.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D0612" id="Text Box 195" o:spid="_x0000_s1071" type="#_x0000_t202" style="position:absolute;margin-left:75.15pt;margin-top:18.7pt;width:126.35pt;height:.05pt;z-index:-251425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pEGwIAAEAEAAAOAAAAZHJzL2Uyb0RvYy54bWysU8Fu2zAMvQ/YPwi6L066NBiM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" stroked="f">
                <v:textbox style="mso-fit-shape-to-text:t" inset="0,0,0,0">
                  <w:txbxContent>
                    <w:p w14:paraId="09F25084" w14:textId="4BDFDB03" w:rsidR="00E72A47" w:rsidRPr="00435DEC" w:rsidRDefault="00E72A47" w:rsidP="00435DEC">
                      <w:pPr>
                        <w:pStyle w:val="Caption"/>
                        <w:rPr>
                          <w:noProof/>
                          <w:sz w:val="24"/>
                          <w:lang w:val="en-US"/>
                        </w:rPr>
                      </w:pPr>
                      <w:bookmarkStart w:id="242" w:name="_Ref106132104"/>
                      <w:r w:rsidRPr="00435DEC">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25</w:t>
                      </w:r>
                      <w:r w:rsidR="00D862CB">
                        <w:rPr>
                          <w:lang w:val="en-US"/>
                        </w:rPr>
                        <w:fldChar w:fldCharType="end"/>
                      </w:r>
                      <w:bookmarkEnd w:id="242"/>
                      <w:r w:rsidR="00435DEC" w:rsidRPr="00435DEC">
                        <w:rPr>
                          <w:lang w:val="en-US"/>
                        </w:rPr>
                        <w:t xml:space="preserve">. AIC score for increasing </w:t>
                      </w:r>
                      <w:r w:rsidR="00435DEC">
                        <w:rPr>
                          <w:lang w:val="en-US"/>
                        </w:rPr>
                        <w:t>model complexity</w:t>
                      </w:r>
                      <w:r w:rsidR="003E6DB0">
                        <w:rPr>
                          <w:lang w:val="en-US"/>
                        </w:rPr>
                        <w:t>.</w:t>
                      </w:r>
                      <w:r w:rsidR="00EA31D9">
                        <w:rPr>
                          <w:lang w:val="en-US"/>
                        </w:rPr>
                        <w:t xml:space="preserve"> The first and second explanatory variables were always dose and dose squared.</w:t>
                      </w:r>
                      <w:r w:rsidR="003E6DB0">
                        <w:rPr>
                          <w:lang w:val="en-US"/>
                        </w:rPr>
                        <w:t xml:space="preserve"> </w:t>
                      </w:r>
                      <w:r w:rsidR="005500CB">
                        <w:rPr>
                          <w:lang w:val="en-US"/>
                        </w:rPr>
                        <w:t>The plot compares</w:t>
                      </w:r>
                      <w:r w:rsidR="000D071A">
                        <w:rPr>
                          <w:lang w:val="en-US"/>
                        </w:rPr>
                        <w:t xml:space="preserve"> adding</w:t>
                      </w:r>
                      <w:r w:rsidR="005500CB">
                        <w:rPr>
                          <w:lang w:val="en-US"/>
                        </w:rPr>
                        <w:t xml:space="preserve"> peak distance </w:t>
                      </w:r>
                      <w:r w:rsidR="000D071A">
                        <w:rPr>
                          <w:lang w:val="en-US"/>
                        </w:rPr>
                        <w:t>or</w:t>
                      </w:r>
                      <w:r w:rsidR="005500CB">
                        <w:rPr>
                          <w:lang w:val="en-US"/>
                        </w:rPr>
                        <w:t xml:space="preserve"> PAR </w:t>
                      </w:r>
                      <w:r w:rsidR="000D071A">
                        <w:rPr>
                          <w:lang w:val="en-US"/>
                        </w:rPr>
                        <w:t xml:space="preserve">as </w:t>
                      </w:r>
                      <w:r w:rsidR="007E5CEB">
                        <w:rPr>
                          <w:lang w:val="en-US"/>
                        </w:rPr>
                        <w:t>the third explanatory variable</w:t>
                      </w:r>
                      <w:r w:rsidR="002640C4">
                        <w:rPr>
                          <w:lang w:val="en-US"/>
                        </w:rPr>
                        <w:t xml:space="preserve"> to predict SC </w:t>
                      </w:r>
                      <w:r w:rsidR="00104D1B">
                        <w:rPr>
                          <w:lang w:val="en-US"/>
                        </w:rPr>
                        <w:t>in the Poisson regression</w:t>
                      </w:r>
                      <w:r w:rsidR="007E5CEB">
                        <w:rPr>
                          <w:lang w:val="en-US"/>
                        </w:rPr>
                        <w:t xml:space="preserve">. </w:t>
                      </w:r>
                      <w:r w:rsidR="00111911">
                        <w:rPr>
                          <w:lang w:val="en-US"/>
                        </w:rPr>
                        <w:t xml:space="preserve">When four variables were added to the </w:t>
                      </w:r>
                      <w:r w:rsidR="002640C4">
                        <w:rPr>
                          <w:lang w:val="en-US"/>
                        </w:rPr>
                        <w:t>model,</w:t>
                      </w:r>
                      <w:r w:rsidR="00B62348">
                        <w:rPr>
                          <w:lang w:val="en-US"/>
                        </w:rPr>
                        <w:t xml:space="preserve"> we had both peak distance and </w:t>
                      </w:r>
                      <w:r w:rsidR="00104D1B">
                        <w:rPr>
                          <w:lang w:val="en-US"/>
                        </w:rPr>
                        <w:t>PAR,</w:t>
                      </w:r>
                      <w:r w:rsidR="00B62348">
                        <w:rPr>
                          <w:lang w:val="en-US"/>
                        </w:rPr>
                        <w:t xml:space="preserve"> and the score was therefore equal. </w:t>
                      </w:r>
                    </w:p>
                  </w:txbxContent>
                </v:textbox>
                <w10:wrap type="tight" anchorx="margin"/>
              </v:shape>
            </w:pict>
          </mc:Fallback>
        </mc:AlternateContent>
      </w:r>
    </w:p>
    <w:p w14:paraId="4F30818B" w14:textId="565E0617" w:rsidR="000458B5" w:rsidRPr="002C5469" w:rsidRDefault="000458B5" w:rsidP="004B7F9A">
      <w:pPr>
        <w:pStyle w:val="Caption"/>
        <w:rPr>
          <w:lang w:val="en-US"/>
        </w:rPr>
      </w:pPr>
    </w:p>
    <w:p w14:paraId="31C18A62" w14:textId="18F02D1D" w:rsidR="008435B1" w:rsidRPr="008435B1" w:rsidRDefault="008435B1" w:rsidP="008435B1">
      <w:pPr>
        <w:rPr>
          <w:lang w:val="en-US"/>
        </w:rPr>
      </w:pPr>
    </w:p>
    <w:p w14:paraId="33761D27" w14:textId="1A1BB818" w:rsidR="000458B5" w:rsidRDefault="000458B5" w:rsidP="004D7B5D">
      <w:pPr>
        <w:spacing w:after="160" w:line="360" w:lineRule="auto"/>
        <w:rPr>
          <w:lang w:val="en-US"/>
        </w:rPr>
      </w:pPr>
    </w:p>
    <w:p w14:paraId="1E937B02" w14:textId="77777777" w:rsidR="00961A5E" w:rsidRDefault="00961A5E" w:rsidP="004D7B5D">
      <w:pPr>
        <w:spacing w:after="160" w:line="360" w:lineRule="auto"/>
        <w:rPr>
          <w:lang w:val="en-US"/>
        </w:rPr>
      </w:pPr>
    </w:p>
    <w:p w14:paraId="1EBD2893" w14:textId="2780EDBE" w:rsidR="003F43ED" w:rsidRDefault="004460B6" w:rsidP="004D7B5D">
      <w:pPr>
        <w:spacing w:after="160" w:line="360" w:lineRule="auto"/>
        <w:rPr>
          <w:lang w:val="en-US"/>
        </w:rPr>
      </w:pPr>
      <w:r>
        <w:rPr>
          <w:lang w:val="en-US"/>
        </w:rPr>
        <w:t xml:space="preserve">MSE was </w:t>
      </w:r>
      <w:r w:rsidR="00B240F6">
        <w:rPr>
          <w:lang w:val="en-US"/>
        </w:rPr>
        <w:t xml:space="preserve">found </w:t>
      </w:r>
      <w:r w:rsidR="00E92053">
        <w:rPr>
          <w:lang w:val="en-US"/>
        </w:rPr>
        <w:t>comparing the</w:t>
      </w:r>
      <w:r w:rsidR="002304CA">
        <w:rPr>
          <w:lang w:val="en-US"/>
        </w:rPr>
        <w:t xml:space="preserve"> raw</w:t>
      </w:r>
      <w:r w:rsidR="00E92053">
        <w:rPr>
          <w:lang w:val="en-US"/>
        </w:rPr>
        <w:t xml:space="preserve"> observed and predicted data from </w:t>
      </w:r>
      <w:r w:rsidR="00E92053">
        <w:rPr>
          <w:lang w:val="en-US"/>
        </w:rPr>
        <w:fldChar w:fldCharType="begin"/>
      </w:r>
      <w:r w:rsidR="00E92053">
        <w:rPr>
          <w:lang w:val="en-US"/>
        </w:rPr>
        <w:instrText xml:space="preserve"> REF _Ref106113941 \h </w:instrText>
      </w:r>
      <w:r w:rsidR="00E92053">
        <w:rPr>
          <w:lang w:val="en-US"/>
        </w:rPr>
      </w:r>
      <w:r w:rsidR="00E92053">
        <w:rPr>
          <w:lang w:val="en-US"/>
        </w:rPr>
        <w:fldChar w:fldCharType="separate"/>
      </w:r>
      <w:r w:rsidR="00E92053" w:rsidRPr="00257D31">
        <w:rPr>
          <w:lang w:val="en-US"/>
        </w:rPr>
        <w:t xml:space="preserve">Figure </w:t>
      </w:r>
      <w:r w:rsidR="00E92053">
        <w:rPr>
          <w:noProof/>
          <w:lang w:val="en-US"/>
        </w:rPr>
        <w:t>3</w:t>
      </w:r>
      <w:r w:rsidR="00E92053">
        <w:rPr>
          <w:lang w:val="en-US"/>
        </w:rPr>
        <w:noBreakHyphen/>
      </w:r>
      <w:r w:rsidR="00E92053">
        <w:rPr>
          <w:noProof/>
          <w:lang w:val="en-US"/>
        </w:rPr>
        <w:t>22</w:t>
      </w:r>
      <w:r w:rsidR="00E92053">
        <w:rPr>
          <w:lang w:val="en-US"/>
        </w:rPr>
        <w:fldChar w:fldCharType="end"/>
      </w:r>
      <w:r w:rsidR="00383338">
        <w:rPr>
          <w:lang w:val="en-US"/>
        </w:rPr>
        <w:t xml:space="preserve"> for individual irradiation configurations</w:t>
      </w:r>
      <w:r w:rsidR="00874390">
        <w:rPr>
          <w:lang w:val="en-US"/>
        </w:rPr>
        <w:t>.</w:t>
      </w:r>
      <w:r w:rsidR="00C61470">
        <w:rPr>
          <w:lang w:val="en-US"/>
        </w:rPr>
        <w:t xml:space="preserve"> </w:t>
      </w:r>
      <w:r w:rsidR="005011EA">
        <w:rPr>
          <w:lang w:val="en-US"/>
        </w:rPr>
        <w:t xml:space="preserve">An ANOVA test was performed between the </w:t>
      </w:r>
      <w:r w:rsidR="00072999">
        <w:rPr>
          <w:lang w:val="en-US"/>
        </w:rPr>
        <w:t xml:space="preserve">different groups. This showed that there was a significant difference between </w:t>
      </w:r>
      <w:r w:rsidR="006B450D">
        <w:rPr>
          <w:lang w:val="en-US"/>
        </w:rPr>
        <w:t>the squared errors of OPEN</w:t>
      </w:r>
      <w:r w:rsidR="007C4792">
        <w:rPr>
          <w:lang w:val="en-US"/>
        </w:rPr>
        <w:t xml:space="preserve"> and GRID dots (p-value</w:t>
      </w:r>
      <m:oMath>
        <m:r>
          <w:rPr>
            <w:rFonts w:ascii="Cambria Math" w:hAnsi="Cambria Math"/>
            <w:lang w:val="en-US"/>
          </w:rPr>
          <m:t xml:space="preserve"> ≈2⋅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oMath>
      <w:r w:rsidR="007C4792">
        <w:rPr>
          <w:lang w:val="en-US"/>
        </w:rPr>
        <w:t>) and between striped and dotted GRID</w:t>
      </w:r>
      <w:r w:rsidR="00F27D3B">
        <w:rPr>
          <w:lang w:val="en-US"/>
        </w:rPr>
        <w:t xml:space="preserve"> (p-value</w:t>
      </w:r>
      <m:oMath>
        <m:r>
          <w:rPr>
            <w:rFonts w:ascii="Cambria Math" w:hAnsi="Cambria Math"/>
            <w:lang w:val="en-US"/>
          </w:rPr>
          <m:t xml:space="preserve"> ≈ 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oMath>
      <w:r w:rsidR="00F27D3B">
        <w:rPr>
          <w:lang w:val="en-US"/>
        </w:rPr>
        <w:t>)</w:t>
      </w:r>
      <w:r w:rsidR="00E40BD0">
        <w:rPr>
          <w:lang w:val="en-US"/>
        </w:rPr>
        <w:t xml:space="preserve">, but no significant difference between OPEN and striped GRID (p-value </w:t>
      </w:r>
      <m:oMath>
        <m:r>
          <w:rPr>
            <w:rFonts w:ascii="Cambria Math" w:hAnsi="Cambria Math"/>
            <w:lang w:val="en-US"/>
          </w:rPr>
          <m:t>≈0.23</m:t>
        </m:r>
      </m:oMath>
      <w:r w:rsidR="00E40BD0">
        <w:rPr>
          <w:lang w:val="en-US"/>
        </w:rPr>
        <w:t>)</w:t>
      </w:r>
      <w:r w:rsidR="007C4792">
        <w:rPr>
          <w:lang w:val="en-US"/>
        </w:rPr>
        <w:t>.</w:t>
      </w:r>
      <w:r w:rsidR="005011EA">
        <w:rPr>
          <w:lang w:val="en-US"/>
        </w:rPr>
        <w:t xml:space="preserve"> </w:t>
      </w:r>
      <w:r w:rsidR="00874390">
        <w:rPr>
          <w:lang w:val="en-US"/>
        </w:rPr>
        <w:t>W</w:t>
      </w:r>
      <w:r w:rsidR="00C61470">
        <w:rPr>
          <w:lang w:val="en-US"/>
        </w:rPr>
        <w:t>e were also interested in comparing the MSE of the train and test data.</w:t>
      </w:r>
      <w:r w:rsidR="001D59DA">
        <w:rPr>
          <w:lang w:val="en-US"/>
        </w:rPr>
        <w:t xml:space="preserve"> </w:t>
      </w:r>
      <w:proofErr w:type="gramStart"/>
      <w:r w:rsidR="001D59DA">
        <w:rPr>
          <w:lang w:val="en-US"/>
        </w:rPr>
        <w:t>Both</w:t>
      </w:r>
      <w:r w:rsidR="00C61470">
        <w:rPr>
          <w:lang w:val="en-US"/>
        </w:rPr>
        <w:t xml:space="preserve"> </w:t>
      </w:r>
      <w:r w:rsidR="00AA6A11">
        <w:rPr>
          <w:lang w:val="en-US"/>
        </w:rPr>
        <w:t>MSE</w:t>
      </w:r>
      <w:proofErr w:type="gramEnd"/>
      <w:r w:rsidR="001C6968">
        <w:rPr>
          <w:lang w:val="en-US"/>
        </w:rPr>
        <w:t xml:space="preserve"> comparisons can be found in </w:t>
      </w:r>
      <w:r w:rsidR="001C6968">
        <w:rPr>
          <w:lang w:val="en-US"/>
        </w:rPr>
        <w:fldChar w:fldCharType="begin"/>
      </w:r>
      <w:r w:rsidR="001C6968">
        <w:rPr>
          <w:lang w:val="en-US"/>
        </w:rPr>
        <w:instrText xml:space="preserve"> REF _Ref105433453 \h </w:instrText>
      </w:r>
      <w:r w:rsidR="001C6968">
        <w:rPr>
          <w:lang w:val="en-US"/>
        </w:rPr>
      </w:r>
      <w:r w:rsidR="001C6968">
        <w:rPr>
          <w:lang w:val="en-US"/>
        </w:rPr>
        <w:fldChar w:fldCharType="separate"/>
      </w:r>
      <w:r w:rsidR="001C6968" w:rsidRPr="00E72A47">
        <w:rPr>
          <w:lang w:val="en-US"/>
        </w:rPr>
        <w:t xml:space="preserve">Figure </w:t>
      </w:r>
      <w:r w:rsidR="001C6968">
        <w:rPr>
          <w:noProof/>
          <w:lang w:val="en-US"/>
        </w:rPr>
        <w:t>3</w:t>
      </w:r>
      <w:r w:rsidR="001C6968">
        <w:rPr>
          <w:lang w:val="en-US"/>
        </w:rPr>
        <w:noBreakHyphen/>
      </w:r>
      <w:r w:rsidR="001C6968">
        <w:rPr>
          <w:noProof/>
          <w:lang w:val="en-US"/>
        </w:rPr>
        <w:t>26</w:t>
      </w:r>
      <w:r w:rsidR="001C6968">
        <w:rPr>
          <w:lang w:val="en-US"/>
        </w:rPr>
        <w:fldChar w:fldCharType="end"/>
      </w:r>
      <w:r w:rsidR="00AA6A11">
        <w:rPr>
          <w:lang w:val="en-US"/>
        </w:rPr>
        <w:t>. All irradiation configurations yielded similar MSE</w:t>
      </w:r>
      <w:r w:rsidR="009634C7">
        <w:rPr>
          <w:lang w:val="en-US"/>
        </w:rPr>
        <w:t xml:space="preserve"> values, </w:t>
      </w:r>
      <w:r w:rsidR="006E6958">
        <w:rPr>
          <w:lang w:val="en-US"/>
        </w:rPr>
        <w:t xml:space="preserve">with GRID dots and Control being slightly higher. </w:t>
      </w:r>
      <w:r w:rsidR="00362ABE">
        <w:rPr>
          <w:lang w:val="en-US"/>
        </w:rPr>
        <w:t xml:space="preserve">The difference between train and test </w:t>
      </w:r>
      <w:r w:rsidR="00DF2EF4">
        <w:rPr>
          <w:lang w:val="en-US"/>
        </w:rPr>
        <w:t>was negligible.</w:t>
      </w:r>
      <w:r w:rsidR="00207271">
        <w:rPr>
          <w:lang w:val="en-US"/>
        </w:rPr>
        <w:t xml:space="preserve"> </w:t>
      </w:r>
    </w:p>
    <w:p w14:paraId="7D4C4E08" w14:textId="0A4F3B11" w:rsidR="00C44E86" w:rsidRDefault="00C44E86" w:rsidP="004D7B5D">
      <w:pPr>
        <w:spacing w:after="160" w:line="360" w:lineRule="auto"/>
        <w:rPr>
          <w:noProof/>
          <w:lang w:val="en-US"/>
        </w:rPr>
      </w:pPr>
    </w:p>
    <w:p w14:paraId="6FDB307D" w14:textId="1C1F19C3" w:rsidR="00C44E86" w:rsidRDefault="00C44E86" w:rsidP="004D7B5D">
      <w:pPr>
        <w:spacing w:after="160" w:line="360" w:lineRule="auto"/>
        <w:rPr>
          <w:noProof/>
          <w:lang w:val="en-US"/>
        </w:rPr>
      </w:pPr>
    </w:p>
    <w:p w14:paraId="213534F0" w14:textId="2C63FE75" w:rsidR="00C44E86" w:rsidRDefault="00C44E86" w:rsidP="004D7B5D">
      <w:pPr>
        <w:spacing w:after="160" w:line="360" w:lineRule="auto"/>
        <w:rPr>
          <w:noProof/>
          <w:lang w:val="en-US"/>
        </w:rPr>
      </w:pPr>
    </w:p>
    <w:p w14:paraId="5FDD0C04" w14:textId="2E0EAA10" w:rsidR="00C44E86" w:rsidRDefault="00961A5E" w:rsidP="004D7B5D">
      <w:pPr>
        <w:spacing w:after="160" w:line="360" w:lineRule="auto"/>
        <w:rPr>
          <w:noProof/>
          <w:lang w:val="en-US"/>
        </w:rPr>
      </w:pPr>
      <w:r>
        <w:rPr>
          <w:noProof/>
        </w:rPr>
        <mc:AlternateContent>
          <mc:Choice Requires="wps">
            <w:drawing>
              <wp:anchor distT="0" distB="0" distL="114300" distR="114300" simplePos="0" relativeHeight="251888640" behindDoc="1" locked="0" layoutInCell="1" allowOverlap="1" wp14:anchorId="21C5A81A" wp14:editId="75CC18A9">
                <wp:simplePos x="0" y="0"/>
                <wp:positionH relativeFrom="margin">
                  <wp:posOffset>183921</wp:posOffset>
                </wp:positionH>
                <wp:positionV relativeFrom="paragraph">
                  <wp:posOffset>3622337</wp:posOffset>
                </wp:positionV>
                <wp:extent cx="5943600" cy="635"/>
                <wp:effectExtent l="0" t="0" r="0" b="0"/>
                <wp:wrapTight wrapText="bothSides">
                  <wp:wrapPolygon edited="0">
                    <wp:start x="0" y="0"/>
                    <wp:lineTo x="0" y="20052"/>
                    <wp:lineTo x="21531" y="20052"/>
                    <wp:lineTo x="21531"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0F990C" w14:textId="6EC353A3" w:rsidR="00514E4F" w:rsidRPr="00E72A47" w:rsidRDefault="00514E4F" w:rsidP="00514E4F">
                            <w:pPr>
                              <w:pStyle w:val="Caption"/>
                              <w:rPr>
                                <w:noProof/>
                                <w:lang w:val="en-US"/>
                              </w:rPr>
                            </w:pPr>
                            <w:bookmarkStart w:id="243" w:name="_Ref105433453"/>
                            <w:r w:rsidRPr="00E72A4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26</w:t>
                            </w:r>
                            <w:r w:rsidR="00D862CB">
                              <w:rPr>
                                <w:lang w:val="en-US"/>
                              </w:rPr>
                              <w:fldChar w:fldCharType="end"/>
                            </w:r>
                            <w:bookmarkEnd w:id="243"/>
                            <w:r w:rsidRPr="00E72A47">
                              <w:rPr>
                                <w:lang w:val="en-US"/>
                              </w:rPr>
                              <w:t xml:space="preserve">. </w:t>
                            </w:r>
                            <w:r>
                              <w:rPr>
                                <w:lang w:val="en-US"/>
                              </w:rPr>
                              <w:t>Prediction performance of test data measuring MSE (</w:t>
                            </w:r>
                            <w:r w:rsidR="00494887">
                              <w:rPr>
                                <w:lang w:val="en-US"/>
                              </w:rPr>
                              <w:t>left</w:t>
                            </w:r>
                            <w:r>
                              <w:rPr>
                                <w:lang w:val="en-US"/>
                              </w:rPr>
                              <w:t>)</w:t>
                            </w:r>
                            <w:r w:rsidR="002E44F2">
                              <w:rPr>
                                <w:lang w:val="en-US"/>
                              </w:rPr>
                              <w:t xml:space="preserve"> and comparing train and test (right)</w:t>
                            </w:r>
                            <w:r w:rsidRPr="00390981">
                              <w:rPr>
                                <w:lang w:val="en-US"/>
                              </w:rPr>
                              <w:t xml:space="preserve"> for all i</w:t>
                            </w:r>
                            <w:r>
                              <w:rPr>
                                <w:lang w:val="en-US"/>
                              </w:rPr>
                              <w:t>rradiation configurations for</w:t>
                            </w:r>
                            <w:r w:rsidR="00484233">
                              <w:rPr>
                                <w:lang w:val="en-US"/>
                              </w:rPr>
                              <w:t xml:space="preserve"> the</w:t>
                            </w:r>
                            <w:r>
                              <w:rPr>
                                <w:lang w:val="en-US"/>
                              </w:rPr>
                              <w:t xml:space="preserve"> optimal quadrat size of 1 x 1 mm</w:t>
                            </w:r>
                            <w:r>
                              <w:rPr>
                                <w:vertAlign w:val="superscript"/>
                                <w:lang w:val="en-US"/>
                              </w:rPr>
                              <w:t>2</w:t>
                            </w:r>
                            <w:r>
                              <w:rPr>
                                <w:lang w:val="en-US"/>
                              </w:rPr>
                              <w:t xml:space="preserve"> </w:t>
                            </w:r>
                            <w:r w:rsidR="00484233">
                              <w:rPr>
                                <w:lang w:val="en-US"/>
                              </w:rPr>
                              <w:t>with dose, dose squared and peak distance as explanatory variables</w:t>
                            </w:r>
                            <w:r>
                              <w:rPr>
                                <w:lang w:val="en-US"/>
                              </w:rPr>
                              <w:t xml:space="preserve"> </w:t>
                            </w:r>
                            <w:r w:rsidR="00463B89">
                              <w:rPr>
                                <w:lang w:val="en-US"/>
                              </w:rPr>
                              <w:t>3</w:t>
                            </w:r>
                            <w:r>
                              <w:rPr>
                                <w:lang w:val="en-US"/>
                              </w:rPr>
                              <w:t xml:space="preserve"> regressors.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5A81A" id="Text Box 194" o:spid="_x0000_s1072" type="#_x0000_t202" style="position:absolute;margin-left:14.5pt;margin-top:285.2pt;width:468pt;height:.05pt;z-index:-25142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" stroked="f">
                <v:textbox style="mso-fit-shape-to-text:t" inset="0,0,0,0">
                  <w:txbxContent>
                    <w:p w14:paraId="6C0F990C" w14:textId="6EC353A3" w:rsidR="00514E4F" w:rsidRPr="00E72A47" w:rsidRDefault="00514E4F" w:rsidP="00514E4F">
                      <w:pPr>
                        <w:pStyle w:val="Caption"/>
                        <w:rPr>
                          <w:noProof/>
                          <w:lang w:val="en-US"/>
                        </w:rPr>
                      </w:pPr>
                      <w:bookmarkStart w:id="244" w:name="_Ref105433453"/>
                      <w:r w:rsidRPr="00E72A47">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3</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26</w:t>
                      </w:r>
                      <w:r w:rsidR="00D862CB">
                        <w:rPr>
                          <w:lang w:val="en-US"/>
                        </w:rPr>
                        <w:fldChar w:fldCharType="end"/>
                      </w:r>
                      <w:bookmarkEnd w:id="244"/>
                      <w:r w:rsidRPr="00E72A47">
                        <w:rPr>
                          <w:lang w:val="en-US"/>
                        </w:rPr>
                        <w:t xml:space="preserve">. </w:t>
                      </w:r>
                      <w:r>
                        <w:rPr>
                          <w:lang w:val="en-US"/>
                        </w:rPr>
                        <w:t>Prediction performance of test data measuring MSE (</w:t>
                      </w:r>
                      <w:r w:rsidR="00494887">
                        <w:rPr>
                          <w:lang w:val="en-US"/>
                        </w:rPr>
                        <w:t>left</w:t>
                      </w:r>
                      <w:r>
                        <w:rPr>
                          <w:lang w:val="en-US"/>
                        </w:rPr>
                        <w:t>)</w:t>
                      </w:r>
                      <w:r w:rsidR="002E44F2">
                        <w:rPr>
                          <w:lang w:val="en-US"/>
                        </w:rPr>
                        <w:t xml:space="preserve"> and comparing train and test (right)</w:t>
                      </w:r>
                      <w:r w:rsidRPr="00390981">
                        <w:rPr>
                          <w:lang w:val="en-US"/>
                        </w:rPr>
                        <w:t xml:space="preserve"> for all i</w:t>
                      </w:r>
                      <w:r>
                        <w:rPr>
                          <w:lang w:val="en-US"/>
                        </w:rPr>
                        <w:t>rradiation configurations for</w:t>
                      </w:r>
                      <w:r w:rsidR="00484233">
                        <w:rPr>
                          <w:lang w:val="en-US"/>
                        </w:rPr>
                        <w:t xml:space="preserve"> the</w:t>
                      </w:r>
                      <w:r>
                        <w:rPr>
                          <w:lang w:val="en-US"/>
                        </w:rPr>
                        <w:t xml:space="preserve"> optimal quadrat size of 1 x 1 mm</w:t>
                      </w:r>
                      <w:r>
                        <w:rPr>
                          <w:vertAlign w:val="superscript"/>
                          <w:lang w:val="en-US"/>
                        </w:rPr>
                        <w:t>2</w:t>
                      </w:r>
                      <w:r>
                        <w:rPr>
                          <w:lang w:val="en-US"/>
                        </w:rPr>
                        <w:t xml:space="preserve"> </w:t>
                      </w:r>
                      <w:r w:rsidR="00484233">
                        <w:rPr>
                          <w:lang w:val="en-US"/>
                        </w:rPr>
                        <w:t>with dose, dose squared and peak distance as explanatory variables</w:t>
                      </w:r>
                      <w:r>
                        <w:rPr>
                          <w:lang w:val="en-US"/>
                        </w:rPr>
                        <w:t xml:space="preserve"> </w:t>
                      </w:r>
                      <w:r w:rsidR="00463B89">
                        <w:rPr>
                          <w:lang w:val="en-US"/>
                        </w:rPr>
                        <w:t>3</w:t>
                      </w:r>
                      <w:r>
                        <w:rPr>
                          <w:lang w:val="en-US"/>
                        </w:rPr>
                        <w:t xml:space="preserve"> regressors.</w:t>
                      </w:r>
                    </w:p>
                  </w:txbxContent>
                </v:textbox>
                <w10:wrap type="tight" anchorx="margin"/>
              </v:shape>
            </w:pict>
          </mc:Fallback>
        </mc:AlternateContent>
      </w:r>
      <w:r>
        <w:rPr>
          <w:noProof/>
          <w:lang w:val="en-US"/>
        </w:rPr>
        <w:drawing>
          <wp:anchor distT="0" distB="0" distL="114300" distR="114300" simplePos="0" relativeHeight="251886592" behindDoc="1" locked="0" layoutInCell="1" allowOverlap="1" wp14:anchorId="2B77A44C" wp14:editId="10F3958C">
            <wp:simplePos x="0" y="0"/>
            <wp:positionH relativeFrom="margin">
              <wp:posOffset>-325431</wp:posOffset>
            </wp:positionH>
            <wp:positionV relativeFrom="paragraph">
              <wp:posOffset>1027</wp:posOffset>
            </wp:positionV>
            <wp:extent cx="6809105" cy="3491865"/>
            <wp:effectExtent l="0" t="0" r="0" b="0"/>
            <wp:wrapTight wrapText="bothSides">
              <wp:wrapPolygon edited="0">
                <wp:start x="0" y="0"/>
                <wp:lineTo x="0" y="21447"/>
                <wp:lineTo x="21513" y="21447"/>
                <wp:lineTo x="2151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98" cstate="print">
                      <a:extLst>
                        <a:ext uri="{28A0092B-C50C-407E-A947-70E740481C1C}">
                          <a14:useLocalDpi xmlns:a14="http://schemas.microsoft.com/office/drawing/2010/main" val="0"/>
                        </a:ext>
                      </a:extLst>
                    </a:blip>
                    <a:srcRect l="1330" r="1200"/>
                    <a:stretch/>
                  </pic:blipFill>
                  <pic:spPr bwMode="auto">
                    <a:xfrm>
                      <a:off x="0" y="0"/>
                      <a:ext cx="6809105" cy="349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C38A9" w14:textId="08DA397B" w:rsidR="00C44E86" w:rsidRDefault="00C44E86" w:rsidP="004D7B5D">
      <w:pPr>
        <w:spacing w:after="160" w:line="360" w:lineRule="auto"/>
        <w:rPr>
          <w:noProof/>
          <w:lang w:val="en-US"/>
        </w:rPr>
      </w:pPr>
    </w:p>
    <w:p w14:paraId="39B6D0C0" w14:textId="46CAD591" w:rsidR="00C44E86" w:rsidRDefault="00C44E86" w:rsidP="004D7B5D">
      <w:pPr>
        <w:spacing w:after="160" w:line="360" w:lineRule="auto"/>
        <w:rPr>
          <w:noProof/>
          <w:lang w:val="en-US"/>
        </w:rPr>
      </w:pPr>
    </w:p>
    <w:p w14:paraId="78253D3C" w14:textId="5646B61E" w:rsidR="00C44E86" w:rsidRDefault="00C44E86" w:rsidP="004D7B5D">
      <w:pPr>
        <w:spacing w:after="160" w:line="360" w:lineRule="auto"/>
        <w:rPr>
          <w:lang w:val="en-US"/>
        </w:rPr>
      </w:pPr>
    </w:p>
    <w:p w14:paraId="09019F69" w14:textId="3A1993E8" w:rsidR="00C44E86" w:rsidRDefault="00C44E86" w:rsidP="004D7B5D">
      <w:pPr>
        <w:spacing w:after="160" w:line="360" w:lineRule="auto"/>
        <w:rPr>
          <w:lang w:val="en-US"/>
        </w:rPr>
      </w:pPr>
    </w:p>
    <w:p w14:paraId="63290955" w14:textId="344AB779" w:rsidR="008435B1" w:rsidRDefault="008435B1" w:rsidP="004D7B5D">
      <w:pPr>
        <w:spacing w:after="160" w:line="360" w:lineRule="auto"/>
        <w:rPr>
          <w:lang w:val="en-US"/>
        </w:rPr>
      </w:pPr>
    </w:p>
    <w:p w14:paraId="230CD489" w14:textId="2AE1A89F" w:rsidR="008435B1" w:rsidRDefault="008435B1" w:rsidP="004D7B5D">
      <w:pPr>
        <w:spacing w:after="160" w:line="360" w:lineRule="auto"/>
        <w:rPr>
          <w:lang w:val="en-US"/>
        </w:rPr>
      </w:pPr>
    </w:p>
    <w:p w14:paraId="1260D8F2" w14:textId="3A8A5619" w:rsidR="008435B1" w:rsidRDefault="008435B1" w:rsidP="004D7B5D">
      <w:pPr>
        <w:spacing w:after="160" w:line="360" w:lineRule="auto"/>
        <w:rPr>
          <w:lang w:val="en-US"/>
        </w:rPr>
      </w:pPr>
    </w:p>
    <w:p w14:paraId="55A6C5C9" w14:textId="559805EE" w:rsidR="008435B1" w:rsidRDefault="008435B1" w:rsidP="004D7B5D">
      <w:pPr>
        <w:spacing w:after="160" w:line="360" w:lineRule="auto"/>
        <w:rPr>
          <w:lang w:val="en-US"/>
        </w:rPr>
      </w:pPr>
    </w:p>
    <w:p w14:paraId="19FE9E7C" w14:textId="33050A07" w:rsidR="008435B1" w:rsidRDefault="008435B1" w:rsidP="004D7B5D">
      <w:pPr>
        <w:spacing w:after="160" w:line="360" w:lineRule="auto"/>
        <w:rPr>
          <w:lang w:val="en-US"/>
        </w:rPr>
      </w:pPr>
    </w:p>
    <w:p w14:paraId="125F7227" w14:textId="2F87D752" w:rsidR="00C44E86" w:rsidRDefault="00C44E86" w:rsidP="004D7B5D">
      <w:pPr>
        <w:spacing w:after="160" w:line="360" w:lineRule="auto"/>
        <w:rPr>
          <w:lang w:val="en-US"/>
        </w:rPr>
      </w:pPr>
    </w:p>
    <w:p w14:paraId="738B1BF7" w14:textId="75C53C81" w:rsidR="006106F9" w:rsidRPr="00375534" w:rsidRDefault="003056F9" w:rsidP="00375534">
      <w:pPr>
        <w:pStyle w:val="Heading1"/>
        <w:spacing w:line="360" w:lineRule="auto"/>
        <w:rPr>
          <w:rFonts w:eastAsiaTheme="minorEastAsia"/>
          <w:lang w:val="en-US"/>
        </w:rPr>
      </w:pPr>
      <w:bookmarkStart w:id="245" w:name="_Toc106449132"/>
      <w:r>
        <w:rPr>
          <w:rFonts w:eastAsiaTheme="minorEastAsia"/>
          <w:lang w:val="en-US"/>
        </w:rPr>
        <w:t>Discussion</w:t>
      </w:r>
      <w:bookmarkEnd w:id="245"/>
    </w:p>
    <w:p w14:paraId="7B6631F4" w14:textId="39712FF0" w:rsidR="006106F9" w:rsidRDefault="006106F9" w:rsidP="004D7B5D">
      <w:pPr>
        <w:pStyle w:val="Heading2"/>
        <w:spacing w:line="360" w:lineRule="auto"/>
        <w:rPr>
          <w:lang w:val="en-US"/>
        </w:rPr>
      </w:pPr>
      <w:bookmarkStart w:id="246" w:name="_Toc106449133"/>
      <w:r>
        <w:rPr>
          <w:lang w:val="en-US"/>
        </w:rPr>
        <w:t>X-ray Dosimetry</w:t>
      </w:r>
      <w:bookmarkEnd w:id="246"/>
    </w:p>
    <w:p w14:paraId="02D77D22" w14:textId="10284C4A" w:rsidR="006106F9" w:rsidRPr="00D24F7B" w:rsidRDefault="0006451C" w:rsidP="004D7B5D">
      <w:pPr>
        <w:spacing w:after="160" w:line="360" w:lineRule="auto"/>
        <w:rPr>
          <w:rFonts w:eastAsiaTheme="minorEastAsia"/>
          <w:lang w:val="en-US"/>
        </w:rPr>
      </w:pPr>
      <w:r>
        <w:rPr>
          <w:lang w:val="en-US"/>
        </w:rPr>
        <w:t xml:space="preserve">The first calibration resulted in a mean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oMath>
      <w:r w:rsidR="00A9676D">
        <w:rPr>
          <w:rFonts w:eastAsiaTheme="minorEastAsia"/>
          <w:lang w:val="en-US"/>
        </w:rPr>
        <w:t xml:space="preserve">of </w:t>
      </w:r>
      <m:oMath>
        <m:r>
          <w:rPr>
            <w:rFonts w:ascii="Cambria Math" w:eastAsiaTheme="minorEastAsia" w:hAnsi="Cambria Math"/>
            <w:lang w:val="en-US"/>
          </w:rPr>
          <m:t>0.9976±0.0001</m:t>
        </m:r>
      </m:oMath>
      <w:r w:rsidR="00C27620">
        <w:rPr>
          <w:rFonts w:eastAsiaTheme="minorEastAsia"/>
          <w:lang w:val="en-US"/>
        </w:rPr>
        <w:t xml:space="preserve">, proving a </w:t>
      </w:r>
      <w:r w:rsidR="00102087">
        <w:rPr>
          <w:rFonts w:eastAsiaTheme="minorEastAsia"/>
          <w:lang w:val="en-US"/>
        </w:rPr>
        <w:t>strong linear relationship between exposure time and low doses</w:t>
      </w:r>
      <w:r w:rsidR="000F75DE">
        <w:rPr>
          <w:rFonts w:eastAsiaTheme="minorEastAsia"/>
          <w:lang w:val="en-US"/>
        </w:rPr>
        <w:t>.</w:t>
      </w:r>
      <w:r w:rsidR="001543D4">
        <w:rPr>
          <w:rFonts w:eastAsiaTheme="minorEastAsia"/>
          <w:lang w:val="en-US"/>
        </w:rPr>
        <w:t xml:space="preserve"> </w:t>
      </w:r>
      <w:r w:rsidR="005D5EC7">
        <w:rPr>
          <w:rFonts w:eastAsiaTheme="minorEastAsia"/>
          <w:lang w:val="en-US"/>
        </w:rPr>
        <w:t>The</w:t>
      </w:r>
      <w:r w:rsidR="00903525">
        <w:rPr>
          <w:rFonts w:eastAsiaTheme="minorEastAsia"/>
          <w:lang w:val="en-US"/>
        </w:rPr>
        <w:t xml:space="preserve"> </w:t>
      </w:r>
      <w:r w:rsidR="00867CEE">
        <w:rPr>
          <w:rFonts w:eastAsiaTheme="minorEastAsia"/>
          <w:lang w:val="en-US"/>
        </w:rPr>
        <w:t xml:space="preserve">ramp-up time of </w:t>
      </w:r>
      <w:r w:rsidR="00E24508">
        <w:rPr>
          <w:rFonts w:eastAsiaTheme="minorEastAsia"/>
          <w:lang w:val="en-US"/>
        </w:rPr>
        <w:t>2.9s</w:t>
      </w:r>
      <w:r w:rsidR="00903525">
        <w:rPr>
          <w:rFonts w:eastAsiaTheme="minorEastAsia"/>
          <w:lang w:val="en-US"/>
        </w:rPr>
        <w:t xml:space="preserve"> </w:t>
      </w:r>
      <w:r w:rsidR="00E24508">
        <w:rPr>
          <w:rFonts w:eastAsiaTheme="minorEastAsia"/>
          <w:lang w:val="en-US"/>
        </w:rPr>
        <w:t>show</w:t>
      </w:r>
      <w:r w:rsidR="00B86EA8">
        <w:rPr>
          <w:rFonts w:eastAsiaTheme="minorEastAsia"/>
          <w:lang w:val="en-US"/>
        </w:rPr>
        <w:t>ed</w:t>
      </w:r>
      <w:r w:rsidR="003D659A">
        <w:rPr>
          <w:rFonts w:eastAsiaTheme="minorEastAsia"/>
          <w:lang w:val="en-US"/>
        </w:rPr>
        <w:t xml:space="preserve"> </w:t>
      </w:r>
      <w:r w:rsidR="005D5EC7">
        <w:rPr>
          <w:rFonts w:eastAsiaTheme="minorEastAsia"/>
          <w:lang w:val="en-US"/>
        </w:rPr>
        <w:t xml:space="preserve">that </w:t>
      </w:r>
      <w:r w:rsidR="003D659A">
        <w:rPr>
          <w:rFonts w:eastAsiaTheme="minorEastAsia"/>
          <w:lang w:val="en-US"/>
        </w:rPr>
        <w:t>the choice o</w:t>
      </w:r>
      <w:r w:rsidR="00F71A91">
        <w:rPr>
          <w:rFonts w:eastAsiaTheme="minorEastAsia"/>
          <w:lang w:val="en-US"/>
        </w:rPr>
        <w:t xml:space="preserve">f performing a linear regression was reasonable. </w:t>
      </w:r>
      <w:r w:rsidR="00A368C1">
        <w:rPr>
          <w:rFonts w:eastAsiaTheme="minorEastAsia"/>
          <w:lang w:val="en-US"/>
        </w:rPr>
        <w:t>U</w:t>
      </w:r>
      <w:r w:rsidR="006534F1">
        <w:rPr>
          <w:rFonts w:eastAsiaTheme="minorEastAsia"/>
          <w:lang w:val="en-US"/>
        </w:rPr>
        <w:t>pscaling the dose rate from the fit</w:t>
      </w:r>
      <w:r w:rsidR="00243A27">
        <w:rPr>
          <w:rFonts w:eastAsiaTheme="minorEastAsia"/>
          <w:lang w:val="en-US"/>
        </w:rPr>
        <w:t xml:space="preserve"> of Gy/s</w:t>
      </w:r>
      <w:r w:rsidR="006534F1">
        <w:rPr>
          <w:rFonts w:eastAsiaTheme="minorEastAsia"/>
          <w:lang w:val="en-US"/>
        </w:rPr>
        <w:t xml:space="preserve"> to </w:t>
      </w:r>
      <w:r w:rsidR="00243A27">
        <w:rPr>
          <w:rFonts w:eastAsiaTheme="minorEastAsia"/>
          <w:lang w:val="en-US"/>
        </w:rPr>
        <w:t xml:space="preserve">Gy/min </w:t>
      </w:r>
      <w:r w:rsidR="006534F1">
        <w:rPr>
          <w:rFonts w:eastAsiaTheme="minorEastAsia"/>
          <w:lang w:val="en-US"/>
        </w:rPr>
        <w:t xml:space="preserve">we got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=0.60±0.01 Gy/min</m:t>
        </m:r>
      </m:oMath>
      <w:r w:rsidR="006534F1">
        <w:rPr>
          <w:rFonts w:ascii="Cambria Math" w:eastAsiaTheme="minorEastAsia" w:hAnsi="Cambria Math"/>
          <w:i/>
          <w:lang w:val="en-US"/>
        </w:rPr>
        <w:t>.</w:t>
      </w:r>
      <w:r w:rsidR="006534F1">
        <w:rPr>
          <w:rFonts w:eastAsiaTheme="minorEastAsia"/>
          <w:lang w:val="en-US"/>
        </w:rPr>
        <w:t xml:space="preserve"> </w:t>
      </w:r>
      <w:r w:rsidR="00510BD1">
        <w:rPr>
          <w:rFonts w:eastAsiaTheme="minorEastAsia"/>
          <w:lang w:val="en-US"/>
        </w:rPr>
        <w:t>Comparing this with the d</w:t>
      </w:r>
      <w:r w:rsidR="001A4D19">
        <w:rPr>
          <w:rFonts w:eastAsiaTheme="minorEastAsia"/>
          <w:lang w:val="en-US"/>
        </w:rPr>
        <w:t>ose</w:t>
      </w:r>
      <w:r w:rsidR="00AB6207">
        <w:rPr>
          <w:rFonts w:eastAsiaTheme="minorEastAsia"/>
          <w:lang w:val="en-US"/>
        </w:rPr>
        <w:t xml:space="preserve"> </w:t>
      </w:r>
      <w:r w:rsidR="001A4D19">
        <w:rPr>
          <w:rFonts w:eastAsiaTheme="minorEastAsia"/>
          <w:lang w:val="en-US"/>
        </w:rPr>
        <w:t xml:space="preserve">rate obtained from 60 s measurements </w:t>
      </w:r>
      <w:r w:rsidR="00F740EB">
        <w:rPr>
          <w:rFonts w:eastAsiaTheme="minorEastAsia"/>
          <w:lang w:val="en-US"/>
        </w:rPr>
        <w:t>resulting in</w:t>
      </w:r>
      <w:r w:rsidR="00AB6207">
        <w:rPr>
          <w:rFonts w:eastAsiaTheme="minorEastAsia"/>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F740EB">
        <w:rPr>
          <w:rFonts w:eastAsiaTheme="minorEastAsia"/>
          <w:lang w:val="en-US"/>
        </w:rPr>
        <w:t xml:space="preserve">, </w:t>
      </w:r>
      <w:r w:rsidR="007B0FD2">
        <w:rPr>
          <w:rFonts w:eastAsiaTheme="minorEastAsia"/>
          <w:lang w:val="en-US"/>
        </w:rPr>
        <w:t>both dose rates were within one standard deviation</w:t>
      </w:r>
      <w:r w:rsidR="001657CE">
        <w:rPr>
          <w:rFonts w:eastAsiaTheme="minorEastAsia"/>
          <w:lang w:val="en-US"/>
        </w:rPr>
        <w:t xml:space="preserve">, </w:t>
      </w:r>
      <w:r w:rsidR="00BE243E">
        <w:rPr>
          <w:rFonts w:eastAsiaTheme="minorEastAsia"/>
          <w:lang w:val="en-US"/>
        </w:rPr>
        <w:t xml:space="preserve">indicating a </w:t>
      </w:r>
      <w:r w:rsidR="00566310">
        <w:rPr>
          <w:rFonts w:eastAsiaTheme="minorEastAsia"/>
          <w:lang w:val="en-US"/>
        </w:rPr>
        <w:t>stable</w:t>
      </w:r>
      <w:r w:rsidR="00225301">
        <w:rPr>
          <w:rFonts w:eastAsiaTheme="minorEastAsia"/>
          <w:lang w:val="en-US"/>
        </w:rPr>
        <w:t xml:space="preserve"> beam </w:t>
      </w:r>
      <w:r w:rsidR="00D24F7B">
        <w:rPr>
          <w:rFonts w:eastAsiaTheme="minorEastAsia"/>
          <w:lang w:val="en-US"/>
        </w:rPr>
        <w:t>over all exposure times used in this experiment.</w:t>
      </w:r>
      <w:r w:rsidR="00566310">
        <w:rPr>
          <w:rFonts w:eastAsiaTheme="minorEastAsia"/>
          <w:lang w:val="en-US"/>
        </w:rPr>
        <w:t xml:space="preserve"> </w:t>
      </w:r>
      <w:r w:rsidR="00EF442D">
        <w:rPr>
          <w:rFonts w:eastAsiaTheme="minorEastAsia"/>
          <w:lang w:val="en-US"/>
        </w:rPr>
        <w:t>The dose</w:t>
      </w:r>
      <w:r w:rsidR="001D5954">
        <w:rPr>
          <w:rFonts w:eastAsiaTheme="minorEastAsia"/>
          <w:lang w:val="en-US"/>
        </w:rPr>
        <w:t xml:space="preserve"> </w:t>
      </w:r>
      <w:r w:rsidR="00EF442D">
        <w:rPr>
          <w:rFonts w:eastAsiaTheme="minorEastAsia"/>
          <w:lang w:val="en-US"/>
        </w:rPr>
        <w:t>rate</w:t>
      </w:r>
      <w:r w:rsidR="001D5954">
        <w:rPr>
          <w:rFonts w:eastAsiaTheme="minorEastAsia"/>
          <w:lang w:val="en-US"/>
        </w:rPr>
        <w:t xml:space="preserve"> obtained from </w:t>
      </w:r>
      <w:r w:rsidR="00845730">
        <w:rPr>
          <w:rFonts w:eastAsiaTheme="minorEastAsia"/>
          <w:lang w:val="en-US"/>
        </w:rPr>
        <w:t>the</w:t>
      </w:r>
      <w:r w:rsidR="006E7F9B">
        <w:rPr>
          <w:rFonts w:eastAsiaTheme="minorEastAsia"/>
          <w:lang w:val="en-US"/>
        </w:rPr>
        <w:t xml:space="preserve"> 60 second measurements from the</w:t>
      </w:r>
      <w:r w:rsidR="00845730">
        <w:rPr>
          <w:rFonts w:eastAsiaTheme="minorEastAsia"/>
          <w:lang w:val="en-US"/>
        </w:rPr>
        <w:t xml:space="preserve"> second</w:t>
      </w:r>
      <w:r w:rsidR="001D5954">
        <w:rPr>
          <w:rFonts w:eastAsiaTheme="minorEastAsia"/>
          <w:lang w:val="en-US"/>
        </w:rPr>
        <w:t xml:space="preserve"> calibration </w:t>
      </w:r>
      <w:r w:rsidR="00845730">
        <w:rPr>
          <w:rFonts w:eastAsiaTheme="minorEastAsia"/>
          <w:lang w:val="en-US"/>
        </w:rPr>
        <w:t xml:space="preserve">was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2C03A9">
        <w:rPr>
          <w:rFonts w:ascii="Cambria Math" w:eastAsiaTheme="minorEastAsia" w:hAnsi="Cambria Math"/>
          <w:i/>
          <w:lang w:val="en-US"/>
        </w:rPr>
        <w:t xml:space="preserve"> </w:t>
      </w:r>
      <w:r w:rsidR="002C03A9" w:rsidRPr="002C03A9">
        <w:rPr>
          <w:rFonts w:ascii="Cambria Math" w:eastAsiaTheme="minorEastAsia" w:hAnsi="Cambria Math"/>
          <w:iCs/>
          <w:lang w:val="en-US"/>
        </w:rPr>
        <w:t>(13.10.21)</w:t>
      </w:r>
      <w:r w:rsidR="00E46D40">
        <w:rPr>
          <w:rFonts w:eastAsiaTheme="minorEastAsia"/>
          <w:lang w:val="en-US"/>
        </w:rPr>
        <w:t xml:space="preserve">, which </w:t>
      </w:r>
      <w:r w:rsidR="00D24F7B">
        <w:rPr>
          <w:rFonts w:eastAsiaTheme="minorEastAsia"/>
          <w:lang w:val="en-US"/>
        </w:rPr>
        <w:t>was also</w:t>
      </w:r>
      <w:r w:rsidR="00E46D40">
        <w:rPr>
          <w:rFonts w:eastAsiaTheme="minorEastAsia"/>
          <w:lang w:val="en-US"/>
        </w:rPr>
        <w:t xml:space="preserve"> within one standard error of the dose rate from the first</w:t>
      </w:r>
      <w:r w:rsidR="00190D9D">
        <w:rPr>
          <w:rFonts w:eastAsiaTheme="minorEastAsia"/>
          <w:lang w:val="en-US"/>
        </w:rPr>
        <w:t xml:space="preserve"> </w:t>
      </w:r>
      <w:r w:rsidR="00181B91">
        <w:rPr>
          <w:rFonts w:eastAsiaTheme="minorEastAsia"/>
          <w:lang w:val="en-US"/>
        </w:rPr>
        <w:t>calibration</w:t>
      </w:r>
      <w:r w:rsidR="00E46D40">
        <w:rPr>
          <w:rFonts w:eastAsiaTheme="minorEastAsia"/>
          <w:lang w:val="en-US"/>
        </w:rPr>
        <w:t xml:space="preserve">. </w:t>
      </w:r>
      <w:r w:rsidR="003E10D9">
        <w:rPr>
          <w:rFonts w:eastAsiaTheme="minorEastAsia"/>
          <w:lang w:val="en-US"/>
        </w:rPr>
        <w:t xml:space="preserve">This showed that the X-ray machine gave consistent results over the </w:t>
      </w:r>
      <w:r w:rsidR="00384FF9">
        <w:rPr>
          <w:rFonts w:eastAsiaTheme="minorEastAsia"/>
          <w:lang w:val="en-US"/>
        </w:rPr>
        <w:t>time</w:t>
      </w:r>
      <w:r w:rsidR="003E10D9">
        <w:rPr>
          <w:rFonts w:eastAsiaTheme="minorEastAsia"/>
          <w:lang w:val="en-US"/>
        </w:rPr>
        <w:t xml:space="preserve"> whe</w:t>
      </w:r>
      <w:r w:rsidR="00E4587A">
        <w:rPr>
          <w:rFonts w:eastAsiaTheme="minorEastAsia"/>
          <w:lang w:val="en-US"/>
        </w:rPr>
        <w:t>n</w:t>
      </w:r>
      <w:r w:rsidR="003E10D9">
        <w:rPr>
          <w:rFonts w:eastAsiaTheme="minorEastAsia"/>
          <w:lang w:val="en-US"/>
        </w:rPr>
        <w:t xml:space="preserve"> the </w:t>
      </w:r>
      <w:r w:rsidR="00CB751C">
        <w:rPr>
          <w:rFonts w:eastAsiaTheme="minorEastAsia"/>
          <w:lang w:val="en-US"/>
        </w:rPr>
        <w:t>calibrations were performed.</w:t>
      </w:r>
      <w:r w:rsidR="00384FF9">
        <w:rPr>
          <w:rFonts w:eastAsiaTheme="minorEastAsia"/>
          <w:lang w:val="en-US"/>
        </w:rPr>
        <w:t xml:space="preserve"> And that </w:t>
      </w:r>
      <w:r w:rsidR="007323C1">
        <w:rPr>
          <w:rFonts w:eastAsiaTheme="minorEastAsia"/>
          <w:lang w:val="en-US"/>
        </w:rPr>
        <w:t xml:space="preserve">the </w:t>
      </w:r>
      <w:r w:rsidR="003D26C0">
        <w:rPr>
          <w:rFonts w:eastAsiaTheme="minorEastAsia"/>
          <w:lang w:val="en-US"/>
        </w:rPr>
        <w:t xml:space="preserve">correction factors used when converting output in </w:t>
      </w:r>
      <m:oMath>
        <m:r>
          <w:rPr>
            <w:rFonts w:ascii="Cambria Math" w:eastAsiaTheme="minorEastAsia" w:hAnsi="Cambria Math"/>
            <w:lang w:val="en-US"/>
          </w:rPr>
          <m:t>nC</m:t>
        </m:r>
      </m:oMath>
      <w:r w:rsidR="003D26C0">
        <w:rPr>
          <w:rFonts w:eastAsiaTheme="minorEastAsia"/>
          <w:lang w:val="en-US"/>
        </w:rPr>
        <w:t xml:space="preserve"> to dose in </w:t>
      </w:r>
      <m:oMath>
        <m:r>
          <w:rPr>
            <w:rFonts w:ascii="Cambria Math" w:eastAsiaTheme="minorEastAsia" w:hAnsi="Cambria Math"/>
            <w:lang w:val="en-US"/>
          </w:rPr>
          <m:t>Gy</m:t>
        </m:r>
      </m:oMath>
      <w:r w:rsidR="003D26C0">
        <w:rPr>
          <w:rFonts w:eastAsiaTheme="minorEastAsia"/>
          <w:lang w:val="en-US"/>
        </w:rPr>
        <w:t xml:space="preserve"> </w:t>
      </w:r>
      <w:r w:rsidR="007C605D">
        <w:rPr>
          <w:rFonts w:eastAsiaTheme="minorEastAsia"/>
          <w:lang w:val="en-US"/>
        </w:rPr>
        <w:t xml:space="preserve">were </w:t>
      </w:r>
      <w:r w:rsidR="00E11F0A">
        <w:rPr>
          <w:rFonts w:eastAsiaTheme="minorEastAsia"/>
          <w:lang w:val="en-US"/>
        </w:rPr>
        <w:t>calculated and used correctly.</w:t>
      </w:r>
      <w:r w:rsidR="00757077">
        <w:rPr>
          <w:rFonts w:eastAsiaTheme="minorEastAsia"/>
          <w:lang w:val="en-US"/>
        </w:rPr>
        <w:t xml:space="preserve"> </w:t>
      </w:r>
    </w:p>
    <w:p w14:paraId="2ADAB3B5" w14:textId="72A84F69" w:rsidR="006106F9" w:rsidRDefault="006106F9" w:rsidP="004D7B5D">
      <w:pPr>
        <w:pStyle w:val="Heading2"/>
        <w:spacing w:line="360" w:lineRule="auto"/>
        <w:rPr>
          <w:lang w:val="en-US"/>
        </w:rPr>
      </w:pPr>
      <w:bookmarkStart w:id="247" w:name="_Toc106449134"/>
      <w:r>
        <w:rPr>
          <w:lang w:val="en-US"/>
        </w:rPr>
        <w:t>Gafchromic</w:t>
      </w:r>
      <w:r w:rsidR="00585A74">
        <w:rPr>
          <w:vertAlign w:val="superscript"/>
          <w:lang w:val="en-US"/>
        </w:rPr>
        <w:t>TM</w:t>
      </w:r>
      <w:r>
        <w:rPr>
          <w:lang w:val="en-US"/>
        </w:rPr>
        <w:t xml:space="preserve"> film dosimetry</w:t>
      </w:r>
      <w:bookmarkEnd w:id="247"/>
    </w:p>
    <w:p w14:paraId="355182B3" w14:textId="1A2CDF29" w:rsidR="00131E9A" w:rsidRDefault="00077057" w:rsidP="004D7B5D">
      <w:pPr>
        <w:spacing w:line="360" w:lineRule="auto"/>
        <w:rPr>
          <w:lang w:val="en-US"/>
        </w:rPr>
      </w:pPr>
      <w:r>
        <w:rPr>
          <w:lang w:val="en-US"/>
        </w:rPr>
        <w:t xml:space="preserve">Cutting the </w:t>
      </w:r>
      <w:r w:rsidR="005D27EA">
        <w:rPr>
          <w:lang w:val="en-US"/>
        </w:rPr>
        <w:t>EBT3</w:t>
      </w:r>
      <w:r>
        <w:rPr>
          <w:lang w:val="en-US"/>
        </w:rPr>
        <w:t xml:space="preserve"> films ourselves using a </w:t>
      </w:r>
      <w:r w:rsidR="00404507" w:rsidRPr="00404507">
        <w:rPr>
          <w:lang w:val="en-US"/>
        </w:rPr>
        <w:t>guillotine</w:t>
      </w:r>
      <w:r w:rsidR="00404507">
        <w:rPr>
          <w:lang w:val="en-US"/>
        </w:rPr>
        <w:t xml:space="preserve"> paper cutter was sufficient </w:t>
      </w:r>
      <w:r w:rsidR="003D7B2C">
        <w:rPr>
          <w:lang w:val="en-US"/>
        </w:rPr>
        <w:t>when</w:t>
      </w:r>
      <w:r w:rsidR="00404507">
        <w:rPr>
          <w:lang w:val="en-US"/>
        </w:rPr>
        <w:t xml:space="preserve"> the films were cut in rectangular shapes. </w:t>
      </w:r>
      <w:r w:rsidR="005D27EA">
        <w:rPr>
          <w:lang w:val="en-US"/>
        </w:rPr>
        <w:t xml:space="preserve">Once </w:t>
      </w:r>
      <w:r w:rsidR="0006531C">
        <w:rPr>
          <w:lang w:val="en-US"/>
        </w:rPr>
        <w:t>the films were</w:t>
      </w:r>
      <w:r w:rsidR="005D27EA">
        <w:rPr>
          <w:lang w:val="en-US"/>
        </w:rPr>
        <w:t xml:space="preserve"> cut to match the shape of the cell flask, it</w:t>
      </w:r>
      <w:r w:rsidR="0006531C">
        <w:rPr>
          <w:lang w:val="en-US"/>
        </w:rPr>
        <w:t xml:space="preserve"> resulted in</w:t>
      </w:r>
      <w:r w:rsidR="003D7B2C">
        <w:rPr>
          <w:lang w:val="en-US"/>
        </w:rPr>
        <w:t xml:space="preserve"> positional shifts of the films inside the cell flask</w:t>
      </w:r>
      <w:r w:rsidR="000041F5">
        <w:rPr>
          <w:lang w:val="en-US"/>
        </w:rPr>
        <w:t xml:space="preserve">, thereby </w:t>
      </w:r>
      <w:r w:rsidR="002B3AEB">
        <w:rPr>
          <w:lang w:val="en-US"/>
        </w:rPr>
        <w:t xml:space="preserve">shifting the grid pattern shown in the </w:t>
      </w:r>
      <w:r w:rsidR="00DF3A6D">
        <w:rPr>
          <w:lang w:val="en-US"/>
        </w:rPr>
        <w:t>film response</w:t>
      </w:r>
      <w:r w:rsidR="002B3AEB">
        <w:rPr>
          <w:lang w:val="en-US"/>
        </w:rPr>
        <w:t xml:space="preserve">. </w:t>
      </w:r>
      <w:r w:rsidR="00606EEE">
        <w:rPr>
          <w:lang w:val="en-US"/>
        </w:rPr>
        <w:t xml:space="preserve">For striped GRID </w:t>
      </w:r>
      <w:r w:rsidR="00252CC2">
        <w:rPr>
          <w:lang w:val="en-US"/>
        </w:rPr>
        <w:t xml:space="preserve">the consequences were not too severe </w:t>
      </w:r>
      <w:r w:rsidR="00212A30">
        <w:rPr>
          <w:lang w:val="en-US"/>
        </w:rPr>
        <w:t xml:space="preserve">because </w:t>
      </w:r>
      <w:r w:rsidR="008B305D">
        <w:rPr>
          <w:lang w:val="en-US"/>
        </w:rPr>
        <w:t xml:space="preserve">the </w:t>
      </w:r>
      <w:r w:rsidR="004A5ADD">
        <w:rPr>
          <w:lang w:val="en-US"/>
        </w:rPr>
        <w:t xml:space="preserve">stripes were </w:t>
      </w:r>
      <w:proofErr w:type="gramStart"/>
      <w:r w:rsidR="004A5ADD">
        <w:rPr>
          <w:lang w:val="en-US"/>
        </w:rPr>
        <w:t>continuous</w:t>
      </w:r>
      <w:proofErr w:type="gramEnd"/>
      <w:r w:rsidR="008A4BDD">
        <w:rPr>
          <w:lang w:val="en-US"/>
        </w:rPr>
        <w:t xml:space="preserve"> and the shift</w:t>
      </w:r>
      <w:r w:rsidR="004A5ADD">
        <w:rPr>
          <w:lang w:val="en-US"/>
        </w:rPr>
        <w:t xml:space="preserve"> </w:t>
      </w:r>
      <w:r w:rsidR="009655A6">
        <w:rPr>
          <w:lang w:val="en-US"/>
        </w:rPr>
        <w:t>only impact</w:t>
      </w:r>
      <w:r w:rsidR="007C5421">
        <w:rPr>
          <w:lang w:val="en-US"/>
        </w:rPr>
        <w:t>ed</w:t>
      </w:r>
      <w:r w:rsidR="009655A6">
        <w:rPr>
          <w:lang w:val="en-US"/>
        </w:rPr>
        <w:t xml:space="preserve"> a small part of the total peak area.</w:t>
      </w:r>
      <w:r w:rsidR="00DF3A6D">
        <w:rPr>
          <w:lang w:val="en-US"/>
        </w:rPr>
        <w:t xml:space="preserve"> </w:t>
      </w:r>
      <w:r w:rsidR="009655A6">
        <w:rPr>
          <w:lang w:val="en-US"/>
        </w:rPr>
        <w:t>B</w:t>
      </w:r>
      <w:r w:rsidR="00DF3A6D">
        <w:rPr>
          <w:lang w:val="en-US"/>
        </w:rPr>
        <w:t xml:space="preserve">ut for dotted GRID, </w:t>
      </w:r>
      <w:r w:rsidR="008A4BDD">
        <w:rPr>
          <w:lang w:val="en-US"/>
        </w:rPr>
        <w:t xml:space="preserve">with only one or two dots </w:t>
      </w:r>
      <w:r w:rsidR="00DD60E1">
        <w:rPr>
          <w:lang w:val="en-US"/>
        </w:rPr>
        <w:t>per</w:t>
      </w:r>
      <w:r w:rsidR="001836BB">
        <w:rPr>
          <w:lang w:val="en-US"/>
        </w:rPr>
        <w:t xml:space="preserve"> </w:t>
      </w:r>
      <w:r w:rsidR="00EE4B19">
        <w:rPr>
          <w:lang w:val="en-US"/>
        </w:rPr>
        <w:t>GRID</w:t>
      </w:r>
      <w:r w:rsidR="00DD60E1">
        <w:rPr>
          <w:lang w:val="en-US"/>
        </w:rPr>
        <w:t xml:space="preserve"> row (see </w:t>
      </w:r>
      <w:r w:rsidR="000833C4">
        <w:rPr>
          <w:lang w:val="en-US"/>
        </w:rPr>
        <w:fldChar w:fldCharType="begin"/>
      </w:r>
      <w:r w:rsidR="000833C4">
        <w:rPr>
          <w:lang w:val="en-US"/>
        </w:rPr>
        <w:instrText xml:space="preserve"> REF _Ref103779705 \h </w:instrText>
      </w:r>
      <w:r w:rsidR="004D7B5D">
        <w:rPr>
          <w:lang w:val="en-US"/>
        </w:rPr>
        <w:instrText xml:space="preserve"> \* MERGEFORMAT </w:instrText>
      </w:r>
      <w:r w:rsidR="000833C4">
        <w:rPr>
          <w:lang w:val="en-US"/>
        </w:rPr>
      </w:r>
      <w:r w:rsidR="000833C4">
        <w:rPr>
          <w:lang w:val="en-US"/>
        </w:rPr>
        <w:fldChar w:fldCharType="separate"/>
      </w:r>
      <w:r w:rsidR="00380EB7" w:rsidRPr="00525F1D">
        <w:rPr>
          <w:lang w:val="en-US"/>
        </w:rPr>
        <w:t xml:space="preserve">Figure </w:t>
      </w:r>
      <w:r w:rsidR="00380EB7">
        <w:rPr>
          <w:noProof/>
          <w:lang w:val="en-US"/>
        </w:rPr>
        <w:t>2</w:t>
      </w:r>
      <w:r w:rsidR="00380EB7">
        <w:rPr>
          <w:noProof/>
          <w:lang w:val="en-US"/>
        </w:rPr>
        <w:noBreakHyphen/>
        <w:t>7</w:t>
      </w:r>
      <w:r w:rsidR="000833C4">
        <w:rPr>
          <w:lang w:val="en-US"/>
        </w:rPr>
        <w:fldChar w:fldCharType="end"/>
      </w:r>
      <w:r w:rsidR="00DD60E1">
        <w:rPr>
          <w:lang w:val="en-US"/>
        </w:rPr>
        <w:t>)</w:t>
      </w:r>
      <w:r w:rsidR="004845C5">
        <w:rPr>
          <w:lang w:val="en-US"/>
        </w:rPr>
        <w:t xml:space="preserve">, the shifts caused some films to have a </w:t>
      </w:r>
      <w:r w:rsidR="000E765F">
        <w:rPr>
          <w:lang w:val="en-US"/>
        </w:rPr>
        <w:t>pattern</w:t>
      </w:r>
      <w:r w:rsidR="004845C5">
        <w:rPr>
          <w:lang w:val="en-US"/>
        </w:rPr>
        <w:t xml:space="preserve"> where </w:t>
      </w:r>
      <w:r w:rsidR="003118CE">
        <w:rPr>
          <w:lang w:val="en-US"/>
        </w:rPr>
        <w:t xml:space="preserve">part of </w:t>
      </w:r>
      <w:r w:rsidR="0021565F">
        <w:rPr>
          <w:lang w:val="en-US"/>
        </w:rPr>
        <w:t>the dots</w:t>
      </w:r>
      <w:r w:rsidR="00DA2021">
        <w:rPr>
          <w:lang w:val="en-US"/>
        </w:rPr>
        <w:t xml:space="preserve"> fell outside the film</w:t>
      </w:r>
      <w:r w:rsidR="002373DA">
        <w:rPr>
          <w:lang w:val="en-US"/>
        </w:rPr>
        <w:t>’</w:t>
      </w:r>
      <w:r w:rsidR="00DA2021">
        <w:rPr>
          <w:lang w:val="en-US"/>
        </w:rPr>
        <w:t>s edges</w:t>
      </w:r>
      <w:r w:rsidR="00583885">
        <w:rPr>
          <w:lang w:val="en-US"/>
        </w:rPr>
        <w:t>.</w:t>
      </w:r>
      <w:r w:rsidR="00E44ECD">
        <w:rPr>
          <w:lang w:val="en-US"/>
        </w:rPr>
        <w:t xml:space="preserve"> </w:t>
      </w:r>
      <w:r w:rsidR="00D9768C">
        <w:rPr>
          <w:lang w:val="en-US"/>
        </w:rPr>
        <w:t xml:space="preserve">A solution would be to </w:t>
      </w:r>
      <w:r w:rsidR="0009614E">
        <w:rPr>
          <w:lang w:val="en-US"/>
        </w:rPr>
        <w:t>order precut films or</w:t>
      </w:r>
      <w:r w:rsidR="009E51DD">
        <w:rPr>
          <w:lang w:val="en-US"/>
        </w:rPr>
        <w:t xml:space="preserve"> to</w:t>
      </w:r>
      <w:r w:rsidR="0009614E">
        <w:rPr>
          <w:lang w:val="en-US"/>
        </w:rPr>
        <w:t xml:space="preserve"> cut them</w:t>
      </w:r>
      <w:r w:rsidR="004A4A37">
        <w:rPr>
          <w:lang w:val="en-US"/>
        </w:rPr>
        <w:t xml:space="preserve"> </w:t>
      </w:r>
      <w:proofErr w:type="gramStart"/>
      <w:r w:rsidR="004A4A37">
        <w:rPr>
          <w:lang w:val="en-US"/>
        </w:rPr>
        <w:t>ourselves</w:t>
      </w:r>
      <w:proofErr w:type="gramEnd"/>
      <w:r w:rsidR="004A4A37">
        <w:rPr>
          <w:lang w:val="en-US"/>
        </w:rPr>
        <w:t xml:space="preserve"> using</w:t>
      </w:r>
      <w:r w:rsidR="0009614E">
        <w:rPr>
          <w:lang w:val="en-US"/>
        </w:rPr>
        <w:t xml:space="preserve"> a laser cutter. This would</w:t>
      </w:r>
      <w:r w:rsidR="00161346">
        <w:rPr>
          <w:lang w:val="en-US"/>
        </w:rPr>
        <w:t xml:space="preserve"> increase the similarity between the films</w:t>
      </w:r>
      <w:r w:rsidR="00446190">
        <w:rPr>
          <w:lang w:val="en-US"/>
        </w:rPr>
        <w:t xml:space="preserve">, making the films fit better inside the cell flasks, thereby reducing </w:t>
      </w:r>
      <w:r w:rsidR="00C42462">
        <w:rPr>
          <w:lang w:val="en-US"/>
        </w:rPr>
        <w:t xml:space="preserve">required </w:t>
      </w:r>
      <w:r w:rsidR="009E0B4C">
        <w:rPr>
          <w:lang w:val="en-US"/>
        </w:rPr>
        <w:t>transformation</w:t>
      </w:r>
      <w:r w:rsidR="006E32A0">
        <w:rPr>
          <w:lang w:val="en-US"/>
        </w:rPr>
        <w:t xml:space="preserve"> </w:t>
      </w:r>
      <w:r w:rsidR="00AC0994">
        <w:rPr>
          <w:lang w:val="en-US"/>
        </w:rPr>
        <w:t xml:space="preserve">to match </w:t>
      </w:r>
      <w:r w:rsidR="000E59A1">
        <w:rPr>
          <w:lang w:val="en-US"/>
        </w:rPr>
        <w:t>them.</w:t>
      </w:r>
      <w:r w:rsidR="00175319">
        <w:rPr>
          <w:lang w:val="en-US"/>
        </w:rPr>
        <w:t xml:space="preserve"> It woul</w:t>
      </w:r>
      <w:r w:rsidR="00DB1FA1">
        <w:rPr>
          <w:lang w:val="en-US"/>
        </w:rPr>
        <w:t xml:space="preserve">d center the </w:t>
      </w:r>
      <w:r w:rsidR="00EE4B19">
        <w:rPr>
          <w:lang w:val="en-US"/>
        </w:rPr>
        <w:t>GRID</w:t>
      </w:r>
      <w:r w:rsidR="00DE0353">
        <w:rPr>
          <w:lang w:val="en-US"/>
        </w:rPr>
        <w:t xml:space="preserve"> pattern, keeping it further away from the </w:t>
      </w:r>
      <w:r w:rsidR="0077404D">
        <w:rPr>
          <w:lang w:val="en-US"/>
        </w:rPr>
        <w:t xml:space="preserve">damaged </w:t>
      </w:r>
      <w:r w:rsidR="00DE0353">
        <w:rPr>
          <w:lang w:val="en-US"/>
        </w:rPr>
        <w:t>edges</w:t>
      </w:r>
      <w:r w:rsidR="00EF3532">
        <w:rPr>
          <w:lang w:val="en-US"/>
        </w:rPr>
        <w:t xml:space="preserve"> of the films</w:t>
      </w:r>
      <w:r w:rsidR="0077404D">
        <w:rPr>
          <w:lang w:val="en-US"/>
        </w:rPr>
        <w:t>, where</w:t>
      </w:r>
      <w:r w:rsidR="00DE0353">
        <w:rPr>
          <w:lang w:val="en-US"/>
        </w:rPr>
        <w:t xml:space="preserve"> dose measurements </w:t>
      </w:r>
      <w:r w:rsidR="00F302C2">
        <w:rPr>
          <w:lang w:val="en-US"/>
        </w:rPr>
        <w:t>were</w:t>
      </w:r>
      <w:r w:rsidR="00DE0353">
        <w:rPr>
          <w:lang w:val="en-US"/>
        </w:rPr>
        <w:t xml:space="preserve"> i</w:t>
      </w:r>
      <w:r w:rsidR="00131E9A">
        <w:rPr>
          <w:lang w:val="en-US"/>
        </w:rPr>
        <w:t xml:space="preserve">mprecise (see </w:t>
      </w:r>
      <w:r w:rsidR="00131E9A">
        <w:rPr>
          <w:lang w:val="en-US"/>
        </w:rPr>
        <w:fldChar w:fldCharType="begin"/>
      </w:r>
      <w:r w:rsidR="00131E9A">
        <w:rPr>
          <w:lang w:val="en-US"/>
        </w:rPr>
        <w:instrText xml:space="preserve"> REF _Ref102036524 \r \h </w:instrText>
      </w:r>
      <w:r w:rsidR="004D7B5D">
        <w:rPr>
          <w:lang w:val="en-US"/>
        </w:rPr>
        <w:instrText xml:space="preserve"> \* MERGEFORMAT </w:instrText>
      </w:r>
      <w:r w:rsidR="00131E9A">
        <w:rPr>
          <w:lang w:val="en-US"/>
        </w:rPr>
      </w:r>
      <w:r w:rsidR="00131E9A">
        <w:rPr>
          <w:lang w:val="en-US"/>
        </w:rPr>
        <w:fldChar w:fldCharType="separate"/>
      </w:r>
      <w:r w:rsidR="00380EB7">
        <w:rPr>
          <w:lang w:val="en-US"/>
        </w:rPr>
        <w:t>2.1.2.3</w:t>
      </w:r>
      <w:r w:rsidR="00131E9A">
        <w:rPr>
          <w:lang w:val="en-US"/>
        </w:rPr>
        <w:fldChar w:fldCharType="end"/>
      </w:r>
      <w:r w:rsidR="00131E9A">
        <w:rPr>
          <w:lang w:val="en-US"/>
        </w:rPr>
        <w:t>).</w:t>
      </w:r>
    </w:p>
    <w:p w14:paraId="7015EF5F" w14:textId="32061AA4" w:rsidR="00FC4A6D" w:rsidRPr="00E47A81" w:rsidRDefault="004A7949" w:rsidP="004D7B5D">
      <w:pPr>
        <w:spacing w:line="360" w:lineRule="auto"/>
        <w:rPr>
          <w:lang w:val="en-US"/>
        </w:rPr>
      </w:pPr>
      <w:r>
        <w:rPr>
          <w:lang w:val="en-US"/>
        </w:rPr>
        <w:lastRenderedPageBreak/>
        <w:t>F</w:t>
      </w:r>
      <w:r w:rsidR="00B536F8">
        <w:rPr>
          <w:lang w:val="en-US"/>
        </w:rPr>
        <w:t xml:space="preserve">or field sizes (area of radiation field at a specified SDD) </w:t>
      </w:r>
      <w:r w:rsidR="00871FB8">
        <w:rPr>
          <w:lang w:val="en-US"/>
        </w:rPr>
        <w:t>between</w:t>
      </w:r>
      <w:r w:rsidR="00B536F8">
        <w:rPr>
          <w:lang w:val="en-US"/>
        </w:rPr>
        <w:t xml:space="preserve"> 10 x 10</w:t>
      </w:r>
      <w:r w:rsidR="0075799E">
        <w:rPr>
          <w:lang w:val="en-US"/>
        </w:rPr>
        <w:t xml:space="preserve"> mm</w:t>
      </w:r>
      <w:r w:rsidR="0075799E">
        <w:rPr>
          <w:vertAlign w:val="superscript"/>
          <w:lang w:val="en-US"/>
        </w:rPr>
        <w:t>2</w:t>
      </w:r>
      <w:r w:rsidR="0075799E">
        <w:rPr>
          <w:lang w:val="en-US"/>
        </w:rPr>
        <w:t xml:space="preserve"> and 100 x 100</w:t>
      </w:r>
      <w:r w:rsidR="00B536F8">
        <w:rPr>
          <w:lang w:val="en-US"/>
        </w:rPr>
        <w:t xml:space="preserve"> mm</w:t>
      </w:r>
      <w:r w:rsidR="00B536F8">
        <w:rPr>
          <w:vertAlign w:val="superscript"/>
          <w:lang w:val="en-US"/>
        </w:rPr>
        <w:t>2</w:t>
      </w:r>
      <w:r w:rsidR="00871FB8">
        <w:rPr>
          <w:vertAlign w:val="superscript"/>
          <w:lang w:val="en-US"/>
        </w:rPr>
        <w:t xml:space="preserve"> </w:t>
      </w:r>
      <w:r>
        <w:rPr>
          <w:lang w:val="en-US"/>
        </w:rPr>
        <w:t xml:space="preserve">, </w:t>
      </w:r>
      <w:r w:rsidR="00B536F8">
        <w:rPr>
          <w:lang w:val="en-US"/>
        </w:rPr>
        <w:t>an ROI of 4 x 4 mm</w:t>
      </w:r>
      <w:r w:rsidR="00B536F8">
        <w:rPr>
          <w:vertAlign w:val="superscript"/>
          <w:lang w:val="en-US"/>
        </w:rPr>
        <w:t>2</w:t>
      </w:r>
      <w:r w:rsidR="00B536F8">
        <w:rPr>
          <w:lang w:val="en-US"/>
        </w:rPr>
        <w:t xml:space="preserve"> </w:t>
      </w:r>
      <w:r w:rsidR="00F453D1">
        <w:rPr>
          <w:lang w:val="en-US"/>
        </w:rPr>
        <w:t>was</w:t>
      </w:r>
      <w:r w:rsidR="00B536F8">
        <w:rPr>
          <w:lang w:val="en-US"/>
        </w:rPr>
        <w:t xml:space="preserve"> recommended </w:t>
      </w:r>
      <w:r w:rsidR="00B536F8">
        <w:rPr>
          <w:lang w:val="en-US"/>
        </w:rPr>
        <w:fldChar w:fldCharType="begin"/>
      </w:r>
      <w:r w:rsidR="00B536F8">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B536F8">
        <w:rPr>
          <w:lang w:val="en-US"/>
        </w:rPr>
        <w:fldChar w:fldCharType="separate"/>
      </w:r>
      <w:r w:rsidR="00B536F8" w:rsidRPr="00754691">
        <w:rPr>
          <w:rFonts w:cs="Times New Roman"/>
          <w:lang w:val="en-US"/>
        </w:rPr>
        <w:t>(Gholizadeh Sendani et al., 2018)</w:t>
      </w:r>
      <w:r w:rsidR="00B536F8">
        <w:rPr>
          <w:lang w:val="en-US"/>
        </w:rPr>
        <w:fldChar w:fldCharType="end"/>
      </w:r>
      <w:r w:rsidR="00B536F8">
        <w:rPr>
          <w:lang w:val="en-US"/>
        </w:rPr>
        <w:t xml:space="preserve">. </w:t>
      </w:r>
      <w:r w:rsidR="00AC36E3">
        <w:rPr>
          <w:lang w:val="en-US"/>
        </w:rPr>
        <w:t>W</w:t>
      </w:r>
      <w:r w:rsidR="00862087">
        <w:rPr>
          <w:lang w:val="en-US"/>
        </w:rPr>
        <w:t>e found that the optimal ROI size</w:t>
      </w:r>
      <w:r w:rsidR="00485C88">
        <w:rPr>
          <w:lang w:val="en-US"/>
        </w:rPr>
        <w:t xml:space="preserve"> for RED channel</w:t>
      </w:r>
      <w:r w:rsidR="00862087">
        <w:rPr>
          <w:lang w:val="en-US"/>
        </w:rPr>
        <w:t xml:space="preserve"> was 3 x 3 mm</w:t>
      </w:r>
      <w:r w:rsidR="00862087">
        <w:rPr>
          <w:vertAlign w:val="superscript"/>
          <w:lang w:val="en-US"/>
        </w:rPr>
        <w:t>2</w:t>
      </w:r>
      <w:r w:rsidR="0020005F">
        <w:rPr>
          <w:lang w:val="en-US"/>
        </w:rPr>
        <w:t xml:space="preserve">, resulting in lowest MSE when fitting equation </w:t>
      </w:r>
      <w:r w:rsidR="007A7592">
        <w:rPr>
          <w:lang w:val="en-US"/>
        </w:rPr>
        <w:fldChar w:fldCharType="begin"/>
      </w:r>
      <w:r w:rsidR="007A7592">
        <w:rPr>
          <w:lang w:val="en-US"/>
        </w:rPr>
        <w:instrText xml:space="preserve"> REF _Ref101268144 \h </w:instrText>
      </w:r>
      <w:r w:rsidR="004D7B5D">
        <w:rPr>
          <w:lang w:val="en-US"/>
        </w:rPr>
        <w:instrText xml:space="preserve"> \* MERGEFORMAT </w:instrText>
      </w:r>
      <w:r w:rsidR="007A7592">
        <w:rPr>
          <w:lang w:val="en-US"/>
        </w:rPr>
      </w:r>
      <w:r w:rsidR="007A7592">
        <w:rPr>
          <w:lang w:val="en-US"/>
        </w:rPr>
        <w:fldChar w:fldCharType="separate"/>
      </w:r>
      <w:r w:rsidR="00380EB7" w:rsidRPr="00380EB7">
        <w:rPr>
          <w:noProof/>
          <w:lang w:val="en-US"/>
        </w:rPr>
        <w:t>2</w:t>
      </w:r>
      <w:r w:rsidR="00380EB7" w:rsidRPr="00380EB7">
        <w:rPr>
          <w:noProof/>
          <w:lang w:val="en-US"/>
        </w:rPr>
        <w:noBreakHyphen/>
        <w:t>6</w:t>
      </w:r>
      <w:r w:rsidR="007A7592">
        <w:rPr>
          <w:lang w:val="en-US"/>
        </w:rPr>
        <w:fldChar w:fldCharType="end"/>
      </w:r>
      <w:r w:rsidR="007A7592">
        <w:rPr>
          <w:lang w:val="en-US"/>
        </w:rPr>
        <w:t>.</w:t>
      </w:r>
      <w:r w:rsidR="00AC36E3">
        <w:rPr>
          <w:lang w:val="en-US"/>
        </w:rPr>
        <w:t xml:space="preserve"> However,</w:t>
      </w:r>
      <w:r w:rsidR="007A7592">
        <w:rPr>
          <w:lang w:val="en-US"/>
        </w:rPr>
        <w:t xml:space="preserve"> </w:t>
      </w:r>
      <w:r w:rsidR="00AC36E3">
        <w:rPr>
          <w:lang w:val="en-US"/>
        </w:rPr>
        <w:t>c</w:t>
      </w:r>
      <w:r w:rsidR="00DB4C53">
        <w:rPr>
          <w:lang w:val="en-US"/>
        </w:rPr>
        <w:t xml:space="preserve">omparing the </w:t>
      </w:r>
      <w:r w:rsidR="00DF6F19">
        <w:rPr>
          <w:lang w:val="en-US"/>
        </w:rPr>
        <w:t>total MSE for 4 x 4 mm</w:t>
      </w:r>
      <w:r w:rsidR="00DF6F19">
        <w:rPr>
          <w:vertAlign w:val="superscript"/>
          <w:lang w:val="en-US"/>
        </w:rPr>
        <w:t>2</w:t>
      </w:r>
      <w:r w:rsidR="00DF6F19">
        <w:rPr>
          <w:lang w:val="en-US"/>
        </w:rPr>
        <w:t xml:space="preserve"> and 2 x 2 mm</w:t>
      </w:r>
      <w:r w:rsidR="00DF6F19">
        <w:rPr>
          <w:vertAlign w:val="superscript"/>
          <w:lang w:val="en-US"/>
        </w:rPr>
        <w:t>2</w:t>
      </w:r>
      <w:r w:rsidR="00DF6F19">
        <w:rPr>
          <w:lang w:val="en-US"/>
        </w:rPr>
        <w:t xml:space="preserve"> we s</w:t>
      </w:r>
      <w:r w:rsidR="001A7C25">
        <w:rPr>
          <w:lang w:val="en-US"/>
        </w:rPr>
        <w:t>aw</w:t>
      </w:r>
      <w:r w:rsidR="00DF6F19">
        <w:rPr>
          <w:lang w:val="en-US"/>
        </w:rPr>
        <w:t xml:space="preserve"> that the </w:t>
      </w:r>
      <w:r w:rsidR="00D174A6">
        <w:rPr>
          <w:lang w:val="en-US"/>
        </w:rPr>
        <w:t>RPD</w:t>
      </w:r>
      <w:r w:rsidR="00DF6F19">
        <w:rPr>
          <w:lang w:val="en-US"/>
        </w:rPr>
        <w:t xml:space="preserve"> </w:t>
      </w:r>
      <w:r w:rsidR="001D1405">
        <w:rPr>
          <w:lang w:val="en-US"/>
        </w:rPr>
        <w:t xml:space="preserve">was </w:t>
      </w:r>
      <w:r w:rsidR="00D01E8A">
        <w:rPr>
          <w:lang w:val="en-US"/>
        </w:rPr>
        <w:t xml:space="preserve">approximately 0.5% and 1%, respectively, which </w:t>
      </w:r>
      <w:r w:rsidR="00456BA4">
        <w:rPr>
          <w:lang w:val="en-US"/>
        </w:rPr>
        <w:t>was</w:t>
      </w:r>
      <w:r w:rsidR="00D01E8A">
        <w:rPr>
          <w:lang w:val="en-US"/>
        </w:rPr>
        <w:t xml:space="preserve"> low enough to </w:t>
      </w:r>
      <w:r w:rsidR="00F4231E">
        <w:rPr>
          <w:lang w:val="en-US"/>
        </w:rPr>
        <w:t xml:space="preserve">use </w:t>
      </w:r>
      <w:r w:rsidR="00312074">
        <w:rPr>
          <w:lang w:val="en-US"/>
        </w:rPr>
        <w:t>either one.</w:t>
      </w:r>
      <w:r w:rsidR="00B322D6">
        <w:rPr>
          <w:lang w:val="en-US"/>
        </w:rPr>
        <w:t xml:space="preserve"> </w:t>
      </w:r>
      <w:r w:rsidR="00AC36E3">
        <w:rPr>
          <w:lang w:val="en-US"/>
        </w:rPr>
        <w:t>In hindsight</w:t>
      </w:r>
      <w:r w:rsidR="00B211A4">
        <w:rPr>
          <w:lang w:val="en-US"/>
        </w:rPr>
        <w:t xml:space="preserve"> we figured it would have been better </w:t>
      </w:r>
      <w:r w:rsidR="001A748D">
        <w:rPr>
          <w:lang w:val="en-US"/>
        </w:rPr>
        <w:t xml:space="preserve">to use </w:t>
      </w:r>
      <w:r w:rsidR="00E47A81">
        <w:rPr>
          <w:lang w:val="en-US"/>
        </w:rPr>
        <w:t>4 x 4 mm</w:t>
      </w:r>
      <w:r w:rsidR="00E47A81">
        <w:rPr>
          <w:vertAlign w:val="superscript"/>
          <w:lang w:val="en-US"/>
        </w:rPr>
        <w:t>2</w:t>
      </w:r>
      <w:r w:rsidR="00E47A81">
        <w:rPr>
          <w:lang w:val="en-US"/>
        </w:rPr>
        <w:t xml:space="preserve"> to capture more of the variation within each film. </w:t>
      </w:r>
    </w:p>
    <w:p w14:paraId="0F39DC7A" w14:textId="48A80B42" w:rsidR="00B536F8" w:rsidRPr="00DF6F19" w:rsidRDefault="00FC4A6D" w:rsidP="004D7B5D">
      <w:pPr>
        <w:spacing w:line="360" w:lineRule="auto"/>
        <w:rPr>
          <w:lang w:val="en-US"/>
        </w:rPr>
      </w:pPr>
      <w:r>
        <w:rPr>
          <w:lang w:val="en-US"/>
        </w:rPr>
        <w:t xml:space="preserve">Choosing the right color channel had a bigger impact on the fit. </w:t>
      </w:r>
      <w:r w:rsidR="00F905B4">
        <w:rPr>
          <w:lang w:val="en-US"/>
        </w:rPr>
        <w:t xml:space="preserve">The sensitivity of the BLUE channel was much lower compared to </w:t>
      </w:r>
      <w:r w:rsidR="00A15B38">
        <w:rPr>
          <w:lang w:val="en-US"/>
        </w:rPr>
        <w:t>RED channel, as see</w:t>
      </w:r>
      <w:r w:rsidR="00EA09E0">
        <w:rPr>
          <w:lang w:val="en-US"/>
        </w:rPr>
        <w:t>n</w:t>
      </w:r>
      <w:r w:rsidR="00A15B38">
        <w:rPr>
          <w:lang w:val="en-US"/>
        </w:rPr>
        <w:t xml:space="preserve"> in</w:t>
      </w:r>
      <w:r w:rsidR="004A76B1">
        <w:rPr>
          <w:lang w:val="en-US"/>
        </w:rPr>
        <w:t xml:space="preserve"> </w:t>
      </w:r>
      <w:r w:rsidR="004A76B1">
        <w:rPr>
          <w:lang w:val="en-US"/>
        </w:rPr>
        <w:fldChar w:fldCharType="begin"/>
      </w:r>
      <w:r w:rsidR="004A76B1">
        <w:rPr>
          <w:lang w:val="en-US"/>
        </w:rPr>
        <w:instrText xml:space="preserve"> REF _Ref105590053 \h </w:instrText>
      </w:r>
      <w:r w:rsidR="004A76B1">
        <w:rPr>
          <w:lang w:val="en-US"/>
        </w:rPr>
      </w:r>
      <w:r w:rsidR="004A76B1">
        <w:rPr>
          <w:lang w:val="en-US"/>
        </w:rPr>
        <w:fldChar w:fldCharType="separate"/>
      </w:r>
      <w:r w:rsidR="004A76B1" w:rsidRPr="00874D5C">
        <w:rPr>
          <w:lang w:val="en-US"/>
        </w:rPr>
        <w:t xml:space="preserve">Figure </w:t>
      </w:r>
      <w:r w:rsidR="004A76B1">
        <w:rPr>
          <w:noProof/>
          <w:lang w:val="en-US"/>
        </w:rPr>
        <w:t>3</w:t>
      </w:r>
      <w:r w:rsidR="004A76B1">
        <w:rPr>
          <w:lang w:val="en-US"/>
        </w:rPr>
        <w:noBreakHyphen/>
      </w:r>
      <w:r w:rsidR="004A76B1">
        <w:rPr>
          <w:noProof/>
          <w:lang w:val="en-US"/>
        </w:rPr>
        <w:t>4</w:t>
      </w:r>
      <w:r w:rsidR="004A76B1">
        <w:rPr>
          <w:lang w:val="en-US"/>
        </w:rPr>
        <w:fldChar w:fldCharType="end"/>
      </w:r>
      <w:r w:rsidR="004A76B1">
        <w:rPr>
          <w:lang w:val="en-US"/>
        </w:rPr>
        <w:t xml:space="preserve"> and</w:t>
      </w:r>
      <w:r w:rsidR="00A15B38">
        <w:rPr>
          <w:lang w:val="en-US"/>
        </w:rPr>
        <w:t xml:space="preserve"> </w:t>
      </w:r>
      <w:r w:rsidR="00A15B38">
        <w:rPr>
          <w:lang w:val="en-US"/>
        </w:rPr>
        <w:fldChar w:fldCharType="begin"/>
      </w:r>
      <w:r w:rsidR="00A15B38">
        <w:rPr>
          <w:lang w:val="en-US"/>
        </w:rPr>
        <w:instrText xml:space="preserve"> REF _Ref103850430 \h </w:instrText>
      </w:r>
      <w:r w:rsidR="004D7B5D">
        <w:rPr>
          <w:lang w:val="en-US"/>
        </w:rPr>
        <w:instrText xml:space="preserve"> \* MERGEFORMAT </w:instrText>
      </w:r>
      <w:r w:rsidR="00A15B38">
        <w:rPr>
          <w:lang w:val="en-US"/>
        </w:rPr>
      </w:r>
      <w:r w:rsidR="00A15B38">
        <w:rPr>
          <w:lang w:val="en-US"/>
        </w:rPr>
        <w:fldChar w:fldCharType="separate"/>
      </w:r>
      <w:r w:rsidR="004A76B1">
        <w:rPr>
          <w:b/>
          <w:bCs/>
          <w:lang w:val="en-US"/>
        </w:rPr>
        <w:fldChar w:fldCharType="begin"/>
      </w:r>
      <w:r w:rsidR="004A76B1">
        <w:rPr>
          <w:lang w:val="en-US"/>
        </w:rPr>
        <w:instrText xml:space="preserve"> REF _Ref105590068 \h </w:instrText>
      </w:r>
      <w:r w:rsidR="004A76B1">
        <w:rPr>
          <w:b/>
          <w:bCs/>
          <w:lang w:val="en-US"/>
        </w:rPr>
      </w:r>
      <w:r w:rsidR="004A76B1">
        <w:rPr>
          <w:b/>
          <w:bCs/>
          <w:lang w:val="en-US"/>
        </w:rPr>
        <w:fldChar w:fldCharType="separate"/>
      </w:r>
      <w:r w:rsidR="004A76B1" w:rsidRPr="00DF4DBA">
        <w:rPr>
          <w:lang w:val="en-US"/>
        </w:rPr>
        <w:t xml:space="preserve">Figure </w:t>
      </w:r>
      <w:r w:rsidR="004A76B1">
        <w:rPr>
          <w:noProof/>
          <w:lang w:val="en-US"/>
        </w:rPr>
        <w:t>3</w:t>
      </w:r>
      <w:r w:rsidR="004A76B1">
        <w:rPr>
          <w:lang w:val="en-US"/>
        </w:rPr>
        <w:noBreakHyphen/>
      </w:r>
      <w:r w:rsidR="004A76B1">
        <w:rPr>
          <w:noProof/>
          <w:lang w:val="en-US"/>
        </w:rPr>
        <w:t>5</w:t>
      </w:r>
      <w:r w:rsidR="004A76B1">
        <w:rPr>
          <w:b/>
          <w:bCs/>
          <w:lang w:val="en-US"/>
        </w:rPr>
        <w:fldChar w:fldCharType="end"/>
      </w:r>
      <w:r w:rsidR="00380EB7">
        <w:rPr>
          <w:b/>
          <w:bCs/>
          <w:lang w:val="en-US"/>
        </w:rPr>
        <w:t>.</w:t>
      </w:r>
      <w:r w:rsidR="00A15B38">
        <w:rPr>
          <w:lang w:val="en-US"/>
        </w:rPr>
        <w:fldChar w:fldCharType="end"/>
      </w:r>
      <w:r w:rsidR="00294BE1">
        <w:rPr>
          <w:lang w:val="en-US"/>
        </w:rPr>
        <w:t xml:space="preserve"> </w:t>
      </w:r>
      <w:r w:rsidR="005C2120">
        <w:rPr>
          <w:lang w:val="en-US"/>
        </w:rPr>
        <w:t>I</w:t>
      </w:r>
      <w:r w:rsidR="00294BE1">
        <w:rPr>
          <w:lang w:val="en-US"/>
        </w:rPr>
        <w:t xml:space="preserve">n </w:t>
      </w:r>
      <w:r w:rsidR="003D55E4">
        <w:rPr>
          <w:lang w:val="en-US"/>
        </w:rPr>
        <w:fldChar w:fldCharType="begin"/>
      </w:r>
      <w:r w:rsidR="003D55E4">
        <w:rPr>
          <w:lang w:val="en-US"/>
        </w:rPr>
        <w:instrText xml:space="preserve"> REF _Ref106005542 \h </w:instrText>
      </w:r>
      <w:r w:rsidR="003D55E4">
        <w:rPr>
          <w:lang w:val="en-US"/>
        </w:rPr>
      </w:r>
      <w:r w:rsidR="003D55E4">
        <w:rPr>
          <w:lang w:val="en-US"/>
        </w:rPr>
        <w:fldChar w:fldCharType="separate"/>
      </w:r>
      <w:r w:rsidR="003D55E4" w:rsidRPr="0020658C">
        <w:rPr>
          <w:lang w:val="en-US"/>
        </w:rPr>
        <w:t xml:space="preserve">Figure </w:t>
      </w:r>
      <w:r w:rsidR="003D55E4" w:rsidRPr="0020658C">
        <w:rPr>
          <w:noProof/>
          <w:lang w:val="en-US"/>
        </w:rPr>
        <w:t>3</w:t>
      </w:r>
      <w:r w:rsidR="003D55E4" w:rsidRPr="0020658C">
        <w:rPr>
          <w:lang w:val="en-US"/>
        </w:rPr>
        <w:noBreakHyphen/>
      </w:r>
      <w:r w:rsidR="003D55E4" w:rsidRPr="0020658C">
        <w:rPr>
          <w:noProof/>
          <w:lang w:val="en-US"/>
        </w:rPr>
        <w:t>5</w:t>
      </w:r>
      <w:r w:rsidR="003D55E4">
        <w:rPr>
          <w:lang w:val="en-US"/>
        </w:rPr>
        <w:fldChar w:fldCharType="end"/>
      </w:r>
      <w:r w:rsidR="005C2120">
        <w:rPr>
          <w:lang w:val="en-US"/>
        </w:rPr>
        <w:t xml:space="preserve"> </w:t>
      </w:r>
      <w:r w:rsidR="00024B0B">
        <w:rPr>
          <w:lang w:val="en-US"/>
        </w:rPr>
        <w:t xml:space="preserve">we also observe </w:t>
      </w:r>
      <w:r w:rsidR="00530D93">
        <w:rPr>
          <w:lang w:val="en-US"/>
        </w:rPr>
        <w:t>that some of th</w:t>
      </w:r>
      <w:r w:rsidR="00EC062B">
        <w:rPr>
          <w:lang w:val="en-US"/>
        </w:rPr>
        <w:t>e</w:t>
      </w:r>
      <w:r w:rsidR="00530D93">
        <w:rPr>
          <w:lang w:val="en-US"/>
        </w:rPr>
        <w:t xml:space="preserve"> </w:t>
      </w:r>
      <w:r w:rsidR="00EC062B">
        <w:rPr>
          <w:lang w:val="en-US"/>
        </w:rPr>
        <w:t xml:space="preserve">films </w:t>
      </w:r>
      <w:r w:rsidR="00530D93">
        <w:rPr>
          <w:lang w:val="en-US"/>
        </w:rPr>
        <w:t xml:space="preserve">irradiated with </w:t>
      </w:r>
      <w:r w:rsidR="00731D39">
        <w:rPr>
          <w:lang w:val="en-US"/>
        </w:rPr>
        <w:t>low doses (0.1,0.2 and 0.5 Gy)</w:t>
      </w:r>
      <w:r w:rsidR="00D06F37">
        <w:rPr>
          <w:lang w:val="en-US"/>
        </w:rPr>
        <w:t xml:space="preserve"> </w:t>
      </w:r>
      <w:r w:rsidR="009D04F2">
        <w:rPr>
          <w:lang w:val="en-US"/>
        </w:rPr>
        <w:t>have</w:t>
      </w:r>
      <w:r w:rsidR="00E67B18">
        <w:rPr>
          <w:lang w:val="en-US"/>
        </w:rPr>
        <w:t xml:space="preserve"> 0 netOD. This means that the BLUE channel</w:t>
      </w:r>
      <w:r w:rsidR="009D04F2">
        <w:rPr>
          <w:lang w:val="en-US"/>
        </w:rPr>
        <w:t xml:space="preserve"> intensit</w:t>
      </w:r>
      <w:r w:rsidR="00E67B18">
        <w:rPr>
          <w:lang w:val="en-US"/>
        </w:rPr>
        <w:t>y was</w:t>
      </w:r>
      <w:r w:rsidR="009D04F2">
        <w:rPr>
          <w:lang w:val="en-US"/>
        </w:rPr>
        <w:t xml:space="preserve"> higher than the average control</w:t>
      </w:r>
      <w:r w:rsidR="00E67B18">
        <w:rPr>
          <w:lang w:val="en-US"/>
        </w:rPr>
        <w:t xml:space="preserve"> intensity</w:t>
      </w:r>
      <w:r w:rsidR="009D04F2">
        <w:rPr>
          <w:lang w:val="en-US"/>
        </w:rPr>
        <w:t xml:space="preserve"> (see </w:t>
      </w:r>
      <w:r w:rsidR="00AE30A0">
        <w:rPr>
          <w:lang w:val="en-US"/>
        </w:rPr>
        <w:fldChar w:fldCharType="begin"/>
      </w:r>
      <w:r w:rsidR="00AE30A0">
        <w:rPr>
          <w:lang w:val="en-US"/>
        </w:rPr>
        <w:instrText xml:space="preserve"> REF _Ref102036524 \r \h </w:instrText>
      </w:r>
      <w:r w:rsidR="004D7B5D">
        <w:rPr>
          <w:lang w:val="en-US"/>
        </w:rPr>
        <w:instrText xml:space="preserve"> \* MERGEFORMAT </w:instrText>
      </w:r>
      <w:r w:rsidR="00AE30A0">
        <w:rPr>
          <w:lang w:val="en-US"/>
        </w:rPr>
      </w:r>
      <w:r w:rsidR="00AE30A0">
        <w:rPr>
          <w:lang w:val="en-US"/>
        </w:rPr>
        <w:fldChar w:fldCharType="separate"/>
      </w:r>
      <w:r w:rsidR="00380EB7">
        <w:rPr>
          <w:lang w:val="en-US"/>
        </w:rPr>
        <w:t>2.1.2.3</w:t>
      </w:r>
      <w:r w:rsidR="00AE30A0">
        <w:rPr>
          <w:lang w:val="en-US"/>
        </w:rPr>
        <w:fldChar w:fldCharType="end"/>
      </w:r>
      <w:r w:rsidR="009D04F2">
        <w:rPr>
          <w:lang w:val="en-US"/>
        </w:rPr>
        <w:t>)</w:t>
      </w:r>
      <w:r w:rsidR="0040340C">
        <w:rPr>
          <w:lang w:val="en-US"/>
        </w:rPr>
        <w:t xml:space="preserve">, and the data </w:t>
      </w:r>
      <w:r w:rsidR="004666B5">
        <w:rPr>
          <w:lang w:val="en-US"/>
        </w:rPr>
        <w:t>was</w:t>
      </w:r>
      <w:r w:rsidR="0040340C">
        <w:rPr>
          <w:lang w:val="en-US"/>
        </w:rPr>
        <w:t xml:space="preserve"> not viable.</w:t>
      </w:r>
      <w:r w:rsidR="00E966A4">
        <w:rPr>
          <w:lang w:val="en-US"/>
        </w:rPr>
        <w:t xml:space="preserve"> </w:t>
      </w:r>
      <w:r w:rsidR="00272769">
        <w:rPr>
          <w:lang w:val="en-US"/>
        </w:rPr>
        <w:t>T</w:t>
      </w:r>
      <w:r w:rsidR="00460501">
        <w:rPr>
          <w:lang w:val="en-US"/>
        </w:rPr>
        <w:t>he data</w:t>
      </w:r>
      <w:r w:rsidR="006D29EB">
        <w:rPr>
          <w:lang w:val="en-US"/>
        </w:rPr>
        <w:t xml:space="preserve"> was also </w:t>
      </w:r>
      <w:r w:rsidR="00460501">
        <w:rPr>
          <w:lang w:val="en-US"/>
        </w:rPr>
        <w:t xml:space="preserve">split </w:t>
      </w:r>
      <w:r w:rsidR="006D29EB">
        <w:rPr>
          <w:lang w:val="en-US"/>
        </w:rPr>
        <w:t xml:space="preserve">into high and low </w:t>
      </w:r>
      <w:r w:rsidR="007977D1">
        <w:rPr>
          <w:lang w:val="en-US"/>
        </w:rPr>
        <w:t>response</w:t>
      </w:r>
      <w:r w:rsidR="006D29EB">
        <w:rPr>
          <w:lang w:val="en-US"/>
        </w:rPr>
        <w:t xml:space="preserve"> decreasing the available data for fitting</w:t>
      </w:r>
      <w:r w:rsidR="009E09B0">
        <w:rPr>
          <w:lang w:val="en-US"/>
        </w:rPr>
        <w:t>, thereby</w:t>
      </w:r>
      <w:r w:rsidR="00F34A04">
        <w:rPr>
          <w:lang w:val="en-US"/>
        </w:rPr>
        <w:t xml:space="preserve"> </w:t>
      </w:r>
      <w:r w:rsidR="009E09B0">
        <w:rPr>
          <w:lang w:val="en-US"/>
        </w:rPr>
        <w:t xml:space="preserve">increasing </w:t>
      </w:r>
      <w:r w:rsidR="00C12CD1">
        <w:rPr>
          <w:lang w:val="en-US"/>
        </w:rPr>
        <w:t xml:space="preserve">the uncertainty of the </w:t>
      </w:r>
      <w:r w:rsidR="004A1D1B">
        <w:rPr>
          <w:lang w:val="en-US"/>
        </w:rPr>
        <w:t>fi</w:t>
      </w:r>
      <w:r w:rsidR="009E09B0">
        <w:rPr>
          <w:lang w:val="en-US"/>
        </w:rPr>
        <w:t>t</w:t>
      </w:r>
      <w:r w:rsidR="004A1D1B">
        <w:rPr>
          <w:lang w:val="en-US"/>
        </w:rPr>
        <w:t>t</w:t>
      </w:r>
      <w:r w:rsidR="009E09B0">
        <w:rPr>
          <w:lang w:val="en-US"/>
        </w:rPr>
        <w:t>ing parameters,</w:t>
      </w:r>
      <w:r w:rsidR="004A1D1B">
        <w:rPr>
          <w:lang w:val="en-US"/>
        </w:rPr>
        <w:t xml:space="preserve"> as seen in</w:t>
      </w:r>
      <w:r w:rsidR="002D0588">
        <w:rPr>
          <w:lang w:val="en-US"/>
        </w:rPr>
        <w:t xml:space="preserve"> </w:t>
      </w:r>
      <w:r w:rsidR="002D0588">
        <w:rPr>
          <w:lang w:val="en-US"/>
        </w:rPr>
        <w:fldChar w:fldCharType="begin"/>
      </w:r>
      <w:r w:rsidR="002D0588">
        <w:rPr>
          <w:lang w:val="en-US"/>
        </w:rPr>
        <w:instrText xml:space="preserve"> REF _Ref103863424 \h </w:instrText>
      </w:r>
      <w:r w:rsidR="004D7B5D">
        <w:rPr>
          <w:lang w:val="en-US"/>
        </w:rPr>
        <w:instrText xml:space="preserve"> \* MERGEFORMAT </w:instrText>
      </w:r>
      <w:r w:rsidR="002D0588">
        <w:rPr>
          <w:lang w:val="en-US"/>
        </w:rPr>
      </w:r>
      <w:r w:rsidR="002D0588">
        <w:rPr>
          <w:lang w:val="en-US"/>
        </w:rPr>
        <w:fldChar w:fldCharType="separate"/>
      </w:r>
      <w:r w:rsidR="00380EB7" w:rsidRPr="007C3F31">
        <w:rPr>
          <w:lang w:val="en-US"/>
        </w:rPr>
        <w:t xml:space="preserve">Table </w:t>
      </w:r>
      <w:r w:rsidR="00380EB7">
        <w:rPr>
          <w:noProof/>
          <w:lang w:val="en-US"/>
        </w:rPr>
        <w:t>6</w:t>
      </w:r>
      <w:r w:rsidR="00380EB7">
        <w:rPr>
          <w:noProof/>
          <w:lang w:val="en-US"/>
        </w:rPr>
        <w:noBreakHyphen/>
        <w:t>3</w:t>
      </w:r>
      <w:r w:rsidR="002D0588">
        <w:rPr>
          <w:lang w:val="en-US"/>
        </w:rPr>
        <w:fldChar w:fldCharType="end"/>
      </w:r>
      <w:r w:rsidR="00F4125D">
        <w:rPr>
          <w:lang w:val="en-US"/>
        </w:rPr>
        <w:t xml:space="preserve">, making it even more important to choose a color channel with high enough sensitivity. </w:t>
      </w:r>
      <w:r w:rsidR="009805BD">
        <w:rPr>
          <w:lang w:val="en-US"/>
        </w:rPr>
        <w:br/>
        <w:t xml:space="preserve">Another possibility is to </w:t>
      </w:r>
      <w:r w:rsidR="007A099E">
        <w:rPr>
          <w:lang w:val="en-US"/>
        </w:rPr>
        <w:t xml:space="preserve">perform </w:t>
      </w:r>
      <w:r w:rsidR="00DC622E">
        <w:rPr>
          <w:lang w:val="en-US"/>
        </w:rPr>
        <w:t xml:space="preserve">multichannel dosimetry. </w:t>
      </w:r>
      <w:r w:rsidR="00DC622E">
        <w:rPr>
          <w:lang w:val="en-US"/>
        </w:rPr>
        <w:fldChar w:fldCharType="begin"/>
      </w:r>
      <w:r w:rsidR="00196D48">
        <w:rPr>
          <w:lang w:val="en-US"/>
        </w:rPr>
        <w:instrText xml:space="preserve"> ADDIN ZOTERO_ITEM CSL_CITATION {"citationID":"nMQowQXu","properties":{"formattedCitation":"(Micke et al., 2011)","plainCitation":"(Micke et al., 2011)","dontUpdate":true,"noteIndex":0},"citationItems":[{"id":448,"uris":["http://zotero.org/users/9228513/items/ARKJ8AEJ"],"itemData":{"id":448,"type":"article-journal","abstract":"Purpose: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DC622E">
        <w:rPr>
          <w:lang w:val="en-US"/>
        </w:rPr>
        <w:fldChar w:fldCharType="separate"/>
      </w:r>
      <w:r w:rsidR="00DC622E" w:rsidRPr="002846F2">
        <w:rPr>
          <w:rFonts w:cs="Times New Roman"/>
          <w:lang w:val="en-US"/>
        </w:rPr>
        <w:t>Micke et al.</w:t>
      </w:r>
      <w:r w:rsidR="00DC622E">
        <w:rPr>
          <w:lang w:val="en-US"/>
        </w:rPr>
        <w:fldChar w:fldCharType="end"/>
      </w:r>
      <w:r w:rsidR="00DC622E">
        <w:rPr>
          <w:lang w:val="en-US"/>
        </w:rPr>
        <w:t xml:space="preserve"> showed that including the intensity of all </w:t>
      </w:r>
      <w:r w:rsidR="00237C5F">
        <w:rPr>
          <w:lang w:val="en-US"/>
        </w:rPr>
        <w:t xml:space="preserve">channels to remove </w:t>
      </w:r>
      <w:r w:rsidR="00FE2BC2">
        <w:rPr>
          <w:lang w:val="en-US"/>
        </w:rPr>
        <w:t xml:space="preserve">disturbances </w:t>
      </w:r>
      <w:r w:rsidR="00F939CA">
        <w:rPr>
          <w:lang w:val="en-US"/>
        </w:rPr>
        <w:t>in the scanned images from film inhomogeneity and artefacts</w:t>
      </w:r>
      <w:r w:rsidR="00191A12">
        <w:rPr>
          <w:lang w:val="en-US"/>
        </w:rPr>
        <w:t xml:space="preserve"> generated by the scanner. </w:t>
      </w:r>
      <w:r w:rsidR="009F4134">
        <w:rPr>
          <w:lang w:val="en-US"/>
        </w:rPr>
        <w:t xml:space="preserve">Multichannel dosimetry </w:t>
      </w:r>
      <w:r w:rsidR="006D59E9">
        <w:rPr>
          <w:lang w:val="en-US"/>
        </w:rPr>
        <w:t xml:space="preserve">is a </w:t>
      </w:r>
      <w:r w:rsidR="002B1317">
        <w:rPr>
          <w:lang w:val="en-US"/>
        </w:rPr>
        <w:t>possibility for future work and would utilize otherwise abandoned data</w:t>
      </w:r>
      <w:r w:rsidR="0020320E">
        <w:rPr>
          <w:lang w:val="en-US"/>
        </w:rPr>
        <w:t xml:space="preserve"> in single channel dosimetry</w:t>
      </w:r>
      <w:r w:rsidR="002B1317">
        <w:rPr>
          <w:lang w:val="en-US"/>
        </w:rPr>
        <w:t>.</w:t>
      </w:r>
    </w:p>
    <w:p w14:paraId="6D63C050" w14:textId="5FAA3E8F" w:rsidR="0075106B" w:rsidRDefault="00695F90" w:rsidP="00DF5B9C">
      <w:pPr>
        <w:spacing w:line="360" w:lineRule="auto"/>
        <w:rPr>
          <w:lang w:val="en-US"/>
        </w:rPr>
      </w:pPr>
      <w:r>
        <w:rPr>
          <w:lang w:val="en-US"/>
        </w:rPr>
        <w:t xml:space="preserve">As mentioned in </w:t>
      </w:r>
      <w:r>
        <w:rPr>
          <w:lang w:val="en-US"/>
        </w:rPr>
        <w:fldChar w:fldCharType="begin"/>
      </w:r>
      <w:r>
        <w:rPr>
          <w:lang w:val="en-US"/>
        </w:rPr>
        <w:instrText xml:space="preserve"> REF _Ref103870928 \r \h </w:instrText>
      </w:r>
      <w:r w:rsidR="004D7B5D">
        <w:rPr>
          <w:lang w:val="en-US"/>
        </w:rPr>
        <w:instrText xml:space="preserve"> \* MERGEFORMAT </w:instrText>
      </w:r>
      <w:r>
        <w:rPr>
          <w:lang w:val="en-US"/>
        </w:rPr>
      </w:r>
      <w:r>
        <w:rPr>
          <w:lang w:val="en-US"/>
        </w:rPr>
        <w:fldChar w:fldCharType="separate"/>
      </w:r>
      <w:r w:rsidR="00380EB7">
        <w:rPr>
          <w:lang w:val="en-US"/>
        </w:rPr>
        <w:t>2.1.2</w:t>
      </w:r>
      <w:r>
        <w:rPr>
          <w:lang w:val="en-US"/>
        </w:rPr>
        <w:fldChar w:fldCharType="end"/>
      </w:r>
      <w:r>
        <w:rPr>
          <w:lang w:val="en-US"/>
        </w:rPr>
        <w:t>, we tried to eliminate the possibility of getting a split response</w:t>
      </w:r>
      <w:r w:rsidR="00D8737D">
        <w:rPr>
          <w:lang w:val="en-US"/>
        </w:rPr>
        <w:t xml:space="preserve"> from scanning </w:t>
      </w:r>
      <w:r w:rsidR="006D4789">
        <w:rPr>
          <w:lang w:val="en-US"/>
        </w:rPr>
        <w:t>orientation</w:t>
      </w:r>
      <w:r>
        <w:rPr>
          <w:lang w:val="en-US"/>
        </w:rPr>
        <w:t xml:space="preserve"> </w:t>
      </w:r>
      <w:r w:rsidR="00E83757">
        <w:rPr>
          <w:lang w:val="en-US"/>
        </w:rPr>
        <w:t xml:space="preserve">by </w:t>
      </w:r>
      <w:r w:rsidR="00726297">
        <w:rPr>
          <w:lang w:val="en-US"/>
        </w:rPr>
        <w:t>increasing the difference between the sides of the films</w:t>
      </w:r>
      <w:r w:rsidR="00AE3C81">
        <w:rPr>
          <w:lang w:val="en-US"/>
        </w:rPr>
        <w:t xml:space="preserve"> during the second calibration</w:t>
      </w:r>
      <w:r w:rsidR="00726297">
        <w:rPr>
          <w:lang w:val="en-US"/>
        </w:rPr>
        <w:t xml:space="preserve">. However, we were </w:t>
      </w:r>
      <w:r w:rsidR="00F4222A">
        <w:rPr>
          <w:lang w:val="en-US"/>
        </w:rPr>
        <w:t xml:space="preserve">unsuccessful in doing so. </w:t>
      </w:r>
      <w:r w:rsidR="00BC677F">
        <w:rPr>
          <w:lang w:val="en-US"/>
        </w:rPr>
        <w:t>A</w:t>
      </w:r>
      <w:r w:rsidR="007B7760">
        <w:rPr>
          <w:lang w:val="en-US"/>
        </w:rPr>
        <w:t xml:space="preserve"> potential </w:t>
      </w:r>
      <w:r w:rsidR="001C02F6">
        <w:rPr>
          <w:lang w:val="en-US"/>
        </w:rPr>
        <w:t xml:space="preserve">reason for the </w:t>
      </w:r>
      <w:r w:rsidR="00F310D9">
        <w:rPr>
          <w:lang w:val="en-US"/>
        </w:rPr>
        <w:t xml:space="preserve">split response </w:t>
      </w:r>
      <w:r w:rsidR="00A757AF">
        <w:rPr>
          <w:lang w:val="en-US"/>
        </w:rPr>
        <w:t>was</w:t>
      </w:r>
      <w:r w:rsidR="006E78C1">
        <w:rPr>
          <w:lang w:val="en-US"/>
        </w:rPr>
        <w:t xml:space="preserve"> variation</w:t>
      </w:r>
      <w:r w:rsidR="00A757AF">
        <w:rPr>
          <w:lang w:val="en-US"/>
        </w:rPr>
        <w:t xml:space="preserve"> in</w:t>
      </w:r>
      <w:r w:rsidR="006E78C1">
        <w:rPr>
          <w:lang w:val="en-US"/>
        </w:rPr>
        <w:t xml:space="preserve"> </w:t>
      </w:r>
      <w:r w:rsidR="00A757AF">
        <w:rPr>
          <w:lang w:val="en-US"/>
        </w:rPr>
        <w:t>dose</w:t>
      </w:r>
      <w:r w:rsidR="00FC0135">
        <w:rPr>
          <w:lang w:val="en-US"/>
        </w:rPr>
        <w:t xml:space="preserve"> received </w:t>
      </w:r>
      <w:r w:rsidR="00A757AF">
        <w:rPr>
          <w:lang w:val="en-US"/>
        </w:rPr>
        <w:t xml:space="preserve">by films, </w:t>
      </w:r>
      <w:r w:rsidR="00FC0135">
        <w:rPr>
          <w:lang w:val="en-US"/>
        </w:rPr>
        <w:t xml:space="preserve">caused by different positioning in the radiation field. As mentioned in </w:t>
      </w:r>
      <w:r w:rsidR="00FC0135">
        <w:rPr>
          <w:lang w:val="en-US"/>
        </w:rPr>
        <w:fldChar w:fldCharType="begin"/>
      </w:r>
      <w:r w:rsidR="00FC0135">
        <w:rPr>
          <w:lang w:val="en-US"/>
        </w:rPr>
        <w:instrText xml:space="preserve"> REF _Ref103179519 \r \h </w:instrText>
      </w:r>
      <w:r w:rsidR="004D7B5D">
        <w:rPr>
          <w:lang w:val="en-US"/>
        </w:rPr>
        <w:instrText xml:space="preserve"> \* MERGEFORMAT </w:instrText>
      </w:r>
      <w:r w:rsidR="00FC0135">
        <w:rPr>
          <w:lang w:val="en-US"/>
        </w:rPr>
      </w:r>
      <w:r w:rsidR="00FC0135">
        <w:rPr>
          <w:lang w:val="en-US"/>
        </w:rPr>
        <w:fldChar w:fldCharType="separate"/>
      </w:r>
      <w:r w:rsidR="00380EB7">
        <w:rPr>
          <w:lang w:val="en-US"/>
        </w:rPr>
        <w:t>2.1.1</w:t>
      </w:r>
      <w:r w:rsidR="00FC0135">
        <w:rPr>
          <w:lang w:val="en-US"/>
        </w:rPr>
        <w:fldChar w:fldCharType="end"/>
      </w:r>
      <w:r w:rsidR="00A757AF">
        <w:rPr>
          <w:lang w:val="en-US"/>
        </w:rPr>
        <w:t xml:space="preserve"> all positions were irradiated at once, looking at </w:t>
      </w:r>
      <w:r w:rsidR="0015698B">
        <w:rPr>
          <w:lang w:val="en-US"/>
        </w:rPr>
        <w:fldChar w:fldCharType="begin"/>
      </w:r>
      <w:r w:rsidR="0015698B">
        <w:rPr>
          <w:lang w:val="en-US"/>
        </w:rPr>
        <w:instrText xml:space="preserve"> REF _Ref103881745 \h </w:instrText>
      </w:r>
      <w:r w:rsidR="004D7B5D">
        <w:rPr>
          <w:lang w:val="en-US"/>
        </w:rPr>
        <w:instrText xml:space="preserve"> \* MERGEFORMAT </w:instrText>
      </w:r>
      <w:r w:rsidR="0015698B">
        <w:rPr>
          <w:lang w:val="en-US"/>
        </w:rPr>
      </w:r>
      <w:r w:rsidR="0015698B">
        <w:rPr>
          <w:lang w:val="en-US"/>
        </w:rPr>
        <w:fldChar w:fldCharType="separate"/>
      </w:r>
      <w:r w:rsidR="00380EB7" w:rsidRPr="00AD4E2A">
        <w:rPr>
          <w:lang w:val="en-US"/>
        </w:rPr>
        <w:t xml:space="preserve">Table </w:t>
      </w:r>
      <w:r w:rsidR="00380EB7">
        <w:rPr>
          <w:noProof/>
          <w:lang w:val="en-US"/>
        </w:rPr>
        <w:t>6</w:t>
      </w:r>
      <w:r w:rsidR="00380EB7">
        <w:rPr>
          <w:noProof/>
          <w:lang w:val="en-US"/>
        </w:rPr>
        <w:noBreakHyphen/>
        <w:t>1</w:t>
      </w:r>
      <w:r w:rsidR="0015698B">
        <w:rPr>
          <w:lang w:val="en-US"/>
        </w:rPr>
        <w:fldChar w:fldCharType="end"/>
      </w:r>
      <w:r w:rsidR="0040614B">
        <w:rPr>
          <w:lang w:val="en-US"/>
        </w:rPr>
        <w:t xml:space="preserve"> </w:t>
      </w:r>
      <w:r w:rsidR="00C76637">
        <w:rPr>
          <w:lang w:val="en-US"/>
        </w:rPr>
        <w:t>(31.08.21)</w:t>
      </w:r>
      <w:r w:rsidR="00FB2A9D">
        <w:rPr>
          <w:lang w:val="en-US"/>
        </w:rPr>
        <w:t xml:space="preserve"> we saw an increase in output going from position A and B to C and D</w:t>
      </w:r>
      <w:r w:rsidR="00F8486D">
        <w:rPr>
          <w:lang w:val="en-US"/>
        </w:rPr>
        <w:t xml:space="preserve">. However, the measured </w:t>
      </w:r>
      <w:r w:rsidR="00D174A6">
        <w:rPr>
          <w:lang w:val="en-US"/>
        </w:rPr>
        <w:t>RPD</w:t>
      </w:r>
      <w:r w:rsidR="00F8486D">
        <w:rPr>
          <w:lang w:val="en-US"/>
        </w:rPr>
        <w:t xml:space="preserve"> </w:t>
      </w:r>
      <w:r w:rsidR="00BA7E36">
        <w:rPr>
          <w:lang w:val="en-US"/>
        </w:rPr>
        <w:t>of</w:t>
      </w:r>
      <w:r w:rsidR="007060D5">
        <w:rPr>
          <w:lang w:val="en-US"/>
        </w:rPr>
        <w:t xml:space="preserve"> mean</w:t>
      </w:r>
      <w:r w:rsidR="00F8486D">
        <w:rPr>
          <w:lang w:val="en-US"/>
        </w:rPr>
        <w:t xml:space="preserve"> output </w:t>
      </w:r>
      <w:r w:rsidR="007060D5">
        <w:rPr>
          <w:lang w:val="en-US"/>
        </w:rPr>
        <w:t xml:space="preserve">of positions A and B, </w:t>
      </w:r>
      <w:r w:rsidR="00BA7E36">
        <w:rPr>
          <w:lang w:val="en-US"/>
        </w:rPr>
        <w:t>compared to positions C and D was only</w:t>
      </w:r>
      <w:r w:rsidR="008812CC">
        <w:rPr>
          <w:lang w:val="en-US"/>
        </w:rPr>
        <w:t xml:space="preserve"> around</w:t>
      </w:r>
      <w:r w:rsidR="00BA7E36">
        <w:rPr>
          <w:lang w:val="en-US"/>
        </w:rPr>
        <w:t xml:space="preserve"> </w:t>
      </w:r>
      <w:commentRangeStart w:id="248"/>
      <w:r w:rsidR="00BA7E36">
        <w:rPr>
          <w:lang w:val="en-US"/>
        </w:rPr>
        <w:t>0.8%</w:t>
      </w:r>
      <w:r w:rsidR="008E4A7F">
        <w:rPr>
          <w:lang w:val="en-US"/>
        </w:rPr>
        <w:t xml:space="preserve">. </w:t>
      </w:r>
      <w:commentRangeEnd w:id="248"/>
      <w:r w:rsidR="00A47A47">
        <w:rPr>
          <w:rStyle w:val="CommentReference"/>
        </w:rPr>
        <w:commentReference w:id="248"/>
      </w:r>
      <w:r w:rsidR="00B65948">
        <w:rPr>
          <w:lang w:val="en-US"/>
        </w:rPr>
        <w:br/>
      </w:r>
      <w:r w:rsidR="000D1357">
        <w:rPr>
          <w:lang w:val="en-US"/>
        </w:rPr>
        <w:t xml:space="preserve">The split </w:t>
      </w:r>
      <w:r w:rsidR="00C60D15">
        <w:rPr>
          <w:lang w:val="en-US"/>
        </w:rPr>
        <w:t>response was also observed in the control films. As they were not irradiated, the</w:t>
      </w:r>
      <w:r w:rsidR="00FE2EAA">
        <w:rPr>
          <w:lang w:val="en-US"/>
        </w:rPr>
        <w:t xml:space="preserve"> split response cannot be explained by the different positioning in the radiation field.  </w:t>
      </w:r>
      <w:r w:rsidR="00A945B2">
        <w:rPr>
          <w:lang w:val="en-US"/>
        </w:rPr>
        <w:t xml:space="preserve"> </w:t>
      </w:r>
      <w:r w:rsidR="001C6C0C">
        <w:rPr>
          <w:lang w:val="en-US"/>
        </w:rPr>
        <w:br/>
      </w:r>
      <w:r w:rsidR="00693AFA">
        <w:rPr>
          <w:lang w:val="en-US"/>
        </w:rPr>
        <w:t xml:space="preserve">This </w:t>
      </w:r>
      <w:r w:rsidR="005F4C5D">
        <w:rPr>
          <w:lang w:val="en-US"/>
        </w:rPr>
        <w:t xml:space="preserve">indicates </w:t>
      </w:r>
      <w:r w:rsidR="00AE3C81">
        <w:rPr>
          <w:lang w:val="en-US"/>
        </w:rPr>
        <w:t>a split response within the bat</w:t>
      </w:r>
      <w:r w:rsidR="003A3E96">
        <w:rPr>
          <w:lang w:val="en-US"/>
        </w:rPr>
        <w:t xml:space="preserve">ch, </w:t>
      </w:r>
      <w:r w:rsidR="001226B3">
        <w:rPr>
          <w:lang w:val="en-US"/>
        </w:rPr>
        <w:t xml:space="preserve">as well as between </w:t>
      </w:r>
      <w:r w:rsidR="00415E34">
        <w:rPr>
          <w:lang w:val="en-US"/>
        </w:rPr>
        <w:t xml:space="preserve">batches. </w:t>
      </w:r>
      <w:r w:rsidR="007D5D74">
        <w:rPr>
          <w:lang w:val="en-US"/>
        </w:rPr>
        <w:t xml:space="preserve">For future work, it </w:t>
      </w:r>
      <w:r w:rsidR="007D5D74">
        <w:rPr>
          <w:lang w:val="en-US"/>
        </w:rPr>
        <w:lastRenderedPageBreak/>
        <w:t>would be desirable to</w:t>
      </w:r>
      <w:r w:rsidR="00584F1F">
        <w:rPr>
          <w:lang w:val="en-US"/>
        </w:rPr>
        <w:t xml:space="preserve"> perform our dosimetry on two separate batches</w:t>
      </w:r>
      <w:r w:rsidR="00C25B3E">
        <w:rPr>
          <w:lang w:val="en-US"/>
        </w:rPr>
        <w:t>, and record which sheet each film originated from</w:t>
      </w:r>
      <w:r w:rsidR="00607A15">
        <w:rPr>
          <w:lang w:val="en-US"/>
        </w:rPr>
        <w:t>.</w:t>
      </w:r>
      <w:r w:rsidR="0075106B">
        <w:rPr>
          <w:lang w:val="en-US"/>
        </w:rPr>
        <w:t xml:space="preserve"> </w:t>
      </w:r>
      <w:r w:rsidR="001812C7">
        <w:rPr>
          <w:lang w:val="en-US"/>
        </w:rPr>
        <w:t xml:space="preserve">In the dose profiles generated for </w:t>
      </w:r>
      <w:r w:rsidR="009100B2">
        <w:rPr>
          <w:lang w:val="en-US"/>
        </w:rPr>
        <w:t>OPEN field and striped GRID</w:t>
      </w:r>
      <w:r w:rsidR="001812C7">
        <w:rPr>
          <w:lang w:val="en-US"/>
        </w:rPr>
        <w:t xml:space="preserve"> in </w:t>
      </w:r>
      <w:r w:rsidR="001812C7">
        <w:rPr>
          <w:lang w:val="en-US"/>
        </w:rPr>
        <w:fldChar w:fldCharType="begin"/>
      </w:r>
      <w:r w:rsidR="001812C7">
        <w:rPr>
          <w:lang w:val="en-US"/>
        </w:rPr>
        <w:instrText xml:space="preserve"> REF _Ref103938217 \h </w:instrText>
      </w:r>
      <w:r w:rsidR="004D7B5D">
        <w:rPr>
          <w:lang w:val="en-US"/>
        </w:rPr>
        <w:instrText xml:space="preserve"> \* MERGEFORMAT </w:instrText>
      </w:r>
      <w:r w:rsidR="001812C7">
        <w:rPr>
          <w:lang w:val="en-US"/>
        </w:rPr>
      </w:r>
      <w:r w:rsidR="001812C7">
        <w:rPr>
          <w:lang w:val="en-US"/>
        </w:rPr>
        <w:fldChar w:fldCharType="separate"/>
      </w:r>
      <w:r w:rsidR="007E1972">
        <w:rPr>
          <w:b/>
          <w:bCs/>
          <w:lang w:val="en-US"/>
        </w:rPr>
        <w:fldChar w:fldCharType="begin"/>
      </w:r>
      <w:r w:rsidR="007E1972">
        <w:rPr>
          <w:lang w:val="en-US"/>
        </w:rPr>
        <w:instrText xml:space="preserve"> REF _Ref105607697 \h </w:instrText>
      </w:r>
      <w:r w:rsidR="00DF5B9C">
        <w:rPr>
          <w:b/>
          <w:bCs/>
          <w:lang w:val="en-US"/>
        </w:rPr>
        <w:instrText xml:space="preserve"> \* MERGEFORMAT </w:instrText>
      </w:r>
      <w:r w:rsidR="007E1972">
        <w:rPr>
          <w:b/>
          <w:bCs/>
          <w:lang w:val="en-US"/>
        </w:rPr>
      </w:r>
      <w:r w:rsidR="007E1972">
        <w:rPr>
          <w:b/>
          <w:bCs/>
          <w:lang w:val="en-US"/>
        </w:rPr>
        <w:fldChar w:fldCharType="separate"/>
      </w:r>
      <w:r w:rsidR="007E1972" w:rsidRPr="00D54A7B">
        <w:rPr>
          <w:lang w:val="en-US"/>
        </w:rPr>
        <w:t xml:space="preserve">Figure </w:t>
      </w:r>
      <w:r w:rsidR="007E1972">
        <w:rPr>
          <w:noProof/>
          <w:lang w:val="en-US"/>
        </w:rPr>
        <w:t>3</w:t>
      </w:r>
      <w:r w:rsidR="007E1972">
        <w:rPr>
          <w:lang w:val="en-US"/>
        </w:rPr>
        <w:noBreakHyphen/>
      </w:r>
      <w:r w:rsidR="007E1972">
        <w:rPr>
          <w:noProof/>
          <w:lang w:val="en-US"/>
        </w:rPr>
        <w:t>8</w:t>
      </w:r>
      <w:r w:rsidR="007E1972">
        <w:rPr>
          <w:b/>
          <w:bCs/>
          <w:lang w:val="en-US"/>
        </w:rPr>
        <w:fldChar w:fldCharType="end"/>
      </w:r>
      <w:r w:rsidR="00380EB7">
        <w:rPr>
          <w:b/>
          <w:bCs/>
          <w:lang w:val="en-US"/>
        </w:rPr>
        <w:t>.</w:t>
      </w:r>
      <w:r w:rsidR="001812C7">
        <w:rPr>
          <w:lang w:val="en-US"/>
        </w:rPr>
        <w:fldChar w:fldCharType="end"/>
      </w:r>
      <w:r w:rsidR="001812C7">
        <w:rPr>
          <w:lang w:val="en-US"/>
        </w:rPr>
        <w:t xml:space="preserve"> we can qualitatively observe a match between the high and low fitted dose profiles</w:t>
      </w:r>
      <w:r w:rsidR="00056F7D">
        <w:rPr>
          <w:lang w:val="en-US"/>
        </w:rPr>
        <w:t xml:space="preserve">. </w:t>
      </w:r>
      <w:r w:rsidR="00F30AA6">
        <w:rPr>
          <w:rFonts w:eastAsiaTheme="minorEastAsia"/>
          <w:lang w:val="en-US"/>
        </w:rPr>
        <w:t>For dotted GRID</w:t>
      </w:r>
      <w:r w:rsidR="00A66E97">
        <w:rPr>
          <w:lang w:val="en-US"/>
        </w:rPr>
        <w:t xml:space="preserve">, where </w:t>
      </w:r>
      <w:r w:rsidR="00690D83">
        <w:rPr>
          <w:lang w:val="en-US"/>
        </w:rPr>
        <w:t xml:space="preserve">little to no separation of high and low response was observed, </w:t>
      </w:r>
      <w:r w:rsidR="001F2F92">
        <w:rPr>
          <w:lang w:val="en-US"/>
        </w:rPr>
        <w:t>we used two different approaches</w:t>
      </w:r>
      <w:r w:rsidR="000F39D4">
        <w:rPr>
          <w:lang w:val="en-US"/>
        </w:rPr>
        <w:t xml:space="preserve">. </w:t>
      </w:r>
      <w:r w:rsidR="000019D7">
        <w:rPr>
          <w:lang w:val="en-US"/>
        </w:rPr>
        <w:t>First</w:t>
      </w:r>
      <w:r w:rsidR="00D15A98">
        <w:rPr>
          <w:lang w:val="en-US"/>
        </w:rPr>
        <w:t>,</w:t>
      </w:r>
      <w:r w:rsidR="000019D7">
        <w:rPr>
          <w:lang w:val="en-US"/>
        </w:rPr>
        <w:t xml:space="preserve"> we fitted all data, ignoring any split response</w:t>
      </w:r>
      <w:r w:rsidR="00C2329D">
        <w:rPr>
          <w:lang w:val="en-US"/>
        </w:rPr>
        <w:t xml:space="preserve"> </w:t>
      </w:r>
      <w:r w:rsidR="00692A60">
        <w:rPr>
          <w:lang w:val="en-US"/>
        </w:rPr>
        <w:t xml:space="preserve">getting the regression curve seen in </w:t>
      </w:r>
      <w:r w:rsidR="00692A60">
        <w:rPr>
          <w:lang w:val="en-US"/>
        </w:rPr>
        <w:fldChar w:fldCharType="begin"/>
      </w:r>
      <w:r w:rsidR="00692A60">
        <w:rPr>
          <w:lang w:val="en-US"/>
        </w:rPr>
        <w:instrText xml:space="preserve"> REF _Ref105613723 \h </w:instrText>
      </w:r>
      <w:r w:rsidR="00692A60">
        <w:rPr>
          <w:lang w:val="en-US"/>
        </w:rPr>
      </w:r>
      <w:r w:rsidR="00692A60">
        <w:rPr>
          <w:lang w:val="en-US"/>
        </w:rPr>
        <w:fldChar w:fldCharType="separate"/>
      </w:r>
      <w:r w:rsidR="00692A60" w:rsidRPr="002B7BE6">
        <w:rPr>
          <w:lang w:val="en-US"/>
        </w:rPr>
        <w:t xml:space="preserve">Figure </w:t>
      </w:r>
      <w:r w:rsidR="00692A60">
        <w:rPr>
          <w:noProof/>
          <w:lang w:val="en-US"/>
        </w:rPr>
        <w:t>3</w:t>
      </w:r>
      <w:r w:rsidR="00692A60">
        <w:rPr>
          <w:lang w:val="en-US"/>
        </w:rPr>
        <w:noBreakHyphen/>
      </w:r>
      <w:r w:rsidR="00692A60">
        <w:rPr>
          <w:noProof/>
          <w:lang w:val="en-US"/>
        </w:rPr>
        <w:t>7</w:t>
      </w:r>
      <w:r w:rsidR="00692A60">
        <w:rPr>
          <w:lang w:val="en-US"/>
        </w:rPr>
        <w:fldChar w:fldCharType="end"/>
      </w:r>
      <w:r w:rsidR="00692A60">
        <w:rPr>
          <w:lang w:val="en-US"/>
        </w:rPr>
        <w:t xml:space="preserve">. </w:t>
      </w:r>
      <w:r w:rsidR="00752333">
        <w:rPr>
          <w:lang w:val="en-US"/>
        </w:rPr>
        <w:t>The following d</w:t>
      </w:r>
      <w:r w:rsidR="000019D7">
        <w:rPr>
          <w:lang w:val="en-US"/>
        </w:rPr>
        <w:t>ose profiles</w:t>
      </w:r>
      <w:r w:rsidR="00692A60">
        <w:rPr>
          <w:lang w:val="en-US"/>
        </w:rPr>
        <w:t xml:space="preserve"> generated from </w:t>
      </w:r>
      <w:r w:rsidR="00D04DD0">
        <w:rPr>
          <w:lang w:val="en-US"/>
        </w:rPr>
        <w:t>the</w:t>
      </w:r>
      <w:r w:rsidR="00752333">
        <w:rPr>
          <w:lang w:val="en-US"/>
        </w:rPr>
        <w:t xml:space="preserve"> second calibration is seen in </w:t>
      </w:r>
      <w:r w:rsidR="00153329">
        <w:rPr>
          <w:lang w:val="en-US"/>
        </w:rPr>
        <w:fldChar w:fldCharType="begin"/>
      </w:r>
      <w:r w:rsidR="00153329">
        <w:rPr>
          <w:lang w:val="en-US"/>
        </w:rPr>
        <w:instrText xml:space="preserve"> REF _Ref105607713 \h </w:instrText>
      </w:r>
      <w:r w:rsidR="00DF5B9C">
        <w:rPr>
          <w:lang w:val="en-US"/>
        </w:rPr>
        <w:instrText xml:space="preserve"> \* MERGEFORMAT </w:instrText>
      </w:r>
      <w:r w:rsidR="00153329">
        <w:rPr>
          <w:lang w:val="en-US"/>
        </w:rPr>
      </w:r>
      <w:r w:rsidR="00153329">
        <w:rPr>
          <w:lang w:val="en-US"/>
        </w:rPr>
        <w:fldChar w:fldCharType="separate"/>
      </w:r>
      <w:r w:rsidR="00153329" w:rsidRPr="001025F5">
        <w:rPr>
          <w:lang w:val="en-US"/>
        </w:rPr>
        <w:t xml:space="preserve">Figure </w:t>
      </w:r>
      <w:r w:rsidR="00153329">
        <w:rPr>
          <w:noProof/>
          <w:lang w:val="en-US"/>
        </w:rPr>
        <w:t>3</w:t>
      </w:r>
      <w:r w:rsidR="00153329">
        <w:rPr>
          <w:lang w:val="en-US"/>
        </w:rPr>
        <w:noBreakHyphen/>
      </w:r>
      <w:r w:rsidR="00153329">
        <w:rPr>
          <w:noProof/>
          <w:lang w:val="en-US"/>
        </w:rPr>
        <w:t>9</w:t>
      </w:r>
      <w:r w:rsidR="00153329">
        <w:rPr>
          <w:lang w:val="en-US"/>
        </w:rPr>
        <w:fldChar w:fldCharType="end"/>
      </w:r>
      <w:r w:rsidR="00752333">
        <w:rPr>
          <w:lang w:val="en-US"/>
        </w:rPr>
        <w:t xml:space="preserve">, and there was a </w:t>
      </w:r>
      <w:r w:rsidR="000019D7">
        <w:rPr>
          <w:lang w:val="en-US"/>
        </w:rPr>
        <w:t xml:space="preserve">clear separation </w:t>
      </w:r>
      <w:r w:rsidR="001D2FEA">
        <w:rPr>
          <w:lang w:val="en-US"/>
        </w:rPr>
        <w:t>in the profiles. Using the fitting parameters from the first calibration</w:t>
      </w:r>
      <w:r w:rsidR="000F7186">
        <w:rPr>
          <w:lang w:val="en-US"/>
        </w:rPr>
        <w:t xml:space="preserve"> from equation </w:t>
      </w:r>
      <w:r w:rsidR="000F7186">
        <w:rPr>
          <w:lang w:val="en-US"/>
        </w:rPr>
        <w:fldChar w:fldCharType="begin"/>
      </w:r>
      <w:r w:rsidR="000F7186">
        <w:rPr>
          <w:lang w:val="en-US"/>
        </w:rPr>
        <w:instrText xml:space="preserve"> REF _Ref104297218 \h </w:instrText>
      </w:r>
      <w:r w:rsidR="004D7B5D">
        <w:rPr>
          <w:lang w:val="en-US"/>
        </w:rPr>
        <w:instrText xml:space="preserve"> \* MERGEFORMAT </w:instrText>
      </w:r>
      <w:r w:rsidR="000F7186">
        <w:rPr>
          <w:lang w:val="en-US"/>
        </w:rPr>
      </w:r>
      <w:r w:rsidR="000F7186">
        <w:rPr>
          <w:lang w:val="en-US"/>
        </w:rPr>
        <w:fldChar w:fldCharType="separate"/>
      </w:r>
      <w:r w:rsidR="00380EB7" w:rsidRPr="00380EB7">
        <w:rPr>
          <w:noProof/>
          <w:lang w:val="en-US"/>
        </w:rPr>
        <w:t>3</w:t>
      </w:r>
      <w:r w:rsidR="00380EB7" w:rsidRPr="00380EB7">
        <w:rPr>
          <w:noProof/>
          <w:lang w:val="en-US"/>
        </w:rPr>
        <w:noBreakHyphen/>
        <w:t>2</w:t>
      </w:r>
      <w:r w:rsidR="000F7186">
        <w:rPr>
          <w:lang w:val="en-US"/>
        </w:rPr>
        <w:fldChar w:fldCharType="end"/>
      </w:r>
      <w:r w:rsidR="009B1918">
        <w:rPr>
          <w:lang w:val="en-US"/>
        </w:rPr>
        <w:t xml:space="preserve">, we </w:t>
      </w:r>
      <w:r w:rsidR="00E5329E">
        <w:rPr>
          <w:lang w:val="en-US"/>
        </w:rPr>
        <w:t xml:space="preserve">achieved a </w:t>
      </w:r>
      <w:r w:rsidR="007F69F3">
        <w:rPr>
          <w:lang w:val="en-US"/>
        </w:rPr>
        <w:t xml:space="preserve">greater match </w:t>
      </w:r>
      <w:r w:rsidR="0051365F">
        <w:rPr>
          <w:lang w:val="en-US"/>
        </w:rPr>
        <w:t xml:space="preserve">of the profiles seen in </w:t>
      </w:r>
      <w:r w:rsidR="00E35949">
        <w:rPr>
          <w:lang w:val="en-US"/>
        </w:rPr>
        <w:fldChar w:fldCharType="begin"/>
      </w:r>
      <w:r w:rsidR="00E35949">
        <w:rPr>
          <w:lang w:val="en-US"/>
        </w:rPr>
        <w:instrText xml:space="preserve"> REF _Ref105609212 \h </w:instrText>
      </w:r>
      <w:r w:rsidR="00E35949">
        <w:rPr>
          <w:lang w:val="en-US"/>
        </w:rPr>
      </w:r>
      <w:r w:rsidR="00E35949">
        <w:rPr>
          <w:lang w:val="en-US"/>
        </w:rPr>
        <w:fldChar w:fldCharType="separate"/>
      </w:r>
      <w:r w:rsidR="00E35949" w:rsidRPr="00141D2A">
        <w:rPr>
          <w:lang w:val="en-US"/>
        </w:rPr>
        <w:t xml:space="preserve">Figure </w:t>
      </w:r>
      <w:r w:rsidR="00E35949">
        <w:rPr>
          <w:noProof/>
          <w:lang w:val="en-US"/>
        </w:rPr>
        <w:t>3</w:t>
      </w:r>
      <w:r w:rsidR="00E35949">
        <w:rPr>
          <w:lang w:val="en-US"/>
        </w:rPr>
        <w:noBreakHyphen/>
      </w:r>
      <w:r w:rsidR="00E35949">
        <w:rPr>
          <w:noProof/>
          <w:lang w:val="en-US"/>
        </w:rPr>
        <w:t>10</w:t>
      </w:r>
      <w:r w:rsidR="00E35949">
        <w:rPr>
          <w:lang w:val="en-US"/>
        </w:rPr>
        <w:fldChar w:fldCharType="end"/>
      </w:r>
      <w:r w:rsidR="007C5311">
        <w:rPr>
          <w:lang w:val="en-US"/>
        </w:rPr>
        <w:t>, proving the need for</w:t>
      </w:r>
      <w:r w:rsidR="001B7A49">
        <w:rPr>
          <w:lang w:val="en-US"/>
        </w:rPr>
        <w:t xml:space="preserve"> </w:t>
      </w:r>
      <w:r w:rsidR="00CD4E28">
        <w:rPr>
          <w:lang w:val="en-US"/>
        </w:rPr>
        <w:t>separate fitting.</w:t>
      </w:r>
      <w:r w:rsidR="00D54733">
        <w:rPr>
          <w:lang w:val="en-US"/>
        </w:rPr>
        <w:t xml:space="preserve"> </w:t>
      </w:r>
    </w:p>
    <w:p w14:paraId="3B6FAC5E" w14:textId="00C48CB8" w:rsidR="004A51FB" w:rsidRDefault="00226EEB" w:rsidP="00DF5B9C">
      <w:pPr>
        <w:spacing w:line="360" w:lineRule="auto"/>
        <w:rPr>
          <w:lang w:val="en-US"/>
        </w:rPr>
      </w:pPr>
      <w:r>
        <w:rPr>
          <w:lang w:val="en-US"/>
        </w:rPr>
        <w:t>E</w:t>
      </w:r>
      <w:r w:rsidR="00D54733">
        <w:rPr>
          <w:lang w:val="en-US"/>
        </w:rPr>
        <w:t xml:space="preserve">stimated dose for OPEN filed was </w:t>
      </w:r>
      <w:r w:rsidR="00DB5997" w:rsidRPr="00C95453">
        <w:rPr>
          <w:lang w:val="en-US"/>
        </w:rPr>
        <w:t>4.98(4.93,5.03)</w:t>
      </w:r>
      <w:r w:rsidR="00C95453" w:rsidRPr="00C95453">
        <w:rPr>
          <w:rFonts w:ascii="Cambria Math" w:hAnsi="Cambria Math"/>
          <w:lang w:val="en-US"/>
        </w:rPr>
        <w:t>.</w:t>
      </w:r>
      <w:r w:rsidR="00C95453">
        <w:rPr>
          <w:rFonts w:ascii="Cambria Math" w:hAnsi="Cambria Math"/>
          <w:lang w:val="en-US"/>
        </w:rPr>
        <w:t xml:space="preserve"> </w:t>
      </w:r>
      <w:r w:rsidR="00114075" w:rsidRPr="00DF5B9C">
        <w:rPr>
          <w:rFonts w:cs="Times New Roman"/>
          <w:lang w:val="en-US"/>
        </w:rPr>
        <w:t>Assuming</w:t>
      </w:r>
      <w:r w:rsidR="00114075">
        <w:rPr>
          <w:rFonts w:ascii="Cambria Math" w:hAnsi="Cambria Math"/>
          <w:lang w:val="en-US"/>
        </w:rPr>
        <w:t xml:space="preserve"> </w:t>
      </w:r>
      <w:r w:rsidR="00621738" w:rsidRPr="00DF5B9C">
        <w:rPr>
          <w:rFonts w:cs="Times New Roman"/>
          <w:lang w:val="en-US"/>
        </w:rPr>
        <w:t>5 Gy</w:t>
      </w:r>
      <w:r w:rsidR="00621738">
        <w:rPr>
          <w:rFonts w:ascii="Cambria Math" w:hAnsi="Cambria Math"/>
          <w:lang w:val="en-US"/>
        </w:rPr>
        <w:t xml:space="preserve"> </w:t>
      </w:r>
      <w:r w:rsidR="00621738" w:rsidRPr="00DF5B9C">
        <w:rPr>
          <w:rFonts w:cs="Times New Roman"/>
          <w:lang w:val="en-US"/>
        </w:rPr>
        <w:t>being the true dose</w:t>
      </w:r>
      <w:r w:rsidR="000E0089" w:rsidRPr="00DF5B9C">
        <w:rPr>
          <w:rFonts w:cs="Times New Roman"/>
          <w:lang w:val="en-US"/>
        </w:rPr>
        <w:t xml:space="preserve">, </w:t>
      </w:r>
      <w:r w:rsidR="00557A18" w:rsidRPr="00DF5B9C">
        <w:rPr>
          <w:rFonts w:cs="Times New Roman"/>
          <w:lang w:val="en-US"/>
        </w:rPr>
        <w:t xml:space="preserve">the relative error </w:t>
      </w:r>
      <w:r w:rsidR="001C630C" w:rsidRPr="00DF5B9C">
        <w:rPr>
          <w:rFonts w:cs="Times New Roman"/>
          <w:lang w:val="en-US"/>
        </w:rPr>
        <w:t>was</w:t>
      </w:r>
      <w:r w:rsidR="00557A18">
        <w:rPr>
          <w:rFonts w:ascii="Cambria Math" w:hAnsi="Cambria Math"/>
          <w:lang w:val="en-US"/>
        </w:rPr>
        <w:t xml:space="preserve"> 0.4%</w:t>
      </w:r>
      <w:r w:rsidR="004A51FB">
        <w:rPr>
          <w:rFonts w:ascii="Cambria Math" w:hAnsi="Cambria Math"/>
          <w:lang w:val="en-US"/>
        </w:rPr>
        <w:t xml:space="preserve">. </w:t>
      </w:r>
      <w:r w:rsidR="00366DC9">
        <w:rPr>
          <w:lang w:val="en-US"/>
        </w:rPr>
        <w:t>Additionally, the</w:t>
      </w:r>
      <w:r w:rsidR="004A51FB">
        <w:rPr>
          <w:lang w:val="en-US"/>
        </w:rPr>
        <w:t xml:space="preserve"> results from the Monte Carlo simulations of striped GRID seen in </w:t>
      </w:r>
      <w:r w:rsidR="00DF5B9C">
        <w:rPr>
          <w:lang w:val="en-US"/>
        </w:rPr>
        <w:fldChar w:fldCharType="begin"/>
      </w:r>
      <w:r w:rsidR="00DF5B9C">
        <w:rPr>
          <w:lang w:val="en-US"/>
        </w:rPr>
        <w:instrText xml:space="preserve"> REF _Ref106121825 \h </w:instrText>
      </w:r>
      <w:r w:rsidR="00DF5B9C">
        <w:rPr>
          <w:lang w:val="en-US"/>
        </w:rPr>
      </w:r>
      <w:r w:rsidR="00DF5B9C">
        <w:rPr>
          <w:lang w:val="en-US"/>
        </w:rPr>
        <w:fldChar w:fldCharType="separate"/>
      </w:r>
      <w:r w:rsidR="00DF5B9C" w:rsidRPr="00EE61DC">
        <w:rPr>
          <w:lang w:val="en-US"/>
        </w:rPr>
        <w:t xml:space="preserve">Figure </w:t>
      </w:r>
      <w:r w:rsidR="00DF5B9C">
        <w:rPr>
          <w:noProof/>
          <w:lang w:val="en-US"/>
        </w:rPr>
        <w:t>3</w:t>
      </w:r>
      <w:r w:rsidR="00DF5B9C">
        <w:rPr>
          <w:lang w:val="en-US"/>
        </w:rPr>
        <w:noBreakHyphen/>
      </w:r>
      <w:r w:rsidR="00DF5B9C">
        <w:rPr>
          <w:noProof/>
          <w:lang w:val="en-US"/>
        </w:rPr>
        <w:t>14</w:t>
      </w:r>
      <w:r w:rsidR="00DF5B9C">
        <w:rPr>
          <w:lang w:val="en-US"/>
        </w:rPr>
        <w:fldChar w:fldCharType="end"/>
      </w:r>
      <w:r w:rsidR="001D2AEC">
        <w:rPr>
          <w:lang w:val="en-US"/>
        </w:rPr>
        <w:t xml:space="preserve"> shows a match between predicted relative dose and observed dose,</w:t>
      </w:r>
      <w:r w:rsidR="004A51FB">
        <w:rPr>
          <w:lang w:val="en-US"/>
        </w:rPr>
        <w:t xml:space="preserve"> further support</w:t>
      </w:r>
      <w:r w:rsidR="00CC5D0C">
        <w:rPr>
          <w:lang w:val="en-US"/>
        </w:rPr>
        <w:t>ing</w:t>
      </w:r>
      <w:r w:rsidR="004A51FB">
        <w:rPr>
          <w:lang w:val="en-US"/>
        </w:rPr>
        <w:t xml:space="preserve"> </w:t>
      </w:r>
      <w:r w:rsidR="0004208A">
        <w:rPr>
          <w:lang w:val="en-US"/>
        </w:rPr>
        <w:t>our</w:t>
      </w:r>
      <w:r w:rsidR="004A51FB">
        <w:rPr>
          <w:lang w:val="en-US"/>
        </w:rPr>
        <w:t xml:space="preserve"> dosimetry.</w:t>
      </w:r>
      <w:r w:rsidR="003948D7">
        <w:rPr>
          <w:lang w:val="en-US"/>
        </w:rPr>
        <w:t xml:space="preserve"> </w:t>
      </w:r>
      <w:r w:rsidR="00DE5938">
        <w:rPr>
          <w:lang w:val="en-US"/>
        </w:rPr>
        <w:t>Peak dose was smaller compared to OPEN field</w:t>
      </w:r>
      <w:r w:rsidR="00056FEE">
        <w:rPr>
          <w:lang w:val="en-US"/>
        </w:rPr>
        <w:t>, which</w:t>
      </w:r>
      <w:r w:rsidR="00A27C5B">
        <w:rPr>
          <w:lang w:val="en-US"/>
        </w:rPr>
        <w:t xml:space="preserve"> </w:t>
      </w:r>
      <w:r w:rsidR="00E82508">
        <w:rPr>
          <w:lang w:val="en-US"/>
        </w:rPr>
        <w:t>may</w:t>
      </w:r>
      <w:r w:rsidR="00DE5938">
        <w:rPr>
          <w:lang w:val="en-US"/>
        </w:rPr>
        <w:t xml:space="preserve"> be</w:t>
      </w:r>
      <w:r w:rsidR="003948D7">
        <w:rPr>
          <w:lang w:val="en-US"/>
        </w:rPr>
        <w:t xml:space="preserve"> caused by scattered photon’s being attenuated in the GRID collimator openings. </w:t>
      </w:r>
      <w:r w:rsidR="00397F16">
        <w:rPr>
          <w:lang w:val="en-US"/>
        </w:rPr>
        <w:t>We also obtained a</w:t>
      </w:r>
      <w:r w:rsidR="003948D7">
        <w:rPr>
          <w:lang w:val="en-US"/>
        </w:rPr>
        <w:t xml:space="preserve"> nonzero dose in valley areas</w:t>
      </w:r>
      <w:r w:rsidR="001D5901">
        <w:rPr>
          <w:lang w:val="en-US"/>
        </w:rPr>
        <w:t>, likely caused by</w:t>
      </w:r>
      <w:r w:rsidR="003948D7">
        <w:rPr>
          <w:lang w:val="en-US"/>
        </w:rPr>
        <w:t xml:space="preserve"> low thickness of the GRID block, a</w:t>
      </w:r>
      <w:r w:rsidR="001D5901">
        <w:rPr>
          <w:lang w:val="en-US"/>
        </w:rPr>
        <w:t>llowing</w:t>
      </w:r>
      <w:r w:rsidR="003948D7">
        <w:rPr>
          <w:lang w:val="en-US"/>
        </w:rPr>
        <w:t xml:space="preserve"> more </w:t>
      </w:r>
      <w:r w:rsidR="007F3378">
        <w:rPr>
          <w:lang w:val="en-US"/>
        </w:rPr>
        <w:t xml:space="preserve">divergent </w:t>
      </w:r>
      <w:r w:rsidR="003948D7">
        <w:rPr>
          <w:lang w:val="en-US"/>
        </w:rPr>
        <w:t>photons</w:t>
      </w:r>
      <w:r w:rsidR="00A0314D">
        <w:rPr>
          <w:lang w:val="en-US"/>
        </w:rPr>
        <w:t xml:space="preserve"> with a nonzero </w:t>
      </w:r>
      <w:r w:rsidR="00426924">
        <w:rPr>
          <w:lang w:val="en-US"/>
        </w:rPr>
        <w:t>incident angle</w:t>
      </w:r>
      <w:r w:rsidR="001D5901">
        <w:rPr>
          <w:lang w:val="en-US"/>
        </w:rPr>
        <w:t xml:space="preserve"> to</w:t>
      </w:r>
      <w:r w:rsidR="003948D7">
        <w:rPr>
          <w:lang w:val="en-US"/>
        </w:rPr>
        <w:t xml:space="preserve"> reach the EBT3 film in the valley areas illustrated in </w:t>
      </w:r>
      <w:r w:rsidR="003948D7">
        <w:rPr>
          <w:lang w:val="en-US"/>
        </w:rPr>
        <w:fldChar w:fldCharType="begin"/>
      </w:r>
      <w:r w:rsidR="003948D7">
        <w:rPr>
          <w:lang w:val="en-US"/>
        </w:rPr>
        <w:instrText xml:space="preserve"> REF _Ref104128372 \h </w:instrText>
      </w:r>
      <w:r w:rsidR="004D7B5D">
        <w:rPr>
          <w:lang w:val="en-US"/>
        </w:rPr>
        <w:instrText xml:space="preserve"> \* MERGEFORMAT </w:instrText>
      </w:r>
      <w:r w:rsidR="003948D7">
        <w:rPr>
          <w:lang w:val="en-US"/>
        </w:rPr>
      </w:r>
      <w:r w:rsidR="003948D7">
        <w:rPr>
          <w:lang w:val="en-US"/>
        </w:rPr>
        <w:fldChar w:fldCharType="separate"/>
      </w:r>
      <w:r w:rsidR="00380EB7" w:rsidRPr="00A55889">
        <w:rPr>
          <w:lang w:val="en-US"/>
        </w:rPr>
        <w:t xml:space="preserve">Figure </w:t>
      </w:r>
      <w:r w:rsidR="00380EB7">
        <w:rPr>
          <w:noProof/>
          <w:lang w:val="en-US"/>
        </w:rPr>
        <w:t>4</w:t>
      </w:r>
      <w:r w:rsidR="00380EB7">
        <w:rPr>
          <w:noProof/>
          <w:lang w:val="en-US"/>
        </w:rPr>
        <w:noBreakHyphen/>
        <w:t>1</w:t>
      </w:r>
      <w:r w:rsidR="003948D7">
        <w:rPr>
          <w:lang w:val="en-US"/>
        </w:rPr>
        <w:fldChar w:fldCharType="end"/>
      </w:r>
      <w:r w:rsidR="003948D7">
        <w:rPr>
          <w:lang w:val="en-US"/>
        </w:rPr>
        <w:t>.</w:t>
      </w:r>
      <w:r w:rsidR="00426924">
        <w:rPr>
          <w:lang w:val="en-US"/>
        </w:rPr>
        <w:t xml:space="preserve"> </w:t>
      </w:r>
      <w:r w:rsidR="00334D10">
        <w:rPr>
          <w:lang w:val="en-US"/>
        </w:rPr>
        <w:t xml:space="preserve">The distance </w:t>
      </w:r>
      <w:r w:rsidR="00E877AF">
        <w:rPr>
          <w:lang w:val="en-US"/>
        </w:rPr>
        <w:t>between</w:t>
      </w:r>
      <w:r w:rsidR="00334D10">
        <w:rPr>
          <w:lang w:val="en-US"/>
        </w:rPr>
        <w:t xml:space="preserve"> the grid block</w:t>
      </w:r>
      <w:r w:rsidR="00E877AF">
        <w:rPr>
          <w:lang w:val="en-US"/>
        </w:rPr>
        <w:t xml:space="preserve"> and the cells was approximately 2.5 cm</w:t>
      </w:r>
      <w:r w:rsidR="00D30349">
        <w:rPr>
          <w:lang w:val="en-US"/>
        </w:rPr>
        <w:t xml:space="preserve">, </w:t>
      </w:r>
      <w:r w:rsidR="00F97355">
        <w:rPr>
          <w:lang w:val="en-US"/>
        </w:rPr>
        <w:t>giving the</w:t>
      </w:r>
      <w:r w:rsidR="00D30349">
        <w:rPr>
          <w:lang w:val="en-US"/>
        </w:rPr>
        <w:t xml:space="preserve"> photons</w:t>
      </w:r>
      <w:r w:rsidR="00F97355">
        <w:rPr>
          <w:lang w:val="en-US"/>
        </w:rPr>
        <w:t xml:space="preserve"> space</w:t>
      </w:r>
      <w:r w:rsidR="002855B7">
        <w:rPr>
          <w:lang w:val="en-US"/>
        </w:rPr>
        <w:t xml:space="preserve"> to diverge after passing the grid openings</w:t>
      </w:r>
      <w:r w:rsidR="00AA6408">
        <w:rPr>
          <w:lang w:val="en-US"/>
        </w:rPr>
        <w:t xml:space="preserve"> and</w:t>
      </w:r>
      <w:r w:rsidR="000F7842">
        <w:rPr>
          <w:lang w:val="en-US"/>
        </w:rPr>
        <w:t xml:space="preserve"> possibly</w:t>
      </w:r>
      <w:r w:rsidR="00AA6408">
        <w:rPr>
          <w:lang w:val="en-US"/>
        </w:rPr>
        <w:t xml:space="preserve"> increa</w:t>
      </w:r>
      <w:r w:rsidR="007A3003">
        <w:rPr>
          <w:lang w:val="en-US"/>
        </w:rPr>
        <w:t>se</w:t>
      </w:r>
      <w:r w:rsidR="00AA6408">
        <w:rPr>
          <w:lang w:val="en-US"/>
        </w:rPr>
        <w:t xml:space="preserve"> </w:t>
      </w:r>
      <w:r w:rsidR="008801BD">
        <w:rPr>
          <w:lang w:val="en-US"/>
        </w:rPr>
        <w:t>the valley dose</w:t>
      </w:r>
      <w:r w:rsidR="002855B7">
        <w:rPr>
          <w:lang w:val="en-US"/>
        </w:rPr>
        <w:t>.</w:t>
      </w:r>
      <w:r w:rsidR="003948D7">
        <w:rPr>
          <w:lang w:val="en-US"/>
        </w:rPr>
        <w:t xml:space="preserve"> The nonzero valley dose </w:t>
      </w:r>
      <w:r w:rsidR="008801BD">
        <w:rPr>
          <w:lang w:val="en-US"/>
        </w:rPr>
        <w:t>was</w:t>
      </w:r>
      <w:r w:rsidR="003948D7">
        <w:rPr>
          <w:lang w:val="en-US"/>
        </w:rPr>
        <w:t xml:space="preserve"> in line with previous studies </w:t>
      </w:r>
      <w:r w:rsidR="003948D7">
        <w:rPr>
          <w:lang w:val="en-US"/>
        </w:rPr>
        <w:fldChar w:fldCharType="begin"/>
      </w:r>
      <w:r w:rsidR="003948D7">
        <w:rPr>
          <w:lang w:val="en-US"/>
        </w:rPr>
        <w:instrText xml:space="preserve"> ADDIN ZOTERO_ITEM CSL_CITATION {"citationID":"WXGKhpiZ","properties":{"formattedCitation":"(R. S. Asur et al., 2012; Gholami et al., 2016)","plainCitation":"(R. S. Asur et al., 2012; Gholami et al., 2016)","noteIndex":0},"citationItems":[{"id":553,"uris":["http://zotero.org/users/9228513/items/KKIWIDV2"],"itemData":{"id":553,"type":"article-journal","abstract":"Radiation-induced bystander effects have been extensively studied at low doses, since evidence of bystander induced cell killing and other effects on unirradiated cells were found to be predominant at doses up to 0.5 Gy. Therefore, few studies have examined bystander effects induced by exposure to higher doses of radiation, such as spatially fractionated radiation (GRID) treatment. In the present study, we evaluate the ability of GRID treatment to induce changes in GRID adjacent (bystander) regions, in two different murine carcinoma cell lines following exposure to a single irradiation dose of 10 Gy. Murine SCK mammary carcinoma cells and SCCVII squamous carcinoma cells were irradiated using a brass collimator to create a GRID pattern of nine circular fields 12 mm in diameter with a center-to-center distance of 18 mm. Similar to the typical clinical implementation of GRID, this is approximately a 50:50 ratio of direct and bystander exposure. We also performed experiments by irradiating separate cultures and transferring the medium to unirradiated bystander cultures. Clonogenic survival was evaluated in both cell lines to determine the occurrence of radiation-induced bystander effects. For the purpose of our study, we have defined bystander cells as GRID adjacent cells that received approximately 1 Gy scatter dose or unirradiated cells receiving conditioned medium from irradiated cells. We observed significant bystander killing of cells adjacent to the GRID irradiated regions compared to sham treated controls. We also observed bystander killing of SCK and SCCVII cells cultured in conditioned medium obtained from cells irradiated with 10 Gy. Therefore, our results confirm the occurrence of bystander effects following exposure to a high-dose of radiation and suggest that cell-to-cell contact is not required for these effects. In addition, the gene expression profile for DNA damage and cellular stress response signaling in SCCVII cells after GRID exposure was studied. The occurrence of GRID-induced bystander gene expression changes in significant numbers of DNA damage and cellular stress response signaling genes, providing molecular evidence for possible mechanisms of bystander cell killing.","container-title":"Radiation Research","ISSN":"0033-7587","issue":"6","journalAbbreviation":"Radiat Res","note":"PMID: 22559204\nPMCID: PMC3395590","page":"751-765","source":"PubMed Central","title":"Spatially Fractionated Radiation Induces Cytotoxicity and Changes in Gene Expression in Bystander and Radiation Adjacent Murine Carcinoma Cells","volume":"177","author":[{"family":"Asur","given":"Rajalakshmi S."},{"family":"Sharma","given":"Sunil"},{"family":"Chang","given":"Ching-Wei"},{"family":"Penagaricano","given":"Jose"},{"family":"Kommuru","given":"Indira M."},{"family":"Moros","given":"Eduardo G."},{"family":"Corry","given":"Peter M."},{"family":"Griffin","given":"Robert J."}],"issued":{"date-parts":[["2012",6]]}}},{"id":2,"uris":["http://zotero.org/users/9228513/items/CNLUSG7B"],"itemData":{"id":2,"type":"article-journal","container-title":"Journal of Applied Clinical Medical Physics","DOI":"10.1120/jacmp.v17i2.6015","ISSN":"1526-9914, 1526-9914","issue":"2","journalAbbreviation":"Journal of Applied Clinical Medical Physics","language":"en","page":"206-219","source":"DOI.org (Crossref)","title":"Is grid therapy useful for all tumors and every grid block design?","volume":"17","author":[{"family":"Gholami","given":"Somayeh"},{"family":"Nedaie","given":"Hassan Ali"},{"family":"Longo","given":"Francesco"},{"family":"Ay","given":"Mohammad Reza"},{"family":"Wright","given":"Stacey"},{"family":"Meigooni","given":"Ali S."}],"issued":{"date-parts":[["2016",3]]}}}],"schema":"https://github.com/citation-style-language/schema/raw/master/csl-citation.json"} </w:instrText>
      </w:r>
      <w:r w:rsidR="003948D7">
        <w:rPr>
          <w:lang w:val="en-US"/>
        </w:rPr>
        <w:fldChar w:fldCharType="separate"/>
      </w:r>
      <w:r w:rsidR="003948D7" w:rsidRPr="004503E4">
        <w:rPr>
          <w:rFonts w:cs="Times New Roman"/>
          <w:lang w:val="en-US"/>
        </w:rPr>
        <w:t>(R. S. Asur et al., 2012; Gholami et al., 2016)</w:t>
      </w:r>
      <w:r w:rsidR="003948D7">
        <w:rPr>
          <w:lang w:val="en-US"/>
        </w:rPr>
        <w:fldChar w:fldCharType="end"/>
      </w:r>
      <w:r w:rsidR="003948D7">
        <w:rPr>
          <w:lang w:val="en-US"/>
        </w:rPr>
        <w:t xml:space="preserve">. </w:t>
      </w:r>
      <w:r w:rsidR="00FA6B36">
        <w:rPr>
          <w:lang w:val="en-US"/>
        </w:rPr>
        <w:br/>
      </w:r>
      <w:r w:rsidR="004A51FB">
        <w:rPr>
          <w:lang w:val="en-US"/>
        </w:rPr>
        <w:t>No simulations were performed for dotted GRID. However, the reduction in dose compared to striped GRID</w:t>
      </w:r>
      <w:r w:rsidR="008801BD">
        <w:rPr>
          <w:lang w:val="en-US"/>
        </w:rPr>
        <w:t xml:space="preserve"> seen in </w:t>
      </w:r>
      <w:r w:rsidR="00CC261E">
        <w:rPr>
          <w:lang w:val="en-US"/>
        </w:rPr>
        <w:fldChar w:fldCharType="begin"/>
      </w:r>
      <w:r w:rsidR="00CC261E">
        <w:rPr>
          <w:lang w:val="en-US"/>
        </w:rPr>
        <w:instrText xml:space="preserve"> REF _Ref105235175 \h </w:instrText>
      </w:r>
      <w:r w:rsidR="00CC261E">
        <w:rPr>
          <w:lang w:val="en-US"/>
        </w:rPr>
      </w:r>
      <w:r w:rsidR="00CC261E">
        <w:rPr>
          <w:lang w:val="en-US"/>
        </w:rPr>
        <w:fldChar w:fldCharType="separate"/>
      </w:r>
      <w:r w:rsidR="00380EB7" w:rsidRPr="00A1247F">
        <w:rPr>
          <w:lang w:val="en-US"/>
        </w:rPr>
        <w:t xml:space="preserve">Table </w:t>
      </w:r>
      <w:r w:rsidR="00380EB7">
        <w:rPr>
          <w:noProof/>
          <w:lang w:val="en-US"/>
        </w:rPr>
        <w:t>3</w:t>
      </w:r>
      <w:r w:rsidR="00380EB7">
        <w:rPr>
          <w:lang w:val="en-US"/>
        </w:rPr>
        <w:noBreakHyphen/>
      </w:r>
      <w:r w:rsidR="00380EB7">
        <w:rPr>
          <w:noProof/>
          <w:lang w:val="en-US"/>
        </w:rPr>
        <w:t>2</w:t>
      </w:r>
      <w:r w:rsidR="00CC261E">
        <w:rPr>
          <w:lang w:val="en-US"/>
        </w:rPr>
        <w:fldChar w:fldCharType="end"/>
      </w:r>
      <w:r w:rsidR="004A51FB">
        <w:rPr>
          <w:lang w:val="en-US"/>
        </w:rPr>
        <w:t xml:space="preserve"> can be explained by the GRID pattern.</w:t>
      </w:r>
      <w:r w:rsidR="00482F88">
        <w:rPr>
          <w:lang w:val="en-US"/>
        </w:rPr>
        <w:t xml:space="preserve"> </w:t>
      </w:r>
      <w:r w:rsidR="00C04138">
        <w:rPr>
          <w:lang w:val="en-US"/>
        </w:rPr>
        <w:t>The</w:t>
      </w:r>
      <w:r w:rsidR="00962CE7">
        <w:rPr>
          <w:lang w:val="en-US"/>
        </w:rPr>
        <w:t xml:space="preserve"> dotted GRID pattern ha</w:t>
      </w:r>
      <w:r w:rsidR="00C04138">
        <w:rPr>
          <w:lang w:val="en-US"/>
        </w:rPr>
        <w:t>d</w:t>
      </w:r>
      <w:r w:rsidR="00962CE7">
        <w:rPr>
          <w:lang w:val="en-US"/>
        </w:rPr>
        <w:t xml:space="preserve"> a smaller peak area</w:t>
      </w:r>
      <w:r w:rsidR="00D84487">
        <w:rPr>
          <w:lang w:val="en-US"/>
        </w:rPr>
        <w:t>, which reduce</w:t>
      </w:r>
      <w:r w:rsidR="00C04138">
        <w:rPr>
          <w:lang w:val="en-US"/>
        </w:rPr>
        <w:t>d</w:t>
      </w:r>
      <w:r w:rsidR="00D84487">
        <w:rPr>
          <w:lang w:val="en-US"/>
        </w:rPr>
        <w:t xml:space="preserve"> the fluence of photons through the </w:t>
      </w:r>
      <w:r w:rsidR="00C04138">
        <w:rPr>
          <w:lang w:val="en-US"/>
        </w:rPr>
        <w:t>openings of the GRID</w:t>
      </w:r>
      <w:r w:rsidR="004F688A">
        <w:rPr>
          <w:lang w:val="en-US"/>
        </w:rPr>
        <w:t xml:space="preserve">, thereby reducing </w:t>
      </w:r>
      <w:r w:rsidR="00E72B77">
        <w:rPr>
          <w:lang w:val="en-US"/>
        </w:rPr>
        <w:t>both</w:t>
      </w:r>
      <w:r w:rsidR="00354F69">
        <w:rPr>
          <w:lang w:val="en-US"/>
        </w:rPr>
        <w:t xml:space="preserve"> the</w:t>
      </w:r>
      <w:r w:rsidR="00E72B77">
        <w:rPr>
          <w:lang w:val="en-US"/>
        </w:rPr>
        <w:t xml:space="preserve"> peak</w:t>
      </w:r>
      <w:r w:rsidR="00354F69">
        <w:rPr>
          <w:lang w:val="en-US"/>
        </w:rPr>
        <w:t xml:space="preserve"> and valley</w:t>
      </w:r>
      <w:r w:rsidR="004F688A">
        <w:rPr>
          <w:lang w:val="en-US"/>
        </w:rPr>
        <w:t xml:space="preserve"> dose</w:t>
      </w:r>
      <w:r w:rsidR="0070606A">
        <w:rPr>
          <w:lang w:val="en-US"/>
        </w:rPr>
        <w:t xml:space="preserve"> received by the EBT3 film</w:t>
      </w:r>
      <w:r w:rsidR="004F688A">
        <w:rPr>
          <w:lang w:val="en-US"/>
        </w:rPr>
        <w:t xml:space="preserve">. This scenario was illustrated in </w:t>
      </w:r>
      <w:r w:rsidR="004F688A">
        <w:rPr>
          <w:lang w:val="en-US"/>
        </w:rPr>
        <w:fldChar w:fldCharType="begin"/>
      </w:r>
      <w:r w:rsidR="004F688A">
        <w:rPr>
          <w:lang w:val="en-US"/>
        </w:rPr>
        <w:instrText xml:space="preserve"> REF _Ref104301882 \h </w:instrText>
      </w:r>
      <w:r w:rsidR="004D7B5D">
        <w:rPr>
          <w:lang w:val="en-US"/>
        </w:rPr>
        <w:instrText xml:space="preserve"> \* MERGEFORMAT </w:instrText>
      </w:r>
      <w:r w:rsidR="004F688A">
        <w:rPr>
          <w:lang w:val="en-US"/>
        </w:rPr>
      </w:r>
      <w:r w:rsidR="004F688A">
        <w:rPr>
          <w:lang w:val="en-US"/>
        </w:rPr>
        <w:fldChar w:fldCharType="separate"/>
      </w:r>
      <w:r w:rsidR="00380EB7" w:rsidRPr="00F27804">
        <w:rPr>
          <w:lang w:val="en-US"/>
        </w:rPr>
        <w:t xml:space="preserve">Figure </w:t>
      </w:r>
      <w:r w:rsidR="00380EB7">
        <w:rPr>
          <w:noProof/>
          <w:lang w:val="en-US"/>
        </w:rPr>
        <w:t>4</w:t>
      </w:r>
      <w:r w:rsidR="00380EB7">
        <w:rPr>
          <w:noProof/>
          <w:lang w:val="en-US"/>
        </w:rPr>
        <w:noBreakHyphen/>
        <w:t>2</w:t>
      </w:r>
      <w:r w:rsidR="004F688A">
        <w:rPr>
          <w:lang w:val="en-US"/>
        </w:rPr>
        <w:fldChar w:fldCharType="end"/>
      </w:r>
      <w:r w:rsidR="004F688A">
        <w:rPr>
          <w:lang w:val="en-US"/>
        </w:rPr>
        <w:t>.</w:t>
      </w:r>
      <w:r w:rsidR="00E72B77">
        <w:rPr>
          <w:lang w:val="en-US"/>
        </w:rPr>
        <w:t xml:space="preserve"> </w:t>
      </w:r>
    </w:p>
    <w:p w14:paraId="49ED1212" w14:textId="4634586E" w:rsidR="00D54733" w:rsidRPr="00C95453" w:rsidRDefault="00D54733" w:rsidP="004D7B5D">
      <w:pPr>
        <w:spacing w:line="360" w:lineRule="auto"/>
        <w:rPr>
          <w:iCs/>
          <w:lang w:val="en-US"/>
        </w:rPr>
      </w:pPr>
    </w:p>
    <w:p w14:paraId="25C43D5F" w14:textId="22CF2097" w:rsidR="00A55889" w:rsidRPr="00A55889" w:rsidRDefault="00A55889" w:rsidP="004D7B5D">
      <w:pPr>
        <w:spacing w:line="360" w:lineRule="auto"/>
        <w:rPr>
          <w:lang w:val="en-US"/>
        </w:rPr>
      </w:pPr>
      <w:r>
        <w:rPr>
          <w:noProof/>
          <w:lang w:val="en-US"/>
        </w:rPr>
        <w:lastRenderedPageBreak/>
        <w:drawing>
          <wp:inline distT="0" distB="0" distL="0" distR="0" wp14:anchorId="1CA22204" wp14:editId="137E5D30">
            <wp:extent cx="5636249" cy="1325033"/>
            <wp:effectExtent l="0" t="0" r="3175" b="889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rotWithShape="1">
                    <a:blip r:embed="rId99">
                      <a:extLst>
                        <a:ext uri="{28A0092B-C50C-407E-A947-70E740481C1C}">
                          <a14:useLocalDpi xmlns:a14="http://schemas.microsoft.com/office/drawing/2010/main" val="0"/>
                        </a:ext>
                      </a:extLst>
                    </a:blip>
                    <a:srcRect l="5057" t="4179" r="11325" b="60874"/>
                    <a:stretch/>
                  </pic:blipFill>
                  <pic:spPr bwMode="auto">
                    <a:xfrm>
                      <a:off x="0" y="0"/>
                      <a:ext cx="5646078" cy="1327344"/>
                    </a:xfrm>
                    <a:prstGeom prst="rect">
                      <a:avLst/>
                    </a:prstGeom>
                    <a:ln>
                      <a:noFill/>
                    </a:ln>
                    <a:extLst>
                      <a:ext uri="{53640926-AAD7-44D8-BBD7-CCE9431645EC}">
                        <a14:shadowObscured xmlns:a14="http://schemas.microsoft.com/office/drawing/2010/main"/>
                      </a:ext>
                    </a:extLst>
                  </pic:spPr>
                </pic:pic>
              </a:graphicData>
            </a:graphic>
          </wp:inline>
        </w:drawing>
      </w:r>
    </w:p>
    <w:p w14:paraId="0F154305" w14:textId="6DBD2AC2" w:rsidR="0014620E" w:rsidRDefault="00A55889" w:rsidP="004D7B5D">
      <w:pPr>
        <w:pStyle w:val="Caption"/>
        <w:spacing w:line="360" w:lineRule="auto"/>
        <w:rPr>
          <w:lang w:val="en-US"/>
        </w:rPr>
      </w:pPr>
      <w:bookmarkStart w:id="249" w:name="_Ref104128372"/>
      <w:r w:rsidRPr="00A55889">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4</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bookmarkEnd w:id="249"/>
      <w:r w:rsidR="00DF5B9C">
        <w:rPr>
          <w:lang w:val="en-US"/>
        </w:rPr>
        <w:t xml:space="preserve">. Figure illustrating </w:t>
      </w:r>
      <w:r w:rsidR="00B54FCD">
        <w:rPr>
          <w:lang w:val="en-US"/>
        </w:rPr>
        <w:t>why there is a nonzero dose in the shielded areas</w:t>
      </w:r>
      <w:r w:rsidR="001E39C4">
        <w:rPr>
          <w:lang w:val="en-US"/>
        </w:rPr>
        <w:t xml:space="preserve"> of the EBT3 dosimetry films</w:t>
      </w:r>
      <w:r w:rsidR="00B54FCD">
        <w:rPr>
          <w:lang w:val="en-US"/>
        </w:rPr>
        <w:t xml:space="preserve"> underneath the GRID block. </w:t>
      </w:r>
      <w:r w:rsidR="00C710C7">
        <w:rPr>
          <w:lang w:val="en-US"/>
        </w:rPr>
        <w:t xml:space="preserve">Divergent photons are not attenuated by the GRID and are allowed to </w:t>
      </w:r>
      <w:r w:rsidR="00463507">
        <w:rPr>
          <w:lang w:val="en-US"/>
        </w:rPr>
        <w:t xml:space="preserve">depose their energy </w:t>
      </w:r>
      <w:r w:rsidR="005650D2">
        <w:rPr>
          <w:lang w:val="en-US"/>
        </w:rPr>
        <w:t xml:space="preserve">in the shielded areas. </w:t>
      </w:r>
    </w:p>
    <w:p w14:paraId="4AF680E6" w14:textId="77777777" w:rsidR="00897A9E" w:rsidRDefault="00897A9E" w:rsidP="004D7B5D">
      <w:pPr>
        <w:spacing w:line="360" w:lineRule="auto"/>
        <w:rPr>
          <w:lang w:val="en-US"/>
        </w:rPr>
      </w:pPr>
    </w:p>
    <w:p w14:paraId="7511008A" w14:textId="77777777" w:rsidR="00484A09" w:rsidRDefault="00484A09" w:rsidP="004D7B5D">
      <w:pPr>
        <w:keepNext/>
        <w:spacing w:line="360" w:lineRule="auto"/>
        <w:jc w:val="center"/>
      </w:pPr>
      <w:r>
        <w:rPr>
          <w:noProof/>
          <w:lang w:val="en-US"/>
        </w:rPr>
        <w:drawing>
          <wp:inline distT="0" distB="0" distL="0" distR="0" wp14:anchorId="3E895D73" wp14:editId="021C710E">
            <wp:extent cx="4305300" cy="29337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100">
                      <a:extLst>
                        <a:ext uri="{28A0092B-C50C-407E-A947-70E740481C1C}">
                          <a14:useLocalDpi xmlns:a14="http://schemas.microsoft.com/office/drawing/2010/main" val="0"/>
                        </a:ext>
                      </a:extLst>
                    </a:blip>
                    <a:srcRect l="1443" t="4558" r="26121" b="7693"/>
                    <a:stretch/>
                  </pic:blipFill>
                  <pic:spPr bwMode="auto">
                    <a:xfrm>
                      <a:off x="0" y="0"/>
                      <a:ext cx="4305300" cy="2933700"/>
                    </a:xfrm>
                    <a:prstGeom prst="rect">
                      <a:avLst/>
                    </a:prstGeom>
                    <a:ln>
                      <a:noFill/>
                    </a:ln>
                    <a:extLst>
                      <a:ext uri="{53640926-AAD7-44D8-BBD7-CCE9431645EC}">
                        <a14:shadowObscured xmlns:a14="http://schemas.microsoft.com/office/drawing/2010/main"/>
                      </a:ext>
                    </a:extLst>
                  </pic:spPr>
                </pic:pic>
              </a:graphicData>
            </a:graphic>
          </wp:inline>
        </w:drawing>
      </w:r>
    </w:p>
    <w:p w14:paraId="5BB74406" w14:textId="33F9AEB3" w:rsidR="006106F9" w:rsidRDefault="00484A09" w:rsidP="004D7B5D">
      <w:pPr>
        <w:pStyle w:val="Caption"/>
        <w:spacing w:line="360" w:lineRule="auto"/>
        <w:rPr>
          <w:lang w:val="en-US"/>
        </w:rPr>
      </w:pPr>
      <w:bookmarkStart w:id="250" w:name="_Ref104301882"/>
      <w:r w:rsidRPr="00F27804">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4</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2</w:t>
      </w:r>
      <w:r w:rsidR="00D862CB">
        <w:rPr>
          <w:lang w:val="en-US"/>
        </w:rPr>
        <w:fldChar w:fldCharType="end"/>
      </w:r>
      <w:bookmarkEnd w:id="250"/>
      <w:r w:rsidRPr="00F27804">
        <w:rPr>
          <w:lang w:val="en-US"/>
        </w:rPr>
        <w:t>.</w:t>
      </w:r>
      <w:r w:rsidR="00AF6993" w:rsidRPr="00F27804">
        <w:rPr>
          <w:lang w:val="en-US"/>
        </w:rPr>
        <w:t xml:space="preserve"> </w:t>
      </w:r>
      <w:r w:rsidR="00174287" w:rsidRPr="00F27804">
        <w:rPr>
          <w:lang w:val="en-US"/>
        </w:rPr>
        <w:t>Striped GRID block</w:t>
      </w:r>
      <w:r w:rsidR="00F27804">
        <w:rPr>
          <w:lang w:val="en-US"/>
        </w:rPr>
        <w:t xml:space="preserve">. </w:t>
      </w:r>
      <w:r w:rsidR="002128FE">
        <w:rPr>
          <w:lang w:val="en-US"/>
        </w:rPr>
        <w:t xml:space="preserve">We observe that exchanging the </w:t>
      </w:r>
      <w:r w:rsidR="003438EC">
        <w:rPr>
          <w:lang w:val="en-US"/>
        </w:rPr>
        <w:t>continuous stripe</w:t>
      </w:r>
      <w:r w:rsidR="00CB3BF0">
        <w:rPr>
          <w:lang w:val="en-US"/>
        </w:rPr>
        <w:t>s</w:t>
      </w:r>
      <w:r w:rsidR="008B5A55">
        <w:rPr>
          <w:lang w:val="en-US"/>
        </w:rPr>
        <w:t xml:space="preserve"> (5 mm opening)</w:t>
      </w:r>
      <w:r w:rsidR="003438EC">
        <w:rPr>
          <w:lang w:val="en-US"/>
        </w:rPr>
        <w:t xml:space="preserve"> for circles</w:t>
      </w:r>
      <w:r w:rsidR="008B5A55">
        <w:rPr>
          <w:lang w:val="en-US"/>
        </w:rPr>
        <w:t xml:space="preserve"> (5 mm diameter)</w:t>
      </w:r>
      <w:r w:rsidR="003438EC">
        <w:rPr>
          <w:lang w:val="en-US"/>
        </w:rPr>
        <w:t>, results in</w:t>
      </w:r>
      <w:r w:rsidR="00CB3BF0">
        <w:rPr>
          <w:lang w:val="en-US"/>
        </w:rPr>
        <w:t xml:space="preserve"> a</w:t>
      </w:r>
      <w:r w:rsidR="003438EC">
        <w:rPr>
          <w:lang w:val="en-US"/>
        </w:rPr>
        <w:t xml:space="preserve"> smaller</w:t>
      </w:r>
      <w:r w:rsidR="00CB3BF0">
        <w:rPr>
          <w:lang w:val="en-US"/>
        </w:rPr>
        <w:t xml:space="preserve"> opening</w:t>
      </w:r>
      <w:r w:rsidR="008B5A55">
        <w:rPr>
          <w:lang w:val="en-US"/>
        </w:rPr>
        <w:t xml:space="preserve">. Thereby reducing </w:t>
      </w:r>
      <w:r w:rsidR="007B4F86">
        <w:rPr>
          <w:lang w:val="en-US"/>
        </w:rPr>
        <w:t xml:space="preserve">dose in the peak areas. </w:t>
      </w:r>
      <w:r w:rsidR="003438EC">
        <w:rPr>
          <w:lang w:val="en-US"/>
        </w:rPr>
        <w:t xml:space="preserve"> </w:t>
      </w:r>
    </w:p>
    <w:p w14:paraId="77B9EE9F" w14:textId="5AB533A9" w:rsidR="00124B39" w:rsidRDefault="008F68AB" w:rsidP="004D7B5D">
      <w:pPr>
        <w:pStyle w:val="Heading2"/>
        <w:spacing w:line="360" w:lineRule="auto"/>
        <w:rPr>
          <w:lang w:val="en-US"/>
        </w:rPr>
      </w:pPr>
      <w:bookmarkStart w:id="251" w:name="_Toc106449135"/>
      <w:r>
        <w:rPr>
          <w:lang w:val="en-US"/>
        </w:rPr>
        <w:t>Cell Survival</w:t>
      </w:r>
      <w:bookmarkEnd w:id="251"/>
    </w:p>
    <w:p w14:paraId="1AB5F49E" w14:textId="29E68F1D" w:rsidR="00B76125" w:rsidRDefault="00970E6E" w:rsidP="004D7B5D">
      <w:pPr>
        <w:spacing w:line="360" w:lineRule="auto"/>
        <w:rPr>
          <w:lang w:val="en-US"/>
        </w:rPr>
      </w:pPr>
      <w:r>
        <w:rPr>
          <w:lang w:val="en-US"/>
        </w:rPr>
        <w:t>Data from the cell experiments was chosen based o</w:t>
      </w:r>
      <w:r w:rsidR="0087556C">
        <w:rPr>
          <w:lang w:val="en-US"/>
        </w:rPr>
        <w:t xml:space="preserve">n the plating efficiency and how close the survival in the </w:t>
      </w:r>
      <w:r w:rsidR="001E6EDE">
        <w:rPr>
          <w:lang w:val="en-US"/>
        </w:rPr>
        <w:t>control flasks were between the experiments.</w:t>
      </w:r>
      <w:r w:rsidR="004A4A98">
        <w:rPr>
          <w:lang w:val="en-US"/>
        </w:rPr>
        <w:t xml:space="preserve"> Looking at </w:t>
      </w:r>
      <w:r w:rsidR="00F723AC">
        <w:rPr>
          <w:lang w:val="en-US"/>
        </w:rPr>
        <w:fldChar w:fldCharType="begin"/>
      </w:r>
      <w:r w:rsidR="00F723AC">
        <w:rPr>
          <w:lang w:val="en-US"/>
        </w:rPr>
        <w:instrText xml:space="preserve"> REF _Ref106447622 \h </w:instrText>
      </w:r>
      <w:r w:rsidR="00F723AC">
        <w:rPr>
          <w:lang w:val="en-US"/>
        </w:rPr>
      </w:r>
      <w:r w:rsidR="00F723AC">
        <w:rPr>
          <w:lang w:val="en-US"/>
        </w:rPr>
        <w:fldChar w:fldCharType="separate"/>
      </w:r>
      <w:r w:rsidR="00F723AC" w:rsidRPr="00027646">
        <w:rPr>
          <w:lang w:val="en-US"/>
        </w:rPr>
        <w:t xml:space="preserve">Figure </w:t>
      </w:r>
      <w:r w:rsidR="00F723AC">
        <w:rPr>
          <w:noProof/>
          <w:lang w:val="en-US"/>
        </w:rPr>
        <w:t>3</w:t>
      </w:r>
      <w:r w:rsidR="00F723AC">
        <w:rPr>
          <w:lang w:val="en-US"/>
        </w:rPr>
        <w:noBreakHyphen/>
      </w:r>
      <w:r w:rsidR="00F723AC">
        <w:rPr>
          <w:noProof/>
          <w:lang w:val="en-US"/>
        </w:rPr>
        <w:t>15</w:t>
      </w:r>
      <w:r w:rsidR="00F723AC">
        <w:rPr>
          <w:lang w:val="en-US"/>
        </w:rPr>
        <w:fldChar w:fldCharType="end"/>
      </w:r>
      <w:r w:rsidR="004A4A98">
        <w:rPr>
          <w:lang w:val="en-US"/>
        </w:rPr>
        <w:t xml:space="preserve"> we observe a </w:t>
      </w:r>
      <w:r w:rsidR="00E55AC5">
        <w:rPr>
          <w:lang w:val="en-US"/>
        </w:rPr>
        <w:t xml:space="preserve">very low </w:t>
      </w:r>
      <w:r w:rsidR="003B243C">
        <w:rPr>
          <w:lang w:val="en-US"/>
        </w:rPr>
        <w:t>PE</w:t>
      </w:r>
      <w:r w:rsidR="00451DCD">
        <w:rPr>
          <w:lang w:val="en-US"/>
        </w:rPr>
        <w:t xml:space="preserve"> for</w:t>
      </w:r>
      <w:r w:rsidR="00E55AC5">
        <w:rPr>
          <w:lang w:val="en-US"/>
        </w:rPr>
        <w:t xml:space="preserve"> </w:t>
      </w:r>
      <w:r w:rsidR="00337327">
        <w:rPr>
          <w:lang w:val="en-US"/>
        </w:rPr>
        <w:t>17</w:t>
      </w:r>
      <w:r w:rsidR="00A53453">
        <w:rPr>
          <w:lang w:val="en-US"/>
        </w:rPr>
        <w:t>.</w:t>
      </w:r>
      <w:r w:rsidR="00337327">
        <w:rPr>
          <w:lang w:val="en-US"/>
        </w:rPr>
        <w:t>12</w:t>
      </w:r>
      <w:r w:rsidR="00A53453">
        <w:rPr>
          <w:lang w:val="en-US"/>
        </w:rPr>
        <w:t>.2020 and</w:t>
      </w:r>
      <w:r w:rsidR="00337327">
        <w:rPr>
          <w:lang w:val="en-US"/>
        </w:rPr>
        <w:t xml:space="preserve"> an abnormally low </w:t>
      </w:r>
      <w:r w:rsidR="003B243C">
        <w:rPr>
          <w:lang w:val="en-US"/>
        </w:rPr>
        <w:t>PE</w:t>
      </w:r>
      <w:r w:rsidR="00337327">
        <w:rPr>
          <w:lang w:val="en-US"/>
        </w:rPr>
        <w:t xml:space="preserve"> for</w:t>
      </w:r>
      <w:r w:rsidR="00A53453">
        <w:rPr>
          <w:lang w:val="en-US"/>
        </w:rPr>
        <w:t xml:space="preserve"> </w:t>
      </w:r>
      <w:r w:rsidR="00337327">
        <w:rPr>
          <w:lang w:val="en-US"/>
        </w:rPr>
        <w:t>03</w:t>
      </w:r>
      <w:r w:rsidR="00A53453">
        <w:rPr>
          <w:lang w:val="en-US"/>
        </w:rPr>
        <w:t>.</w:t>
      </w:r>
      <w:r w:rsidR="00337327">
        <w:rPr>
          <w:lang w:val="en-US"/>
        </w:rPr>
        <w:t>01</w:t>
      </w:r>
      <w:r w:rsidR="00A53453">
        <w:rPr>
          <w:lang w:val="en-US"/>
        </w:rPr>
        <w:t>.2020</w:t>
      </w:r>
      <w:r w:rsidR="00E55AC5">
        <w:rPr>
          <w:lang w:val="en-US"/>
        </w:rPr>
        <w:t>.</w:t>
      </w:r>
      <w:r w:rsidR="00E720E7">
        <w:rPr>
          <w:lang w:val="en-US"/>
        </w:rPr>
        <w:t xml:space="preserve"> </w:t>
      </w:r>
      <w:r w:rsidR="00357A23">
        <w:rPr>
          <w:lang w:val="en-US"/>
        </w:rPr>
        <w:t xml:space="preserve">The flask with abnormally low </w:t>
      </w:r>
      <w:r w:rsidR="003B243C">
        <w:rPr>
          <w:lang w:val="en-US"/>
        </w:rPr>
        <w:t>PE</w:t>
      </w:r>
      <w:r w:rsidR="00357A23">
        <w:rPr>
          <w:lang w:val="en-US"/>
        </w:rPr>
        <w:t xml:space="preserve"> </w:t>
      </w:r>
      <w:r w:rsidR="00762C2B">
        <w:rPr>
          <w:lang w:val="en-US"/>
        </w:rPr>
        <w:t>was studied by</w:t>
      </w:r>
      <w:r w:rsidR="00270B34">
        <w:rPr>
          <w:lang w:val="en-US"/>
        </w:rPr>
        <w:t xml:space="preserve"> Magnus Børsting</w:t>
      </w:r>
      <w:r w:rsidR="00762C2B">
        <w:rPr>
          <w:lang w:val="en-US"/>
        </w:rPr>
        <w:t xml:space="preserve"> under the microscope </w:t>
      </w:r>
      <w:r w:rsidR="00673ABA">
        <w:rPr>
          <w:lang w:val="en-US"/>
        </w:rPr>
        <w:fldChar w:fldCharType="begin"/>
      </w:r>
      <w:r w:rsidR="006961B6">
        <w:rPr>
          <w:lang w:val="en-US"/>
        </w:rPr>
        <w:instrText xml:space="preserve"> ADDIN ZOTERO_ITEM CSL_CITATION {"citationID":"Zjvpu8PK","properties":{"formattedCitation":"(Magnus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673ABA">
        <w:rPr>
          <w:lang w:val="en-US"/>
        </w:rPr>
        <w:fldChar w:fldCharType="separate"/>
      </w:r>
      <w:r w:rsidR="00673ABA" w:rsidRPr="00673ABA">
        <w:rPr>
          <w:rFonts w:cs="Times New Roman"/>
          <w:szCs w:val="24"/>
          <w:lang w:val="en-US"/>
        </w:rPr>
        <w:t>(Magnus Børsting, 2020</w:t>
      </w:r>
      <w:r w:rsidR="00157E7E">
        <w:rPr>
          <w:rFonts w:cs="Times New Roman"/>
          <w:szCs w:val="24"/>
          <w:lang w:val="en-US"/>
        </w:rPr>
        <w:t xml:space="preserve">, </w:t>
      </w:r>
      <w:r w:rsidR="00C42973">
        <w:rPr>
          <w:rFonts w:cs="Times New Roman"/>
          <w:szCs w:val="24"/>
          <w:lang w:val="en-US"/>
        </w:rPr>
        <w:t>section 4.2.1</w:t>
      </w:r>
      <w:r w:rsidR="00673ABA" w:rsidRPr="00673ABA">
        <w:rPr>
          <w:rFonts w:cs="Times New Roman"/>
          <w:szCs w:val="24"/>
          <w:lang w:val="en-US"/>
        </w:rPr>
        <w:t>)</w:t>
      </w:r>
      <w:r w:rsidR="00673ABA">
        <w:rPr>
          <w:lang w:val="en-US"/>
        </w:rPr>
        <w:fldChar w:fldCharType="end"/>
      </w:r>
      <w:r w:rsidR="00762C2B">
        <w:rPr>
          <w:lang w:val="en-US"/>
        </w:rPr>
        <w:t xml:space="preserve"> to confirm</w:t>
      </w:r>
      <w:r w:rsidR="00C42973">
        <w:rPr>
          <w:lang w:val="en-US"/>
        </w:rPr>
        <w:t xml:space="preserve"> </w:t>
      </w:r>
      <w:r w:rsidR="006C3FE0">
        <w:rPr>
          <w:lang w:val="en-US"/>
        </w:rPr>
        <w:t>the result.</w:t>
      </w:r>
      <w:r w:rsidR="00334D82">
        <w:rPr>
          <w:lang w:val="en-US"/>
        </w:rPr>
        <w:t xml:space="preserve"> </w:t>
      </w:r>
      <w:r w:rsidR="009F377E">
        <w:rPr>
          <w:lang w:val="en-US"/>
        </w:rPr>
        <w:t>It was speculated that</w:t>
      </w:r>
      <w:r w:rsidR="00C36A73">
        <w:rPr>
          <w:lang w:val="en-US"/>
        </w:rPr>
        <w:t xml:space="preserve"> seeding 30 000 cells resulted the confluency</w:t>
      </w:r>
      <w:r w:rsidR="004D53A5">
        <w:rPr>
          <w:lang w:val="en-US"/>
        </w:rPr>
        <w:t xml:space="preserve"> (</w:t>
      </w:r>
      <w:r w:rsidR="00D923B4">
        <w:rPr>
          <w:lang w:val="en-US"/>
        </w:rPr>
        <w:t>fraction of cell flask area covered by cells</w:t>
      </w:r>
      <w:r w:rsidR="004D53A5">
        <w:rPr>
          <w:lang w:val="en-US"/>
        </w:rPr>
        <w:t>)</w:t>
      </w:r>
      <w:r w:rsidR="00C36A73">
        <w:rPr>
          <w:lang w:val="en-US"/>
        </w:rPr>
        <w:t xml:space="preserve"> being </w:t>
      </w:r>
      <w:r w:rsidR="000D0E0B">
        <w:rPr>
          <w:lang w:val="en-US"/>
        </w:rPr>
        <w:t xml:space="preserve">so high, that the cells had left their </w:t>
      </w:r>
      <w:r w:rsidR="00917206">
        <w:rPr>
          <w:lang w:val="en-US"/>
        </w:rPr>
        <w:lastRenderedPageBreak/>
        <w:t>logarithmic</w:t>
      </w:r>
      <w:r w:rsidR="000D0E0B">
        <w:rPr>
          <w:lang w:val="en-US"/>
        </w:rPr>
        <w:t xml:space="preserve"> growing </w:t>
      </w:r>
      <w:r w:rsidR="00FA65D2">
        <w:rPr>
          <w:lang w:val="en-US"/>
        </w:rPr>
        <w:t>phase.</w:t>
      </w:r>
      <w:r w:rsidR="003254DE">
        <w:rPr>
          <w:lang w:val="en-US"/>
        </w:rPr>
        <w:t xml:space="preserve"> </w:t>
      </w:r>
      <w:r w:rsidR="00E926EB">
        <w:rPr>
          <w:lang w:val="en-US"/>
        </w:rPr>
        <w:t xml:space="preserve">Another possibility was undercounting by the segmentation algorithm. </w:t>
      </w:r>
      <w:r w:rsidR="00E93225">
        <w:rPr>
          <w:lang w:val="en-US"/>
        </w:rPr>
        <w:t>T</w:t>
      </w:r>
      <w:r w:rsidR="00C25035">
        <w:rPr>
          <w:lang w:val="en-US"/>
        </w:rPr>
        <w:t>he data from 18.11.2019 and 20.11.2019</w:t>
      </w:r>
      <w:r w:rsidR="00E93225">
        <w:rPr>
          <w:lang w:val="en-US"/>
        </w:rPr>
        <w:t xml:space="preserve"> had</w:t>
      </w:r>
      <w:r w:rsidR="004047EB">
        <w:rPr>
          <w:lang w:val="en-US"/>
        </w:rPr>
        <w:t xml:space="preserve"> </w:t>
      </w:r>
      <w:r w:rsidR="004058D6">
        <w:rPr>
          <w:lang w:val="en-US"/>
        </w:rPr>
        <w:t xml:space="preserve">a </w:t>
      </w:r>
      <w:r w:rsidR="004047EB">
        <w:rPr>
          <w:lang w:val="en-US"/>
        </w:rPr>
        <w:t>low but</w:t>
      </w:r>
      <w:r w:rsidR="00E93225">
        <w:rPr>
          <w:lang w:val="en-US"/>
        </w:rPr>
        <w:t xml:space="preserve"> </w:t>
      </w:r>
      <w:r w:rsidR="002B7EB7">
        <w:rPr>
          <w:lang w:val="en-US"/>
        </w:rPr>
        <w:t xml:space="preserve">enhanced </w:t>
      </w:r>
      <w:r w:rsidR="003B243C">
        <w:rPr>
          <w:lang w:val="en-US"/>
        </w:rPr>
        <w:t>PE</w:t>
      </w:r>
      <w:r w:rsidR="005B1D21">
        <w:rPr>
          <w:lang w:val="en-US"/>
        </w:rPr>
        <w:t xml:space="preserve"> </w:t>
      </w:r>
      <w:r w:rsidR="006D3FBE">
        <w:rPr>
          <w:lang w:val="en-US"/>
        </w:rPr>
        <w:t>(</w:t>
      </w:r>
      <m:oMath>
        <m:r>
          <w:rPr>
            <w:rFonts w:ascii="Cambria Math" w:hAnsi="Cambria Math"/>
            <w:lang w:val="en-US"/>
          </w:rPr>
          <m:t>8-10 %</m:t>
        </m:r>
      </m:oMath>
      <w:r w:rsidR="005B1D21">
        <w:rPr>
          <w:lang w:val="en-US"/>
        </w:rPr>
        <w:t>)</w:t>
      </w:r>
      <w:r w:rsidR="004047EB">
        <w:rPr>
          <w:lang w:val="en-US"/>
        </w:rPr>
        <w:t xml:space="preserve"> and was therefore included in the survival analysis</w:t>
      </w:r>
      <w:r w:rsidR="003F7040">
        <w:rPr>
          <w:lang w:val="en-US"/>
        </w:rPr>
        <w:t xml:space="preserve">. </w:t>
      </w:r>
      <w:r w:rsidR="00C76236">
        <w:rPr>
          <w:lang w:val="en-US"/>
        </w:rPr>
        <w:t xml:space="preserve">Both </w:t>
      </w:r>
      <w:r w:rsidR="00CD5AC8">
        <w:rPr>
          <w:lang w:val="en-US"/>
        </w:rPr>
        <w:t>the stained</w:t>
      </w:r>
      <w:r w:rsidR="00020F9D">
        <w:rPr>
          <w:lang w:val="en-US"/>
        </w:rPr>
        <w:t xml:space="preserve"> (upper row)</w:t>
      </w:r>
      <w:r w:rsidR="002804ED">
        <w:rPr>
          <w:lang w:val="en-US"/>
        </w:rPr>
        <w:t xml:space="preserve"> </w:t>
      </w:r>
      <w:r w:rsidR="00020F9D">
        <w:rPr>
          <w:lang w:val="en-US"/>
        </w:rPr>
        <w:t>and segmented (lower row) cell flasks</w:t>
      </w:r>
      <w:r w:rsidR="002804ED">
        <w:rPr>
          <w:lang w:val="en-US"/>
        </w:rPr>
        <w:t xml:space="preserve"> in </w:t>
      </w:r>
      <w:r w:rsidR="005962D0">
        <w:rPr>
          <w:lang w:val="en-US"/>
        </w:rPr>
        <w:fldChar w:fldCharType="begin"/>
      </w:r>
      <w:r w:rsidR="005962D0">
        <w:rPr>
          <w:lang w:val="en-US"/>
        </w:rPr>
        <w:instrText xml:space="preserve"> REF _Ref106005657 \h </w:instrText>
      </w:r>
      <w:r w:rsidR="005962D0">
        <w:rPr>
          <w:lang w:val="en-US"/>
        </w:rPr>
      </w:r>
      <w:r w:rsidR="005962D0">
        <w:rPr>
          <w:lang w:val="en-US"/>
        </w:rPr>
        <w:fldChar w:fldCharType="separate"/>
      </w:r>
      <w:r w:rsidR="005962D0" w:rsidRPr="00250C31">
        <w:rPr>
          <w:lang w:val="en-US"/>
        </w:rPr>
        <w:t xml:space="preserve">Figure </w:t>
      </w:r>
      <w:r w:rsidR="005962D0">
        <w:rPr>
          <w:noProof/>
          <w:lang w:val="en-US"/>
        </w:rPr>
        <w:t>6</w:t>
      </w:r>
      <w:r w:rsidR="005962D0">
        <w:rPr>
          <w:lang w:val="en-US"/>
        </w:rPr>
        <w:noBreakHyphen/>
      </w:r>
      <w:r w:rsidR="005962D0">
        <w:rPr>
          <w:noProof/>
          <w:lang w:val="en-US"/>
        </w:rPr>
        <w:t>4</w:t>
      </w:r>
      <w:r w:rsidR="005962D0">
        <w:rPr>
          <w:lang w:val="en-US"/>
        </w:rPr>
        <w:fldChar w:fldCharType="end"/>
      </w:r>
      <w:r w:rsidR="002804ED">
        <w:rPr>
          <w:lang w:val="en-US"/>
        </w:rPr>
        <w:t xml:space="preserve"> </w:t>
      </w:r>
      <w:r w:rsidR="00DD6B38">
        <w:rPr>
          <w:lang w:val="en-US"/>
        </w:rPr>
        <w:t>w</w:t>
      </w:r>
      <w:r w:rsidR="00020F9D">
        <w:rPr>
          <w:lang w:val="en-US"/>
        </w:rPr>
        <w:t>ere</w:t>
      </w:r>
      <w:r w:rsidR="00DD6B38">
        <w:rPr>
          <w:lang w:val="en-US"/>
        </w:rPr>
        <w:t xml:space="preserve"> inspected by </w:t>
      </w:r>
      <w:r w:rsidR="00F45B23">
        <w:rPr>
          <w:lang w:val="en-US"/>
        </w:rPr>
        <w:t xml:space="preserve">Associated Prof. </w:t>
      </w:r>
      <w:r w:rsidR="00DD6B38">
        <w:rPr>
          <w:lang w:val="en-US"/>
        </w:rPr>
        <w:t>Nina Edin</w:t>
      </w:r>
      <w:r w:rsidR="00F97F79">
        <w:rPr>
          <w:lang w:val="en-US"/>
        </w:rPr>
        <w:t xml:space="preserve"> (experienced cell counter)</w:t>
      </w:r>
      <w:r w:rsidR="003D29D0">
        <w:rPr>
          <w:lang w:val="en-US"/>
        </w:rPr>
        <w:t xml:space="preserve">, as well as delineated data from the segmentation. </w:t>
      </w:r>
      <w:r w:rsidR="00B07E35">
        <w:rPr>
          <w:lang w:val="en-US"/>
        </w:rPr>
        <w:t xml:space="preserve">Her assessment was that </w:t>
      </w:r>
      <w:r w:rsidR="00C53912">
        <w:rPr>
          <w:lang w:val="en-US"/>
        </w:rPr>
        <w:t xml:space="preserve">the algorithm </w:t>
      </w:r>
      <w:r w:rsidR="00E02C41">
        <w:rPr>
          <w:lang w:val="en-US"/>
        </w:rPr>
        <w:t>did</w:t>
      </w:r>
      <w:r w:rsidR="00C53912">
        <w:rPr>
          <w:lang w:val="en-US"/>
        </w:rPr>
        <w:t xml:space="preserve"> not successful</w:t>
      </w:r>
      <w:r w:rsidR="00E02C41">
        <w:rPr>
          <w:lang w:val="en-US"/>
        </w:rPr>
        <w:t xml:space="preserve">ly separate all the </w:t>
      </w:r>
      <w:r w:rsidR="00C53912">
        <w:rPr>
          <w:lang w:val="en-US"/>
        </w:rPr>
        <w:t xml:space="preserve">BLOBs into </w:t>
      </w:r>
      <w:r w:rsidR="00F300D9">
        <w:rPr>
          <w:lang w:val="en-US"/>
        </w:rPr>
        <w:t>individual colonies.</w:t>
      </w:r>
      <w:r w:rsidR="00EE73FF">
        <w:rPr>
          <w:lang w:val="en-US"/>
        </w:rPr>
        <w:t xml:space="preserve"> </w:t>
      </w:r>
      <w:r w:rsidR="00315169">
        <w:rPr>
          <w:lang w:val="en-US"/>
        </w:rPr>
        <w:t>A p</w:t>
      </w:r>
      <w:r w:rsidR="00EE73FF">
        <w:rPr>
          <w:lang w:val="en-US"/>
        </w:rPr>
        <w:t xml:space="preserve">ossible </w:t>
      </w:r>
      <w:r w:rsidR="00314659">
        <w:rPr>
          <w:lang w:val="en-US"/>
        </w:rPr>
        <w:t xml:space="preserve">explanation for this </w:t>
      </w:r>
      <w:r w:rsidR="00132C6C">
        <w:rPr>
          <w:lang w:val="en-US"/>
        </w:rPr>
        <w:t>w</w:t>
      </w:r>
      <w:r w:rsidR="00315169">
        <w:rPr>
          <w:lang w:val="en-US"/>
        </w:rPr>
        <w:t>as</w:t>
      </w:r>
      <w:r w:rsidR="00BF159E">
        <w:rPr>
          <w:lang w:val="en-US"/>
        </w:rPr>
        <w:t xml:space="preserve"> the resolution of the scanned cell flasks being too low. </w:t>
      </w:r>
      <w:r w:rsidR="006A0F16">
        <w:rPr>
          <w:lang w:val="en-US"/>
        </w:rPr>
        <w:t xml:space="preserve">A Gaussian filter was applied to </w:t>
      </w:r>
      <w:r w:rsidR="000F413D">
        <w:rPr>
          <w:lang w:val="en-US"/>
        </w:rPr>
        <w:t xml:space="preserve">the PCA images to suppress </w:t>
      </w:r>
      <w:r w:rsidR="004850D5">
        <w:rPr>
          <w:lang w:val="en-US"/>
        </w:rPr>
        <w:t xml:space="preserve">noise </w:t>
      </w:r>
      <w:r w:rsidR="004850D5">
        <w:rPr>
          <w:lang w:val="en-US"/>
        </w:rPr>
        <w:fldChar w:fldCharType="begin"/>
      </w:r>
      <w:r w:rsidR="004850D5">
        <w:rPr>
          <w:lang w:val="en-US"/>
        </w:rPr>
        <w:instrText xml:space="preserve"> ADDIN ZOTERO_ITEM CSL_CITATION {"citationID":"gleDae1c","properties":{"formattedCitation":"(Arous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4850D5">
        <w:rPr>
          <w:rFonts w:ascii="Cambria Math" w:hAnsi="Cambria Math" w:cs="Cambria Math"/>
          <w:lang w:val="en-US"/>
        </w:rPr>
        <w:instrText>∼</w:instrText>
      </w:r>
      <w:r w:rsidR="004850D5">
        <w:rPr>
          <w:lang w:val="en-US"/>
        </w:rPr>
        <w:instrText>0.90 for T-47D and &gt;0.95 for bacterial images), along with low absolute percentage errors (</w:instrText>
      </w:r>
      <w:r w:rsidR="004850D5">
        <w:rPr>
          <w:rFonts w:ascii="Cambria Math" w:hAnsi="Cambria Math" w:cs="Cambria Math"/>
          <w:lang w:val="en-US"/>
        </w:rPr>
        <w:instrText>∼</w:instrText>
      </w:r>
      <w:r w:rsidR="004850D5">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4850D5">
        <w:rPr>
          <w:lang w:val="en-US"/>
        </w:rPr>
        <w:fldChar w:fldCharType="separate"/>
      </w:r>
      <w:r w:rsidR="004850D5" w:rsidRPr="004850D5">
        <w:rPr>
          <w:rFonts w:cs="Times New Roman"/>
          <w:lang w:val="en-US"/>
        </w:rPr>
        <w:t>(Arous et al., 2022)</w:t>
      </w:r>
      <w:r w:rsidR="004850D5">
        <w:rPr>
          <w:lang w:val="en-US"/>
        </w:rPr>
        <w:fldChar w:fldCharType="end"/>
      </w:r>
      <w:r w:rsidR="004850D5">
        <w:rPr>
          <w:lang w:val="en-US"/>
        </w:rPr>
        <w:t xml:space="preserve">. The slight </w:t>
      </w:r>
      <w:r w:rsidR="00403E11">
        <w:rPr>
          <w:lang w:val="en-US"/>
        </w:rPr>
        <w:t xml:space="preserve">smoothing might wash away small intensity differences, that </w:t>
      </w:r>
      <w:r w:rsidR="00965ABF">
        <w:rPr>
          <w:lang w:val="en-US"/>
        </w:rPr>
        <w:t>constitutes the difference between two cell colonies</w:t>
      </w:r>
      <w:r w:rsidR="000F4147">
        <w:rPr>
          <w:lang w:val="en-US"/>
        </w:rPr>
        <w:t>.</w:t>
      </w:r>
      <w:r w:rsidR="00090F62">
        <w:rPr>
          <w:lang w:val="en-US"/>
        </w:rPr>
        <w:t xml:space="preserve"> Increasing the resolution might mitigate the </w:t>
      </w:r>
      <w:r w:rsidR="00C51F85">
        <w:rPr>
          <w:lang w:val="en-US"/>
        </w:rPr>
        <w:t xml:space="preserve">merging of cell </w:t>
      </w:r>
      <w:r w:rsidR="006607D7">
        <w:rPr>
          <w:lang w:val="en-US"/>
        </w:rPr>
        <w:t>colonies and</w:t>
      </w:r>
      <w:r w:rsidR="00C51F85">
        <w:rPr>
          <w:lang w:val="en-US"/>
        </w:rPr>
        <w:t xml:space="preserve"> should be tested in future </w:t>
      </w:r>
      <w:r w:rsidR="00925CCC">
        <w:rPr>
          <w:lang w:val="en-US"/>
        </w:rPr>
        <w:t>experiments</w:t>
      </w:r>
      <w:r w:rsidR="002D6F56">
        <w:rPr>
          <w:lang w:val="en-US"/>
        </w:rPr>
        <w:t xml:space="preserve">, as well as </w:t>
      </w:r>
      <w:r w:rsidR="00165FAA">
        <w:rPr>
          <w:lang w:val="en-US"/>
        </w:rPr>
        <w:t xml:space="preserve">comparing the algorithm with manually counted </w:t>
      </w:r>
      <w:r w:rsidR="002C55FC">
        <w:rPr>
          <w:lang w:val="en-US"/>
        </w:rPr>
        <w:t>data</w:t>
      </w:r>
      <w:r w:rsidR="00C51F85">
        <w:rPr>
          <w:lang w:val="en-US"/>
        </w:rPr>
        <w:t>.</w:t>
      </w:r>
      <w:r w:rsidR="006607D7">
        <w:rPr>
          <w:lang w:val="en-US"/>
        </w:rPr>
        <w:t xml:space="preserve"> Different </w:t>
      </w:r>
      <w:r w:rsidR="006E6993">
        <w:rPr>
          <w:lang w:val="en-US"/>
        </w:rPr>
        <w:t xml:space="preserve">number of cells should </w:t>
      </w:r>
      <w:r w:rsidR="006B35C7">
        <w:rPr>
          <w:lang w:val="en-US"/>
        </w:rPr>
        <w:t>also be tested</w:t>
      </w:r>
      <w:r w:rsidR="00752ECB">
        <w:rPr>
          <w:lang w:val="en-US"/>
        </w:rPr>
        <w:t>, with</w:t>
      </w:r>
      <w:r w:rsidR="006B35C7">
        <w:rPr>
          <w:lang w:val="en-US"/>
        </w:rPr>
        <w:t xml:space="preserve"> </w:t>
      </w:r>
      <w:r w:rsidR="00DE2747">
        <w:rPr>
          <w:lang w:val="en-US"/>
        </w:rPr>
        <w:t xml:space="preserve">the intent of </w:t>
      </w:r>
      <w:r w:rsidR="006B35C7">
        <w:rPr>
          <w:lang w:val="en-US"/>
        </w:rPr>
        <w:t>retain</w:t>
      </w:r>
      <w:r w:rsidR="00DE2747">
        <w:rPr>
          <w:lang w:val="en-US"/>
        </w:rPr>
        <w:t>ing</w:t>
      </w:r>
      <w:r w:rsidR="006B35C7">
        <w:rPr>
          <w:lang w:val="en-US"/>
        </w:rPr>
        <w:t xml:space="preserve"> highest possible segmentation accuracy, while still seeing</w:t>
      </w:r>
      <w:r w:rsidR="00DE2747">
        <w:rPr>
          <w:lang w:val="en-US"/>
        </w:rPr>
        <w:t xml:space="preserve"> </w:t>
      </w:r>
      <w:r w:rsidR="00540350">
        <w:rPr>
          <w:lang w:val="en-US"/>
        </w:rPr>
        <w:t xml:space="preserve">the effects of the dose gradient. </w:t>
      </w:r>
      <w:r w:rsidR="006B35C7">
        <w:rPr>
          <w:lang w:val="en-US"/>
        </w:rPr>
        <w:t xml:space="preserve"> </w:t>
      </w:r>
      <w:r w:rsidR="00132C6C">
        <w:rPr>
          <w:lang w:val="en-US"/>
        </w:rPr>
        <w:t xml:space="preserve"> </w:t>
      </w:r>
      <w:r w:rsidR="00314659">
        <w:rPr>
          <w:lang w:val="en-US"/>
        </w:rPr>
        <w:t xml:space="preserve"> </w:t>
      </w:r>
      <w:r w:rsidR="00EF6815">
        <w:rPr>
          <w:lang w:val="en-US"/>
        </w:rPr>
        <w:t xml:space="preserve"> </w:t>
      </w:r>
      <w:r w:rsidR="00E02C41">
        <w:rPr>
          <w:lang w:val="en-US"/>
        </w:rPr>
        <w:t xml:space="preserve"> </w:t>
      </w:r>
      <w:r w:rsidR="00F300D9">
        <w:rPr>
          <w:lang w:val="en-US"/>
        </w:rPr>
        <w:t xml:space="preserve"> </w:t>
      </w:r>
    </w:p>
    <w:p w14:paraId="09C0C629" w14:textId="3CEC29AD" w:rsidR="006106F9" w:rsidRPr="000A1F86" w:rsidRDefault="006106F9" w:rsidP="004D7B5D">
      <w:pPr>
        <w:pStyle w:val="Heading2"/>
        <w:spacing w:line="360" w:lineRule="auto"/>
        <w:rPr>
          <w:lang w:val="en-US"/>
        </w:rPr>
      </w:pPr>
      <w:bookmarkStart w:id="252" w:name="_Toc106449136"/>
      <w:bookmarkStart w:id="253" w:name="_Ref106458332"/>
      <w:bookmarkStart w:id="254" w:name="_Ref106458692"/>
      <w:r w:rsidRPr="000A1F86">
        <w:rPr>
          <w:lang w:val="en-US"/>
        </w:rPr>
        <w:t>1D survival analysis</w:t>
      </w:r>
      <w:bookmarkEnd w:id="252"/>
      <w:bookmarkEnd w:id="253"/>
      <w:bookmarkEnd w:id="254"/>
    </w:p>
    <w:p w14:paraId="7E3F5F39" w14:textId="040B320E" w:rsidR="00F066CD" w:rsidRDefault="009435FB" w:rsidP="004D7B5D">
      <w:pPr>
        <w:spacing w:line="360" w:lineRule="auto"/>
        <w:rPr>
          <w:rFonts w:eastAsiaTheme="minorEastAsia"/>
          <w:lang w:val="en-US"/>
        </w:rPr>
      </w:pP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found from OPEN field irradiated cell flasks was </w:t>
      </w:r>
      <m:oMath>
        <m:r>
          <w:rPr>
            <w:rFonts w:ascii="Cambria Math" w:hAnsi="Cambria Math"/>
            <w:szCs w:val="24"/>
            <w:lang w:val="en-US"/>
          </w:rPr>
          <m:t>0.06±0.04</m:t>
        </m:r>
      </m:oMath>
      <w:r w:rsidR="00CD002B">
        <w:rPr>
          <w:rFonts w:eastAsiaTheme="minorEastAsia"/>
          <w:szCs w:val="24"/>
          <w:lang w:val="en-US"/>
        </w:rPr>
        <w:t xml:space="preserve"> and </w:t>
      </w:r>
      <m:oMath>
        <m:r>
          <w:rPr>
            <w:rFonts w:ascii="Cambria Math" w:hAnsi="Cambria Math"/>
            <w:szCs w:val="24"/>
            <w:lang w:val="en-US"/>
          </w:rPr>
          <m:t>0.011±0.008</m:t>
        </m:r>
      </m:oMath>
      <w:r w:rsidR="00CD002B">
        <w:rPr>
          <w:rFonts w:eastAsiaTheme="minorEastAsia"/>
          <w:szCs w:val="24"/>
          <w:lang w:val="en-US"/>
        </w:rPr>
        <w:t>, respe</w:t>
      </w:r>
      <w:r w:rsidR="00D64920">
        <w:rPr>
          <w:rFonts w:eastAsiaTheme="minorEastAsia"/>
          <w:szCs w:val="24"/>
          <w:lang w:val="en-US"/>
        </w:rPr>
        <w:t xml:space="preserve">ctively. Neither had p-values below </w:t>
      </w:r>
      <w:r w:rsidR="00615022">
        <w:rPr>
          <w:rFonts w:eastAsiaTheme="minorEastAsia"/>
          <w:szCs w:val="24"/>
          <w:lang w:val="en-US"/>
        </w:rPr>
        <w:t>0.05,</w:t>
      </w:r>
      <w:r w:rsidR="00D64920">
        <w:rPr>
          <w:lang w:val="en-US"/>
        </w:rPr>
        <w:t xml:space="preserve"> indicating no significant correlation between our survival and the dose (and dose squared).</w:t>
      </w:r>
      <w:r w:rsidR="009E333F">
        <w:rPr>
          <w:lang w:val="en-US"/>
        </w:rPr>
        <w:t xml:space="preserve"> </w:t>
      </w:r>
      <w:r w:rsidR="00680F42">
        <w:rPr>
          <w:lang w:val="en-US"/>
        </w:rPr>
        <w:t xml:space="preserve">The resulting </w:t>
      </w:r>
      <m:oMath>
        <m:r>
          <w:rPr>
            <w:rFonts w:ascii="Cambria Math" w:hAnsi="Cambria Math"/>
            <w:lang w:val="en-US"/>
          </w:rPr>
          <m:t>α/β</m:t>
        </m:r>
      </m:oMath>
      <w:r w:rsidR="00680F42">
        <w:rPr>
          <w:rFonts w:eastAsiaTheme="minorEastAsia"/>
          <w:lang w:val="en-US"/>
        </w:rPr>
        <w:t xml:space="preserve"> ratio from the OPEN field irradiated cell flasks </w:t>
      </w:r>
      <w:r w:rsidR="002056A1">
        <w:rPr>
          <w:rFonts w:eastAsiaTheme="minorEastAsia"/>
          <w:lang w:val="en-US"/>
        </w:rPr>
        <w:t xml:space="preserve">was </w:t>
      </w:r>
      <m:oMath>
        <m:r>
          <w:rPr>
            <w:rFonts w:ascii="Cambria Math" w:eastAsiaTheme="minorEastAsia" w:hAnsi="Cambria Math"/>
            <w:lang w:val="en-US"/>
          </w:rPr>
          <m:t>6±5 Gy</m:t>
        </m:r>
      </m:oMath>
      <w:r w:rsidR="00EC3600">
        <w:rPr>
          <w:rFonts w:eastAsiaTheme="minorEastAsia"/>
          <w:lang w:val="en-US"/>
        </w:rPr>
        <w:t xml:space="preserve">. </w:t>
      </w:r>
      <w:r w:rsidR="00046D94">
        <w:rPr>
          <w:rFonts w:eastAsiaTheme="minorEastAsia"/>
          <w:lang w:val="en-US"/>
        </w:rPr>
        <w:t>A</w:t>
      </w:r>
      <w:r w:rsidR="00037842">
        <w:rPr>
          <w:rFonts w:eastAsiaTheme="minorEastAsia"/>
          <w:lang w:val="en-US"/>
        </w:rPr>
        <w:t xml:space="preserve"> high uncertainty in </w:t>
      </w:r>
      <w:r w:rsidR="008F3044">
        <w:rPr>
          <w:rFonts w:eastAsiaTheme="minorEastAsia"/>
          <w:lang w:val="en-US"/>
        </w:rPr>
        <w:t>both estimated parameters</w:t>
      </w:r>
      <w:r w:rsidR="00057636">
        <w:rPr>
          <w:rFonts w:eastAsiaTheme="minorEastAsia"/>
          <w:lang w:val="en-US"/>
        </w:rPr>
        <w:t xml:space="preserve"> (see </w:t>
      </w:r>
      <w:r w:rsidR="00C81BAA">
        <w:rPr>
          <w:rFonts w:eastAsiaTheme="minorEastAsia"/>
          <w:lang w:val="en-US"/>
        </w:rPr>
        <w:fldChar w:fldCharType="begin"/>
      </w:r>
      <w:r w:rsidR="00C81BAA">
        <w:rPr>
          <w:rFonts w:eastAsiaTheme="minorEastAsia"/>
          <w:lang w:val="en-US"/>
        </w:rPr>
        <w:instrText xml:space="preserve"> REF _Ref104464572 \h </w:instrText>
      </w:r>
      <w:r w:rsidR="004D7B5D">
        <w:rPr>
          <w:rFonts w:eastAsiaTheme="minorEastAsia"/>
          <w:lang w:val="en-US"/>
        </w:rPr>
        <w:instrText xml:space="preserve"> \* MERGEFORMAT </w:instrText>
      </w:r>
      <w:r w:rsidR="00C81BAA">
        <w:rPr>
          <w:rFonts w:eastAsiaTheme="minorEastAsia"/>
          <w:lang w:val="en-US"/>
        </w:rPr>
      </w:r>
      <w:r w:rsidR="00C81BAA">
        <w:rPr>
          <w:rFonts w:eastAsiaTheme="minorEastAsia"/>
          <w:lang w:val="en-US"/>
        </w:rPr>
        <w:fldChar w:fldCharType="separate"/>
      </w:r>
      <w:r w:rsidR="00380EB7" w:rsidRPr="00994A77">
        <w:rPr>
          <w:lang w:val="en-US"/>
        </w:rPr>
        <w:t xml:space="preserve">Table </w:t>
      </w:r>
      <w:r w:rsidR="00380EB7">
        <w:rPr>
          <w:noProof/>
          <w:lang w:val="en-US"/>
        </w:rPr>
        <w:t>3</w:t>
      </w:r>
      <w:r w:rsidR="00380EB7">
        <w:rPr>
          <w:noProof/>
          <w:lang w:val="en-US"/>
        </w:rPr>
        <w:noBreakHyphen/>
        <w:t>4</w:t>
      </w:r>
      <w:r w:rsidR="00C81BAA">
        <w:rPr>
          <w:rFonts w:eastAsiaTheme="minorEastAsia"/>
          <w:lang w:val="en-US"/>
        </w:rPr>
        <w:fldChar w:fldCharType="end"/>
      </w:r>
      <w:r w:rsidR="00057636">
        <w:rPr>
          <w:rFonts w:eastAsiaTheme="minorEastAsia"/>
          <w:lang w:val="en-US"/>
        </w:rPr>
        <w:t>)</w:t>
      </w:r>
      <w:r w:rsidR="00046D94">
        <w:rPr>
          <w:rFonts w:eastAsiaTheme="minorEastAsia"/>
          <w:lang w:val="en-US"/>
        </w:rPr>
        <w:t xml:space="preserve"> </w:t>
      </w:r>
      <w:r w:rsidR="00C23604">
        <w:rPr>
          <w:rFonts w:eastAsiaTheme="minorEastAsia"/>
          <w:lang w:val="en-US"/>
        </w:rPr>
        <w:t>lead to</w:t>
      </w:r>
      <w:r w:rsidR="00046D94">
        <w:rPr>
          <w:rFonts w:eastAsiaTheme="minorEastAsia"/>
          <w:lang w:val="en-US"/>
        </w:rPr>
        <w:t xml:space="preserve"> </w:t>
      </w:r>
      <w:r w:rsidR="00C23604">
        <w:rPr>
          <w:rFonts w:eastAsiaTheme="minorEastAsia"/>
          <w:lang w:val="en-US"/>
        </w:rPr>
        <w:t>a</w:t>
      </w:r>
      <w:r w:rsidR="00046D94">
        <w:rPr>
          <w:rFonts w:eastAsiaTheme="minorEastAsia"/>
          <w:lang w:val="en-US"/>
        </w:rPr>
        <w:t xml:space="preserve"> high uncertainty seen in the </w:t>
      </w:r>
      <m:oMath>
        <m:r>
          <w:rPr>
            <w:rFonts w:ascii="Cambria Math" w:eastAsiaTheme="minorEastAsia" w:hAnsi="Cambria Math"/>
            <w:lang w:val="en-US"/>
          </w:rPr>
          <m:t>α/β</m:t>
        </m:r>
      </m:oMath>
      <w:r w:rsidR="00046D94">
        <w:rPr>
          <w:rFonts w:eastAsiaTheme="minorEastAsia"/>
          <w:lang w:val="en-US"/>
        </w:rPr>
        <w:t xml:space="preserve"> ratio</w:t>
      </w:r>
      <w:r w:rsidR="008E3DD5">
        <w:rPr>
          <w:rFonts w:eastAsiaTheme="minorEastAsia"/>
          <w:lang w:val="en-US"/>
        </w:rPr>
        <w:t>, likely caused by t</w:t>
      </w:r>
      <w:r w:rsidR="00A72630">
        <w:rPr>
          <w:rFonts w:eastAsiaTheme="minorEastAsia"/>
          <w:lang w:val="en-US"/>
        </w:rPr>
        <w:t xml:space="preserve">he amount of data </w:t>
      </w:r>
      <w:r w:rsidR="00A63385">
        <w:rPr>
          <w:rFonts w:eastAsiaTheme="minorEastAsia"/>
          <w:lang w:val="en-US"/>
        </w:rPr>
        <w:t>being</w:t>
      </w:r>
      <w:r w:rsidR="00A72630">
        <w:rPr>
          <w:rFonts w:eastAsiaTheme="minorEastAsia"/>
          <w:lang w:val="en-US"/>
        </w:rPr>
        <w:t xml:space="preserve"> relatively low with only </w:t>
      </w:r>
      <w:r w:rsidR="00684C90">
        <w:rPr>
          <w:rFonts w:eastAsiaTheme="minorEastAsia"/>
          <w:lang w:val="en-US"/>
        </w:rPr>
        <w:t xml:space="preserve">8 datapoints per dose. </w:t>
      </w:r>
      <w:r w:rsidR="00A63385">
        <w:rPr>
          <w:rFonts w:eastAsiaTheme="minorEastAsia"/>
          <w:lang w:val="en-US"/>
        </w:rPr>
        <w:t xml:space="preserve">It also did not help that </w:t>
      </w:r>
      <w:r w:rsidR="00272D2C">
        <w:rPr>
          <w:rFonts w:eastAsiaTheme="minorEastAsia"/>
          <w:lang w:val="en-US"/>
        </w:rPr>
        <w:t xml:space="preserve">10 Gy data was </w:t>
      </w:r>
      <w:r w:rsidR="00AC48AD">
        <w:rPr>
          <w:rFonts w:eastAsiaTheme="minorEastAsia"/>
          <w:lang w:val="en-US"/>
        </w:rPr>
        <w:t>unusable</w:t>
      </w:r>
      <w:r w:rsidR="00272D2C">
        <w:rPr>
          <w:rFonts w:eastAsiaTheme="minorEastAsia"/>
          <w:lang w:val="en-US"/>
        </w:rPr>
        <w:t xml:space="preserve"> </w:t>
      </w:r>
      <w:r w:rsidR="00AC48AD">
        <w:rPr>
          <w:rFonts w:eastAsiaTheme="minorEastAsia"/>
          <w:lang w:val="en-US"/>
        </w:rPr>
        <w:t>because of unsuccessful segmentation</w:t>
      </w:r>
      <w:r w:rsidR="003778F4">
        <w:rPr>
          <w:rFonts w:eastAsiaTheme="minorEastAsia"/>
          <w:lang w:val="en-US"/>
        </w:rPr>
        <w:t xml:space="preserve"> leaving only three </w:t>
      </w:r>
      <w:r w:rsidR="00EF65CB">
        <w:rPr>
          <w:rFonts w:eastAsiaTheme="minorEastAsia"/>
          <w:lang w:val="en-US"/>
        </w:rPr>
        <w:t>dose points</w:t>
      </w:r>
      <w:r w:rsidR="00D0117D">
        <w:rPr>
          <w:rFonts w:eastAsiaTheme="minorEastAsia"/>
          <w:lang w:val="en-US"/>
        </w:rPr>
        <w:t xml:space="preserve"> for the analysis</w:t>
      </w:r>
      <w:r w:rsidR="00DE3D59">
        <w:rPr>
          <w:rFonts w:eastAsiaTheme="minorEastAsia"/>
          <w:lang w:val="en-US"/>
        </w:rPr>
        <w:t xml:space="preserve"> 0, 2 and 5 Gy</w:t>
      </w:r>
      <w:r w:rsidR="00BB7302">
        <w:rPr>
          <w:rFonts w:eastAsiaTheme="minorEastAsia"/>
          <w:lang w:val="en-US"/>
        </w:rPr>
        <w:t xml:space="preserve">. </w:t>
      </w:r>
      <w:r w:rsidR="00F066CD">
        <w:rPr>
          <w:rFonts w:eastAsiaTheme="minorEastAsia"/>
          <w:lang w:val="en-US"/>
        </w:rPr>
        <w:br/>
      </w:r>
      <w:r w:rsidR="0033761C">
        <w:rPr>
          <w:rFonts w:eastAsiaTheme="minorEastAsia"/>
          <w:lang w:val="en-US"/>
        </w:rPr>
        <w:t xml:space="preserve">In future experiments one should include more doses and try to include doses representative </w:t>
      </w:r>
      <w:r w:rsidR="00D516AC">
        <w:rPr>
          <w:rFonts w:eastAsiaTheme="minorEastAsia"/>
          <w:lang w:val="en-US"/>
        </w:rPr>
        <w:t xml:space="preserve">of received doses in peak and valley. </w:t>
      </w:r>
      <w:r w:rsidR="00ED068F">
        <w:rPr>
          <w:rFonts w:eastAsiaTheme="minorEastAsia"/>
          <w:lang w:val="en-US"/>
        </w:rPr>
        <w:fldChar w:fldCharType="begin"/>
      </w:r>
      <w:r w:rsidR="000C6692">
        <w:rPr>
          <w:rFonts w:eastAsiaTheme="minorEastAsia"/>
          <w:lang w:val="en-US"/>
        </w:rPr>
        <w:instrText xml:space="preserve"> ADDIN ZOTERO_ITEM CSL_CITATION {"citationID":"YvOjMw4W","properties":{"formattedCitation":"(Hilde Solesvik Skeie, 2021)","plainCitation":"(Hilde Solesvik Skeie, 2021)","dontUpdate":true,"noteIndex":0},"citationItems":[{"id":580,"uris":["http://zotero.org/users/9228513/items/3249AHNW"],"itemData":{"id":580,"type":"thesis","abstract":"Lung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ED068F">
        <w:rPr>
          <w:rFonts w:eastAsiaTheme="minorEastAsia"/>
          <w:lang w:val="en-US"/>
        </w:rPr>
        <w:fldChar w:fldCharType="separate"/>
      </w:r>
      <w:r w:rsidR="00ED068F" w:rsidRPr="00670080">
        <w:rPr>
          <w:rFonts w:cs="Times New Roman"/>
          <w:lang w:val="en-US"/>
        </w:rPr>
        <w:t>Hilde Solesvik Skeie</w:t>
      </w:r>
      <w:r w:rsidR="00ED068F">
        <w:rPr>
          <w:rFonts w:eastAsiaTheme="minorEastAsia"/>
          <w:lang w:val="en-US"/>
        </w:rPr>
        <w:fldChar w:fldCharType="end"/>
      </w:r>
      <w:r w:rsidR="00ED068F">
        <w:rPr>
          <w:rFonts w:eastAsiaTheme="minorEastAsia"/>
          <w:lang w:val="en-US"/>
        </w:rPr>
        <w:t xml:space="preserve"> reported in her master thesis: </w:t>
      </w:r>
      <w:r w:rsidR="00ED068F" w:rsidRPr="00B375D1">
        <w:rPr>
          <w:rFonts w:eastAsiaTheme="minorEastAsia"/>
          <w:i/>
          <w:iCs/>
          <w:lang w:val="en-US"/>
        </w:rPr>
        <w:t>“The relative biological effectiveness of low energy protons for human lung carcinoma cells”</w:t>
      </w:r>
      <w:r w:rsidR="00ED068F">
        <w:rPr>
          <w:rFonts w:eastAsiaTheme="minorEastAsia"/>
          <w:lang w:val="en-US"/>
        </w:rPr>
        <w:t xml:space="preserve"> an </w:t>
      </w:r>
      <m:oMath>
        <m:r>
          <w:rPr>
            <w:rFonts w:ascii="Cambria Math" w:eastAsiaTheme="minorEastAsia" w:hAnsi="Cambria Math"/>
            <w:lang w:val="en-US"/>
          </w:rPr>
          <m:t>α/β</m:t>
        </m:r>
      </m:oMath>
      <w:r w:rsidR="00ED068F">
        <w:rPr>
          <w:rFonts w:eastAsiaTheme="minorEastAsia"/>
          <w:lang w:val="en-US"/>
        </w:rPr>
        <w:t xml:space="preserve">-ratio of </w:t>
      </w:r>
      <m:oMath>
        <m:r>
          <w:rPr>
            <w:rFonts w:ascii="Cambria Math" w:eastAsiaTheme="minorEastAsia" w:hAnsi="Cambria Math"/>
            <w:lang w:val="en-US"/>
          </w:rPr>
          <m:t>12.9±0.05</m:t>
        </m:r>
      </m:oMath>
      <w:r w:rsidR="00ED068F">
        <w:rPr>
          <w:rFonts w:eastAsiaTheme="minorEastAsia"/>
          <w:lang w:val="en-US"/>
        </w:rPr>
        <w:t xml:space="preserve"> using the same irradiation setup. </w:t>
      </w:r>
      <w:r w:rsidR="0000668E">
        <w:rPr>
          <w:rFonts w:eastAsiaTheme="minorEastAsia"/>
          <w:lang w:val="en-US"/>
        </w:rPr>
        <w:t xml:space="preserve">The results </w:t>
      </w:r>
      <w:r w:rsidR="00400D52">
        <w:rPr>
          <w:rFonts w:eastAsiaTheme="minorEastAsia"/>
          <w:lang w:val="en-US"/>
        </w:rPr>
        <w:t>deviate</w:t>
      </w:r>
      <w:r w:rsidR="0000668E">
        <w:rPr>
          <w:rFonts w:eastAsiaTheme="minorEastAsia"/>
          <w:lang w:val="en-US"/>
        </w:rPr>
        <w:t xml:space="preserve"> quite </w:t>
      </w:r>
      <w:r w:rsidR="00411C80">
        <w:rPr>
          <w:rFonts w:eastAsiaTheme="minorEastAsia"/>
          <w:lang w:val="en-US"/>
        </w:rPr>
        <w:t>significantly and</w:t>
      </w:r>
      <w:r w:rsidR="0000668E">
        <w:rPr>
          <w:rFonts w:eastAsiaTheme="minorEastAsia"/>
          <w:lang w:val="en-US"/>
        </w:rPr>
        <w:t xml:space="preserve"> </w:t>
      </w:r>
      <w:r w:rsidR="00B81EF6">
        <w:rPr>
          <w:rFonts w:eastAsiaTheme="minorEastAsia"/>
          <w:lang w:val="en-US"/>
        </w:rPr>
        <w:t>supports the need for</w:t>
      </w:r>
      <w:r w:rsidR="000753E8">
        <w:rPr>
          <w:rFonts w:eastAsiaTheme="minorEastAsia"/>
          <w:lang w:val="en-US"/>
        </w:rPr>
        <w:t xml:space="preserve"> further </w:t>
      </w:r>
      <w:r w:rsidR="00400D52">
        <w:rPr>
          <w:rFonts w:eastAsiaTheme="minorEastAsia"/>
          <w:lang w:val="en-US"/>
        </w:rPr>
        <w:t xml:space="preserve">analysis and potential improvements of the algorithm. </w:t>
      </w:r>
      <w:r w:rsidR="00B81EF6">
        <w:rPr>
          <w:rFonts w:eastAsiaTheme="minorEastAsia"/>
          <w:lang w:val="en-US"/>
        </w:rPr>
        <w:t xml:space="preserve"> </w:t>
      </w:r>
    </w:p>
    <w:p w14:paraId="11BD9ABD" w14:textId="4CAF7113" w:rsidR="004135B7" w:rsidRDefault="00CF5EDF" w:rsidP="004D7B5D">
      <w:pPr>
        <w:spacing w:line="360" w:lineRule="auto"/>
        <w:rPr>
          <w:rFonts w:eastAsiaTheme="minorEastAsia"/>
          <w:lang w:val="en-US"/>
        </w:rPr>
      </w:pPr>
      <w:r>
        <w:rPr>
          <w:rFonts w:eastAsiaTheme="minorEastAsia"/>
          <w:lang w:val="en-US"/>
        </w:rPr>
        <w:t xml:space="preserve">The survival analysis using bands of 0.5 mm width resulted in </w:t>
      </w:r>
      <w:r w:rsidR="00E032A1">
        <w:rPr>
          <w:rFonts w:eastAsiaTheme="minorEastAsia"/>
          <w:lang w:val="en-US"/>
        </w:rPr>
        <w:t>the plot</w:t>
      </w:r>
      <w:r w:rsidR="00EF65CB">
        <w:rPr>
          <w:rFonts w:eastAsiaTheme="minorEastAsia"/>
          <w:lang w:val="en-US"/>
        </w:rPr>
        <w:t>s</w:t>
      </w:r>
      <w:r w:rsidR="00E032A1">
        <w:rPr>
          <w:rFonts w:eastAsiaTheme="minorEastAsia"/>
          <w:lang w:val="en-US"/>
        </w:rPr>
        <w:t xml:space="preserve"> seen in </w:t>
      </w:r>
      <w:r w:rsidR="00D43E45">
        <w:rPr>
          <w:rFonts w:eastAsiaTheme="minorEastAsia"/>
          <w:lang w:val="en-US"/>
        </w:rPr>
        <w:fldChar w:fldCharType="begin"/>
      </w:r>
      <w:r w:rsidR="00D43E45">
        <w:rPr>
          <w:rFonts w:eastAsiaTheme="minorEastAsia"/>
          <w:lang w:val="en-US"/>
        </w:rPr>
        <w:instrText xml:space="preserve"> REF _Ref104471154 \h </w:instrText>
      </w:r>
      <w:r w:rsidR="004D7B5D">
        <w:rPr>
          <w:rFonts w:eastAsiaTheme="minorEastAsia"/>
          <w:lang w:val="en-US"/>
        </w:rPr>
        <w:instrText xml:space="preserve"> \* MERGEFORMAT </w:instrText>
      </w:r>
      <w:r w:rsidR="00D43E45">
        <w:rPr>
          <w:rFonts w:eastAsiaTheme="minorEastAsia"/>
          <w:lang w:val="en-US"/>
        </w:rPr>
      </w:r>
      <w:r w:rsidR="00D43E45">
        <w:rPr>
          <w:rFonts w:eastAsiaTheme="minorEastAsia"/>
          <w:lang w:val="en-US"/>
        </w:rPr>
        <w:fldChar w:fldCharType="separate"/>
      </w:r>
      <w:r w:rsidR="00FD680D">
        <w:rPr>
          <w:rFonts w:eastAsiaTheme="minorEastAsia"/>
          <w:b/>
          <w:bCs/>
          <w:lang w:val="en-US"/>
        </w:rPr>
        <w:fldChar w:fldCharType="begin"/>
      </w:r>
      <w:r w:rsidR="00FD680D">
        <w:rPr>
          <w:rFonts w:eastAsiaTheme="minorEastAsia"/>
          <w:lang w:val="en-US"/>
        </w:rPr>
        <w:instrText xml:space="preserve"> REF _Ref106005754 \h </w:instrText>
      </w:r>
      <w:r w:rsidR="00FD680D">
        <w:rPr>
          <w:rFonts w:eastAsiaTheme="minorEastAsia"/>
          <w:b/>
          <w:bCs/>
          <w:lang w:val="en-US"/>
        </w:rPr>
      </w:r>
      <w:r w:rsidR="00FD680D">
        <w:rPr>
          <w:rFonts w:eastAsiaTheme="minorEastAsia"/>
          <w:b/>
          <w:bCs/>
          <w:lang w:val="en-US"/>
        </w:rPr>
        <w:fldChar w:fldCharType="separate"/>
      </w:r>
      <w:r w:rsidR="00FD680D" w:rsidRPr="00FD680D">
        <w:rPr>
          <w:lang w:val="en-US"/>
        </w:rPr>
        <w:t xml:space="preserve">Figure </w:t>
      </w:r>
      <w:r w:rsidR="00FD680D" w:rsidRPr="00FD680D">
        <w:rPr>
          <w:noProof/>
          <w:lang w:val="en-US"/>
        </w:rPr>
        <w:t>3</w:t>
      </w:r>
      <w:r w:rsidR="00FD680D" w:rsidRPr="00FD680D">
        <w:rPr>
          <w:lang w:val="en-US"/>
        </w:rPr>
        <w:noBreakHyphen/>
      </w:r>
      <w:r w:rsidR="00FD680D" w:rsidRPr="00FD680D">
        <w:rPr>
          <w:noProof/>
          <w:lang w:val="en-US"/>
        </w:rPr>
        <w:t>19</w:t>
      </w:r>
      <w:r w:rsidR="00FD680D">
        <w:rPr>
          <w:rFonts w:eastAsiaTheme="minorEastAsia"/>
          <w:b/>
          <w:bCs/>
          <w:lang w:val="en-US"/>
        </w:rPr>
        <w:fldChar w:fldCharType="end"/>
      </w:r>
      <w:r w:rsidR="00D43E45">
        <w:rPr>
          <w:rFonts w:eastAsiaTheme="minorEastAsia"/>
          <w:lang w:val="en-US"/>
        </w:rPr>
        <w:fldChar w:fldCharType="end"/>
      </w:r>
      <w:r w:rsidR="002C6A2A">
        <w:rPr>
          <w:rFonts w:eastAsiaTheme="minorEastAsia"/>
          <w:lang w:val="en-US"/>
        </w:rPr>
        <w:t xml:space="preserve"> and </w:t>
      </w:r>
      <w:r w:rsidR="00AF6A21">
        <w:rPr>
          <w:rFonts w:eastAsiaTheme="minorEastAsia"/>
          <w:lang w:val="en-US"/>
        </w:rPr>
        <w:fldChar w:fldCharType="begin"/>
      </w:r>
      <w:r w:rsidR="00AF6A21">
        <w:rPr>
          <w:rFonts w:eastAsiaTheme="minorEastAsia"/>
          <w:lang w:val="en-US"/>
        </w:rPr>
        <w:instrText xml:space="preserve"> REF _Ref106009863 \h </w:instrText>
      </w:r>
      <w:r w:rsidR="00AF6A21">
        <w:rPr>
          <w:rFonts w:eastAsiaTheme="minorEastAsia"/>
          <w:lang w:val="en-US"/>
        </w:rPr>
      </w:r>
      <w:r w:rsidR="00AF6A21">
        <w:rPr>
          <w:rFonts w:eastAsiaTheme="minorEastAsia"/>
          <w:lang w:val="en-US"/>
        </w:rPr>
        <w:fldChar w:fldCharType="separate"/>
      </w:r>
      <w:r w:rsidR="00AF6A21" w:rsidRPr="000B7038">
        <w:rPr>
          <w:lang w:val="en-US"/>
        </w:rPr>
        <w:t xml:space="preserve">Figure </w:t>
      </w:r>
      <w:r w:rsidR="00AF6A21">
        <w:rPr>
          <w:noProof/>
          <w:lang w:val="en-US"/>
        </w:rPr>
        <w:t>3</w:t>
      </w:r>
      <w:r w:rsidR="00AF6A21">
        <w:rPr>
          <w:lang w:val="en-US"/>
        </w:rPr>
        <w:noBreakHyphen/>
      </w:r>
      <w:r w:rsidR="00AF6A21">
        <w:rPr>
          <w:noProof/>
          <w:lang w:val="en-US"/>
        </w:rPr>
        <w:t>20</w:t>
      </w:r>
      <w:r w:rsidR="00AF6A21">
        <w:rPr>
          <w:rFonts w:eastAsiaTheme="minorEastAsia"/>
          <w:lang w:val="en-US"/>
        </w:rPr>
        <w:fldChar w:fldCharType="end"/>
      </w:r>
      <w:r w:rsidR="00D43E45">
        <w:rPr>
          <w:rFonts w:eastAsiaTheme="minorEastAsia"/>
          <w:lang w:val="en-US"/>
        </w:rPr>
        <w:t xml:space="preserve">. </w:t>
      </w:r>
      <w:r w:rsidR="00EF65CB">
        <w:rPr>
          <w:rFonts w:eastAsiaTheme="minorEastAsia"/>
          <w:lang w:val="en-US"/>
        </w:rPr>
        <w:t xml:space="preserve">For 5 Gy </w:t>
      </w:r>
      <w:r w:rsidR="00275F85">
        <w:rPr>
          <w:rFonts w:eastAsiaTheme="minorEastAsia"/>
          <w:lang w:val="en-US"/>
        </w:rPr>
        <w:t>the</w:t>
      </w:r>
      <w:r w:rsidR="00D43E45">
        <w:rPr>
          <w:rFonts w:eastAsiaTheme="minorEastAsia"/>
          <w:lang w:val="en-US"/>
        </w:rPr>
        <w:t xml:space="preserve"> predicted </w:t>
      </w:r>
      <w:r w:rsidR="005753DE">
        <w:rPr>
          <w:rFonts w:eastAsiaTheme="minorEastAsia"/>
          <w:lang w:val="en-US"/>
        </w:rPr>
        <w:t>survival was higher than the observed survival in peak areas, and mostly the same in valley areas</w:t>
      </w:r>
      <w:r w:rsidR="003F7EA8">
        <w:rPr>
          <w:rFonts w:eastAsiaTheme="minorEastAsia"/>
          <w:lang w:val="en-US"/>
        </w:rPr>
        <w:t xml:space="preserve">. </w:t>
      </w:r>
      <w:r w:rsidR="004135B7">
        <w:rPr>
          <w:rFonts w:eastAsiaTheme="minorEastAsia"/>
          <w:lang w:val="en-US"/>
        </w:rPr>
        <w:t>As mentioned in the previous section, we believe</w:t>
      </w:r>
      <w:r w:rsidR="000660C2">
        <w:rPr>
          <w:rFonts w:eastAsiaTheme="minorEastAsia"/>
          <w:lang w:val="en-US"/>
        </w:rPr>
        <w:t>d</w:t>
      </w:r>
      <w:r w:rsidR="004135B7">
        <w:rPr>
          <w:rFonts w:eastAsiaTheme="minorEastAsia"/>
          <w:lang w:val="en-US"/>
        </w:rPr>
        <w:t xml:space="preserve"> that the segmentation algorithm underestimate</w:t>
      </w:r>
      <w:r w:rsidR="000660C2">
        <w:rPr>
          <w:rFonts w:eastAsiaTheme="minorEastAsia"/>
          <w:lang w:val="en-US"/>
        </w:rPr>
        <w:t>d</w:t>
      </w:r>
      <w:r w:rsidR="004135B7">
        <w:rPr>
          <w:rFonts w:eastAsiaTheme="minorEastAsia"/>
          <w:lang w:val="en-US"/>
        </w:rPr>
        <w:t xml:space="preserve"> number of viable colonies. Intuitively one might think </w:t>
      </w:r>
      <w:r w:rsidR="004135B7">
        <w:rPr>
          <w:rFonts w:eastAsiaTheme="minorEastAsia"/>
          <w:lang w:val="en-US"/>
        </w:rPr>
        <w:lastRenderedPageBreak/>
        <w:t xml:space="preserve">that low doses result in a higher degree of underestimation because there are more colonies and more BLOBs to separate. However, the predicted and observed survival in peak area was based on the same dose, </w:t>
      </w:r>
      <w:r w:rsidR="0034469C">
        <w:rPr>
          <w:rFonts w:eastAsiaTheme="minorEastAsia"/>
          <w:lang w:val="en-US"/>
        </w:rPr>
        <w:t xml:space="preserve">and the difference cannot necessarily be explained by </w:t>
      </w:r>
      <w:r w:rsidR="00A905BE">
        <w:rPr>
          <w:rFonts w:eastAsiaTheme="minorEastAsia"/>
          <w:lang w:val="en-US"/>
        </w:rPr>
        <w:t xml:space="preserve">segmentation error. </w:t>
      </w:r>
      <w:r w:rsidR="00F37941">
        <w:rPr>
          <w:rFonts w:eastAsiaTheme="minorEastAsia"/>
          <w:lang w:val="en-US"/>
        </w:rPr>
        <w:t xml:space="preserve">Another explanation was possible bystander effects </w:t>
      </w:r>
      <w:r w:rsidR="000C51FA">
        <w:rPr>
          <w:rFonts w:eastAsiaTheme="minorEastAsia"/>
          <w:lang w:val="en-US"/>
        </w:rPr>
        <w:t xml:space="preserve">and communication between the cells in the peak areas, leading to </w:t>
      </w:r>
      <w:r w:rsidR="000C51FA" w:rsidRPr="00A905BE">
        <w:rPr>
          <w:rFonts w:eastAsiaTheme="minorEastAsia"/>
          <w:szCs w:val="24"/>
          <w:lang w:val="en-US"/>
        </w:rPr>
        <w:t xml:space="preserve">increased cytotoxicity. </w:t>
      </w:r>
      <w:r w:rsidR="000E4A9D" w:rsidRPr="00A905BE">
        <w:rPr>
          <w:rFonts w:eastAsiaTheme="minorEastAsia"/>
          <w:szCs w:val="24"/>
          <w:lang w:val="en-US"/>
        </w:rPr>
        <w:t xml:space="preserve">Based on the </w:t>
      </w:r>
      <w:r w:rsidR="00411DCC" w:rsidRPr="00A905BE">
        <w:rPr>
          <w:rFonts w:eastAsiaTheme="minorEastAsia"/>
          <w:szCs w:val="24"/>
          <w:lang w:val="en-US"/>
        </w:rPr>
        <w:t>number</w:t>
      </w:r>
      <w:r w:rsidR="00EF29AC" w:rsidRPr="00A905BE">
        <w:rPr>
          <w:rFonts w:eastAsiaTheme="minorEastAsia"/>
          <w:szCs w:val="24"/>
          <w:lang w:val="en-US"/>
        </w:rPr>
        <w:t xml:space="preserve"> </w:t>
      </w:r>
      <w:r w:rsidR="000E4A9D" w:rsidRPr="00A905BE">
        <w:rPr>
          <w:rFonts w:eastAsiaTheme="minorEastAsia"/>
          <w:szCs w:val="24"/>
          <w:lang w:val="en-US"/>
        </w:rPr>
        <w:t>of cells</w:t>
      </w:r>
      <w:r w:rsidR="00411DCC" w:rsidRPr="00A905BE">
        <w:rPr>
          <w:rFonts w:eastAsiaTheme="minorEastAsia"/>
          <w:szCs w:val="24"/>
          <w:lang w:val="en-US"/>
        </w:rPr>
        <w:t xml:space="preserve"> seeded</w:t>
      </w:r>
      <w:r w:rsidR="00EF29AC" w:rsidRPr="00A905BE">
        <w:rPr>
          <w:rFonts w:eastAsiaTheme="minorEastAsia"/>
          <w:szCs w:val="24"/>
          <w:lang w:val="en-US"/>
        </w:rPr>
        <w:t xml:space="preserve"> </w:t>
      </w:r>
      <w:r w:rsidR="00411DCC" w:rsidRPr="00A905BE">
        <w:rPr>
          <w:rFonts w:eastAsiaTheme="minorEastAsia"/>
          <w:szCs w:val="24"/>
          <w:lang w:val="en-US"/>
        </w:rPr>
        <w:t xml:space="preserve">we </w:t>
      </w:r>
      <w:r w:rsidR="00BB4362">
        <w:rPr>
          <w:rFonts w:eastAsiaTheme="minorEastAsia"/>
          <w:szCs w:val="24"/>
          <w:lang w:val="en-US"/>
        </w:rPr>
        <w:t>estimated</w:t>
      </w:r>
      <w:r w:rsidR="00411DCC" w:rsidRPr="00A905BE">
        <w:rPr>
          <w:rFonts w:eastAsiaTheme="minorEastAsia"/>
          <w:szCs w:val="24"/>
          <w:lang w:val="en-US"/>
        </w:rPr>
        <w:t xml:space="preserve"> the average distance between the cells to be approximately 0.2 mm (see </w:t>
      </w:r>
      <w:r w:rsidR="000219C5" w:rsidRPr="000219C5">
        <w:rPr>
          <w:rFonts w:eastAsiaTheme="minorEastAsia"/>
          <w:szCs w:val="24"/>
          <w:lang w:val="en-US"/>
        </w:rPr>
        <w:fldChar w:fldCharType="begin"/>
      </w:r>
      <w:r w:rsidR="000219C5" w:rsidRPr="000219C5">
        <w:rPr>
          <w:rFonts w:eastAsiaTheme="minorEastAsia"/>
          <w:szCs w:val="24"/>
          <w:lang w:val="en-US"/>
        </w:rPr>
        <w:instrText xml:space="preserve"> REF _Ref102311849 \h </w:instrText>
      </w:r>
      <w:r w:rsidR="000219C5">
        <w:rPr>
          <w:rFonts w:eastAsiaTheme="minorEastAsia"/>
          <w:szCs w:val="24"/>
          <w:lang w:val="en-US"/>
        </w:rPr>
        <w:instrText xml:space="preserve"> \* MERGEFORMAT </w:instrText>
      </w:r>
      <w:r w:rsidR="000219C5" w:rsidRPr="000219C5">
        <w:rPr>
          <w:rFonts w:eastAsiaTheme="minorEastAsia"/>
          <w:szCs w:val="24"/>
          <w:lang w:val="en-US"/>
        </w:rPr>
      </w:r>
      <w:r w:rsidR="000219C5" w:rsidRPr="000219C5">
        <w:rPr>
          <w:rFonts w:eastAsiaTheme="minorEastAsia"/>
          <w:szCs w:val="24"/>
          <w:lang w:val="en-US"/>
        </w:rPr>
        <w:fldChar w:fldCharType="separate"/>
      </w:r>
      <w:r w:rsidR="000219C5" w:rsidRPr="000219C5">
        <w:rPr>
          <w:szCs w:val="24"/>
          <w:lang w:val="en-US"/>
        </w:rPr>
        <w:t>Appendix</w:t>
      </w:r>
      <w:r w:rsidR="000219C5" w:rsidRPr="000219C5">
        <w:rPr>
          <w:rFonts w:eastAsiaTheme="minorEastAsia"/>
          <w:szCs w:val="24"/>
          <w:lang w:val="en-US"/>
        </w:rPr>
        <w:fldChar w:fldCharType="end"/>
      </w:r>
      <w:r w:rsidR="00411DCC" w:rsidRPr="00A905BE">
        <w:rPr>
          <w:rFonts w:eastAsiaTheme="minorEastAsia"/>
          <w:szCs w:val="24"/>
          <w:lang w:val="en-US"/>
        </w:rPr>
        <w:t>)</w:t>
      </w:r>
      <w:r w:rsidR="00DC7300" w:rsidRPr="00A905BE">
        <w:rPr>
          <w:rFonts w:eastAsiaTheme="minorEastAsia"/>
          <w:szCs w:val="24"/>
          <w:lang w:val="en-US"/>
        </w:rPr>
        <w:t xml:space="preserve">. </w:t>
      </w:r>
      <w:r w:rsidR="004D237A" w:rsidRPr="00A905BE">
        <w:rPr>
          <w:rFonts w:eastAsiaTheme="minorEastAsia"/>
          <w:szCs w:val="24"/>
          <w:lang w:val="en-US"/>
        </w:rPr>
        <w:t xml:space="preserve">A previous study used </w:t>
      </w:r>
      <w:r w:rsidR="00DE7C60" w:rsidRPr="00A905BE">
        <w:rPr>
          <w:rFonts w:eastAsiaTheme="minorEastAsia"/>
          <w:szCs w:val="24"/>
          <w:lang w:val="en-US"/>
        </w:rPr>
        <w:t xml:space="preserve">inverted microscopy to find the diameter of an A549 cell of 14.93 </w:t>
      </w:r>
      <w:r w:rsidR="00DE7C60" w:rsidRPr="00A905BE">
        <w:rPr>
          <w:rFonts w:eastAsiaTheme="minorEastAsia" w:cs="Times New Roman"/>
          <w:szCs w:val="24"/>
          <w:lang w:val="en-US"/>
        </w:rPr>
        <w:t>µ</w:t>
      </w:r>
      <w:r w:rsidR="00DE7C60" w:rsidRPr="00A905BE">
        <w:rPr>
          <w:rFonts w:eastAsiaTheme="minorEastAsia"/>
          <w:szCs w:val="24"/>
          <w:lang w:val="en-US"/>
        </w:rPr>
        <w:t>m</w:t>
      </w:r>
      <w:r w:rsidR="00E30B79" w:rsidRPr="00A905BE">
        <w:rPr>
          <w:rFonts w:eastAsiaTheme="minorEastAsia"/>
          <w:szCs w:val="24"/>
          <w:lang w:val="en-US"/>
        </w:rPr>
        <w:t xml:space="preserve"> </w:t>
      </w:r>
      <w:r w:rsidR="00E30B79" w:rsidRPr="00A905BE">
        <w:rPr>
          <w:rFonts w:eastAsiaTheme="minorEastAsia"/>
          <w:szCs w:val="24"/>
          <w:lang w:val="en-US"/>
        </w:rPr>
        <w:fldChar w:fldCharType="begin"/>
      </w:r>
      <w:r w:rsidR="00E30B79" w:rsidRPr="00A905BE">
        <w:rPr>
          <w:rFonts w:eastAsiaTheme="minorEastAsia"/>
          <w:szCs w:val="24"/>
          <w:lang w:val="en-US"/>
        </w:rPr>
        <w:instrText xml:space="preserve"> ADDIN ZOTERO_ITEM CSL_CITATION {"citationID":"dq0Q3ibA","properties":{"formattedCitation":"(Jiang et al., 2010)","plainCitation":"(Jiang et al., 2010)","noteIndex":0},"citationItems":[{"id":560,"uris":["http://zotero.org/users/9228513/items/KR99FYG3"],"itemData":{"id":560,"type":"article-journal","abstract":"OBJECTIVE: To report the morphometric characteristics of ultrastructure inside A549 cells.\nMETHODS: A549 cells were processed for inverted microscopy and transmission electron microscopy (TEM). Cell images were obtained randomly using inverted microscopy and TEM. The morphometric parameters of ultrastructure were tested using precise morphometric techniques by Image-Pro Plus analysis software.\nRESULTS: (1) The diameter of A549 cells from inverted microscopy and TEM images was 14.93 μm and 10.59 μm. (2) By defining cell as reference space the volume densities (VV) of nucleus and cytoplasm were about 0.28 and 0.72; the surface densities (SV) of nucleus were 0.19 μm-1. By defining cell nucleus as reference space the VV of nucleoli, euchromatin and heterochromatin were 0.076, 0.72 and 0.20 respectively; the SV of nucleoli was 0.15 μm-1. By defining cytoplasm as reference space the VV of mitochondria, lamellar bodies and lysosomes were 0.046, 0.025 and 0.014; the SV of mitochondria, lamellar bodies and lysosomes were 0.60 μm-1, 0.36 μm-1, and 0.18 μm-1. (3) In individual A549 cell total volume and surface of mitochondria were 61.91 μm³ and 1001.67 μm²; Total volume and surface area of lamellar bodies were 76.82 μm³ and 428.68 μm²; Total volume and surface area of lysosomes were 21.69 μm³ and 212.04 μm².\nCONCLUSIONS: The morphometric parameters of some ultrastructures within A549 cells were established using precise morphometric techniques by Image-Pro Plus analysis software.","container-title":"Romanian Journal of Morphology and Embryology = Revue Roumaine De Morphologie Et Embryologie","ISSN":"1220-0522","issue":"4","journalAbbreviation":"Rom J Morphol Embryol","language":"eng","note":"PMID: 21103623","page":"663-667","source":"PubMed","title":"The morphometrical analysis on the ultrastructure of A549 cells","volume":"51","author":[{"family":"Jiang","given":"Run-de"},{"family":"Shen","given":"Hong"},{"family":"Piao","given":"Ying-Jie"}],"issued":{"date-parts":[["2010"]]}}}],"schema":"https://github.com/citation-style-language/schema/raw/master/csl-citation.json"} </w:instrText>
      </w:r>
      <w:r w:rsidR="00E30B79" w:rsidRPr="00A905BE">
        <w:rPr>
          <w:rFonts w:eastAsiaTheme="minorEastAsia"/>
          <w:szCs w:val="24"/>
          <w:lang w:val="en-US"/>
        </w:rPr>
        <w:fldChar w:fldCharType="separate"/>
      </w:r>
      <w:r w:rsidR="00E30B79" w:rsidRPr="00A905BE">
        <w:rPr>
          <w:rFonts w:cs="Times New Roman"/>
          <w:szCs w:val="24"/>
          <w:lang w:val="en-US"/>
        </w:rPr>
        <w:t>(Jiang et al., 2010)</w:t>
      </w:r>
      <w:r w:rsidR="00E30B79" w:rsidRPr="00A905BE">
        <w:rPr>
          <w:rFonts w:eastAsiaTheme="minorEastAsia"/>
          <w:szCs w:val="24"/>
          <w:lang w:val="en-US"/>
        </w:rPr>
        <w:fldChar w:fldCharType="end"/>
      </w:r>
      <w:r w:rsidR="00DE7C60" w:rsidRPr="00A905BE">
        <w:rPr>
          <w:rFonts w:eastAsiaTheme="minorEastAsia"/>
          <w:szCs w:val="24"/>
          <w:lang w:val="en-US"/>
        </w:rPr>
        <w:t>.</w:t>
      </w:r>
      <w:r w:rsidR="008D0892" w:rsidRPr="00A905BE">
        <w:rPr>
          <w:rFonts w:eastAsiaTheme="minorEastAsia"/>
          <w:szCs w:val="24"/>
          <w:lang w:val="en-US"/>
        </w:rPr>
        <w:t xml:space="preserve"> </w:t>
      </w:r>
      <w:r w:rsidR="00D53BB0" w:rsidRPr="00A905BE">
        <w:rPr>
          <w:rFonts w:eastAsiaTheme="minorEastAsia"/>
          <w:szCs w:val="24"/>
          <w:lang w:val="en-US"/>
        </w:rPr>
        <w:t xml:space="preserve">This </w:t>
      </w:r>
      <w:r w:rsidR="009F1E8F">
        <w:rPr>
          <w:rFonts w:eastAsiaTheme="minorEastAsia"/>
          <w:szCs w:val="24"/>
          <w:lang w:val="en-US"/>
        </w:rPr>
        <w:t>imp</w:t>
      </w:r>
      <w:r w:rsidR="005646D5">
        <w:rPr>
          <w:rFonts w:eastAsiaTheme="minorEastAsia"/>
          <w:szCs w:val="24"/>
          <w:lang w:val="en-US"/>
        </w:rPr>
        <w:t>lied</w:t>
      </w:r>
      <w:r w:rsidR="009F1E8F">
        <w:rPr>
          <w:rFonts w:eastAsiaTheme="minorEastAsia"/>
          <w:szCs w:val="24"/>
          <w:lang w:val="en-US"/>
        </w:rPr>
        <w:t xml:space="preserve"> </w:t>
      </w:r>
      <w:r w:rsidR="00D53BB0" w:rsidRPr="00A905BE">
        <w:rPr>
          <w:rFonts w:eastAsiaTheme="minorEastAsia"/>
          <w:szCs w:val="24"/>
          <w:lang w:val="en-US"/>
        </w:rPr>
        <w:t xml:space="preserve">that </w:t>
      </w:r>
      <w:r w:rsidR="00E30B79" w:rsidRPr="00A905BE">
        <w:rPr>
          <w:rFonts w:eastAsiaTheme="minorEastAsia"/>
          <w:szCs w:val="24"/>
          <w:lang w:val="en-US"/>
        </w:rPr>
        <w:t>th</w:t>
      </w:r>
      <w:r w:rsidR="00CA1BE2">
        <w:rPr>
          <w:rFonts w:eastAsiaTheme="minorEastAsia"/>
          <w:szCs w:val="24"/>
          <w:lang w:val="en-US"/>
        </w:rPr>
        <w:t xml:space="preserve">e cells </w:t>
      </w:r>
      <w:r w:rsidR="005646D5">
        <w:rPr>
          <w:rFonts w:eastAsiaTheme="minorEastAsia"/>
          <w:szCs w:val="24"/>
          <w:lang w:val="en-US"/>
        </w:rPr>
        <w:t>were</w:t>
      </w:r>
      <w:r w:rsidR="00CA1BE2">
        <w:rPr>
          <w:rFonts w:eastAsiaTheme="minorEastAsia"/>
          <w:szCs w:val="24"/>
          <w:lang w:val="en-US"/>
        </w:rPr>
        <w:t xml:space="preserve"> not close enough to communicate through </w:t>
      </w:r>
      <w:r w:rsidR="000141EF" w:rsidRPr="00A905BE">
        <w:rPr>
          <w:rFonts w:eastAsiaTheme="minorEastAsia"/>
          <w:szCs w:val="24"/>
          <w:lang w:val="en-US"/>
        </w:rPr>
        <w:t>gap junctio</w:t>
      </w:r>
      <w:r w:rsidR="00806B84">
        <w:rPr>
          <w:rFonts w:eastAsiaTheme="minorEastAsia"/>
          <w:szCs w:val="24"/>
          <w:lang w:val="en-US"/>
        </w:rPr>
        <w:t>n.</w:t>
      </w:r>
    </w:p>
    <w:p w14:paraId="70D64E17" w14:textId="15540AAD" w:rsidR="00012490" w:rsidRDefault="001E7A5C" w:rsidP="004D7B5D">
      <w:pPr>
        <w:spacing w:line="360" w:lineRule="auto"/>
        <w:rPr>
          <w:rFonts w:eastAsiaTheme="minorEastAsia"/>
          <w:lang w:val="en-US"/>
        </w:rPr>
      </w:pPr>
      <w:r>
        <w:rPr>
          <w:rFonts w:eastAsiaTheme="minorEastAsia"/>
          <w:lang w:val="en-US"/>
        </w:rPr>
        <w:t>We also observe</w:t>
      </w:r>
      <w:r w:rsidR="00B75D43">
        <w:rPr>
          <w:rFonts w:eastAsiaTheme="minorEastAsia"/>
          <w:lang w:val="en-US"/>
        </w:rPr>
        <w:t>d</w:t>
      </w:r>
      <w:r>
        <w:rPr>
          <w:rFonts w:eastAsiaTheme="minorEastAsia"/>
          <w:lang w:val="en-US"/>
        </w:rPr>
        <w:t xml:space="preserve">, an increase in </w:t>
      </w:r>
      <w:r w:rsidR="003251EE">
        <w:rPr>
          <w:rFonts w:eastAsiaTheme="minorEastAsia"/>
          <w:lang w:val="en-US"/>
        </w:rPr>
        <w:t>RPD from 2 to 5 Gy</w:t>
      </w:r>
      <w:r w:rsidR="0042292D">
        <w:rPr>
          <w:rFonts w:eastAsiaTheme="minorEastAsia"/>
          <w:lang w:val="en-US"/>
        </w:rPr>
        <w:t xml:space="preserve"> nominal dose</w:t>
      </w:r>
      <w:r w:rsidR="00F6655A">
        <w:rPr>
          <w:rFonts w:eastAsiaTheme="minorEastAsia"/>
          <w:lang w:val="en-US"/>
        </w:rPr>
        <w:t xml:space="preserve">, which could indicate </w:t>
      </w:r>
      <w:r w:rsidR="005147C4">
        <w:rPr>
          <w:rFonts w:eastAsiaTheme="minorEastAsia"/>
          <w:lang w:val="en-US"/>
        </w:rPr>
        <w:t>an increase in bystander effect for larger doses</w:t>
      </w:r>
      <w:r w:rsidR="00D85F1A">
        <w:rPr>
          <w:rFonts w:eastAsiaTheme="minorEastAsia"/>
          <w:lang w:val="en-US"/>
        </w:rPr>
        <w:t xml:space="preserve">. However, the survival data for </w:t>
      </w:r>
      <w:r w:rsidR="00645D72">
        <w:rPr>
          <w:rFonts w:eastAsiaTheme="minorEastAsia"/>
          <w:lang w:val="en-US"/>
        </w:rPr>
        <w:t xml:space="preserve">2 Gy GRID was </w:t>
      </w:r>
      <w:r w:rsidR="002D2BED">
        <w:rPr>
          <w:rFonts w:eastAsiaTheme="minorEastAsia"/>
          <w:lang w:val="en-US"/>
        </w:rPr>
        <w:t>noisy and hard to interpret.</w:t>
      </w:r>
      <w:r w:rsidR="004E2450">
        <w:rPr>
          <w:rFonts w:eastAsiaTheme="minorEastAsia"/>
          <w:lang w:val="en-US"/>
        </w:rPr>
        <w:t xml:space="preserve"> </w:t>
      </w:r>
      <w:r w:rsidR="009E3DD4">
        <w:rPr>
          <w:rFonts w:eastAsiaTheme="minorEastAsia"/>
          <w:lang w:val="en-US"/>
        </w:rPr>
        <w:t xml:space="preserve"> </w:t>
      </w:r>
      <w:r w:rsidR="00DC02E9">
        <w:rPr>
          <w:rFonts w:eastAsiaTheme="minorEastAsia"/>
          <w:lang w:val="en-US"/>
        </w:rPr>
        <w:t>I</w:t>
      </w:r>
      <w:r w:rsidR="00D609A2">
        <w:rPr>
          <w:rFonts w:eastAsiaTheme="minorEastAsia"/>
          <w:lang w:val="en-US"/>
        </w:rPr>
        <w:t xml:space="preserve">n </w:t>
      </w:r>
      <w:r w:rsidR="004E1477">
        <w:rPr>
          <w:rFonts w:eastAsiaTheme="minorEastAsia"/>
          <w:lang w:val="en-US"/>
        </w:rPr>
        <w:t>the 2015</w:t>
      </w:r>
      <w:r w:rsidR="001F061D">
        <w:rPr>
          <w:rFonts w:eastAsiaTheme="minorEastAsia"/>
          <w:lang w:val="en-US"/>
        </w:rPr>
        <w:t xml:space="preserve"> article:</w:t>
      </w:r>
      <w:r w:rsidR="004E1477">
        <w:rPr>
          <w:rFonts w:eastAsiaTheme="minorEastAsia"/>
          <w:lang w:val="en-US"/>
        </w:rPr>
        <w:t xml:space="preserve"> </w:t>
      </w:r>
      <w:r w:rsidR="00D609A2">
        <w:rPr>
          <w:rFonts w:eastAsiaTheme="minorEastAsia"/>
          <w:lang w:val="en-US"/>
        </w:rPr>
        <w:t>“</w:t>
      </w:r>
      <w:r w:rsidR="00D609A2">
        <w:rPr>
          <w:rFonts w:eastAsiaTheme="minorEastAsia"/>
          <w:i/>
          <w:iCs/>
          <w:lang w:val="en-US"/>
        </w:rPr>
        <w:t>High dose bystander effects in spatially fractionated radiation therapy</w:t>
      </w:r>
      <w:r w:rsidR="00D609A2">
        <w:rPr>
          <w:rFonts w:eastAsiaTheme="minorEastAsia"/>
          <w:lang w:val="en-US"/>
        </w:rPr>
        <w:t>”</w:t>
      </w:r>
      <w:r w:rsidR="00F8488C">
        <w:rPr>
          <w:rFonts w:eastAsiaTheme="minorEastAsia"/>
          <w:lang w:val="en-US"/>
        </w:rPr>
        <w:t xml:space="preserve"> </w:t>
      </w:r>
      <w:r w:rsidR="00D609A2">
        <w:rPr>
          <w:rFonts w:eastAsiaTheme="minorEastAsia"/>
          <w:lang w:val="en-US"/>
        </w:rPr>
        <w:t>by</w:t>
      </w:r>
      <w:r w:rsidR="00F8488C">
        <w:rPr>
          <w:rFonts w:eastAsiaTheme="minorEastAsia"/>
          <w:lang w:val="en-US"/>
        </w:rPr>
        <w:t xml:space="preserve"> </w:t>
      </w:r>
      <w:r w:rsidR="002E61CD">
        <w:rPr>
          <w:rFonts w:eastAsiaTheme="minorEastAsia"/>
          <w:lang w:val="en-US"/>
        </w:rPr>
        <w:fldChar w:fldCharType="begin"/>
      </w:r>
      <w:r w:rsidR="002E61CD">
        <w:rPr>
          <w:rFonts w:eastAsiaTheme="minorEastAsia"/>
          <w:lang w:val="en-US"/>
        </w:rPr>
        <w:instrText xml:space="preserve"> ADDIN ZOTERO_ITEM CSL_CITATION {"citationID":"qqRQLRBD","properties":{"formattedCitation":"(R.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2E61CD">
        <w:rPr>
          <w:rFonts w:eastAsiaTheme="minorEastAsia"/>
          <w:lang w:val="en-US"/>
        </w:rPr>
        <w:fldChar w:fldCharType="separate"/>
      </w:r>
      <w:r w:rsidR="002E61CD" w:rsidRPr="00F8488C">
        <w:rPr>
          <w:rFonts w:cs="Times New Roman"/>
          <w:lang w:val="en-US"/>
        </w:rPr>
        <w:t>(R. Asur et al., 2015)</w:t>
      </w:r>
      <w:r w:rsidR="002E61CD">
        <w:rPr>
          <w:rFonts w:eastAsiaTheme="minorEastAsia"/>
          <w:lang w:val="en-US"/>
        </w:rPr>
        <w:fldChar w:fldCharType="end"/>
      </w:r>
      <w:r w:rsidR="00D609A2">
        <w:rPr>
          <w:rFonts w:eastAsiaTheme="minorEastAsia"/>
          <w:lang w:val="en-US"/>
        </w:rPr>
        <w:t xml:space="preserve">, showed </w:t>
      </w:r>
      <w:r w:rsidR="002F3649">
        <w:rPr>
          <w:rFonts w:eastAsiaTheme="minorEastAsia"/>
          <w:lang w:val="en-US"/>
        </w:rPr>
        <w:t xml:space="preserve">results with higher survival in peak areas, and lower </w:t>
      </w:r>
      <w:r w:rsidR="00D774E1">
        <w:rPr>
          <w:rFonts w:eastAsiaTheme="minorEastAsia"/>
          <w:lang w:val="en-US"/>
        </w:rPr>
        <w:t>survival in valley areas</w:t>
      </w:r>
      <w:r w:rsidR="001110D3">
        <w:rPr>
          <w:rFonts w:eastAsiaTheme="minorEastAsia"/>
          <w:lang w:val="en-US"/>
        </w:rPr>
        <w:t>.</w:t>
      </w:r>
      <w:r w:rsidR="006C7051">
        <w:rPr>
          <w:rFonts w:eastAsiaTheme="minorEastAsia"/>
          <w:lang w:val="en-US"/>
        </w:rPr>
        <w:t xml:space="preserve"> </w:t>
      </w:r>
      <w:r w:rsidR="00A75C9D">
        <w:rPr>
          <w:rFonts w:eastAsiaTheme="minorEastAsia"/>
          <w:lang w:val="en-US"/>
        </w:rPr>
        <w:t xml:space="preserve">It should be noted that </w:t>
      </w:r>
      <w:r w:rsidR="00F66C40">
        <w:rPr>
          <w:rFonts w:eastAsiaTheme="minorEastAsia"/>
          <w:lang w:val="en-US"/>
        </w:rPr>
        <w:t>most of these SFRT experiments</w:t>
      </w:r>
      <w:r w:rsidR="00A0478A">
        <w:rPr>
          <w:rFonts w:eastAsiaTheme="minorEastAsia"/>
          <w:lang w:val="en-US"/>
        </w:rPr>
        <w:t xml:space="preserve"> used different experimental setups,</w:t>
      </w:r>
      <w:r w:rsidR="00F66C40">
        <w:rPr>
          <w:rFonts w:eastAsiaTheme="minorEastAsia"/>
          <w:lang w:val="en-US"/>
        </w:rPr>
        <w:t xml:space="preserve"> util</w:t>
      </w:r>
      <w:r w:rsidR="00A0478A">
        <w:rPr>
          <w:rFonts w:eastAsiaTheme="minorEastAsia"/>
          <w:lang w:val="en-US"/>
        </w:rPr>
        <w:t>izing</w:t>
      </w:r>
      <w:r w:rsidR="00F66C40">
        <w:rPr>
          <w:rFonts w:eastAsiaTheme="minorEastAsia"/>
          <w:lang w:val="en-US"/>
        </w:rPr>
        <w:t xml:space="preserve"> 6 MV photons with 50/50 peak valley are</w:t>
      </w:r>
      <w:r w:rsidR="00AE05B6">
        <w:rPr>
          <w:rFonts w:eastAsiaTheme="minorEastAsia"/>
          <w:lang w:val="en-US"/>
        </w:rPr>
        <w:t xml:space="preserve">a and different </w:t>
      </w:r>
      <w:r w:rsidR="002157A1">
        <w:rPr>
          <w:rFonts w:eastAsiaTheme="minorEastAsia"/>
          <w:lang w:val="en-US"/>
        </w:rPr>
        <w:t xml:space="preserve">cell lines. </w:t>
      </w:r>
    </w:p>
    <w:p w14:paraId="1139EE73" w14:textId="18479809" w:rsidR="00A06192" w:rsidRDefault="00AE60BC" w:rsidP="004D7B5D">
      <w:pPr>
        <w:spacing w:line="360" w:lineRule="auto"/>
        <w:rPr>
          <w:rFonts w:eastAsiaTheme="minorEastAsia"/>
          <w:lang w:val="en-US"/>
        </w:rPr>
      </w:pPr>
      <w:r>
        <w:rPr>
          <w:rFonts w:eastAsiaTheme="minorEastAsia"/>
          <w:lang w:val="en-US"/>
        </w:rPr>
        <w:t xml:space="preserve">Results from </w:t>
      </w:r>
      <w:r>
        <w:rPr>
          <w:rFonts w:eastAsiaTheme="minorEastAsia"/>
          <w:lang w:val="en-US"/>
        </w:rPr>
        <w:fldChar w:fldCharType="begin"/>
      </w:r>
      <w:r>
        <w:rPr>
          <w:rFonts w:eastAsiaTheme="minorEastAsia"/>
          <w:lang w:val="en-US"/>
        </w:rPr>
        <w:instrText xml:space="preserve"> ADDIN ZOTERO_ITEM CSL_CITATION {"citationID":"CyLVcdDP","properties":{"formattedCitation":"(Peng et al., 2017)","plainCitation":"(Peng et al., 2017)","noteIndex":0},"citationItems":[{"id":29,"uris":["http://zotero.org/users/9228513/items/UJEIBG4S"],"itemData":{"id":29,"type":"article-journal","abstract":"Background: In microbeam radiotherapy (MRT), parallel arrays of high-intensity synchrotron x-ray beams achieve normal tissue sparing without compromising tumor control. Grid-therapy using clinical linacs has spatial modulation on a larger scale and achieves promising results for palliative treatments of bulky tumors. The availability of high definition multileaf collimators (HDMLCs) with 2.5 mm leaves provides an opportunity for grid-therapy to more closely approach MRT. However, challenges to the wider implementation of grid-therapy remain because spatial modulation of the target volume runs counter to current radiotherapy practice and mechanisms for the beneficial effects of MRT are not fully understood. Without more knowledge of cell dose responses, a quantitative basis for planning treatments is difficult. The aim of this study is to determine if therapeutic benefits of MRT can be achieved using a linac with HDMLCs and if so, to develop a predictive model to support treatment planning.","container-title":"Acta Oncologica","DOI":"10.1080/0284186X.2017.1299939","ISSN":"0284-186X, 1651-226X","issue":"8","journalAbbreviation":"Acta Oncologica","language":"en","page":"1048-1059","source":"DOI.org (Crossref)","title":"Grid therapy using high definition multileaf collimators: realizing benefits of the bystander effect","title-short":"Grid therapy using high definition multileaf collimators","volume":"56","author":[{"family":"Peng","given":"Valery"},{"family":"Suchowerska","given":"Natalka"},{"family":"Rogers","given":"Linda"},{"family":"Claridge Mackonis","given":"Elizabeth"},{"family":"Oakes","given":"Samantha"},{"family":"McKenzie","given":"David R."}],"issued":{"date-parts":[["2017",8,3]]}}}],"schema":"https://github.com/citation-style-language/schema/raw/master/csl-citation.json"} </w:instrText>
      </w:r>
      <w:r>
        <w:rPr>
          <w:rFonts w:eastAsiaTheme="minorEastAsia"/>
          <w:lang w:val="en-US"/>
        </w:rPr>
        <w:fldChar w:fldCharType="separate"/>
      </w:r>
      <w:r w:rsidRPr="00012490">
        <w:rPr>
          <w:rFonts w:cs="Times New Roman"/>
          <w:lang w:val="en-US"/>
        </w:rPr>
        <w:t>(Peng et al., 2017)</w:t>
      </w:r>
      <w:r>
        <w:rPr>
          <w:rFonts w:eastAsiaTheme="minorEastAsia"/>
          <w:lang w:val="en-US"/>
        </w:rPr>
        <w:fldChar w:fldCharType="end"/>
      </w:r>
      <w:r w:rsidR="00012490">
        <w:rPr>
          <w:rFonts w:eastAsiaTheme="minorEastAsia"/>
          <w:lang w:val="en-US"/>
        </w:rPr>
        <w:t xml:space="preserve"> indicate a dependency of GRID configuration, where </w:t>
      </w:r>
      <w:r w:rsidR="00164AFF">
        <w:rPr>
          <w:rFonts w:eastAsiaTheme="minorEastAsia"/>
          <w:lang w:val="en-US"/>
        </w:rPr>
        <w:t>2.5 mm openings</w:t>
      </w:r>
      <w:r w:rsidR="00B54DE2">
        <w:rPr>
          <w:rFonts w:eastAsiaTheme="minorEastAsia"/>
          <w:lang w:val="en-US"/>
        </w:rPr>
        <w:t xml:space="preserve"> in the striped grid</w:t>
      </w:r>
      <w:r w:rsidR="00164AFF">
        <w:rPr>
          <w:rFonts w:eastAsiaTheme="minorEastAsia"/>
          <w:lang w:val="en-US"/>
        </w:rPr>
        <w:t xml:space="preserve"> resulted in significant difference in survival </w:t>
      </w:r>
      <w:r w:rsidR="004C103F">
        <w:rPr>
          <w:rFonts w:eastAsiaTheme="minorEastAsia"/>
          <w:lang w:val="en-US"/>
        </w:rPr>
        <w:t xml:space="preserve">for the </w:t>
      </w:r>
      <w:r w:rsidR="00F36281" w:rsidRPr="00F36281">
        <w:rPr>
          <w:lang w:val="en-US"/>
        </w:rPr>
        <w:t xml:space="preserve">NCI-H460 </w:t>
      </w:r>
      <w:r w:rsidR="004C103F">
        <w:rPr>
          <w:rFonts w:eastAsiaTheme="minorEastAsia"/>
          <w:lang w:val="en-US"/>
        </w:rPr>
        <w:t xml:space="preserve">cancer cell lines </w:t>
      </w:r>
      <w:r w:rsidR="00CC4CB2">
        <w:rPr>
          <w:rFonts w:eastAsiaTheme="minorEastAsia"/>
          <w:lang w:val="en-US"/>
        </w:rPr>
        <w:t>compared to OPEN field, but the significance was lost when using a GRID with 5 mm openings</w:t>
      </w:r>
      <w:r w:rsidR="000C5F98">
        <w:rPr>
          <w:rFonts w:eastAsiaTheme="minorEastAsia"/>
          <w:lang w:val="en-US"/>
        </w:rPr>
        <w:t xml:space="preserve"> after being given </w:t>
      </w:r>
      <w:r w:rsidR="009D1CB6">
        <w:rPr>
          <w:rFonts w:eastAsiaTheme="minorEastAsia"/>
          <w:lang w:val="en-US"/>
        </w:rPr>
        <w:t>an average dose of 3.5 Gy</w:t>
      </w:r>
      <w:r w:rsidR="00CC4CB2">
        <w:rPr>
          <w:rFonts w:eastAsiaTheme="minorEastAsia"/>
          <w:lang w:val="en-US"/>
        </w:rPr>
        <w:t xml:space="preserve">. </w:t>
      </w:r>
      <w:r w:rsidR="004C103F">
        <w:rPr>
          <w:rFonts w:eastAsiaTheme="minorEastAsia"/>
          <w:lang w:val="en-US"/>
        </w:rPr>
        <w:t>This coincide</w:t>
      </w:r>
      <w:r w:rsidR="002D596E">
        <w:rPr>
          <w:rFonts w:eastAsiaTheme="minorEastAsia"/>
          <w:lang w:val="en-US"/>
        </w:rPr>
        <w:t>s</w:t>
      </w:r>
      <w:r w:rsidR="004C103F">
        <w:rPr>
          <w:rFonts w:eastAsiaTheme="minorEastAsia"/>
          <w:lang w:val="en-US"/>
        </w:rPr>
        <w:t xml:space="preserve"> with our results</w:t>
      </w:r>
      <w:r w:rsidR="00F3251C">
        <w:rPr>
          <w:rFonts w:eastAsiaTheme="minorEastAsia"/>
          <w:lang w:val="en-US"/>
        </w:rPr>
        <w:t xml:space="preserve"> as overall survival </w:t>
      </w:r>
      <w:r w:rsidR="009D1CB6">
        <w:rPr>
          <w:rFonts w:eastAsiaTheme="minorEastAsia"/>
          <w:lang w:val="en-US"/>
        </w:rPr>
        <w:t xml:space="preserve">was reduced </w:t>
      </w:r>
      <w:r w:rsidR="00930092">
        <w:rPr>
          <w:rFonts w:eastAsiaTheme="minorEastAsia"/>
          <w:lang w:val="en-US"/>
        </w:rPr>
        <w:t xml:space="preserve">for </w:t>
      </w:r>
      <w:r w:rsidR="002D596E">
        <w:rPr>
          <w:rFonts w:eastAsiaTheme="minorEastAsia"/>
          <w:lang w:val="en-US"/>
        </w:rPr>
        <w:t>our 5 Gy survival</w:t>
      </w:r>
      <w:r w:rsidR="00B42D74">
        <w:rPr>
          <w:rFonts w:eastAsiaTheme="minorEastAsia"/>
          <w:lang w:val="en-US"/>
        </w:rPr>
        <w:t xml:space="preserve">, but it is not </w:t>
      </w:r>
      <w:r w:rsidR="005D06B1">
        <w:rPr>
          <w:rFonts w:eastAsiaTheme="minorEastAsia"/>
          <w:lang w:val="en-US"/>
        </w:rPr>
        <w:t xml:space="preserve">shown whether the decreased survival </w:t>
      </w:r>
      <w:r w:rsidR="001B0DA1">
        <w:rPr>
          <w:rFonts w:eastAsiaTheme="minorEastAsia"/>
          <w:lang w:val="en-US"/>
        </w:rPr>
        <w:t xml:space="preserve">was in peak or valley region. </w:t>
      </w:r>
    </w:p>
    <w:p w14:paraId="472317EF" w14:textId="2BAA67C3" w:rsidR="00A06192" w:rsidRDefault="00A06192" w:rsidP="004D7B5D">
      <w:pPr>
        <w:pStyle w:val="Heading2"/>
        <w:spacing w:line="360" w:lineRule="auto"/>
        <w:rPr>
          <w:rFonts w:eastAsiaTheme="minorEastAsia"/>
          <w:lang w:val="en-US"/>
        </w:rPr>
      </w:pPr>
      <w:bookmarkStart w:id="255" w:name="_Toc106449137"/>
      <w:r>
        <w:rPr>
          <w:rFonts w:eastAsiaTheme="minorEastAsia"/>
          <w:lang w:val="en-US"/>
        </w:rPr>
        <w:t>2D survival analysis</w:t>
      </w:r>
      <w:bookmarkEnd w:id="255"/>
    </w:p>
    <w:p w14:paraId="478F9B09" w14:textId="6FBF6B08" w:rsidR="00303567" w:rsidRDefault="001A707C" w:rsidP="00704D37">
      <w:pPr>
        <w:spacing w:before="240" w:after="160"/>
        <w:rPr>
          <w:lang w:val="en-US"/>
        </w:rPr>
      </w:pPr>
      <w:r>
        <w:rPr>
          <w:lang w:val="en-US"/>
        </w:rPr>
        <w:t xml:space="preserve">A dotted GRID configuration does not lend itself well to </w:t>
      </w:r>
      <w:r w:rsidR="007941B0">
        <w:rPr>
          <w:lang w:val="en-US"/>
        </w:rPr>
        <w:t xml:space="preserve">survival band analysis. </w:t>
      </w:r>
      <w:r w:rsidR="00F6097E">
        <w:rPr>
          <w:lang w:val="en-US"/>
        </w:rPr>
        <w:t xml:space="preserve">Therefore, we analyzed survival in 2D by summing up </w:t>
      </w:r>
      <w:r w:rsidR="00C53F6E">
        <w:rPr>
          <w:lang w:val="en-US"/>
        </w:rPr>
        <w:t>colonies within quadrats of different sizes, before using Poisson regression to</w:t>
      </w:r>
      <w:r w:rsidR="00E3005C">
        <w:rPr>
          <w:lang w:val="en-US"/>
        </w:rPr>
        <w:t xml:space="preserve"> fit the data. </w:t>
      </w:r>
      <w:r w:rsidR="00364BA2">
        <w:rPr>
          <w:lang w:val="en-US"/>
        </w:rPr>
        <w:t>Evaluating w</w:t>
      </w:r>
      <w:r w:rsidR="00220177">
        <w:rPr>
          <w:lang w:val="en-US"/>
        </w:rPr>
        <w:t>hich</w:t>
      </w:r>
      <w:r w:rsidR="00364BA2">
        <w:rPr>
          <w:lang w:val="en-US"/>
        </w:rPr>
        <w:t xml:space="preserve"> quadrat size was best suited for the Poisson regression, we </w:t>
      </w:r>
      <w:r w:rsidR="00643027">
        <w:rPr>
          <w:lang w:val="en-US"/>
        </w:rPr>
        <w:t>ca</w:t>
      </w:r>
      <w:r w:rsidR="00220177">
        <w:rPr>
          <w:lang w:val="en-US"/>
        </w:rPr>
        <w:t xml:space="preserve">lculated different criteria values. </w:t>
      </w:r>
      <w:r w:rsidR="00857AB0">
        <w:rPr>
          <w:lang w:val="en-US"/>
        </w:rPr>
        <w:t xml:space="preserve">The results can be seen in </w:t>
      </w:r>
      <w:r w:rsidR="008045F7">
        <w:rPr>
          <w:lang w:val="en-US"/>
        </w:rPr>
        <w:fldChar w:fldCharType="begin"/>
      </w:r>
      <w:r w:rsidR="008045F7">
        <w:rPr>
          <w:lang w:val="en-US"/>
        </w:rPr>
        <w:instrText xml:space="preserve"> REF _Ref104909518 \h </w:instrText>
      </w:r>
      <w:r w:rsidR="004D7B5D">
        <w:rPr>
          <w:lang w:val="en-US"/>
        </w:rPr>
        <w:instrText xml:space="preserve"> \* MERGEFORMAT </w:instrText>
      </w:r>
      <w:r w:rsidR="008045F7">
        <w:rPr>
          <w:lang w:val="en-US"/>
        </w:rPr>
      </w:r>
      <w:r w:rsidR="008045F7">
        <w:rPr>
          <w:lang w:val="en-US"/>
        </w:rPr>
        <w:fldChar w:fldCharType="separate"/>
      </w:r>
      <w:r w:rsidR="00380EB7" w:rsidRPr="008F532E">
        <w:rPr>
          <w:lang w:val="en-US"/>
        </w:rPr>
        <w:t xml:space="preserve">Table </w:t>
      </w:r>
      <w:r w:rsidR="00380EB7">
        <w:rPr>
          <w:noProof/>
          <w:lang w:val="en-US"/>
        </w:rPr>
        <w:t>3</w:t>
      </w:r>
      <w:r w:rsidR="00380EB7">
        <w:rPr>
          <w:noProof/>
          <w:lang w:val="en-US"/>
        </w:rPr>
        <w:noBreakHyphen/>
        <w:t>5</w:t>
      </w:r>
      <w:r w:rsidR="008045F7">
        <w:rPr>
          <w:lang w:val="en-US"/>
        </w:rPr>
        <w:fldChar w:fldCharType="end"/>
      </w:r>
      <w:r w:rsidR="00EC56DA">
        <w:rPr>
          <w:lang w:val="en-US"/>
        </w:rPr>
        <w:t xml:space="preserve"> and </w:t>
      </w:r>
      <w:r w:rsidR="00EC56DA">
        <w:rPr>
          <w:lang w:val="en-US"/>
        </w:rPr>
        <w:fldChar w:fldCharType="begin"/>
      </w:r>
      <w:r w:rsidR="00EC56DA">
        <w:rPr>
          <w:lang w:val="en-US"/>
        </w:rPr>
        <w:instrText xml:space="preserve"> REF _Ref104909550 \h </w:instrText>
      </w:r>
      <w:r w:rsidR="004D7B5D">
        <w:rPr>
          <w:lang w:val="en-US"/>
        </w:rPr>
        <w:instrText xml:space="preserve"> \* MERGEFORMAT </w:instrText>
      </w:r>
      <w:r w:rsidR="00EC56DA">
        <w:rPr>
          <w:lang w:val="en-US"/>
        </w:rPr>
      </w:r>
      <w:r w:rsidR="00EC56DA">
        <w:rPr>
          <w:lang w:val="en-US"/>
        </w:rPr>
        <w:fldChar w:fldCharType="separate"/>
      </w:r>
      <w:r w:rsidR="00380EB7" w:rsidRPr="00C939D7">
        <w:rPr>
          <w:lang w:val="en-US"/>
        </w:rPr>
        <w:t xml:space="preserve">Figure </w:t>
      </w:r>
      <w:r w:rsidR="00380EB7">
        <w:rPr>
          <w:noProof/>
          <w:lang w:val="en-US"/>
        </w:rPr>
        <w:t>3</w:t>
      </w:r>
      <w:r w:rsidR="00380EB7">
        <w:rPr>
          <w:noProof/>
          <w:lang w:val="en-US"/>
        </w:rPr>
        <w:noBreakHyphen/>
        <w:t>19</w:t>
      </w:r>
      <w:r w:rsidR="00EC56DA">
        <w:rPr>
          <w:lang w:val="en-US"/>
        </w:rPr>
        <w:fldChar w:fldCharType="end"/>
      </w:r>
      <w:r w:rsidR="003778B3">
        <w:rPr>
          <w:lang w:val="en-US"/>
        </w:rPr>
        <w:t xml:space="preserve">, we </w:t>
      </w:r>
      <w:r w:rsidR="00D00AB2">
        <w:rPr>
          <w:lang w:val="en-US"/>
        </w:rPr>
        <w:t>also included the histograms for all doses, all quadrat sizes, peak or valley</w:t>
      </w:r>
      <w:r w:rsidR="00327172">
        <w:rPr>
          <w:lang w:val="en-US"/>
        </w:rPr>
        <w:t xml:space="preserve"> in </w:t>
      </w:r>
      <w:r w:rsidR="0079200C">
        <w:rPr>
          <w:lang w:val="en-US"/>
        </w:rPr>
        <w:t xml:space="preserve">the </w:t>
      </w:r>
      <w:r w:rsidR="000219C5" w:rsidRPr="000219C5">
        <w:rPr>
          <w:szCs w:val="24"/>
          <w:lang w:val="en-US"/>
        </w:rPr>
        <w:fldChar w:fldCharType="begin"/>
      </w:r>
      <w:r w:rsidR="000219C5" w:rsidRPr="000219C5">
        <w:rPr>
          <w:szCs w:val="24"/>
          <w:lang w:val="en-US"/>
        </w:rPr>
        <w:instrText xml:space="preserve"> REF _Ref102311849 \h </w:instrText>
      </w:r>
      <w:r w:rsidR="000219C5">
        <w:rPr>
          <w:szCs w:val="24"/>
          <w:lang w:val="en-US"/>
        </w:rPr>
        <w:instrText xml:space="preserve"> \* MERGEFORMAT </w:instrText>
      </w:r>
      <w:r w:rsidR="000219C5" w:rsidRPr="000219C5">
        <w:rPr>
          <w:szCs w:val="24"/>
          <w:lang w:val="en-US"/>
        </w:rPr>
      </w:r>
      <w:r w:rsidR="000219C5" w:rsidRPr="000219C5">
        <w:rPr>
          <w:szCs w:val="24"/>
          <w:lang w:val="en-US"/>
        </w:rPr>
        <w:fldChar w:fldCharType="separate"/>
      </w:r>
      <w:r w:rsidR="000219C5" w:rsidRPr="000219C5">
        <w:rPr>
          <w:szCs w:val="24"/>
          <w:lang w:val="en-US"/>
        </w:rPr>
        <w:t>Appendix</w:t>
      </w:r>
      <w:r w:rsidR="000219C5" w:rsidRPr="000219C5">
        <w:rPr>
          <w:szCs w:val="24"/>
          <w:lang w:val="en-US"/>
        </w:rPr>
        <w:fldChar w:fldCharType="end"/>
      </w:r>
      <w:r w:rsidR="002070AA">
        <w:rPr>
          <w:szCs w:val="24"/>
          <w:lang w:val="en-US"/>
        </w:rPr>
        <w:t xml:space="preserve">, section </w:t>
      </w:r>
      <w:r w:rsidR="002070AA">
        <w:rPr>
          <w:szCs w:val="24"/>
          <w:lang w:val="en-US"/>
        </w:rPr>
        <w:fldChar w:fldCharType="begin"/>
      </w:r>
      <w:r w:rsidR="002070AA">
        <w:rPr>
          <w:szCs w:val="24"/>
          <w:lang w:val="en-US"/>
        </w:rPr>
        <w:instrText xml:space="preserve"> REF _Ref106535695 \r \h </w:instrText>
      </w:r>
      <w:r w:rsidR="002070AA">
        <w:rPr>
          <w:szCs w:val="24"/>
          <w:lang w:val="en-US"/>
        </w:rPr>
      </w:r>
      <w:r w:rsidR="002070AA">
        <w:rPr>
          <w:szCs w:val="24"/>
          <w:lang w:val="en-US"/>
        </w:rPr>
        <w:fldChar w:fldCharType="separate"/>
      </w:r>
      <w:r w:rsidR="002070AA">
        <w:rPr>
          <w:szCs w:val="24"/>
          <w:lang w:val="en-US"/>
        </w:rPr>
        <w:t>6.9</w:t>
      </w:r>
      <w:r w:rsidR="002070AA">
        <w:rPr>
          <w:szCs w:val="24"/>
          <w:lang w:val="en-US"/>
        </w:rPr>
        <w:fldChar w:fldCharType="end"/>
      </w:r>
      <w:r w:rsidR="00327172">
        <w:rPr>
          <w:szCs w:val="24"/>
          <w:lang w:val="en-US"/>
        </w:rPr>
        <w:t xml:space="preserve">. </w:t>
      </w:r>
      <w:r w:rsidR="00E006B5">
        <w:rPr>
          <w:szCs w:val="24"/>
          <w:lang w:val="en-US"/>
        </w:rPr>
        <w:t>The table shows that</w:t>
      </w:r>
      <w:r w:rsidR="00CB4878">
        <w:rPr>
          <w:szCs w:val="24"/>
          <w:lang w:val="en-US"/>
        </w:rPr>
        <w:t xml:space="preserve"> for</w:t>
      </w:r>
      <w:r w:rsidR="0003504E">
        <w:rPr>
          <w:szCs w:val="24"/>
          <w:lang w:val="en-US"/>
        </w:rPr>
        <w:t xml:space="preserve"> </w:t>
      </w:r>
      <w:r w:rsidR="008455E9">
        <w:rPr>
          <w:szCs w:val="24"/>
          <w:lang w:val="en-US"/>
        </w:rPr>
        <w:t>most</w:t>
      </w:r>
      <w:r w:rsidR="0003504E">
        <w:rPr>
          <w:szCs w:val="24"/>
          <w:lang w:val="en-US"/>
        </w:rPr>
        <w:t xml:space="preserve"> doses and </w:t>
      </w:r>
      <w:r w:rsidR="00EC521C">
        <w:rPr>
          <w:szCs w:val="24"/>
          <w:lang w:val="en-US"/>
        </w:rPr>
        <w:t xml:space="preserve">quadrat sizes we </w:t>
      </w:r>
      <w:r w:rsidR="00135257">
        <w:rPr>
          <w:szCs w:val="24"/>
          <w:lang w:val="en-US"/>
        </w:rPr>
        <w:t>were unable to reject the null hyp</w:t>
      </w:r>
      <w:r w:rsidR="007D60F1">
        <w:rPr>
          <w:szCs w:val="24"/>
          <w:lang w:val="en-US"/>
        </w:rPr>
        <w:t>othesis</w:t>
      </w:r>
      <w:r w:rsidR="00F175D0">
        <w:rPr>
          <w:szCs w:val="24"/>
          <w:lang w:val="en-US"/>
        </w:rPr>
        <w:t xml:space="preserve">. I.e., there was no </w:t>
      </w:r>
      <w:r w:rsidR="00C51CA1">
        <w:rPr>
          <w:szCs w:val="24"/>
          <w:lang w:val="en-US"/>
        </w:rPr>
        <w:t xml:space="preserve">statistically significant difference between the theoretical Poisson distribution and our observed </w:t>
      </w:r>
      <w:r w:rsidR="002A2E18">
        <w:rPr>
          <w:szCs w:val="24"/>
          <w:lang w:val="en-US"/>
        </w:rPr>
        <w:t>data</w:t>
      </w:r>
      <w:r w:rsidR="00C51CA1">
        <w:rPr>
          <w:szCs w:val="24"/>
          <w:lang w:val="en-US"/>
        </w:rPr>
        <w:t>.</w:t>
      </w:r>
      <w:r w:rsidR="009B4313">
        <w:rPr>
          <w:szCs w:val="24"/>
          <w:lang w:val="en-US"/>
        </w:rPr>
        <w:t xml:space="preserve"> </w:t>
      </w:r>
      <w:r w:rsidR="00391031">
        <w:rPr>
          <w:szCs w:val="24"/>
          <w:lang w:val="en-US"/>
        </w:rPr>
        <w:t xml:space="preserve">We only rejected the null hypothesis for </w:t>
      </w:r>
      <w:r w:rsidR="009B4313">
        <w:rPr>
          <w:szCs w:val="24"/>
          <w:lang w:val="en-US"/>
        </w:rPr>
        <w:t xml:space="preserve">peak survival </w:t>
      </w:r>
      <w:r w:rsidR="002A2E18">
        <w:rPr>
          <w:szCs w:val="24"/>
          <w:lang w:val="en-US"/>
        </w:rPr>
        <w:t xml:space="preserve">10 Gy </w:t>
      </w:r>
      <w:r w:rsidR="009B4313">
        <w:rPr>
          <w:szCs w:val="24"/>
          <w:lang w:val="en-US"/>
        </w:rPr>
        <w:t>of 2 x 2 and 3 x 3 mm</w:t>
      </w:r>
      <w:r w:rsidR="009B4313">
        <w:rPr>
          <w:szCs w:val="24"/>
          <w:vertAlign w:val="superscript"/>
          <w:lang w:val="en-US"/>
        </w:rPr>
        <w:t>2</w:t>
      </w:r>
      <w:r w:rsidR="00391031">
        <w:rPr>
          <w:szCs w:val="24"/>
          <w:lang w:val="en-US"/>
        </w:rPr>
        <w:t xml:space="preserve">. </w:t>
      </w:r>
      <w:r w:rsidR="002A2E18">
        <w:rPr>
          <w:szCs w:val="24"/>
          <w:lang w:val="en-US"/>
        </w:rPr>
        <w:t>This c</w:t>
      </w:r>
      <w:r w:rsidR="00C52DD0">
        <w:rPr>
          <w:szCs w:val="24"/>
          <w:lang w:val="en-US"/>
        </w:rPr>
        <w:t>an</w:t>
      </w:r>
      <w:r w:rsidR="002A2E18">
        <w:rPr>
          <w:szCs w:val="24"/>
          <w:lang w:val="en-US"/>
        </w:rPr>
        <w:t xml:space="preserve"> be explained by the</w:t>
      </w:r>
      <w:r w:rsidR="00F95A22">
        <w:rPr>
          <w:szCs w:val="24"/>
          <w:lang w:val="en-US"/>
        </w:rPr>
        <w:t xml:space="preserve"> </w:t>
      </w:r>
      <w:r w:rsidR="00E9360C">
        <w:rPr>
          <w:szCs w:val="24"/>
          <w:lang w:val="en-US"/>
        </w:rPr>
        <w:t>associated</w:t>
      </w:r>
      <w:r w:rsidR="002A2E18">
        <w:rPr>
          <w:szCs w:val="24"/>
          <w:lang w:val="en-US"/>
        </w:rPr>
        <w:t xml:space="preserve"> histogram</w:t>
      </w:r>
      <w:r w:rsidR="00E9360C">
        <w:rPr>
          <w:szCs w:val="24"/>
          <w:lang w:val="en-US"/>
        </w:rPr>
        <w:t>s</w:t>
      </w:r>
      <w:r w:rsidR="00F95A22">
        <w:rPr>
          <w:szCs w:val="24"/>
          <w:lang w:val="en-US"/>
        </w:rPr>
        <w:t>,</w:t>
      </w:r>
      <w:r w:rsidR="00243C9A">
        <w:rPr>
          <w:szCs w:val="24"/>
          <w:lang w:val="en-US"/>
        </w:rPr>
        <w:t xml:space="preserve"> </w:t>
      </w:r>
      <w:r w:rsidR="008C11ED">
        <w:rPr>
          <w:szCs w:val="24"/>
          <w:lang w:val="en-US"/>
        </w:rPr>
        <w:lastRenderedPageBreak/>
        <w:t>which showed</w:t>
      </w:r>
      <w:r w:rsidR="00594DA7">
        <w:rPr>
          <w:szCs w:val="24"/>
          <w:lang w:val="en-US"/>
        </w:rPr>
        <w:t xml:space="preserve"> elongated tail</w:t>
      </w:r>
      <w:r w:rsidR="00FB5E29">
        <w:rPr>
          <w:szCs w:val="24"/>
          <w:lang w:val="en-US"/>
        </w:rPr>
        <w:t>s</w:t>
      </w:r>
      <w:r w:rsidR="00594DA7">
        <w:rPr>
          <w:szCs w:val="24"/>
          <w:lang w:val="en-US"/>
        </w:rPr>
        <w:t xml:space="preserve"> (compared to expected) and outliers. </w:t>
      </w:r>
      <w:r w:rsidR="00C73DDF">
        <w:rPr>
          <w:szCs w:val="24"/>
          <w:lang w:val="en-US"/>
        </w:rPr>
        <w:br/>
      </w:r>
      <w:r w:rsidR="001B58CA">
        <w:rPr>
          <w:lang w:val="en-US"/>
        </w:rPr>
        <w:t xml:space="preserve">The optimal quadrat size was </w:t>
      </w:r>
      <w:r w:rsidR="00886236">
        <w:rPr>
          <w:lang w:val="en-US"/>
        </w:rPr>
        <w:t>1 x 1 mm</w:t>
      </w:r>
      <w:r w:rsidR="00886236">
        <w:rPr>
          <w:vertAlign w:val="superscript"/>
          <w:lang w:val="en-US"/>
        </w:rPr>
        <w:t>2</w:t>
      </w:r>
      <w:r w:rsidR="00886236">
        <w:rPr>
          <w:lang w:val="en-US"/>
        </w:rPr>
        <w:t xml:space="preserve">. It did not have the smallest </w:t>
      </w:r>
      <w:r w:rsidR="00BE23DD">
        <w:rPr>
          <w:lang w:val="en-US"/>
        </w:rPr>
        <w:t>RPD but</w:t>
      </w:r>
      <w:r w:rsidR="00E931E1">
        <w:rPr>
          <w:lang w:val="en-US"/>
        </w:rPr>
        <w:t xml:space="preserve"> had</w:t>
      </w:r>
      <w:r w:rsidR="00DA72B2">
        <w:rPr>
          <w:lang w:val="en-US"/>
        </w:rPr>
        <w:t xml:space="preserve"> a low </w:t>
      </w:r>
      <w:r w:rsidR="007F1C77">
        <w:rPr>
          <w:lang w:val="en-US"/>
        </w:rPr>
        <w:t>number</w:t>
      </w:r>
      <w:r w:rsidR="00DA72B2">
        <w:rPr>
          <w:lang w:val="en-US"/>
        </w:rPr>
        <w:t xml:space="preserve"> of zero colony quadrats </w:t>
      </w:r>
      <w:r w:rsidR="00A27494">
        <w:rPr>
          <w:lang w:val="en-US"/>
        </w:rPr>
        <w:t xml:space="preserve">and retained more variance </w:t>
      </w:r>
      <w:r w:rsidR="00B755F3">
        <w:rPr>
          <w:lang w:val="en-US"/>
        </w:rPr>
        <w:t xml:space="preserve">in </w:t>
      </w:r>
      <w:r w:rsidR="00226762">
        <w:rPr>
          <w:lang w:val="en-US"/>
        </w:rPr>
        <w:t>dose.</w:t>
      </w:r>
      <w:r w:rsidR="00B755F3">
        <w:rPr>
          <w:lang w:val="en-US"/>
        </w:rPr>
        <w:t xml:space="preserve"> </w:t>
      </w:r>
      <w:r w:rsidR="009758B1">
        <w:rPr>
          <w:lang w:val="en-US"/>
        </w:rPr>
        <w:t>Also,</w:t>
      </w:r>
      <w:r w:rsidR="009B2EB9">
        <w:rPr>
          <w:lang w:val="en-US"/>
        </w:rPr>
        <w:t xml:space="preserve"> </w:t>
      </w:r>
      <w:r w:rsidR="00BE23DD">
        <w:rPr>
          <w:lang w:val="en-US"/>
        </w:rPr>
        <w:t>decreasing quadrat size makes</w:t>
      </w:r>
      <w:r w:rsidR="009B2EB9">
        <w:rPr>
          <w:lang w:val="en-US"/>
        </w:rPr>
        <w:t xml:space="preserve"> </w:t>
      </w:r>
      <w:r w:rsidR="00BE23DD">
        <w:rPr>
          <w:lang w:val="en-US"/>
        </w:rPr>
        <w:t xml:space="preserve">the </w:t>
      </w:r>
      <w:r w:rsidR="00DA1AE0">
        <w:rPr>
          <w:lang w:val="en-US"/>
        </w:rPr>
        <w:t xml:space="preserve">nearest peak </w:t>
      </w:r>
      <w:r w:rsidR="009B2EB9">
        <w:rPr>
          <w:lang w:val="en-US"/>
        </w:rPr>
        <w:t xml:space="preserve">distance a more realistic </w:t>
      </w:r>
      <w:r w:rsidR="00765087">
        <w:rPr>
          <w:lang w:val="en-US"/>
        </w:rPr>
        <w:t xml:space="preserve">explanatory variable. </w:t>
      </w:r>
      <w:r w:rsidR="00DA1AE0">
        <w:rPr>
          <w:lang w:val="en-US"/>
        </w:rPr>
        <w:t xml:space="preserve">As mentioned, </w:t>
      </w:r>
      <w:r w:rsidR="00771521">
        <w:rPr>
          <w:lang w:val="en-US"/>
        </w:rPr>
        <w:t xml:space="preserve">nearest peak distance was defined as the distance from the center of the quadrat to the nearest peak. </w:t>
      </w:r>
      <w:r w:rsidR="00BE23DD">
        <w:rPr>
          <w:lang w:val="en-US"/>
        </w:rPr>
        <w:t xml:space="preserve">For a larger quadrat, this distance becomes less representative of colonies located </w:t>
      </w:r>
      <w:r w:rsidR="004D3548">
        <w:rPr>
          <w:lang w:val="en-US"/>
        </w:rPr>
        <w:t xml:space="preserve">further from the center. </w:t>
      </w:r>
    </w:p>
    <w:p w14:paraId="31E032CF" w14:textId="08B2834A" w:rsidR="00F7554D" w:rsidRDefault="007361DB" w:rsidP="004D7B5D">
      <w:pPr>
        <w:spacing w:before="240" w:after="160" w:line="360" w:lineRule="auto"/>
        <w:rPr>
          <w:rFonts w:eastAsiaTheme="minorEastAsia"/>
          <w:lang w:val="en-US"/>
        </w:rPr>
      </w:pPr>
      <w:r>
        <w:rPr>
          <w:lang w:val="en-US"/>
        </w:rPr>
        <w:t xml:space="preserve">The 2D </w:t>
      </w:r>
      <w:r w:rsidR="000D7E7F">
        <w:rPr>
          <w:lang w:val="en-US"/>
        </w:rPr>
        <w:t xml:space="preserve">analysis </w:t>
      </w:r>
      <w:r w:rsidR="00775C40">
        <w:rPr>
          <w:lang w:val="en-US"/>
        </w:rPr>
        <w:t>for OPEN field</w:t>
      </w:r>
      <w:r w:rsidR="000B1F5D">
        <w:rPr>
          <w:lang w:val="en-US"/>
        </w:rPr>
        <w:t xml:space="preserve"> with 1 x 1 mm</w:t>
      </w:r>
      <w:r w:rsidR="000B1F5D">
        <w:rPr>
          <w:vertAlign w:val="superscript"/>
          <w:lang w:val="en-US"/>
        </w:rPr>
        <w:t>2</w:t>
      </w:r>
      <w:r w:rsidR="000B1F5D">
        <w:rPr>
          <w:lang w:val="en-US"/>
        </w:rPr>
        <w:t xml:space="preserve"> quadrats</w:t>
      </w:r>
      <w:r w:rsidR="00775C40">
        <w:rPr>
          <w:lang w:val="en-US"/>
        </w:rPr>
        <w:t xml:space="preserve"> resulted in </w:t>
      </w:r>
      <m:oMath>
        <m:r>
          <w:rPr>
            <w:rFonts w:ascii="Cambria Math" w:hAnsi="Cambria Math"/>
            <w:lang w:val="en-US"/>
          </w:rPr>
          <m:t>α</m:t>
        </m:r>
      </m:oMath>
      <w:r w:rsidR="00775C40">
        <w:rPr>
          <w:rFonts w:eastAsiaTheme="minorEastAsia"/>
          <w:lang w:val="en-US"/>
        </w:rPr>
        <w:t xml:space="preserve"> and </w:t>
      </w:r>
      <m:oMath>
        <m:r>
          <w:rPr>
            <w:rFonts w:ascii="Cambria Math" w:eastAsiaTheme="minorEastAsia" w:hAnsi="Cambria Math"/>
            <w:lang w:val="en-US"/>
          </w:rPr>
          <m:t>β</m:t>
        </m:r>
      </m:oMath>
      <w:r w:rsidR="00775C40">
        <w:rPr>
          <w:rFonts w:eastAsiaTheme="minorEastAsia"/>
          <w:lang w:val="en-US"/>
        </w:rPr>
        <w:t xml:space="preserve"> of </w:t>
      </w:r>
      <m:oMath>
        <m:r>
          <w:rPr>
            <w:rFonts w:ascii="Cambria Math" w:eastAsiaTheme="minorEastAsia" w:hAnsi="Cambria Math"/>
            <w:lang w:val="en-US"/>
          </w:rPr>
          <m:t>0.06±0.01</m:t>
        </m:r>
      </m:oMath>
      <w:r w:rsidR="00775C40">
        <w:rPr>
          <w:rFonts w:eastAsiaTheme="minorEastAsia"/>
          <w:lang w:val="en-US"/>
        </w:rPr>
        <w:t xml:space="preserve"> and </w:t>
      </w:r>
      <m:oMath>
        <m:r>
          <w:rPr>
            <w:rFonts w:ascii="Cambria Math" w:eastAsiaTheme="minorEastAsia" w:hAnsi="Cambria Math"/>
            <w:lang w:val="en-US"/>
          </w:rPr>
          <m:t>0.014±0.002</m:t>
        </m:r>
      </m:oMath>
      <w:r w:rsidR="00775C40">
        <w:rPr>
          <w:rFonts w:eastAsiaTheme="minorEastAsia"/>
          <w:lang w:val="en-US"/>
        </w:rPr>
        <w:t>,</w:t>
      </w:r>
      <w:r w:rsidR="00350A75">
        <w:rPr>
          <w:rFonts w:eastAsiaTheme="minorEastAsia"/>
          <w:lang w:val="en-US"/>
        </w:rPr>
        <w:t xml:space="preserve"> respectively. These results were</w:t>
      </w:r>
      <w:r w:rsidR="00775C40">
        <w:rPr>
          <w:rFonts w:eastAsiaTheme="minorEastAsia"/>
          <w:lang w:val="en-US"/>
        </w:rPr>
        <w:t xml:space="preserve"> comparative to the 1D</w:t>
      </w:r>
      <w:r w:rsidR="007F05DD">
        <w:rPr>
          <w:rFonts w:eastAsiaTheme="minorEastAsia"/>
          <w:lang w:val="en-US"/>
        </w:rPr>
        <w:t xml:space="preserve"> OPEN field regression</w:t>
      </w:r>
      <w:r w:rsidR="00775C40">
        <w:rPr>
          <w:rFonts w:eastAsiaTheme="minorEastAsia"/>
          <w:lang w:val="en-US"/>
        </w:rPr>
        <w:t xml:space="preserve"> see</w:t>
      </w:r>
      <w:r w:rsidR="00A061BA">
        <w:rPr>
          <w:rFonts w:eastAsiaTheme="minorEastAsia"/>
          <w:lang w:val="en-US"/>
        </w:rPr>
        <w:t>n in</w:t>
      </w:r>
      <w:r w:rsidR="00775C40">
        <w:rPr>
          <w:rFonts w:eastAsiaTheme="minorEastAsia"/>
          <w:lang w:val="en-US"/>
        </w:rPr>
        <w:t xml:space="preserve"> </w:t>
      </w:r>
      <w:r w:rsidR="009A22FD">
        <w:rPr>
          <w:rFonts w:eastAsiaTheme="minorEastAsia"/>
          <w:lang w:val="en-US"/>
        </w:rPr>
        <w:fldChar w:fldCharType="begin"/>
      </w:r>
      <w:r w:rsidR="009A22FD">
        <w:rPr>
          <w:rFonts w:eastAsiaTheme="minorEastAsia"/>
          <w:lang w:val="en-US"/>
        </w:rPr>
        <w:instrText xml:space="preserve"> REF _Ref104464572 \h </w:instrText>
      </w:r>
      <w:r w:rsidR="009A22FD">
        <w:rPr>
          <w:rFonts w:eastAsiaTheme="minorEastAsia"/>
          <w:lang w:val="en-US"/>
        </w:rPr>
      </w:r>
      <w:r w:rsidR="009A22FD">
        <w:rPr>
          <w:rFonts w:eastAsiaTheme="minorEastAsia"/>
          <w:lang w:val="en-US"/>
        </w:rPr>
        <w:fldChar w:fldCharType="separate"/>
      </w:r>
      <w:r w:rsidR="00380EB7" w:rsidRPr="00994A77">
        <w:rPr>
          <w:lang w:val="en-US"/>
        </w:rPr>
        <w:t xml:space="preserve">Table </w:t>
      </w:r>
      <w:r w:rsidR="00380EB7">
        <w:rPr>
          <w:noProof/>
          <w:lang w:val="en-US"/>
        </w:rPr>
        <w:t>3</w:t>
      </w:r>
      <w:r w:rsidR="00380EB7">
        <w:rPr>
          <w:lang w:val="en-US"/>
        </w:rPr>
        <w:noBreakHyphen/>
      </w:r>
      <w:r w:rsidR="00380EB7">
        <w:rPr>
          <w:noProof/>
          <w:lang w:val="en-US"/>
        </w:rPr>
        <w:t>4</w:t>
      </w:r>
      <w:r w:rsidR="009A22FD">
        <w:rPr>
          <w:rFonts w:eastAsiaTheme="minorEastAsia"/>
          <w:lang w:val="en-US"/>
        </w:rPr>
        <w:fldChar w:fldCharType="end"/>
      </w:r>
      <w:r w:rsidR="00775C40">
        <w:rPr>
          <w:rFonts w:eastAsiaTheme="minorEastAsia"/>
          <w:lang w:val="en-US"/>
        </w:rPr>
        <w:t>).</w:t>
      </w:r>
      <w:r w:rsidR="00A061BA">
        <w:rPr>
          <w:rFonts w:eastAsiaTheme="minorEastAsia"/>
          <w:lang w:val="en-US"/>
        </w:rPr>
        <w:t xml:space="preserve"> </w:t>
      </w:r>
      <w:r w:rsidR="003A45DD">
        <w:rPr>
          <w:rFonts w:eastAsiaTheme="minorEastAsia"/>
          <w:lang w:val="en-US"/>
        </w:rPr>
        <w:t>But t</w:t>
      </w:r>
      <w:r w:rsidR="00A061BA">
        <w:rPr>
          <w:rFonts w:eastAsiaTheme="minorEastAsia"/>
          <w:lang w:val="en-US"/>
        </w:rPr>
        <w:t>he uncertainties were lowe</w:t>
      </w:r>
      <w:r w:rsidR="005C79B3">
        <w:rPr>
          <w:rFonts w:eastAsiaTheme="minorEastAsia"/>
          <w:lang w:val="en-US"/>
        </w:rPr>
        <w:t>r and both dose and dose squared had p&lt;0.05</w:t>
      </w:r>
      <w:r w:rsidR="00793FFA">
        <w:rPr>
          <w:rFonts w:eastAsiaTheme="minorEastAsia"/>
          <w:lang w:val="en-US"/>
        </w:rPr>
        <w:t xml:space="preserve">, </w:t>
      </w:r>
      <w:r w:rsidR="008021AA">
        <w:rPr>
          <w:rFonts w:eastAsiaTheme="minorEastAsia"/>
          <w:lang w:val="en-US"/>
        </w:rPr>
        <w:t xml:space="preserve">likely </w:t>
      </w:r>
      <w:r w:rsidR="00793FFA">
        <w:rPr>
          <w:rFonts w:eastAsiaTheme="minorEastAsia"/>
          <w:lang w:val="en-US"/>
        </w:rPr>
        <w:t>caused by the increase in datapoint</w:t>
      </w:r>
      <w:r w:rsidR="009A5BB1">
        <w:rPr>
          <w:rFonts w:eastAsiaTheme="minorEastAsia"/>
          <w:lang w:val="en-US"/>
        </w:rPr>
        <w:t xml:space="preserve">s when </w:t>
      </w:r>
      <w:r w:rsidR="005C50F0">
        <w:rPr>
          <w:rFonts w:eastAsiaTheme="minorEastAsia"/>
          <w:lang w:val="en-US"/>
        </w:rPr>
        <w:t xml:space="preserve">dividing the </w:t>
      </w:r>
      <w:r w:rsidR="00F64509">
        <w:rPr>
          <w:rFonts w:eastAsiaTheme="minorEastAsia"/>
          <w:lang w:val="en-US"/>
        </w:rPr>
        <w:t xml:space="preserve">cell flasks into quadrats. </w:t>
      </w:r>
      <w:r w:rsidR="00924455">
        <w:rPr>
          <w:rFonts w:eastAsiaTheme="minorEastAsia"/>
          <w:lang w:val="en-US"/>
        </w:rPr>
        <w:t xml:space="preserve">However, we still observe a low </w:t>
      </w:r>
      <m:oMath>
        <m:r>
          <w:rPr>
            <w:rFonts w:ascii="Cambria Math" w:eastAsiaTheme="minorEastAsia" w:hAnsi="Cambria Math"/>
            <w:lang w:val="en-US"/>
          </w:rPr>
          <m:t>α/β</m:t>
        </m:r>
      </m:oMath>
      <w:r w:rsidR="009B4D3D">
        <w:rPr>
          <w:rFonts w:eastAsiaTheme="minorEastAsia"/>
          <w:lang w:val="en-US"/>
        </w:rPr>
        <w:t xml:space="preserve">-ratio compared to previous findings </w:t>
      </w:r>
      <w:r w:rsidR="009B4D3D">
        <w:rPr>
          <w:rFonts w:eastAsiaTheme="minorEastAsia"/>
          <w:lang w:val="en-US"/>
        </w:rPr>
        <w:fldChar w:fldCharType="begin"/>
      </w:r>
      <w:r w:rsidR="009B4D3D">
        <w:rPr>
          <w:rFonts w:eastAsiaTheme="minorEastAsia"/>
          <w:lang w:val="en-US"/>
        </w:rPr>
        <w:instrText xml:space="preserve"> ADDIN ZOTERO_ITEM CSL_CITATION {"citationID":"W5CB6mpD","properties":{"formattedCitation":"(Hilde Solesvik Skeie, 2021)","plainCitation":"(Hilde Solesvik Skeie, 2021)","noteIndex":0},"citationItems":[{"id":580,"uris":["http://zotero.org/users/9228513/items/3249AHNW"],"itemData":{"id":580,"type":"thesis","abstract":"Lung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9B4D3D">
        <w:rPr>
          <w:rFonts w:eastAsiaTheme="minorEastAsia"/>
          <w:lang w:val="en-US"/>
        </w:rPr>
        <w:fldChar w:fldCharType="separate"/>
      </w:r>
      <w:r w:rsidR="009B4D3D" w:rsidRPr="001A0A04">
        <w:rPr>
          <w:rFonts w:cs="Times New Roman"/>
          <w:lang w:val="en-US"/>
        </w:rPr>
        <w:t>(Hilde Solesvik Skeie, 2021)</w:t>
      </w:r>
      <w:r w:rsidR="009B4D3D">
        <w:rPr>
          <w:rFonts w:eastAsiaTheme="minorEastAsia"/>
          <w:lang w:val="en-US"/>
        </w:rPr>
        <w:fldChar w:fldCharType="end"/>
      </w:r>
      <w:r w:rsidR="00E1601C">
        <w:rPr>
          <w:rFonts w:eastAsiaTheme="minorEastAsia"/>
          <w:lang w:val="en-US"/>
        </w:rPr>
        <w:t xml:space="preserve">. </w:t>
      </w:r>
      <w:r w:rsidR="003A45DD">
        <w:rPr>
          <w:rFonts w:eastAsiaTheme="minorEastAsia"/>
          <w:lang w:val="en-US"/>
        </w:rPr>
        <w:t xml:space="preserve">Despite this, it was positive </w:t>
      </w:r>
      <w:r w:rsidR="00C20095">
        <w:rPr>
          <w:rFonts w:eastAsiaTheme="minorEastAsia"/>
          <w:lang w:val="en-US"/>
        </w:rPr>
        <w:t xml:space="preserve">that both the Poisson regression and the </w:t>
      </w:r>
      <w:r w:rsidR="00042365">
        <w:rPr>
          <w:rFonts w:eastAsiaTheme="minorEastAsia"/>
          <w:lang w:val="en-US"/>
        </w:rPr>
        <w:t xml:space="preserve">fitting of the LQ model had similar results. </w:t>
      </w:r>
      <w:r w:rsidR="00650472">
        <w:rPr>
          <w:rFonts w:eastAsiaTheme="minorEastAsia"/>
          <w:lang w:val="en-US"/>
        </w:rPr>
        <w:t xml:space="preserve"> </w:t>
      </w:r>
    </w:p>
    <w:p w14:paraId="7D0D5303" w14:textId="276655DD" w:rsidR="00171C44" w:rsidRDefault="00FF31DC" w:rsidP="004D7B5D">
      <w:pPr>
        <w:spacing w:before="240" w:after="160" w:line="360" w:lineRule="auto"/>
        <w:rPr>
          <w:rFonts w:eastAsiaTheme="minorEastAsia"/>
          <w:lang w:val="en-US"/>
        </w:rPr>
      </w:pPr>
      <w:r>
        <w:rPr>
          <w:rFonts w:eastAsiaTheme="minorEastAsia"/>
          <w:lang w:val="en-US"/>
        </w:rPr>
        <w:t xml:space="preserve">The regression plot in </w:t>
      </w:r>
      <w:r w:rsidR="00167D7A">
        <w:rPr>
          <w:rFonts w:eastAsiaTheme="minorEastAsia"/>
          <w:lang w:val="en-US"/>
        </w:rPr>
        <w:fldChar w:fldCharType="begin"/>
      </w:r>
      <w:r w:rsidR="00167D7A">
        <w:rPr>
          <w:rFonts w:eastAsiaTheme="minorEastAsia"/>
          <w:lang w:val="en-US"/>
        </w:rPr>
        <w:instrText xml:space="preserve"> REF _Ref106113941 \h </w:instrText>
      </w:r>
      <w:r w:rsidR="00167D7A">
        <w:rPr>
          <w:rFonts w:eastAsiaTheme="minorEastAsia"/>
          <w:lang w:val="en-US"/>
        </w:rPr>
      </w:r>
      <w:r w:rsidR="00167D7A">
        <w:rPr>
          <w:rFonts w:eastAsiaTheme="minorEastAsia"/>
          <w:lang w:val="en-US"/>
        </w:rPr>
        <w:fldChar w:fldCharType="separate"/>
      </w:r>
      <w:r w:rsidR="00167D7A" w:rsidRPr="00257D31">
        <w:rPr>
          <w:lang w:val="en-US"/>
        </w:rPr>
        <w:t xml:space="preserve">Figure </w:t>
      </w:r>
      <w:r w:rsidR="00167D7A">
        <w:rPr>
          <w:noProof/>
          <w:lang w:val="en-US"/>
        </w:rPr>
        <w:t>3</w:t>
      </w:r>
      <w:r w:rsidR="00167D7A">
        <w:rPr>
          <w:lang w:val="en-US"/>
        </w:rPr>
        <w:noBreakHyphen/>
      </w:r>
      <w:r w:rsidR="00167D7A">
        <w:rPr>
          <w:noProof/>
          <w:lang w:val="en-US"/>
        </w:rPr>
        <w:t>22</w:t>
      </w:r>
      <w:r w:rsidR="00167D7A">
        <w:rPr>
          <w:rFonts w:eastAsiaTheme="minorEastAsia"/>
          <w:lang w:val="en-US"/>
        </w:rPr>
        <w:fldChar w:fldCharType="end"/>
      </w:r>
      <w:r w:rsidR="00DB5CFF">
        <w:rPr>
          <w:rFonts w:eastAsiaTheme="minorEastAsia"/>
          <w:lang w:val="en-US"/>
        </w:rPr>
        <w:t xml:space="preserve"> for OPEN, GRID stripes</w:t>
      </w:r>
      <w:r w:rsidR="0069368F">
        <w:rPr>
          <w:rFonts w:eastAsiaTheme="minorEastAsia"/>
          <w:lang w:val="en-US"/>
        </w:rPr>
        <w:t xml:space="preserve"> and</w:t>
      </w:r>
      <w:r w:rsidR="00DB5CFF">
        <w:rPr>
          <w:rFonts w:eastAsiaTheme="minorEastAsia"/>
          <w:lang w:val="en-US"/>
        </w:rPr>
        <w:t xml:space="preserve"> GRID dots </w:t>
      </w:r>
      <w:r w:rsidR="0069368F">
        <w:rPr>
          <w:rFonts w:eastAsiaTheme="minorEastAsia"/>
          <w:lang w:val="en-US"/>
        </w:rPr>
        <w:t>for 1 x 1mm</w:t>
      </w:r>
      <w:r w:rsidR="0069368F">
        <w:rPr>
          <w:rFonts w:eastAsiaTheme="minorEastAsia"/>
          <w:vertAlign w:val="superscript"/>
          <w:lang w:val="en-US"/>
        </w:rPr>
        <w:t>2</w:t>
      </w:r>
      <w:r w:rsidR="003B13F1">
        <w:rPr>
          <w:rFonts w:eastAsiaTheme="minorEastAsia"/>
          <w:lang w:val="en-US"/>
        </w:rPr>
        <w:t xml:space="preserve"> </w:t>
      </w:r>
      <w:r w:rsidR="003968FF">
        <w:rPr>
          <w:rFonts w:eastAsiaTheme="minorEastAsia"/>
          <w:lang w:val="en-US"/>
        </w:rPr>
        <w:t>was difficult to interpret</w:t>
      </w:r>
      <w:r w:rsidR="006B0FDB">
        <w:rPr>
          <w:rFonts w:eastAsiaTheme="minorEastAsia"/>
          <w:lang w:val="en-US"/>
        </w:rPr>
        <w:t xml:space="preserve">, but a slight decrease in survival was observed </w:t>
      </w:r>
      <w:r w:rsidR="00DB5CFF">
        <w:rPr>
          <w:rFonts w:eastAsiaTheme="minorEastAsia"/>
          <w:lang w:val="en-US"/>
        </w:rPr>
        <w:t xml:space="preserve">where number of quadrats with more than 3 colonies </w:t>
      </w:r>
      <w:r w:rsidR="00A14943">
        <w:rPr>
          <w:rFonts w:eastAsiaTheme="minorEastAsia"/>
          <w:lang w:val="en-US"/>
        </w:rPr>
        <w:t>decrease</w:t>
      </w:r>
      <w:r w:rsidR="00A76760">
        <w:rPr>
          <w:rFonts w:eastAsiaTheme="minorEastAsia"/>
          <w:lang w:val="en-US"/>
        </w:rPr>
        <w:t xml:space="preserve"> for doses</w:t>
      </w:r>
      <w:r w:rsidR="00A14943">
        <w:rPr>
          <w:rFonts w:eastAsiaTheme="minorEastAsia"/>
          <w:lang w:val="en-US"/>
        </w:rPr>
        <w:t xml:space="preserve"> </w:t>
      </w:r>
      <w:r w:rsidR="00A76760">
        <w:rPr>
          <w:rFonts w:eastAsiaTheme="minorEastAsia"/>
          <w:lang w:val="en-US"/>
        </w:rPr>
        <w:t>above 4 Gy</w:t>
      </w:r>
      <w:r w:rsidR="00A14943">
        <w:rPr>
          <w:rFonts w:eastAsiaTheme="minorEastAsia"/>
          <w:lang w:val="en-US"/>
        </w:rPr>
        <w:t xml:space="preserve">. </w:t>
      </w:r>
      <w:r w:rsidR="00726479">
        <w:rPr>
          <w:rFonts w:eastAsiaTheme="minorEastAsia"/>
          <w:lang w:val="en-US"/>
        </w:rPr>
        <w:t>Th</w:t>
      </w:r>
      <w:r w:rsidR="00554E3D">
        <w:rPr>
          <w:rFonts w:eastAsiaTheme="minorEastAsia"/>
          <w:lang w:val="en-US"/>
        </w:rPr>
        <w:t>is effect was much easier to observe for a 4 x 4 mm</w:t>
      </w:r>
      <w:r w:rsidR="00554E3D">
        <w:rPr>
          <w:rFonts w:eastAsiaTheme="minorEastAsia"/>
          <w:vertAlign w:val="superscript"/>
          <w:lang w:val="en-US"/>
        </w:rPr>
        <w:t>2</w:t>
      </w:r>
      <w:r w:rsidR="00554E3D">
        <w:rPr>
          <w:rFonts w:eastAsiaTheme="minorEastAsia"/>
          <w:lang w:val="en-US"/>
        </w:rPr>
        <w:t xml:space="preserve"> quadrat size (see </w:t>
      </w:r>
      <w:r w:rsidR="00BC1A31" w:rsidRPr="00BC1A31">
        <w:rPr>
          <w:rFonts w:eastAsiaTheme="minorEastAsia"/>
          <w:szCs w:val="24"/>
          <w:lang w:val="en-US"/>
        </w:rPr>
        <w:fldChar w:fldCharType="begin"/>
      </w:r>
      <w:r w:rsidR="00BC1A31" w:rsidRPr="00BC1A31">
        <w:rPr>
          <w:rFonts w:eastAsiaTheme="minorEastAsia"/>
          <w:szCs w:val="24"/>
          <w:lang w:val="en-US"/>
        </w:rPr>
        <w:instrText xml:space="preserve"> REF _Ref102311849 \h </w:instrText>
      </w:r>
      <w:r w:rsidR="00BC1A31">
        <w:rPr>
          <w:rFonts w:eastAsiaTheme="minorEastAsia"/>
          <w:szCs w:val="24"/>
          <w:lang w:val="en-US"/>
        </w:rPr>
        <w:instrText xml:space="preserve"> \* MERGEFORMAT </w:instrText>
      </w:r>
      <w:r w:rsidR="00BC1A31" w:rsidRPr="00BC1A31">
        <w:rPr>
          <w:rFonts w:eastAsiaTheme="minorEastAsia"/>
          <w:szCs w:val="24"/>
          <w:lang w:val="en-US"/>
        </w:rPr>
      </w:r>
      <w:r w:rsidR="00BC1A31" w:rsidRPr="00BC1A31">
        <w:rPr>
          <w:rFonts w:eastAsiaTheme="minorEastAsia"/>
          <w:szCs w:val="24"/>
          <w:lang w:val="en-US"/>
        </w:rPr>
        <w:fldChar w:fldCharType="separate"/>
      </w:r>
      <w:r w:rsidR="00BC1A31" w:rsidRPr="00BC1A31">
        <w:rPr>
          <w:szCs w:val="24"/>
          <w:lang w:val="en-US"/>
        </w:rPr>
        <w:t>Appendix</w:t>
      </w:r>
      <w:r w:rsidR="00BC1A31" w:rsidRPr="00BC1A31">
        <w:rPr>
          <w:rFonts w:eastAsiaTheme="minorEastAsia"/>
          <w:szCs w:val="24"/>
          <w:lang w:val="en-US"/>
        </w:rPr>
        <w:fldChar w:fldCharType="end"/>
      </w:r>
      <w:r w:rsidR="001B4B95">
        <w:rPr>
          <w:rFonts w:eastAsiaTheme="minorEastAsia"/>
          <w:sz w:val="18"/>
          <w:szCs w:val="16"/>
          <w:lang w:val="en-US"/>
        </w:rPr>
        <w:t xml:space="preserve"> </w:t>
      </w:r>
      <w:r w:rsidR="001B4B95">
        <w:rPr>
          <w:rFonts w:eastAsiaTheme="minorEastAsia"/>
          <w:lang w:val="en-US"/>
        </w:rPr>
        <w:fldChar w:fldCharType="begin"/>
      </w:r>
      <w:r w:rsidR="001B4B95">
        <w:rPr>
          <w:rFonts w:eastAsiaTheme="minorEastAsia"/>
          <w:sz w:val="18"/>
          <w:szCs w:val="16"/>
          <w:lang w:val="en-US"/>
        </w:rPr>
        <w:instrText xml:space="preserve"> REF _Ref105234796 \h </w:instrText>
      </w:r>
      <w:r w:rsidR="001B4B95">
        <w:rPr>
          <w:rFonts w:eastAsiaTheme="minorEastAsia"/>
          <w:lang w:val="en-US"/>
        </w:rPr>
      </w:r>
      <w:r w:rsidR="001B4B95">
        <w:rPr>
          <w:rFonts w:eastAsiaTheme="minorEastAsia"/>
          <w:lang w:val="en-US"/>
        </w:rPr>
        <w:fldChar w:fldCharType="separate"/>
      </w:r>
      <w:r w:rsidR="00380EB7" w:rsidRPr="00D85F2F">
        <w:rPr>
          <w:lang w:val="en-US"/>
        </w:rPr>
        <w:t xml:space="preserve">Figure </w:t>
      </w:r>
      <w:r w:rsidR="00380EB7">
        <w:rPr>
          <w:noProof/>
          <w:lang w:val="en-US"/>
        </w:rPr>
        <w:t>6</w:t>
      </w:r>
      <w:r w:rsidR="00380EB7">
        <w:rPr>
          <w:lang w:val="en-US"/>
        </w:rPr>
        <w:noBreakHyphen/>
      </w:r>
      <w:r w:rsidR="00380EB7">
        <w:rPr>
          <w:noProof/>
          <w:lang w:val="en-US"/>
        </w:rPr>
        <w:t>9</w:t>
      </w:r>
      <w:r w:rsidR="001B4B95">
        <w:rPr>
          <w:rFonts w:eastAsiaTheme="minorEastAsia"/>
          <w:lang w:val="en-US"/>
        </w:rPr>
        <w:fldChar w:fldCharType="end"/>
      </w:r>
      <w:r w:rsidR="00554E3D">
        <w:rPr>
          <w:rFonts w:eastAsiaTheme="minorEastAsia"/>
          <w:lang w:val="en-US"/>
        </w:rPr>
        <w:t>)</w:t>
      </w:r>
      <w:r w:rsidR="004E3494">
        <w:rPr>
          <w:rFonts w:eastAsiaTheme="minorEastAsia"/>
          <w:lang w:val="en-US"/>
        </w:rPr>
        <w:t xml:space="preserve">, however this result was put into the appendix because </w:t>
      </w:r>
      <w:r w:rsidR="005E7E19">
        <w:rPr>
          <w:rFonts w:eastAsiaTheme="minorEastAsia"/>
          <w:lang w:val="en-US"/>
        </w:rPr>
        <w:t xml:space="preserve">of the </w:t>
      </w:r>
      <w:r w:rsidR="00EA421C">
        <w:rPr>
          <w:rFonts w:eastAsiaTheme="minorEastAsia"/>
          <w:lang w:val="en-US"/>
        </w:rPr>
        <w:t xml:space="preserve">results from the </w:t>
      </w:r>
      <w:r w:rsidR="00CF1ACF">
        <w:rPr>
          <w:rFonts w:eastAsiaTheme="minorEastAsia"/>
          <w:lang w:val="en-US"/>
        </w:rPr>
        <w:t>Poisson</w:t>
      </w:r>
      <w:r w:rsidR="00EA421C">
        <w:rPr>
          <w:rFonts w:eastAsiaTheme="minorEastAsia"/>
          <w:lang w:val="en-US"/>
        </w:rPr>
        <w:t xml:space="preserve"> evaluation </w:t>
      </w:r>
      <w:r w:rsidR="00AC523B">
        <w:rPr>
          <w:rFonts w:eastAsiaTheme="minorEastAsia"/>
          <w:lang w:val="en-US"/>
        </w:rPr>
        <w:t>indicating a 1 x 1 mm</w:t>
      </w:r>
      <w:r w:rsidR="00AC523B">
        <w:rPr>
          <w:rFonts w:eastAsiaTheme="minorEastAsia"/>
          <w:vertAlign w:val="superscript"/>
          <w:lang w:val="en-US"/>
        </w:rPr>
        <w:t>2</w:t>
      </w:r>
      <w:r w:rsidR="00AC523B">
        <w:rPr>
          <w:rFonts w:eastAsiaTheme="minorEastAsia"/>
          <w:lang w:val="en-US"/>
        </w:rPr>
        <w:t xml:space="preserve"> being the optimal </w:t>
      </w:r>
      <w:r w:rsidR="00854EEA">
        <w:rPr>
          <w:rFonts w:eastAsiaTheme="minorEastAsia"/>
          <w:lang w:val="en-US"/>
        </w:rPr>
        <w:t>quadrat size</w:t>
      </w:r>
      <w:r w:rsidR="00905CC6">
        <w:rPr>
          <w:rFonts w:eastAsiaTheme="minorEastAsia"/>
          <w:lang w:val="en-US"/>
        </w:rPr>
        <w:t xml:space="preserve">. We also </w:t>
      </w:r>
      <w:r w:rsidR="00BA0E8F">
        <w:rPr>
          <w:rFonts w:eastAsiaTheme="minorEastAsia"/>
          <w:lang w:val="en-US"/>
        </w:rPr>
        <w:t>wanted to</w:t>
      </w:r>
      <w:r w:rsidR="00905CC6">
        <w:rPr>
          <w:rFonts w:eastAsiaTheme="minorEastAsia"/>
          <w:lang w:val="en-US"/>
        </w:rPr>
        <w:t xml:space="preserve"> mak</w:t>
      </w:r>
      <w:r w:rsidR="00BA0E8F">
        <w:rPr>
          <w:rFonts w:eastAsiaTheme="minorEastAsia"/>
          <w:lang w:val="en-US"/>
        </w:rPr>
        <w:t>e</w:t>
      </w:r>
      <w:r w:rsidR="00905CC6">
        <w:rPr>
          <w:rFonts w:eastAsiaTheme="minorEastAsia"/>
          <w:lang w:val="en-US"/>
        </w:rPr>
        <w:t xml:space="preserve"> the model independent of grid configuration</w:t>
      </w:r>
      <w:r w:rsidR="0049443F">
        <w:rPr>
          <w:rFonts w:eastAsiaTheme="minorEastAsia"/>
          <w:lang w:val="en-US"/>
        </w:rPr>
        <w:t xml:space="preserve">, and increasing grid size would compromise this goal, as </w:t>
      </w:r>
      <w:r w:rsidR="00BA0E8F">
        <w:rPr>
          <w:rFonts w:eastAsiaTheme="minorEastAsia"/>
          <w:lang w:val="en-US"/>
        </w:rPr>
        <w:t>discussed</w:t>
      </w:r>
      <w:r w:rsidR="0049443F">
        <w:rPr>
          <w:rFonts w:eastAsiaTheme="minorEastAsia"/>
          <w:lang w:val="en-US"/>
        </w:rPr>
        <w:t xml:space="preserve"> in </w:t>
      </w:r>
      <w:r w:rsidR="0049443F">
        <w:rPr>
          <w:rFonts w:eastAsiaTheme="minorEastAsia"/>
          <w:lang w:val="en-US"/>
        </w:rPr>
        <w:fldChar w:fldCharType="begin"/>
      </w:r>
      <w:r w:rsidR="0049443F">
        <w:rPr>
          <w:rFonts w:eastAsiaTheme="minorEastAsia"/>
          <w:lang w:val="en-US"/>
        </w:rPr>
        <w:instrText xml:space="preserve"> REF _Ref103781412 \r \h </w:instrText>
      </w:r>
      <w:r w:rsidR="0049443F">
        <w:rPr>
          <w:rFonts w:eastAsiaTheme="minorEastAsia"/>
          <w:lang w:val="en-US"/>
        </w:rPr>
      </w:r>
      <w:r w:rsidR="0049443F">
        <w:rPr>
          <w:rFonts w:eastAsiaTheme="minorEastAsia"/>
          <w:lang w:val="en-US"/>
        </w:rPr>
        <w:fldChar w:fldCharType="separate"/>
      </w:r>
      <w:r w:rsidR="00380EB7">
        <w:rPr>
          <w:rFonts w:eastAsiaTheme="minorEastAsia"/>
          <w:lang w:val="en-US"/>
        </w:rPr>
        <w:t>2.4.3.1</w:t>
      </w:r>
      <w:r w:rsidR="0049443F">
        <w:rPr>
          <w:rFonts w:eastAsiaTheme="minorEastAsia"/>
          <w:lang w:val="en-US"/>
        </w:rPr>
        <w:fldChar w:fldCharType="end"/>
      </w:r>
      <w:r w:rsidR="0049443F">
        <w:rPr>
          <w:rFonts w:eastAsiaTheme="minorEastAsia"/>
          <w:lang w:val="en-US"/>
        </w:rPr>
        <w:t>.</w:t>
      </w:r>
    </w:p>
    <w:p w14:paraId="42988D84" w14:textId="51B7FB28" w:rsidR="00C877F0" w:rsidRPr="00AC523B" w:rsidRDefault="00167D7A" w:rsidP="004D7B5D">
      <w:pPr>
        <w:spacing w:before="240" w:after="160" w:line="360" w:lineRule="auto"/>
        <w:rPr>
          <w:rFonts w:eastAsiaTheme="minorEastAsia"/>
          <w:lang w:val="en-US"/>
        </w:rPr>
      </w:pPr>
      <w:r>
        <w:rPr>
          <w:rFonts w:eastAsiaTheme="minorEastAsia"/>
          <w:lang w:val="en-US"/>
        </w:rPr>
        <w:t>To improve interpre</w:t>
      </w:r>
      <w:r w:rsidR="00123F19">
        <w:rPr>
          <w:rFonts w:eastAsiaTheme="minorEastAsia"/>
          <w:lang w:val="en-US"/>
        </w:rPr>
        <w:t>tability</w:t>
      </w:r>
      <w:r>
        <w:rPr>
          <w:rFonts w:eastAsiaTheme="minorEastAsia"/>
          <w:lang w:val="en-US"/>
        </w:rPr>
        <w:t xml:space="preserve"> of </w:t>
      </w:r>
      <w:r>
        <w:rPr>
          <w:rFonts w:eastAsiaTheme="minorEastAsia"/>
          <w:lang w:val="en-US"/>
        </w:rPr>
        <w:fldChar w:fldCharType="begin"/>
      </w:r>
      <w:r>
        <w:rPr>
          <w:rFonts w:eastAsiaTheme="minorEastAsia"/>
          <w:lang w:val="en-US"/>
        </w:rPr>
        <w:instrText xml:space="preserve"> REF _Ref106113941 \h </w:instrText>
      </w:r>
      <w:r>
        <w:rPr>
          <w:rFonts w:eastAsiaTheme="minorEastAsia"/>
          <w:lang w:val="en-US"/>
        </w:rPr>
      </w:r>
      <w:r>
        <w:rPr>
          <w:rFonts w:eastAsiaTheme="minorEastAsia"/>
          <w:lang w:val="en-US"/>
        </w:rPr>
        <w:fldChar w:fldCharType="separate"/>
      </w:r>
      <w:r w:rsidRPr="00257D31">
        <w:rPr>
          <w:lang w:val="en-US"/>
        </w:rPr>
        <w:t xml:space="preserve">Figure </w:t>
      </w:r>
      <w:r>
        <w:rPr>
          <w:noProof/>
          <w:lang w:val="en-US"/>
        </w:rPr>
        <w:t>3</w:t>
      </w:r>
      <w:r>
        <w:rPr>
          <w:lang w:val="en-US"/>
        </w:rPr>
        <w:noBreakHyphen/>
      </w:r>
      <w:r>
        <w:rPr>
          <w:noProof/>
          <w:lang w:val="en-US"/>
        </w:rPr>
        <w:t>22</w:t>
      </w:r>
      <w:r>
        <w:rPr>
          <w:rFonts w:eastAsiaTheme="minorEastAsia"/>
          <w:lang w:val="en-US"/>
        </w:rPr>
        <w:fldChar w:fldCharType="end"/>
      </w:r>
      <w:r w:rsidR="00123F19">
        <w:rPr>
          <w:rFonts w:eastAsiaTheme="minorEastAsia"/>
          <w:lang w:val="en-US"/>
        </w:rPr>
        <w:t xml:space="preserve"> we binned the doses into dose categories and found the mean survival within </w:t>
      </w:r>
      <w:r w:rsidR="001B53D0">
        <w:rPr>
          <w:rFonts w:eastAsiaTheme="minorEastAsia"/>
          <w:lang w:val="en-US"/>
        </w:rPr>
        <w:t>these</w:t>
      </w:r>
      <w:r w:rsidR="00D473C5">
        <w:rPr>
          <w:rFonts w:eastAsiaTheme="minorEastAsia"/>
          <w:lang w:val="en-US"/>
        </w:rPr>
        <w:t xml:space="preserve"> for observed and predicted survival</w:t>
      </w:r>
      <w:r w:rsidR="001B53D0">
        <w:rPr>
          <w:rFonts w:eastAsiaTheme="minorEastAsia"/>
          <w:lang w:val="en-US"/>
        </w:rPr>
        <w:t xml:space="preserve"> represented in </w:t>
      </w:r>
      <w:r w:rsidR="006B5EDD">
        <w:rPr>
          <w:rFonts w:eastAsiaTheme="minorEastAsia"/>
          <w:lang w:val="en-US"/>
        </w:rPr>
        <w:fldChar w:fldCharType="begin"/>
      </w:r>
      <w:r w:rsidR="006B5EDD">
        <w:rPr>
          <w:rFonts w:eastAsiaTheme="minorEastAsia"/>
          <w:lang w:val="en-US"/>
        </w:rPr>
        <w:instrText xml:space="preserve"> REF _Ref106112622 \h </w:instrText>
      </w:r>
      <w:r w:rsidR="006B5EDD">
        <w:rPr>
          <w:rFonts w:eastAsiaTheme="minorEastAsia"/>
          <w:lang w:val="en-US"/>
        </w:rPr>
      </w:r>
      <w:r w:rsidR="006B5EDD">
        <w:rPr>
          <w:rFonts w:eastAsiaTheme="minorEastAsia"/>
          <w:lang w:val="en-US"/>
        </w:rPr>
        <w:fldChar w:fldCharType="separate"/>
      </w:r>
      <w:r w:rsidR="006B5EDD" w:rsidRPr="002861C9">
        <w:rPr>
          <w:lang w:val="en-US"/>
        </w:rPr>
        <w:t xml:space="preserve">Figure </w:t>
      </w:r>
      <w:r w:rsidR="006B5EDD">
        <w:rPr>
          <w:noProof/>
          <w:lang w:val="en-US"/>
        </w:rPr>
        <w:t>3</w:t>
      </w:r>
      <w:r w:rsidR="006B5EDD">
        <w:rPr>
          <w:lang w:val="en-US"/>
        </w:rPr>
        <w:noBreakHyphen/>
      </w:r>
      <w:r w:rsidR="006B5EDD">
        <w:rPr>
          <w:noProof/>
          <w:lang w:val="en-US"/>
        </w:rPr>
        <w:t>23</w:t>
      </w:r>
      <w:r w:rsidR="006B5EDD">
        <w:rPr>
          <w:rFonts w:eastAsiaTheme="minorEastAsia"/>
          <w:lang w:val="en-US"/>
        </w:rPr>
        <w:fldChar w:fldCharType="end"/>
      </w:r>
      <w:r w:rsidR="00B414A7">
        <w:rPr>
          <w:rFonts w:eastAsiaTheme="minorEastAsia"/>
          <w:lang w:val="en-US"/>
        </w:rPr>
        <w:t xml:space="preserve">. </w:t>
      </w:r>
      <w:r w:rsidR="00990218">
        <w:rPr>
          <w:rFonts w:eastAsiaTheme="minorEastAsia"/>
          <w:lang w:val="en-US"/>
        </w:rPr>
        <w:t xml:space="preserve">We observed a closer fit for OPEN field </w:t>
      </w:r>
      <w:r w:rsidR="00227113">
        <w:rPr>
          <w:rFonts w:eastAsiaTheme="minorEastAsia"/>
          <w:lang w:val="en-US"/>
        </w:rPr>
        <w:t xml:space="preserve">with an increasing deviation from the prediction line when </w:t>
      </w:r>
      <w:r w:rsidR="009F0182">
        <w:rPr>
          <w:rFonts w:eastAsiaTheme="minorEastAsia"/>
          <w:lang w:val="en-US"/>
        </w:rPr>
        <w:t>striped and dotted GRID were introduced. We will get further into this in the MSE discussion. We also observed increasing</w:t>
      </w:r>
      <w:r w:rsidR="00741B94">
        <w:rPr>
          <w:rFonts w:eastAsiaTheme="minorEastAsia"/>
          <w:lang w:val="en-US"/>
        </w:rPr>
        <w:t xml:space="preserve"> vertical</w:t>
      </w:r>
      <w:r w:rsidR="009F0182">
        <w:rPr>
          <w:rFonts w:eastAsiaTheme="minorEastAsia"/>
          <w:lang w:val="en-US"/>
        </w:rPr>
        <w:t xml:space="preserve"> error </w:t>
      </w:r>
      <w:r w:rsidR="00741B94">
        <w:rPr>
          <w:rFonts w:eastAsiaTheme="minorEastAsia"/>
          <w:lang w:val="en-US"/>
        </w:rPr>
        <w:t>bars. Because these represented the standard error</w:t>
      </w:r>
      <w:r w:rsidR="00B12F08">
        <w:rPr>
          <w:rFonts w:eastAsiaTheme="minorEastAsia"/>
          <w:lang w:val="en-US"/>
        </w:rPr>
        <w:t xml:space="preserve">, they were affected by the number of datapoints within a specific dose category. OPEN field </w:t>
      </w:r>
      <w:r w:rsidR="00D74482">
        <w:rPr>
          <w:rFonts w:eastAsiaTheme="minorEastAsia"/>
          <w:lang w:val="en-US"/>
        </w:rPr>
        <w:t xml:space="preserve">had </w:t>
      </w:r>
      <w:r w:rsidR="003E6D3A">
        <w:rPr>
          <w:rFonts w:eastAsiaTheme="minorEastAsia"/>
          <w:lang w:val="en-US"/>
        </w:rPr>
        <w:t xml:space="preserve">fewer dose categories with more datapoints in each. </w:t>
      </w:r>
      <w:r w:rsidR="00531039">
        <w:rPr>
          <w:rFonts w:eastAsiaTheme="minorEastAsia"/>
          <w:lang w:val="en-US"/>
        </w:rPr>
        <w:t>This explained the larger vertical error bars for GRID irradiated cell flasks</w:t>
      </w:r>
      <w:r w:rsidR="008F7CFF">
        <w:rPr>
          <w:rFonts w:eastAsiaTheme="minorEastAsia"/>
          <w:lang w:val="en-US"/>
        </w:rPr>
        <w:t xml:space="preserve">, and even larger error bars for quadrats </w:t>
      </w:r>
      <w:r w:rsidR="00053CA8">
        <w:rPr>
          <w:rFonts w:eastAsiaTheme="minorEastAsia"/>
          <w:lang w:val="en-US"/>
        </w:rPr>
        <w:t>positioned between peak and valley</w:t>
      </w:r>
      <w:r w:rsidR="00E72A31">
        <w:rPr>
          <w:rFonts w:eastAsiaTheme="minorEastAsia"/>
          <w:lang w:val="en-US"/>
        </w:rPr>
        <w:t>.</w:t>
      </w:r>
    </w:p>
    <w:p w14:paraId="3167EB83" w14:textId="6B769106" w:rsidR="00403E48" w:rsidRDefault="00BB1938" w:rsidP="00AE2DC5">
      <w:pPr>
        <w:spacing w:before="240" w:after="160" w:line="360" w:lineRule="auto"/>
        <w:rPr>
          <w:lang w:val="en-US"/>
        </w:rPr>
      </w:pPr>
      <w:r>
        <w:rPr>
          <w:rFonts w:eastAsiaTheme="minorEastAsia"/>
          <w:lang w:val="en-US"/>
        </w:rPr>
        <w:lastRenderedPageBreak/>
        <w:t xml:space="preserve">The regression output for 1 x 1 </w:t>
      </w:r>
      <w:r w:rsidRPr="00BB1938">
        <w:rPr>
          <w:rFonts w:eastAsiaTheme="minorEastAsia"/>
          <w:lang w:val="en-US"/>
        </w:rPr>
        <w:t>mm</w:t>
      </w:r>
      <w:r w:rsidR="00BD79DB">
        <w:rPr>
          <w:rFonts w:eastAsiaTheme="minorEastAsia"/>
          <w:vertAlign w:val="superscript"/>
          <w:lang w:val="en-US"/>
        </w:rPr>
        <w:t>2</w:t>
      </w:r>
      <w:r w:rsidR="00BD79DB">
        <w:rPr>
          <w:rFonts w:eastAsiaTheme="minorEastAsia"/>
          <w:lang w:val="en-US"/>
        </w:rPr>
        <w:t xml:space="preserve"> </w:t>
      </w:r>
      <w:r w:rsidR="00A243D5" w:rsidRPr="00BB1938">
        <w:rPr>
          <w:rFonts w:eastAsiaTheme="minorEastAsia"/>
          <w:lang w:val="en-US"/>
        </w:rPr>
        <w:t>quadrat</w:t>
      </w:r>
      <w:r w:rsidR="00A243D5">
        <w:rPr>
          <w:rFonts w:eastAsiaTheme="minorEastAsia"/>
          <w:lang w:val="en-US"/>
        </w:rPr>
        <w:t xml:space="preserve">s </w:t>
      </w:r>
      <w:r w:rsidR="00C153FA">
        <w:rPr>
          <w:rFonts w:eastAsiaTheme="minorEastAsia"/>
          <w:lang w:val="en-US"/>
        </w:rPr>
        <w:t xml:space="preserve">in </w:t>
      </w:r>
      <w:r w:rsidR="00C153FA">
        <w:rPr>
          <w:rFonts w:eastAsiaTheme="minorEastAsia"/>
          <w:lang w:val="en-US"/>
        </w:rPr>
        <w:fldChar w:fldCharType="begin"/>
      </w:r>
      <w:r w:rsidR="00C153FA">
        <w:rPr>
          <w:rFonts w:eastAsiaTheme="minorEastAsia"/>
          <w:lang w:val="en-US"/>
        </w:rPr>
        <w:instrText xml:space="preserve"> REF _Ref105172727 \h </w:instrText>
      </w:r>
      <w:r w:rsidR="00C153FA">
        <w:rPr>
          <w:rFonts w:eastAsiaTheme="minorEastAsia"/>
          <w:lang w:val="en-US"/>
        </w:rPr>
      </w:r>
      <w:r w:rsidR="00C153FA">
        <w:rPr>
          <w:rFonts w:eastAsiaTheme="minorEastAsia"/>
          <w:lang w:val="en-US"/>
        </w:rPr>
        <w:fldChar w:fldCharType="separate"/>
      </w:r>
      <w:r w:rsidR="00C153FA" w:rsidRPr="00913890">
        <w:rPr>
          <w:lang w:val="en-US"/>
        </w:rPr>
        <w:t xml:space="preserve">Table </w:t>
      </w:r>
      <w:r w:rsidR="00C153FA">
        <w:rPr>
          <w:noProof/>
          <w:lang w:val="en-US"/>
        </w:rPr>
        <w:t>3</w:t>
      </w:r>
      <w:r w:rsidR="00C153FA">
        <w:rPr>
          <w:lang w:val="en-US"/>
        </w:rPr>
        <w:noBreakHyphen/>
      </w:r>
      <w:r w:rsidR="00C153FA">
        <w:rPr>
          <w:noProof/>
          <w:lang w:val="en-US"/>
        </w:rPr>
        <w:t>7</w:t>
      </w:r>
      <w:r w:rsidR="00C153FA">
        <w:rPr>
          <w:rFonts w:eastAsiaTheme="minorEastAsia"/>
          <w:lang w:val="en-US"/>
        </w:rPr>
        <w:fldChar w:fldCharType="end"/>
      </w:r>
      <w:r w:rsidR="00C153FA">
        <w:rPr>
          <w:rFonts w:eastAsiaTheme="minorEastAsia"/>
          <w:lang w:val="en-US"/>
        </w:rPr>
        <w:t xml:space="preserve"> </w:t>
      </w:r>
      <w:r w:rsidR="00BD79DB">
        <w:rPr>
          <w:rFonts w:eastAsiaTheme="minorEastAsia"/>
          <w:lang w:val="en-US"/>
        </w:rPr>
        <w:t xml:space="preserve">showed </w:t>
      </w:r>
      <w:r w:rsidR="00420AB7">
        <w:rPr>
          <w:rFonts w:eastAsiaTheme="minorEastAsia"/>
          <w:lang w:val="en-US"/>
        </w:rPr>
        <w:t>that</w:t>
      </w:r>
      <w:r w:rsidR="004F1A21">
        <w:rPr>
          <w:rFonts w:eastAsiaTheme="minorEastAsia"/>
          <w:lang w:val="en-US"/>
        </w:rPr>
        <w:t xml:space="preserve"> a</w:t>
      </w:r>
      <w:r w:rsidR="00691E6F">
        <w:rPr>
          <w:rFonts w:eastAsiaTheme="minorEastAsia"/>
          <w:lang w:val="en-US"/>
        </w:rPr>
        <w:t>l</w:t>
      </w:r>
      <w:r w:rsidR="00AF4291">
        <w:rPr>
          <w:rFonts w:eastAsiaTheme="minorEastAsia"/>
          <w:lang w:val="en-US"/>
        </w:rPr>
        <w:t>l</w:t>
      </w:r>
      <w:r w:rsidR="00C153FA">
        <w:rPr>
          <w:rFonts w:eastAsiaTheme="minorEastAsia"/>
          <w:lang w:val="en-US"/>
        </w:rPr>
        <w:t xml:space="preserve"> proposed</w:t>
      </w:r>
      <w:r w:rsidR="004F1A21">
        <w:rPr>
          <w:rFonts w:eastAsiaTheme="minorEastAsia"/>
          <w:lang w:val="en-US"/>
        </w:rPr>
        <w:t xml:space="preserve"> combination</w:t>
      </w:r>
      <w:r w:rsidR="00691E6F">
        <w:rPr>
          <w:rFonts w:eastAsiaTheme="minorEastAsia"/>
          <w:lang w:val="en-US"/>
        </w:rPr>
        <w:t>s</w:t>
      </w:r>
      <w:r w:rsidR="004F1A21">
        <w:rPr>
          <w:rFonts w:eastAsiaTheme="minorEastAsia"/>
          <w:lang w:val="en-US"/>
        </w:rPr>
        <w:t xml:space="preserve"> of </w:t>
      </w:r>
      <w:r w:rsidR="00691E6F">
        <w:rPr>
          <w:rFonts w:eastAsiaTheme="minorEastAsia"/>
          <w:lang w:val="en-US"/>
        </w:rPr>
        <w:t>the</w:t>
      </w:r>
      <w:r w:rsidR="004F1A21">
        <w:rPr>
          <w:rFonts w:eastAsiaTheme="minorEastAsia"/>
          <w:lang w:val="en-US"/>
        </w:rPr>
        <w:t xml:space="preserve"> 4</w:t>
      </w:r>
      <w:r w:rsidR="00C153FA">
        <w:rPr>
          <w:rFonts w:eastAsiaTheme="minorEastAsia"/>
          <w:lang w:val="en-US"/>
        </w:rPr>
        <w:t xml:space="preserve"> </w:t>
      </w:r>
      <w:r w:rsidR="004F1A21">
        <w:rPr>
          <w:rFonts w:eastAsiaTheme="minorEastAsia"/>
          <w:lang w:val="en-US"/>
        </w:rPr>
        <w:t xml:space="preserve">explanatory variables dose, dose squared, peak distance </w:t>
      </w:r>
      <w:r w:rsidR="00223867">
        <w:rPr>
          <w:rFonts w:eastAsiaTheme="minorEastAsia"/>
          <w:lang w:val="en-US"/>
        </w:rPr>
        <w:t xml:space="preserve">and PAR </w:t>
      </w:r>
      <w:r w:rsidR="00691E6F">
        <w:rPr>
          <w:rFonts w:eastAsiaTheme="minorEastAsia"/>
          <w:lang w:val="en-US"/>
        </w:rPr>
        <w:t>yielded significant coefficients,</w:t>
      </w:r>
      <w:r w:rsidR="00EA6112">
        <w:rPr>
          <w:rFonts w:eastAsiaTheme="minorEastAsia"/>
          <w:lang w:val="en-US"/>
        </w:rPr>
        <w:t xml:space="preserve"> indicating </w:t>
      </w:r>
      <w:r w:rsidR="008132C4">
        <w:rPr>
          <w:rFonts w:eastAsiaTheme="minorEastAsia"/>
          <w:lang w:val="en-US"/>
        </w:rPr>
        <w:t xml:space="preserve">that </w:t>
      </w:r>
      <w:r w:rsidR="00D749D1">
        <w:rPr>
          <w:rFonts w:eastAsiaTheme="minorEastAsia"/>
          <w:lang w:val="en-US"/>
        </w:rPr>
        <w:t>the additional</w:t>
      </w:r>
      <w:r w:rsidR="00FE6241">
        <w:rPr>
          <w:rFonts w:eastAsiaTheme="minorEastAsia"/>
          <w:lang w:val="en-US"/>
        </w:rPr>
        <w:t xml:space="preserve"> variables</w:t>
      </w:r>
      <w:r w:rsidR="00D749D1">
        <w:rPr>
          <w:rFonts w:eastAsiaTheme="minorEastAsia"/>
          <w:lang w:val="en-US"/>
        </w:rPr>
        <w:t xml:space="preserve"> explain some of the </w:t>
      </w:r>
      <w:r w:rsidR="00123D17">
        <w:rPr>
          <w:rFonts w:eastAsiaTheme="minorEastAsia"/>
          <w:lang w:val="en-US"/>
        </w:rPr>
        <w:t xml:space="preserve">GRID block’s effect on survival. </w:t>
      </w:r>
      <w:r w:rsidR="00595C0B">
        <w:rPr>
          <w:rFonts w:eastAsiaTheme="minorEastAsia"/>
          <w:lang w:val="en-US"/>
        </w:rPr>
        <w:t>Additionally, t</w:t>
      </w:r>
      <w:r w:rsidR="004F31D7">
        <w:rPr>
          <w:rFonts w:eastAsiaTheme="minorEastAsia"/>
          <w:lang w:val="en-US"/>
        </w:rPr>
        <w:t xml:space="preserve">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06268">
        <w:rPr>
          <w:rFonts w:eastAsiaTheme="minorEastAsia"/>
          <w:lang w:val="en-US"/>
        </w:rPr>
        <w:t xml:space="preserve"> test showed </w:t>
      </w:r>
      <w:r w:rsidR="00E06268" w:rsidRPr="00B42823">
        <w:rPr>
          <w:rFonts w:eastAsiaTheme="minorEastAsia"/>
          <w:b/>
          <w:bCs/>
          <w:lang w:val="en-US"/>
        </w:rPr>
        <w:t>no</w:t>
      </w:r>
      <w:r w:rsidR="00E06268">
        <w:rPr>
          <w:rFonts w:eastAsiaTheme="minorEastAsia"/>
          <w:lang w:val="en-US"/>
        </w:rPr>
        <w:t xml:space="preserve"> evidence of the data </w:t>
      </w:r>
      <w:r w:rsidR="00E06268" w:rsidRPr="00B42823">
        <w:rPr>
          <w:rFonts w:eastAsiaTheme="minorEastAsia"/>
          <w:b/>
          <w:bCs/>
          <w:lang w:val="en-US"/>
        </w:rPr>
        <w:t>not</w:t>
      </w:r>
      <w:r w:rsidR="00E06268">
        <w:rPr>
          <w:rFonts w:eastAsiaTheme="minorEastAsia"/>
          <w:lang w:val="en-US"/>
        </w:rPr>
        <w:t xml:space="preserve"> following the estimated model (p&gt;0.05)</w:t>
      </w:r>
      <w:r w:rsidR="00FF31DC">
        <w:rPr>
          <w:rFonts w:eastAsiaTheme="minorEastAsia"/>
          <w:lang w:val="en-US"/>
        </w:rPr>
        <w:t xml:space="preserve">. </w:t>
      </w:r>
      <w:r w:rsidR="00F67F49">
        <w:rPr>
          <w:rFonts w:eastAsiaTheme="minorEastAsia"/>
          <w:lang w:val="en-US"/>
        </w:rPr>
        <w:br/>
      </w:r>
      <w:r w:rsidR="00F437F3">
        <w:rPr>
          <w:lang w:val="en-US"/>
        </w:rPr>
        <w:t>C</w:t>
      </w:r>
      <w:r w:rsidR="00BA329F">
        <w:rPr>
          <w:lang w:val="en-US"/>
        </w:rPr>
        <w:t>orrelation</w:t>
      </w:r>
      <w:r w:rsidR="00AF4291">
        <w:rPr>
          <w:lang w:val="en-US"/>
        </w:rPr>
        <w:t>s</w:t>
      </w:r>
      <w:r w:rsidR="00BA329F">
        <w:rPr>
          <w:lang w:val="en-US"/>
        </w:rPr>
        <w:t xml:space="preserve"> between the explanatory variables in </w:t>
      </w:r>
      <w:r w:rsidR="00BA329F">
        <w:rPr>
          <w:lang w:val="en-US"/>
        </w:rPr>
        <w:fldChar w:fldCharType="begin"/>
      </w:r>
      <w:r w:rsidR="00BA329F">
        <w:rPr>
          <w:lang w:val="en-US"/>
        </w:rPr>
        <w:instrText xml:space="preserve"> REF _Ref105178514 \h </w:instrText>
      </w:r>
      <w:r w:rsidR="00BA329F">
        <w:rPr>
          <w:lang w:val="en-US"/>
        </w:rPr>
      </w:r>
      <w:r w:rsidR="00BA329F">
        <w:rPr>
          <w:lang w:val="en-US"/>
        </w:rPr>
        <w:fldChar w:fldCharType="separate"/>
      </w:r>
      <w:r w:rsidR="00380EB7" w:rsidRPr="00380EB7">
        <w:rPr>
          <w:lang w:val="en-US"/>
        </w:rPr>
        <w:t xml:space="preserve">Table </w:t>
      </w:r>
      <w:r w:rsidR="00380EB7" w:rsidRPr="00380EB7">
        <w:rPr>
          <w:noProof/>
          <w:lang w:val="en-US"/>
        </w:rPr>
        <w:t>3</w:t>
      </w:r>
      <w:r w:rsidR="00380EB7" w:rsidRPr="00380EB7">
        <w:rPr>
          <w:lang w:val="en-US"/>
        </w:rPr>
        <w:noBreakHyphen/>
      </w:r>
      <w:r w:rsidR="00380EB7" w:rsidRPr="00380EB7">
        <w:rPr>
          <w:noProof/>
          <w:lang w:val="en-US"/>
        </w:rPr>
        <w:t>8</w:t>
      </w:r>
      <w:r w:rsidR="00BA329F">
        <w:rPr>
          <w:lang w:val="en-US"/>
        </w:rPr>
        <w:fldChar w:fldCharType="end"/>
      </w:r>
      <w:r w:rsidR="00BA329F">
        <w:rPr>
          <w:lang w:val="en-US"/>
        </w:rPr>
        <w:t>.</w:t>
      </w:r>
      <w:r w:rsidR="00BA329F" w:rsidRPr="00BA329F">
        <w:rPr>
          <w:lang w:val="en-US"/>
        </w:rPr>
        <w:t xml:space="preserve"> </w:t>
      </w:r>
      <w:r w:rsidR="00BA329F">
        <w:rPr>
          <w:lang w:val="en-US"/>
        </w:rPr>
        <w:t xml:space="preserve">Dose and dose squared showed an expected high correlation. Nevertheless, this would not be problematic. As mentioned, </w:t>
      </w:r>
      <m:oMath>
        <m:r>
          <w:rPr>
            <w:rFonts w:ascii="Cambria Math" w:hAnsi="Cambria Math"/>
            <w:lang w:val="en-US"/>
          </w:rPr>
          <m:t>α</m:t>
        </m:r>
      </m:oMath>
      <w:r w:rsidR="00BA329F">
        <w:rPr>
          <w:rFonts w:eastAsiaTheme="minorEastAsia"/>
          <w:lang w:val="en-US"/>
        </w:rPr>
        <w:t xml:space="preserve"> and </w:t>
      </w:r>
      <m:oMath>
        <m:r>
          <w:rPr>
            <w:rFonts w:ascii="Cambria Math" w:eastAsiaTheme="minorEastAsia" w:hAnsi="Cambria Math"/>
            <w:lang w:val="en-US"/>
          </w:rPr>
          <m:t>β</m:t>
        </m:r>
      </m:oMath>
      <w:r w:rsidR="00BA329F">
        <w:rPr>
          <w:rFonts w:eastAsiaTheme="minorEastAsia"/>
          <w:lang w:val="en-US"/>
        </w:rPr>
        <w:t xml:space="preserve"> represents the mode 1 and mode 2 DSBs (</w:t>
      </w:r>
      <w:r w:rsidR="00BA329F">
        <w:rPr>
          <w:rFonts w:eastAsiaTheme="minorEastAsia"/>
          <w:lang w:val="en-US"/>
        </w:rPr>
        <w:fldChar w:fldCharType="begin"/>
      </w:r>
      <w:r w:rsidR="00BA329F">
        <w:rPr>
          <w:rFonts w:eastAsiaTheme="minorEastAsia"/>
          <w:lang w:val="en-US"/>
        </w:rPr>
        <w:instrText xml:space="preserve"> REF _Ref98154118 \r \h </w:instrText>
      </w:r>
      <w:r w:rsidR="00BA329F">
        <w:rPr>
          <w:rFonts w:eastAsiaTheme="minorEastAsia"/>
          <w:lang w:val="en-US"/>
        </w:rPr>
      </w:r>
      <w:r w:rsidR="00BA329F">
        <w:rPr>
          <w:rFonts w:eastAsiaTheme="minorEastAsia"/>
          <w:lang w:val="en-US"/>
        </w:rPr>
        <w:fldChar w:fldCharType="separate"/>
      </w:r>
      <w:r w:rsidR="00380EB7">
        <w:rPr>
          <w:rFonts w:eastAsiaTheme="minorEastAsia"/>
          <w:lang w:val="en-US"/>
        </w:rPr>
        <w:t>1.7.5</w:t>
      </w:r>
      <w:r w:rsidR="00BA329F">
        <w:rPr>
          <w:rFonts w:eastAsiaTheme="minorEastAsia"/>
          <w:lang w:val="en-US"/>
        </w:rPr>
        <w:fldChar w:fldCharType="end"/>
      </w:r>
      <w:r w:rsidR="00BA329F">
        <w:rPr>
          <w:rFonts w:eastAsiaTheme="minorEastAsia"/>
          <w:lang w:val="en-US"/>
        </w:rPr>
        <w:t>), respectively. They are therefore not meant to explain survival separately. The</w:t>
      </w:r>
      <w:r w:rsidR="00C11BF8">
        <w:rPr>
          <w:rFonts w:eastAsiaTheme="minorEastAsia"/>
          <w:lang w:val="en-US"/>
        </w:rPr>
        <w:t>re was a</w:t>
      </w:r>
      <w:r w:rsidR="00BA329F">
        <w:rPr>
          <w:rFonts w:eastAsiaTheme="minorEastAsia"/>
          <w:lang w:val="en-US"/>
        </w:rPr>
        <w:t xml:space="preserve"> relatively high correlation between PAR and dose</w:t>
      </w:r>
      <w:r w:rsidR="00BA279B">
        <w:rPr>
          <w:rFonts w:eastAsiaTheme="minorEastAsia"/>
          <w:lang w:val="en-US"/>
        </w:rPr>
        <w:t xml:space="preserve"> (0.56)</w:t>
      </w:r>
      <w:r w:rsidR="003C27E1">
        <w:rPr>
          <w:rFonts w:eastAsiaTheme="minorEastAsia"/>
          <w:lang w:val="en-US"/>
        </w:rPr>
        <w:t>. However, it</w:t>
      </w:r>
      <w:r w:rsidR="00BA329F">
        <w:rPr>
          <w:rFonts w:eastAsiaTheme="minorEastAsia"/>
          <w:lang w:val="en-US"/>
        </w:rPr>
        <w:t xml:space="preserve"> did not affect its significance</w:t>
      </w:r>
      <w:r w:rsidR="001F6DF3">
        <w:rPr>
          <w:rFonts w:eastAsiaTheme="minorEastAsia"/>
          <w:lang w:val="en-US"/>
        </w:rPr>
        <w:t>, which</w:t>
      </w:r>
      <w:r w:rsidR="008E6AE5">
        <w:rPr>
          <w:rFonts w:eastAsiaTheme="minorEastAsia"/>
          <w:lang w:val="en-US"/>
        </w:rPr>
        <w:t xml:space="preserve"> could indicate that </w:t>
      </w:r>
      <w:r w:rsidR="00FC27AA">
        <w:rPr>
          <w:rFonts w:eastAsiaTheme="minorEastAsia"/>
          <w:lang w:val="en-US"/>
        </w:rPr>
        <w:t>PAR</w:t>
      </w:r>
      <w:r w:rsidR="00BB4FEE">
        <w:rPr>
          <w:rFonts w:eastAsiaTheme="minorEastAsia"/>
          <w:lang w:val="en-US"/>
        </w:rPr>
        <w:t xml:space="preserve"> might </w:t>
      </w:r>
      <w:r w:rsidR="001F6DF3">
        <w:rPr>
          <w:rFonts w:eastAsiaTheme="minorEastAsia"/>
          <w:lang w:val="en-US"/>
        </w:rPr>
        <w:t xml:space="preserve">hold </w:t>
      </w:r>
      <w:r w:rsidR="00BB4FEE">
        <w:rPr>
          <w:rFonts w:eastAsiaTheme="minorEastAsia"/>
          <w:lang w:val="en-US"/>
        </w:rPr>
        <w:t xml:space="preserve">additional </w:t>
      </w:r>
      <w:r w:rsidR="001326DD">
        <w:rPr>
          <w:rFonts w:eastAsiaTheme="minorEastAsia"/>
          <w:lang w:val="en-US"/>
        </w:rPr>
        <w:t>explanatory power</w:t>
      </w:r>
      <w:r w:rsidR="009B7D94">
        <w:rPr>
          <w:rFonts w:eastAsiaTheme="minorEastAsia"/>
          <w:lang w:val="en-US"/>
        </w:rPr>
        <w:t xml:space="preserve"> that explain</w:t>
      </w:r>
      <w:r w:rsidR="00A17874">
        <w:rPr>
          <w:rFonts w:eastAsiaTheme="minorEastAsia"/>
          <w:lang w:val="en-US"/>
        </w:rPr>
        <w:t xml:space="preserve"> how</w:t>
      </w:r>
      <w:r w:rsidR="009B7D94">
        <w:rPr>
          <w:rFonts w:eastAsiaTheme="minorEastAsia"/>
          <w:lang w:val="en-US"/>
        </w:rPr>
        <w:t xml:space="preserve"> </w:t>
      </w:r>
      <w:r w:rsidR="00DC563F">
        <w:rPr>
          <w:rFonts w:eastAsiaTheme="minorEastAsia"/>
          <w:lang w:val="en-US"/>
        </w:rPr>
        <w:t xml:space="preserve">spatially fractionating the radiation field </w:t>
      </w:r>
      <w:r w:rsidR="00966B99">
        <w:rPr>
          <w:rFonts w:eastAsiaTheme="minorEastAsia"/>
          <w:lang w:val="en-US"/>
        </w:rPr>
        <w:t>a</w:t>
      </w:r>
      <w:r w:rsidR="00A17874">
        <w:rPr>
          <w:rFonts w:eastAsiaTheme="minorEastAsia"/>
          <w:lang w:val="en-US"/>
        </w:rPr>
        <w:t xml:space="preserve">ffect the </w:t>
      </w:r>
      <w:r w:rsidR="00C65544">
        <w:rPr>
          <w:rFonts w:eastAsiaTheme="minorEastAsia"/>
          <w:lang w:val="en-US"/>
        </w:rPr>
        <w:t xml:space="preserve">survival. </w:t>
      </w:r>
      <w:r w:rsidR="00DC563F">
        <w:rPr>
          <w:rFonts w:eastAsiaTheme="minorEastAsia"/>
          <w:lang w:val="en-US"/>
        </w:rPr>
        <w:t xml:space="preserve"> </w:t>
      </w:r>
      <w:r w:rsidR="009B6E91">
        <w:rPr>
          <w:rFonts w:eastAsiaTheme="minorEastAsia"/>
          <w:lang w:val="en-US"/>
        </w:rPr>
        <w:t>Peak distance showed a</w:t>
      </w:r>
      <w:r w:rsidR="0017209B">
        <w:rPr>
          <w:rFonts w:eastAsiaTheme="minorEastAsia"/>
          <w:lang w:val="en-US"/>
        </w:rPr>
        <w:t xml:space="preserve"> moderate</w:t>
      </w:r>
      <w:r w:rsidR="009B6E91">
        <w:rPr>
          <w:rFonts w:eastAsiaTheme="minorEastAsia"/>
          <w:lang w:val="en-US"/>
        </w:rPr>
        <w:t xml:space="preserve"> negative correlation</w:t>
      </w:r>
      <w:r w:rsidR="00E670A1">
        <w:rPr>
          <w:rFonts w:eastAsiaTheme="minorEastAsia"/>
          <w:lang w:val="en-US"/>
        </w:rPr>
        <w:t xml:space="preserve"> </w:t>
      </w:r>
      <w:r w:rsidR="0017209B">
        <w:rPr>
          <w:rFonts w:eastAsiaTheme="minorEastAsia"/>
          <w:lang w:val="en-US"/>
        </w:rPr>
        <w:t xml:space="preserve">with </w:t>
      </w:r>
      <w:r w:rsidR="00AF242F">
        <w:rPr>
          <w:rFonts w:eastAsiaTheme="minorEastAsia"/>
          <w:lang w:val="en-US"/>
        </w:rPr>
        <w:t>the other explanatory variables</w:t>
      </w:r>
      <w:r w:rsidR="008F7312">
        <w:rPr>
          <w:rFonts w:eastAsiaTheme="minorEastAsia"/>
          <w:lang w:val="en-US"/>
        </w:rPr>
        <w:t xml:space="preserve">, </w:t>
      </w:r>
      <w:r w:rsidR="00A26539">
        <w:rPr>
          <w:rFonts w:eastAsiaTheme="minorEastAsia"/>
          <w:lang w:val="en-US"/>
        </w:rPr>
        <w:t>-</w:t>
      </w:r>
      <w:r w:rsidR="008F7312">
        <w:rPr>
          <w:rFonts w:eastAsiaTheme="minorEastAsia"/>
          <w:lang w:val="en-US"/>
        </w:rPr>
        <w:t>0.4,</w:t>
      </w:r>
      <w:r w:rsidR="00A26539">
        <w:rPr>
          <w:rFonts w:eastAsiaTheme="minorEastAsia"/>
          <w:lang w:val="en-US"/>
        </w:rPr>
        <w:t xml:space="preserve"> -</w:t>
      </w:r>
      <w:r w:rsidR="008F7312">
        <w:rPr>
          <w:rFonts w:eastAsiaTheme="minorEastAsia"/>
          <w:lang w:val="en-US"/>
        </w:rPr>
        <w:t xml:space="preserve">0.35 and </w:t>
      </w:r>
      <w:r w:rsidR="00A26539">
        <w:rPr>
          <w:rFonts w:eastAsiaTheme="minorEastAsia"/>
          <w:lang w:val="en-US"/>
        </w:rPr>
        <w:t>-</w:t>
      </w:r>
      <w:r w:rsidR="008F7312">
        <w:rPr>
          <w:rFonts w:eastAsiaTheme="minorEastAsia"/>
          <w:lang w:val="en-US"/>
        </w:rPr>
        <w:t>0.43 with dose</w:t>
      </w:r>
      <w:r w:rsidR="00A26539">
        <w:rPr>
          <w:rFonts w:eastAsiaTheme="minorEastAsia"/>
          <w:lang w:val="en-US"/>
        </w:rPr>
        <w:t>, dose</w:t>
      </w:r>
      <w:r w:rsidR="008F7312">
        <w:rPr>
          <w:rFonts w:eastAsiaTheme="minorEastAsia"/>
          <w:lang w:val="en-US"/>
        </w:rPr>
        <w:t xml:space="preserve"> squared and PAR, respectively</w:t>
      </w:r>
      <w:r w:rsidR="00791125">
        <w:rPr>
          <w:rFonts w:eastAsiaTheme="minorEastAsia"/>
          <w:lang w:val="en-US"/>
        </w:rPr>
        <w:t xml:space="preserve">. This was expected, as dose decrease with </w:t>
      </w:r>
      <w:r w:rsidR="00F05A9B">
        <w:rPr>
          <w:rFonts w:eastAsiaTheme="minorEastAsia"/>
          <w:lang w:val="en-US"/>
        </w:rPr>
        <w:t>distance</w:t>
      </w:r>
      <w:r w:rsidR="009D2D5F">
        <w:rPr>
          <w:rFonts w:eastAsiaTheme="minorEastAsia"/>
          <w:lang w:val="en-US"/>
        </w:rPr>
        <w:t xml:space="preserve"> away from the peak areas</w:t>
      </w:r>
      <w:r w:rsidR="00A26539">
        <w:rPr>
          <w:rFonts w:eastAsiaTheme="minorEastAsia"/>
          <w:lang w:val="en-US"/>
        </w:rPr>
        <w:t xml:space="preserve">, and a larger PAR </w:t>
      </w:r>
      <w:r w:rsidR="00452BE0">
        <w:rPr>
          <w:rFonts w:eastAsiaTheme="minorEastAsia"/>
          <w:lang w:val="en-US"/>
        </w:rPr>
        <w:t xml:space="preserve">results in lower peak distances. </w:t>
      </w:r>
      <w:r w:rsidR="00255876">
        <w:rPr>
          <w:rFonts w:eastAsiaTheme="minorEastAsia"/>
          <w:lang w:val="en-US"/>
        </w:rPr>
        <w:t>I</w:t>
      </w:r>
      <w:r w:rsidR="00573E51">
        <w:rPr>
          <w:rFonts w:eastAsiaTheme="minorEastAsia"/>
          <w:lang w:val="en-US"/>
        </w:rPr>
        <w:t>n</w:t>
      </w:r>
      <w:r w:rsidR="00255876">
        <w:rPr>
          <w:rFonts w:eastAsiaTheme="minorEastAsia"/>
          <w:lang w:val="en-US"/>
        </w:rPr>
        <w:t xml:space="preserve"> and of</w:t>
      </w:r>
      <w:r w:rsidR="00953738">
        <w:rPr>
          <w:rFonts w:eastAsiaTheme="minorEastAsia"/>
          <w:lang w:val="en-US"/>
        </w:rPr>
        <w:t xml:space="preserve"> </w:t>
      </w:r>
      <w:r w:rsidR="00573E51">
        <w:rPr>
          <w:rFonts w:eastAsiaTheme="minorEastAsia"/>
          <w:lang w:val="en-US"/>
        </w:rPr>
        <w:t>itself</w:t>
      </w:r>
      <w:r w:rsidR="00255876">
        <w:rPr>
          <w:rFonts w:eastAsiaTheme="minorEastAsia"/>
          <w:lang w:val="en-US"/>
        </w:rPr>
        <w:t xml:space="preserve">, the result </w:t>
      </w:r>
      <w:r w:rsidR="00573E51">
        <w:rPr>
          <w:rFonts w:eastAsiaTheme="minorEastAsia"/>
          <w:lang w:val="en-US"/>
        </w:rPr>
        <w:t>was</w:t>
      </w:r>
      <w:r w:rsidR="00452BE0">
        <w:rPr>
          <w:rFonts w:eastAsiaTheme="minorEastAsia"/>
          <w:lang w:val="en-US"/>
        </w:rPr>
        <w:t xml:space="preserve"> not </w:t>
      </w:r>
      <w:r w:rsidR="00ED00C2">
        <w:rPr>
          <w:rFonts w:eastAsiaTheme="minorEastAsia"/>
          <w:lang w:val="en-US"/>
        </w:rPr>
        <w:t>revolutionary,</w:t>
      </w:r>
      <w:r w:rsidR="00917BA2">
        <w:rPr>
          <w:rFonts w:eastAsiaTheme="minorEastAsia"/>
          <w:lang w:val="en-US"/>
        </w:rPr>
        <w:t xml:space="preserve"> but</w:t>
      </w:r>
      <w:r w:rsidR="003D6937">
        <w:rPr>
          <w:rFonts w:eastAsiaTheme="minorEastAsia"/>
          <w:lang w:val="en-US"/>
        </w:rPr>
        <w:t xml:space="preserve"> it </w:t>
      </w:r>
      <w:r w:rsidR="0054060E">
        <w:rPr>
          <w:rFonts w:eastAsiaTheme="minorEastAsia"/>
          <w:lang w:val="en-US"/>
        </w:rPr>
        <w:t>show</w:t>
      </w:r>
      <w:r w:rsidR="003D6937">
        <w:rPr>
          <w:rFonts w:eastAsiaTheme="minorEastAsia"/>
          <w:lang w:val="en-US"/>
        </w:rPr>
        <w:t>ed</w:t>
      </w:r>
      <w:r w:rsidR="0054060E">
        <w:rPr>
          <w:rFonts w:eastAsiaTheme="minorEastAsia"/>
          <w:lang w:val="en-US"/>
        </w:rPr>
        <w:t xml:space="preserve"> that </w:t>
      </w:r>
      <w:r w:rsidR="003D6937">
        <w:rPr>
          <w:rFonts w:eastAsiaTheme="minorEastAsia"/>
          <w:lang w:val="en-US"/>
        </w:rPr>
        <w:t xml:space="preserve">the introduced variables </w:t>
      </w:r>
      <w:r w:rsidR="006D7A37">
        <w:rPr>
          <w:rFonts w:eastAsiaTheme="minorEastAsia"/>
          <w:lang w:val="en-US"/>
        </w:rPr>
        <w:t>acted</w:t>
      </w:r>
      <w:r w:rsidR="003D6937">
        <w:rPr>
          <w:rFonts w:eastAsiaTheme="minorEastAsia"/>
          <w:lang w:val="en-US"/>
        </w:rPr>
        <w:t xml:space="preserve"> </w:t>
      </w:r>
      <w:r w:rsidR="0044202A">
        <w:rPr>
          <w:rFonts w:eastAsiaTheme="minorEastAsia"/>
          <w:lang w:val="en-US"/>
        </w:rPr>
        <w:t xml:space="preserve">according </w:t>
      </w:r>
      <w:r w:rsidR="005526F4">
        <w:rPr>
          <w:rFonts w:eastAsiaTheme="minorEastAsia"/>
          <w:lang w:val="en-US"/>
        </w:rPr>
        <w:t>to</w:t>
      </w:r>
      <w:r w:rsidR="0044202A">
        <w:rPr>
          <w:rFonts w:eastAsiaTheme="minorEastAsia"/>
          <w:lang w:val="en-US"/>
        </w:rPr>
        <w:t xml:space="preserve"> expectations</w:t>
      </w:r>
      <w:r w:rsidR="00B91124">
        <w:rPr>
          <w:rFonts w:eastAsiaTheme="minorEastAsia"/>
          <w:lang w:val="en-US"/>
        </w:rPr>
        <w:t>.</w:t>
      </w:r>
      <w:r w:rsidR="001141D3">
        <w:rPr>
          <w:rFonts w:eastAsiaTheme="minorEastAsia"/>
          <w:lang w:val="en-US"/>
        </w:rPr>
        <w:t xml:space="preserve"> </w:t>
      </w:r>
      <w:r w:rsidR="00B91124">
        <w:rPr>
          <w:rFonts w:eastAsiaTheme="minorEastAsia"/>
          <w:lang w:val="en-US"/>
        </w:rPr>
        <w:t xml:space="preserve"> </w:t>
      </w:r>
      <w:r w:rsidR="00573E51">
        <w:rPr>
          <w:rFonts w:eastAsiaTheme="minorEastAsia"/>
          <w:lang w:val="en-US"/>
        </w:rPr>
        <w:br/>
        <w:t xml:space="preserve">AIC scores in </w:t>
      </w:r>
      <w:r w:rsidR="00B34623">
        <w:rPr>
          <w:rFonts w:eastAsiaTheme="minorEastAsia"/>
          <w:lang w:val="en-US"/>
        </w:rPr>
        <w:fldChar w:fldCharType="begin"/>
      </w:r>
      <w:r w:rsidR="00B34623">
        <w:rPr>
          <w:rFonts w:eastAsiaTheme="minorEastAsia"/>
          <w:lang w:val="en-US"/>
        </w:rPr>
        <w:instrText xml:space="preserve"> REF _Ref106132104 \h </w:instrText>
      </w:r>
      <w:r w:rsidR="00B34623">
        <w:rPr>
          <w:rFonts w:eastAsiaTheme="minorEastAsia"/>
          <w:lang w:val="en-US"/>
        </w:rPr>
      </w:r>
      <w:r w:rsidR="00B34623">
        <w:rPr>
          <w:rFonts w:eastAsiaTheme="minorEastAsia"/>
          <w:lang w:val="en-US"/>
        </w:rPr>
        <w:fldChar w:fldCharType="separate"/>
      </w:r>
      <w:r w:rsidR="00B34623" w:rsidRPr="00435DEC">
        <w:rPr>
          <w:lang w:val="en-US"/>
        </w:rPr>
        <w:t xml:space="preserve">Figure </w:t>
      </w:r>
      <w:r w:rsidR="00B34623">
        <w:rPr>
          <w:noProof/>
          <w:lang w:val="en-US"/>
        </w:rPr>
        <w:t>3</w:t>
      </w:r>
      <w:r w:rsidR="00B34623">
        <w:rPr>
          <w:lang w:val="en-US"/>
        </w:rPr>
        <w:noBreakHyphen/>
      </w:r>
      <w:r w:rsidR="00B34623">
        <w:rPr>
          <w:noProof/>
          <w:lang w:val="en-US"/>
        </w:rPr>
        <w:t>25</w:t>
      </w:r>
      <w:r w:rsidR="00B34623">
        <w:rPr>
          <w:rFonts w:eastAsiaTheme="minorEastAsia"/>
          <w:lang w:val="en-US"/>
        </w:rPr>
        <w:fldChar w:fldCharType="end"/>
      </w:r>
      <w:r w:rsidR="00AD64FD">
        <w:rPr>
          <w:rFonts w:eastAsiaTheme="minorEastAsia"/>
          <w:lang w:val="en-US"/>
        </w:rPr>
        <w:t xml:space="preserve"> evaluated the </w:t>
      </w:r>
      <w:r w:rsidR="004600B6">
        <w:rPr>
          <w:rFonts w:eastAsiaTheme="minorEastAsia"/>
          <w:lang w:val="en-US"/>
        </w:rPr>
        <w:t xml:space="preserve">cost versus benefit of including </w:t>
      </w:r>
      <w:r w:rsidR="0082654F">
        <w:rPr>
          <w:rFonts w:eastAsiaTheme="minorEastAsia"/>
          <w:lang w:val="en-US"/>
        </w:rPr>
        <w:t>additional</w:t>
      </w:r>
      <w:r w:rsidR="004600B6">
        <w:rPr>
          <w:rFonts w:eastAsiaTheme="minorEastAsia"/>
          <w:lang w:val="en-US"/>
        </w:rPr>
        <w:t xml:space="preserve"> variables in the model. </w:t>
      </w:r>
      <w:r w:rsidR="000A5CB8">
        <w:rPr>
          <w:rFonts w:eastAsiaTheme="minorEastAsia"/>
          <w:lang w:val="en-US"/>
        </w:rPr>
        <w:t>For 1 x 1 mm</w:t>
      </w:r>
      <w:r w:rsidR="000A5CB8">
        <w:rPr>
          <w:rFonts w:eastAsiaTheme="minorEastAsia"/>
          <w:vertAlign w:val="superscript"/>
          <w:lang w:val="en-US"/>
        </w:rPr>
        <w:t xml:space="preserve">2 </w:t>
      </w:r>
      <w:r w:rsidR="000A5CB8">
        <w:rPr>
          <w:rFonts w:eastAsiaTheme="minorEastAsia"/>
          <w:lang w:val="en-US"/>
        </w:rPr>
        <w:t xml:space="preserve">it was better to </w:t>
      </w:r>
      <w:r w:rsidR="00B71E3D">
        <w:rPr>
          <w:rFonts w:eastAsiaTheme="minorEastAsia"/>
          <w:lang w:val="en-US"/>
        </w:rPr>
        <w:t>include peak distance as the third variable</w:t>
      </w:r>
      <w:r w:rsidR="00044F3B">
        <w:rPr>
          <w:rFonts w:eastAsiaTheme="minorEastAsia"/>
          <w:lang w:val="en-US"/>
        </w:rPr>
        <w:t xml:space="preserve"> and discard PAR. But when including PAR as the third variable</w:t>
      </w:r>
      <w:r w:rsidR="00A2209E">
        <w:rPr>
          <w:rFonts w:eastAsiaTheme="minorEastAsia"/>
          <w:lang w:val="en-US"/>
        </w:rPr>
        <w:t xml:space="preserve">, including all variables gave the lowest AIC. This </w:t>
      </w:r>
      <w:r w:rsidR="00B30212">
        <w:rPr>
          <w:rFonts w:eastAsiaTheme="minorEastAsia"/>
          <w:lang w:val="en-US"/>
        </w:rPr>
        <w:t xml:space="preserve">could indicate </w:t>
      </w:r>
      <w:r w:rsidR="00DB775C">
        <w:rPr>
          <w:rFonts w:eastAsiaTheme="minorEastAsia"/>
          <w:lang w:val="en-US"/>
        </w:rPr>
        <w:t xml:space="preserve">that peak distance </w:t>
      </w:r>
      <w:r w:rsidR="00E14607">
        <w:rPr>
          <w:rFonts w:eastAsiaTheme="minorEastAsia"/>
          <w:lang w:val="en-US"/>
        </w:rPr>
        <w:t xml:space="preserve">better explains survival of </w:t>
      </w:r>
      <w:r w:rsidR="009D625A">
        <w:rPr>
          <w:rFonts w:eastAsiaTheme="minorEastAsia"/>
          <w:lang w:val="en-US"/>
        </w:rPr>
        <w:t xml:space="preserve">the cells. Peak distance had the lowest </w:t>
      </w:r>
      <w:r w:rsidR="00884629">
        <w:rPr>
          <w:rFonts w:eastAsiaTheme="minorEastAsia"/>
          <w:lang w:val="en-US"/>
        </w:rPr>
        <w:t xml:space="preserve">correlation which might explain why it adds more explanatory </w:t>
      </w:r>
      <w:r w:rsidR="005106F2">
        <w:rPr>
          <w:rFonts w:eastAsiaTheme="minorEastAsia"/>
          <w:lang w:val="en-US"/>
        </w:rPr>
        <w:t xml:space="preserve">power to the model compared to PAR. </w:t>
      </w:r>
      <w:r w:rsidR="00912E6A">
        <w:rPr>
          <w:rFonts w:eastAsiaTheme="minorEastAsia"/>
          <w:lang w:val="en-US"/>
        </w:rPr>
        <w:t>However, the result flipped when using a 4 x 4 mm</w:t>
      </w:r>
      <w:r w:rsidR="00912E6A">
        <w:rPr>
          <w:rFonts w:eastAsiaTheme="minorEastAsia"/>
          <w:vertAlign w:val="superscript"/>
          <w:lang w:val="en-US"/>
        </w:rPr>
        <w:t>2</w:t>
      </w:r>
      <w:r w:rsidR="00912E6A">
        <w:rPr>
          <w:rFonts w:eastAsiaTheme="minorEastAsia"/>
          <w:lang w:val="en-US"/>
        </w:rPr>
        <w:t xml:space="preserve"> quadrat</w:t>
      </w:r>
      <w:r w:rsidR="004655B7">
        <w:rPr>
          <w:rFonts w:eastAsiaTheme="minorEastAsia"/>
          <w:lang w:val="en-US"/>
        </w:rPr>
        <w:t xml:space="preserve"> (see Appendix </w:t>
      </w:r>
      <w:r w:rsidR="004655B7">
        <w:rPr>
          <w:rFonts w:eastAsiaTheme="minorEastAsia"/>
          <w:lang w:val="en-US"/>
        </w:rPr>
        <w:fldChar w:fldCharType="begin"/>
      </w:r>
      <w:r w:rsidR="004655B7">
        <w:rPr>
          <w:rFonts w:eastAsiaTheme="minorEastAsia"/>
          <w:lang w:val="en-US"/>
        </w:rPr>
        <w:instrText xml:space="preserve"> REF _Ref106536035 \h </w:instrText>
      </w:r>
      <w:r w:rsidR="004655B7">
        <w:rPr>
          <w:rFonts w:eastAsiaTheme="minorEastAsia"/>
          <w:lang w:val="en-US"/>
        </w:rPr>
      </w:r>
      <w:r w:rsidR="004655B7">
        <w:rPr>
          <w:rFonts w:eastAsiaTheme="minorEastAsia"/>
          <w:lang w:val="en-US"/>
        </w:rPr>
        <w:fldChar w:fldCharType="separate"/>
      </w:r>
      <w:r w:rsidR="004655B7" w:rsidRPr="004655B7">
        <w:rPr>
          <w:lang w:val="en-US"/>
        </w:rPr>
        <w:t xml:space="preserve">Figure </w:t>
      </w:r>
      <w:r w:rsidR="004655B7" w:rsidRPr="004655B7">
        <w:rPr>
          <w:noProof/>
          <w:lang w:val="en-US"/>
        </w:rPr>
        <w:t>6</w:t>
      </w:r>
      <w:r w:rsidR="004655B7" w:rsidRPr="004655B7">
        <w:rPr>
          <w:lang w:val="en-US"/>
        </w:rPr>
        <w:noBreakHyphen/>
      </w:r>
      <w:r w:rsidR="004655B7" w:rsidRPr="004655B7">
        <w:rPr>
          <w:noProof/>
          <w:lang w:val="en-US"/>
        </w:rPr>
        <w:t>8</w:t>
      </w:r>
      <w:r w:rsidR="004655B7">
        <w:rPr>
          <w:rFonts w:eastAsiaTheme="minorEastAsia"/>
          <w:lang w:val="en-US"/>
        </w:rPr>
        <w:fldChar w:fldCharType="end"/>
      </w:r>
      <w:r w:rsidR="004655B7">
        <w:rPr>
          <w:rFonts w:eastAsiaTheme="minorEastAsia"/>
          <w:lang w:val="en-US"/>
        </w:rPr>
        <w:t>)</w:t>
      </w:r>
      <w:r w:rsidR="003747B2">
        <w:rPr>
          <w:rFonts w:eastAsiaTheme="minorEastAsia"/>
          <w:lang w:val="en-US"/>
        </w:rPr>
        <w:t xml:space="preserve"> making PAR the optimal variable. </w:t>
      </w:r>
      <w:r w:rsidR="00D27C3E">
        <w:rPr>
          <w:rFonts w:eastAsiaTheme="minorEastAsia"/>
          <w:lang w:val="en-US"/>
        </w:rPr>
        <w:t>This support</w:t>
      </w:r>
      <w:r w:rsidR="003747B2">
        <w:rPr>
          <w:rFonts w:eastAsiaTheme="minorEastAsia"/>
          <w:lang w:val="en-US"/>
        </w:rPr>
        <w:t>ed</w:t>
      </w:r>
      <w:r w:rsidR="00D27C3E">
        <w:rPr>
          <w:rFonts w:eastAsiaTheme="minorEastAsia"/>
          <w:lang w:val="en-US"/>
        </w:rPr>
        <w:t xml:space="preserve"> our theory about </w:t>
      </w:r>
      <w:r w:rsidR="000F4A6D">
        <w:rPr>
          <w:rFonts w:eastAsiaTheme="minorEastAsia"/>
          <w:lang w:val="en-US"/>
        </w:rPr>
        <w:t xml:space="preserve">peak distance being less accurate for larger quadrat sizes. </w:t>
      </w:r>
      <w:r w:rsidR="00837D44">
        <w:rPr>
          <w:rFonts w:eastAsiaTheme="minorEastAsia"/>
          <w:lang w:val="en-US"/>
        </w:rPr>
        <w:br/>
        <w:t xml:space="preserve">An interesting observation </w:t>
      </w:r>
      <w:r w:rsidR="004572F7">
        <w:rPr>
          <w:rFonts w:eastAsiaTheme="minorEastAsia"/>
          <w:lang w:val="en-US"/>
        </w:rPr>
        <w:t xml:space="preserve">was that, when introduced </w:t>
      </w:r>
      <w:r w:rsidR="00701AD2">
        <w:rPr>
          <w:rFonts w:eastAsiaTheme="minorEastAsia"/>
          <w:lang w:val="en-US"/>
        </w:rPr>
        <w:t xml:space="preserve">as the third explanatory variable, peak distance was not significant for </w:t>
      </w:r>
      <w:r w:rsidR="008F1192">
        <w:rPr>
          <w:rFonts w:eastAsiaTheme="minorEastAsia"/>
          <w:lang w:val="en-US"/>
        </w:rPr>
        <w:t>quadrat sizes above 1 x 1 mm</w:t>
      </w:r>
      <w:r w:rsidR="008F1192">
        <w:rPr>
          <w:rFonts w:eastAsiaTheme="minorEastAsia"/>
          <w:vertAlign w:val="superscript"/>
          <w:lang w:val="en-US"/>
        </w:rPr>
        <w:t>2</w:t>
      </w:r>
      <w:r w:rsidR="008F1192">
        <w:rPr>
          <w:rFonts w:eastAsiaTheme="minorEastAsia"/>
          <w:lang w:val="en-US"/>
        </w:rPr>
        <w:t xml:space="preserve">. In </w:t>
      </w:r>
      <w:r w:rsidR="00370B16">
        <w:rPr>
          <w:rFonts w:eastAsiaTheme="minorEastAsia"/>
          <w:lang w:val="en-US"/>
        </w:rPr>
        <w:t xml:space="preserve">Appendix </w:t>
      </w:r>
      <w:r w:rsidR="008F1192">
        <w:rPr>
          <w:rFonts w:eastAsiaTheme="minorEastAsia"/>
          <w:lang w:val="en-US"/>
        </w:rPr>
        <w:fldChar w:fldCharType="begin"/>
      </w:r>
      <w:r w:rsidR="008F1192">
        <w:rPr>
          <w:rFonts w:eastAsiaTheme="minorEastAsia"/>
          <w:lang w:val="en-US"/>
        </w:rPr>
        <w:instrText xml:space="preserve"> REF _Ref105413627 \h </w:instrText>
      </w:r>
      <w:r w:rsidR="008F1192">
        <w:rPr>
          <w:rFonts w:eastAsiaTheme="minorEastAsia"/>
          <w:lang w:val="en-US"/>
        </w:rPr>
      </w:r>
      <w:r w:rsidR="008F1192">
        <w:rPr>
          <w:rFonts w:eastAsiaTheme="minorEastAsia"/>
          <w:lang w:val="en-US"/>
        </w:rPr>
        <w:fldChar w:fldCharType="separate"/>
      </w:r>
      <w:r w:rsidR="00380EB7" w:rsidRPr="004F74A9">
        <w:rPr>
          <w:lang w:val="en-US"/>
        </w:rPr>
        <w:t xml:space="preserve">Table </w:t>
      </w:r>
      <w:r w:rsidR="00380EB7">
        <w:rPr>
          <w:noProof/>
          <w:lang w:val="en-US"/>
        </w:rPr>
        <w:t>6</w:t>
      </w:r>
      <w:r w:rsidR="00380EB7">
        <w:rPr>
          <w:lang w:val="en-US"/>
        </w:rPr>
        <w:noBreakHyphen/>
      </w:r>
      <w:r w:rsidR="00380EB7">
        <w:rPr>
          <w:noProof/>
          <w:lang w:val="en-US"/>
        </w:rPr>
        <w:t>5</w:t>
      </w:r>
      <w:r w:rsidR="008F1192">
        <w:rPr>
          <w:rFonts w:eastAsiaTheme="minorEastAsia"/>
          <w:lang w:val="en-US"/>
        </w:rPr>
        <w:fldChar w:fldCharType="end"/>
      </w:r>
      <w:r w:rsidR="003B6BE8">
        <w:rPr>
          <w:rFonts w:eastAsiaTheme="minorEastAsia"/>
          <w:lang w:val="en-US"/>
        </w:rPr>
        <w:t xml:space="preserve"> </w:t>
      </w:r>
      <w:r w:rsidR="00703E50">
        <w:rPr>
          <w:rFonts w:eastAsiaTheme="minorEastAsia"/>
          <w:lang w:val="en-US"/>
        </w:rPr>
        <w:t>we see that peak distance has a p-value of 0.98</w:t>
      </w:r>
      <w:r w:rsidR="00D85F96">
        <w:rPr>
          <w:rFonts w:eastAsiaTheme="minorEastAsia"/>
          <w:lang w:val="en-US"/>
        </w:rPr>
        <w:t xml:space="preserve"> and a coefficient of </w:t>
      </w:r>
      <w:r w:rsidR="00F41396">
        <w:rPr>
          <w:rFonts w:eastAsiaTheme="minorEastAsia"/>
          <w:lang w:val="en-US"/>
        </w:rPr>
        <w:t>0.0004</w:t>
      </w:r>
      <w:r w:rsidR="00A33CF2">
        <w:rPr>
          <w:rFonts w:eastAsiaTheme="minorEastAsia"/>
          <w:lang w:val="en-US"/>
        </w:rPr>
        <w:t>, but</w:t>
      </w:r>
      <w:r w:rsidR="00575AC1">
        <w:rPr>
          <w:rFonts w:eastAsiaTheme="minorEastAsia"/>
          <w:lang w:val="en-US"/>
        </w:rPr>
        <w:t xml:space="preserve"> </w:t>
      </w:r>
      <w:r w:rsidR="00656009">
        <w:rPr>
          <w:rFonts w:eastAsiaTheme="minorEastAsia"/>
          <w:lang w:val="en-US"/>
        </w:rPr>
        <w:t xml:space="preserve">when </w:t>
      </w:r>
      <w:r w:rsidR="00575AC1">
        <w:rPr>
          <w:rFonts w:eastAsiaTheme="minorEastAsia"/>
          <w:lang w:val="en-US"/>
        </w:rPr>
        <w:t>PAR was</w:t>
      </w:r>
      <w:r w:rsidR="00C60E44">
        <w:rPr>
          <w:rFonts w:eastAsiaTheme="minorEastAsia"/>
          <w:lang w:val="en-US"/>
        </w:rPr>
        <w:t xml:space="preserve"> included</w:t>
      </w:r>
      <w:r w:rsidR="00656009">
        <w:rPr>
          <w:rFonts w:eastAsiaTheme="minorEastAsia"/>
          <w:lang w:val="en-US"/>
        </w:rPr>
        <w:t xml:space="preserve"> the p-value sunk to 0.004</w:t>
      </w:r>
      <w:r w:rsidR="00F41396">
        <w:rPr>
          <w:rFonts w:eastAsiaTheme="minorEastAsia"/>
          <w:lang w:val="en-US"/>
        </w:rPr>
        <w:t xml:space="preserve"> and the coefficient increased to </w:t>
      </w:r>
      <w:r w:rsidR="008453B6">
        <w:rPr>
          <w:rFonts w:eastAsiaTheme="minorEastAsia"/>
          <w:lang w:val="en-US"/>
        </w:rPr>
        <w:t>0.0544</w:t>
      </w:r>
      <w:r w:rsidR="00103831">
        <w:rPr>
          <w:rFonts w:eastAsiaTheme="minorEastAsia"/>
          <w:lang w:val="en-US"/>
        </w:rPr>
        <w:t xml:space="preserve"> (136 times larger)</w:t>
      </w:r>
      <w:r w:rsidR="00656009">
        <w:rPr>
          <w:rFonts w:eastAsiaTheme="minorEastAsia"/>
          <w:lang w:val="en-US"/>
        </w:rPr>
        <w:t xml:space="preserve">. </w:t>
      </w:r>
      <w:r w:rsidR="00935BD5">
        <w:rPr>
          <w:rFonts w:eastAsiaTheme="minorEastAsia"/>
          <w:lang w:val="en-US"/>
        </w:rPr>
        <w:t xml:space="preserve">A possible explanation was </w:t>
      </w:r>
      <w:r w:rsidR="00F45B2D">
        <w:rPr>
          <w:rFonts w:eastAsiaTheme="minorEastAsia"/>
          <w:lang w:val="en-US"/>
        </w:rPr>
        <w:t>that</w:t>
      </w:r>
      <w:r w:rsidR="00CC0C62">
        <w:rPr>
          <w:rFonts w:eastAsiaTheme="minorEastAsia"/>
          <w:lang w:val="en-US"/>
        </w:rPr>
        <w:t xml:space="preserve"> the moderate correlation between</w:t>
      </w:r>
      <w:r w:rsidR="00F45B2D">
        <w:rPr>
          <w:rFonts w:eastAsiaTheme="minorEastAsia"/>
          <w:lang w:val="en-US"/>
        </w:rPr>
        <w:t xml:space="preserve"> peak distance</w:t>
      </w:r>
      <w:r w:rsidR="00CC0C62">
        <w:rPr>
          <w:rFonts w:eastAsiaTheme="minorEastAsia"/>
          <w:lang w:val="en-US"/>
        </w:rPr>
        <w:t xml:space="preserve"> </w:t>
      </w:r>
      <w:r w:rsidR="00F45B2D">
        <w:rPr>
          <w:rFonts w:eastAsiaTheme="minorEastAsia"/>
          <w:lang w:val="en-US"/>
        </w:rPr>
        <w:t>and PAR</w:t>
      </w:r>
      <w:r w:rsidR="00CC0C62">
        <w:rPr>
          <w:rFonts w:eastAsiaTheme="minorEastAsia"/>
          <w:lang w:val="en-US"/>
        </w:rPr>
        <w:t xml:space="preserve"> </w:t>
      </w:r>
      <w:r w:rsidR="00B159E9">
        <w:rPr>
          <w:rFonts w:eastAsiaTheme="minorEastAsia"/>
          <w:lang w:val="en-US"/>
        </w:rPr>
        <w:t>(</w:t>
      </w:r>
      <w:r w:rsidR="00CC0C62">
        <w:rPr>
          <w:rFonts w:eastAsiaTheme="minorEastAsia"/>
          <w:lang w:val="en-US"/>
        </w:rPr>
        <w:t>-0.43</w:t>
      </w:r>
      <w:r w:rsidR="00B159E9">
        <w:rPr>
          <w:rFonts w:eastAsiaTheme="minorEastAsia"/>
          <w:lang w:val="en-US"/>
        </w:rPr>
        <w:t>)</w:t>
      </w:r>
      <w:r w:rsidR="00CC0C62">
        <w:rPr>
          <w:rFonts w:eastAsiaTheme="minorEastAsia"/>
          <w:lang w:val="en-US"/>
        </w:rPr>
        <w:t xml:space="preserve"> resulted</w:t>
      </w:r>
      <w:r w:rsidR="003A6E43">
        <w:rPr>
          <w:rFonts w:eastAsiaTheme="minorEastAsia"/>
          <w:lang w:val="en-US"/>
        </w:rPr>
        <w:t xml:space="preserve"> in a scenario where peak distance </w:t>
      </w:r>
      <w:r w:rsidR="005900DB">
        <w:rPr>
          <w:rFonts w:eastAsiaTheme="minorEastAsia"/>
          <w:lang w:val="en-US"/>
        </w:rPr>
        <w:t xml:space="preserve">both explained its own effect on survival, as well as a </w:t>
      </w:r>
      <w:r w:rsidR="003E0305">
        <w:rPr>
          <w:rFonts w:eastAsiaTheme="minorEastAsia"/>
          <w:lang w:val="en-US"/>
        </w:rPr>
        <w:t>portion</w:t>
      </w:r>
      <w:r w:rsidR="005900DB">
        <w:rPr>
          <w:rFonts w:eastAsiaTheme="minorEastAsia"/>
          <w:lang w:val="en-US"/>
        </w:rPr>
        <w:t xml:space="preserve"> of </w:t>
      </w:r>
      <w:r w:rsidR="00B159E9">
        <w:rPr>
          <w:rFonts w:eastAsiaTheme="minorEastAsia"/>
          <w:lang w:val="en-US"/>
        </w:rPr>
        <w:t>PAR’s effect</w:t>
      </w:r>
      <w:r w:rsidR="0021565A">
        <w:rPr>
          <w:rFonts w:eastAsiaTheme="minorEastAsia"/>
          <w:lang w:val="en-US"/>
        </w:rPr>
        <w:t xml:space="preserve"> on survival</w:t>
      </w:r>
      <w:r w:rsidR="00B159E9">
        <w:rPr>
          <w:rFonts w:eastAsiaTheme="minorEastAsia"/>
          <w:lang w:val="en-US"/>
        </w:rPr>
        <w:t>.</w:t>
      </w:r>
      <w:r w:rsidR="0021565A">
        <w:rPr>
          <w:rFonts w:eastAsiaTheme="minorEastAsia"/>
          <w:lang w:val="en-US"/>
        </w:rPr>
        <w:t xml:space="preserve"> </w:t>
      </w:r>
      <w:r w:rsidR="003E0305">
        <w:rPr>
          <w:rFonts w:eastAsiaTheme="minorEastAsia"/>
          <w:lang w:val="en-US"/>
        </w:rPr>
        <w:t>But when PAR was introduced</w:t>
      </w:r>
      <w:r w:rsidR="009D10B3">
        <w:rPr>
          <w:rFonts w:eastAsiaTheme="minorEastAsia"/>
          <w:lang w:val="en-US"/>
        </w:rPr>
        <w:t xml:space="preserve"> only the true effect of peak distance </w:t>
      </w:r>
      <w:r w:rsidR="006B7DAD">
        <w:rPr>
          <w:rFonts w:eastAsiaTheme="minorEastAsia"/>
          <w:lang w:val="en-US"/>
        </w:rPr>
        <w:lastRenderedPageBreak/>
        <w:t>remained</w:t>
      </w:r>
      <w:r w:rsidR="009B236C">
        <w:rPr>
          <w:rFonts w:eastAsiaTheme="minorEastAsia"/>
          <w:lang w:val="en-US"/>
        </w:rPr>
        <w:t xml:space="preserve">, making PAR </w:t>
      </w:r>
      <w:r w:rsidR="00F01704">
        <w:rPr>
          <w:rFonts w:eastAsiaTheme="minorEastAsia"/>
          <w:lang w:val="en-US"/>
        </w:rPr>
        <w:t>a confounding</w:t>
      </w:r>
      <w:r w:rsidR="00D004C0">
        <w:rPr>
          <w:rFonts w:eastAsiaTheme="minorEastAsia"/>
          <w:lang w:val="en-US"/>
        </w:rPr>
        <w:t xml:space="preserve"> variable</w:t>
      </w:r>
      <w:r w:rsidR="0055141D">
        <w:rPr>
          <w:rFonts w:eastAsiaTheme="minorEastAsia"/>
          <w:lang w:val="en-US"/>
        </w:rPr>
        <w:t xml:space="preserve">. </w:t>
      </w:r>
      <w:r w:rsidR="00BD71B2">
        <w:rPr>
          <w:rFonts w:eastAsiaTheme="minorEastAsia"/>
          <w:lang w:val="en-US"/>
        </w:rPr>
        <w:t xml:space="preserve">The correlation between </w:t>
      </w:r>
      <w:r w:rsidR="00266779">
        <w:rPr>
          <w:rFonts w:eastAsiaTheme="minorEastAsia"/>
          <w:lang w:val="en-US"/>
        </w:rPr>
        <w:t xml:space="preserve">peak distance and PAR remained mostly the same for </w:t>
      </w:r>
      <w:r w:rsidR="009B059A">
        <w:rPr>
          <w:rFonts w:eastAsiaTheme="minorEastAsia"/>
          <w:lang w:val="en-US"/>
        </w:rPr>
        <w:t>1- and 4-mm</w:t>
      </w:r>
      <w:r w:rsidR="00266779">
        <w:rPr>
          <w:rFonts w:eastAsiaTheme="minorEastAsia"/>
          <w:lang w:val="en-US"/>
        </w:rPr>
        <w:t xml:space="preserve"> quadrat sizes (-0.43 and -0.44</w:t>
      </w:r>
      <w:r w:rsidR="006A3699">
        <w:rPr>
          <w:rFonts w:eastAsiaTheme="minorEastAsia"/>
          <w:lang w:val="en-US"/>
        </w:rPr>
        <w:t xml:space="preserve">, see </w:t>
      </w:r>
      <w:r w:rsidR="006A3699">
        <w:rPr>
          <w:rFonts w:eastAsiaTheme="minorEastAsia"/>
          <w:lang w:val="en-US"/>
        </w:rPr>
        <w:fldChar w:fldCharType="begin"/>
      </w:r>
      <w:r w:rsidR="006A3699">
        <w:rPr>
          <w:rFonts w:eastAsiaTheme="minorEastAsia"/>
          <w:lang w:val="en-US"/>
        </w:rPr>
        <w:instrText xml:space="preserve"> REF _Ref105178514 \h </w:instrText>
      </w:r>
      <w:r w:rsidR="006A3699">
        <w:rPr>
          <w:rFonts w:eastAsiaTheme="minorEastAsia"/>
          <w:lang w:val="en-US"/>
        </w:rPr>
      </w:r>
      <w:r w:rsidR="006A3699">
        <w:rPr>
          <w:rFonts w:eastAsiaTheme="minorEastAsia"/>
          <w:lang w:val="en-US"/>
        </w:rPr>
        <w:fldChar w:fldCharType="separate"/>
      </w:r>
      <w:r w:rsidR="006A3699" w:rsidRPr="00104D1B">
        <w:rPr>
          <w:lang w:val="en-US"/>
        </w:rPr>
        <w:t xml:space="preserve">Table </w:t>
      </w:r>
      <w:r w:rsidR="006A3699">
        <w:rPr>
          <w:noProof/>
          <w:lang w:val="en-US"/>
        </w:rPr>
        <w:t>3</w:t>
      </w:r>
      <w:r w:rsidR="006A3699">
        <w:rPr>
          <w:lang w:val="en-US"/>
        </w:rPr>
        <w:noBreakHyphen/>
      </w:r>
      <w:r w:rsidR="006A3699">
        <w:rPr>
          <w:noProof/>
          <w:lang w:val="en-US"/>
        </w:rPr>
        <w:t>8</w:t>
      </w:r>
      <w:r w:rsidR="006A3699">
        <w:rPr>
          <w:rFonts w:eastAsiaTheme="minorEastAsia"/>
          <w:lang w:val="en-US"/>
        </w:rPr>
        <w:fldChar w:fldCharType="end"/>
      </w:r>
      <w:r w:rsidR="006A3699">
        <w:rPr>
          <w:rFonts w:eastAsiaTheme="minorEastAsia"/>
          <w:lang w:val="en-US"/>
        </w:rPr>
        <w:t xml:space="preserve"> and </w:t>
      </w:r>
      <w:r w:rsidR="006A3699">
        <w:rPr>
          <w:rFonts w:eastAsiaTheme="minorEastAsia"/>
          <w:lang w:val="en-US"/>
        </w:rPr>
        <w:fldChar w:fldCharType="begin"/>
      </w:r>
      <w:r w:rsidR="006A3699">
        <w:rPr>
          <w:rFonts w:eastAsiaTheme="minorEastAsia"/>
          <w:lang w:val="en-US"/>
        </w:rPr>
        <w:instrText xml:space="preserve"> REF _Ref106536167 \h </w:instrText>
      </w:r>
      <w:r w:rsidR="006A3699">
        <w:rPr>
          <w:rFonts w:eastAsiaTheme="minorEastAsia"/>
          <w:lang w:val="en-US"/>
        </w:rPr>
      </w:r>
      <w:r w:rsidR="006A3699">
        <w:rPr>
          <w:rFonts w:eastAsiaTheme="minorEastAsia"/>
          <w:lang w:val="en-US"/>
        </w:rPr>
        <w:fldChar w:fldCharType="separate"/>
      </w:r>
      <w:r w:rsidR="006A3699" w:rsidRPr="006A3699">
        <w:rPr>
          <w:lang w:val="en-US"/>
        </w:rPr>
        <w:t xml:space="preserve">Table </w:t>
      </w:r>
      <w:r w:rsidR="006A3699" w:rsidRPr="006A3699">
        <w:rPr>
          <w:noProof/>
          <w:lang w:val="en-US"/>
        </w:rPr>
        <w:t>6</w:t>
      </w:r>
      <w:r w:rsidR="006A3699" w:rsidRPr="006A3699">
        <w:rPr>
          <w:lang w:val="en-US"/>
        </w:rPr>
        <w:noBreakHyphen/>
      </w:r>
      <w:r w:rsidR="006A3699" w:rsidRPr="006A3699">
        <w:rPr>
          <w:noProof/>
          <w:lang w:val="en-US"/>
        </w:rPr>
        <w:t>6</w:t>
      </w:r>
      <w:r w:rsidR="006A3699">
        <w:rPr>
          <w:rFonts w:eastAsiaTheme="minorEastAsia"/>
          <w:lang w:val="en-US"/>
        </w:rPr>
        <w:fldChar w:fldCharType="end"/>
      </w:r>
      <w:r w:rsidR="00266779">
        <w:rPr>
          <w:rFonts w:eastAsiaTheme="minorEastAsia"/>
          <w:lang w:val="en-US"/>
        </w:rPr>
        <w:t>)</w:t>
      </w:r>
      <w:r w:rsidR="009B084D">
        <w:rPr>
          <w:rFonts w:eastAsiaTheme="minorEastAsia"/>
          <w:lang w:val="en-US"/>
        </w:rPr>
        <w:t xml:space="preserve">, but the number of datapoints </w:t>
      </w:r>
      <w:r w:rsidR="00935E14">
        <w:rPr>
          <w:rFonts w:eastAsiaTheme="minorEastAsia"/>
          <w:lang w:val="en-US"/>
        </w:rPr>
        <w:t>were very different</w:t>
      </w:r>
      <w:r w:rsidR="00436311">
        <w:rPr>
          <w:rFonts w:eastAsiaTheme="minorEastAsia"/>
          <w:lang w:val="en-US"/>
        </w:rPr>
        <w:t xml:space="preserve"> as</w:t>
      </w:r>
      <w:r w:rsidR="00935E14">
        <w:rPr>
          <w:rFonts w:eastAsiaTheme="minorEastAsia"/>
          <w:lang w:val="en-US"/>
        </w:rPr>
        <w:t xml:space="preserve"> </w:t>
      </w:r>
      <w:r w:rsidR="002A5046">
        <w:rPr>
          <w:rFonts w:eastAsiaTheme="minorEastAsia"/>
          <w:lang w:val="en-US"/>
        </w:rPr>
        <w:t>1 mm quadrats result</w:t>
      </w:r>
      <w:r w:rsidR="00436311">
        <w:rPr>
          <w:rFonts w:eastAsiaTheme="minorEastAsia"/>
          <w:lang w:val="en-US"/>
        </w:rPr>
        <w:t>ed</w:t>
      </w:r>
      <w:r w:rsidR="002A5046">
        <w:rPr>
          <w:rFonts w:eastAsiaTheme="minorEastAsia"/>
          <w:lang w:val="en-US"/>
        </w:rPr>
        <w:t xml:space="preserve"> in </w:t>
      </w:r>
      <w:r w:rsidR="00C81AA2">
        <w:rPr>
          <w:rFonts w:eastAsiaTheme="minorEastAsia"/>
          <w:lang w:val="en-US"/>
        </w:rPr>
        <w:t>16</w:t>
      </w:r>
      <w:r w:rsidR="002A5046">
        <w:rPr>
          <w:rFonts w:eastAsiaTheme="minorEastAsia"/>
          <w:lang w:val="en-US"/>
        </w:rPr>
        <w:t xml:space="preserve"> times </w:t>
      </w:r>
      <w:r w:rsidR="00C81AA2">
        <w:rPr>
          <w:rFonts w:eastAsiaTheme="minorEastAsia"/>
          <w:lang w:val="en-US"/>
        </w:rPr>
        <w:t>more</w:t>
      </w:r>
      <w:r w:rsidR="00436311">
        <w:rPr>
          <w:rFonts w:eastAsiaTheme="minorEastAsia"/>
          <w:lang w:val="en-US"/>
        </w:rPr>
        <w:t xml:space="preserve"> quadrats</w:t>
      </w:r>
      <w:r w:rsidR="00F63355">
        <w:rPr>
          <w:rFonts w:eastAsiaTheme="minorEastAsia"/>
          <w:lang w:val="en-US"/>
        </w:rPr>
        <w:t xml:space="preserve">. </w:t>
      </w:r>
      <w:r w:rsidR="00CC4B85">
        <w:rPr>
          <w:rFonts w:eastAsiaTheme="minorEastAsia"/>
          <w:lang w:val="en-US"/>
        </w:rPr>
        <w:t xml:space="preserve"> </w:t>
      </w:r>
      <w:r w:rsidR="00F76214">
        <w:rPr>
          <w:rFonts w:eastAsiaTheme="minorEastAsia"/>
          <w:lang w:val="en-US"/>
        </w:rPr>
        <w:t xml:space="preserve">A larger sample size increases precision, thereby reducing the p-value </w:t>
      </w:r>
      <w:r w:rsidR="00F75DA3">
        <w:rPr>
          <w:lang w:val="en-US"/>
        </w:rPr>
        <w:fldChar w:fldCharType="begin"/>
      </w:r>
      <w:r w:rsidR="00F75DA3">
        <w:rPr>
          <w:lang w:val="en-US"/>
        </w:rPr>
        <w:instrText xml:space="preserve"> ADDIN ZOTERO_ITEM CSL_CITATION {"citationID":"QrQ5TH53","properties":{"formattedCitation":"(Thiese et al., 2016)","plainCitation":"(Thiese et al., 2016)","noteIndex":0},"citationItems":[{"id":581,"uris":["http://zotero.org/users/9228513/items/ZJGXLMAE"],"itemData":{"id":581,"type":"article-journal","abstract":"Application and interpretation of statistical evaluation of relationships is a necessary element in biomedical research. Statistical analyses rely on P value to demonstrate relationships. The traditional level of significance, P&lt;0.05, can be negatively impacted by small sample size, bias, and random error, and has evolved to include interpretation of statistical trends, correction factors for multiple analyses, and acceptance of statistical significance for P&gt;0.05 for complex relationships such as effect modification.","container-title":"Journal of Thoracic Disease","DOI":"10.21037/jtd.2016.08.16","ISSN":"2072-1439","issue":"9","journalAbbreviation":"J Thorac Dis","note":"PMID: 27747028\nPMCID: PMC5059270","page":"E928-E931","source":"PubMed Central","title":"P value interpretations and considerations","volume":"8","author":[{"family":"Thiese","given":"Matthew S."},{"family":"Ronna","given":"Brenden"},{"family":"Ott","given":"Ulrike"}],"issued":{"date-parts":[["2016",9]]}}}],"schema":"https://github.com/citation-style-language/schema/raw/master/csl-citation.json"} </w:instrText>
      </w:r>
      <w:r w:rsidR="00F75DA3">
        <w:rPr>
          <w:lang w:val="en-US"/>
        </w:rPr>
        <w:fldChar w:fldCharType="separate"/>
      </w:r>
      <w:r w:rsidR="00F75DA3" w:rsidRPr="001B4EC3">
        <w:rPr>
          <w:rFonts w:cs="Times New Roman"/>
          <w:lang w:val="en-US"/>
        </w:rPr>
        <w:t>(Thiese et al., 2016)</w:t>
      </w:r>
      <w:r w:rsidR="00F75DA3">
        <w:rPr>
          <w:lang w:val="en-US"/>
        </w:rPr>
        <w:fldChar w:fldCharType="end"/>
      </w:r>
      <w:r w:rsidR="00F75DA3">
        <w:rPr>
          <w:lang w:val="en-US"/>
        </w:rPr>
        <w:t xml:space="preserve">. </w:t>
      </w:r>
      <w:r w:rsidR="00BE5A8F">
        <w:rPr>
          <w:lang w:val="en-US"/>
        </w:rPr>
        <w:t xml:space="preserve">Additionally, </w:t>
      </w:r>
      <w:r w:rsidR="00F75DA3">
        <w:rPr>
          <w:lang w:val="en-US"/>
        </w:rPr>
        <w:t xml:space="preserve"> multicollinearity is known to</w:t>
      </w:r>
      <w:r w:rsidR="00677160">
        <w:rPr>
          <w:lang w:val="en-US"/>
        </w:rPr>
        <w:t xml:space="preserve"> have a larger effect on smaller sample sizes</w:t>
      </w:r>
      <w:r w:rsidR="00F75DA3">
        <w:rPr>
          <w:lang w:val="en-US"/>
        </w:rPr>
        <w:t xml:space="preserve"> </w:t>
      </w:r>
      <w:r w:rsidR="00F75DA3">
        <w:rPr>
          <w:lang w:val="en-US"/>
        </w:rPr>
        <w:fldChar w:fldCharType="begin"/>
      </w:r>
      <w:r w:rsidR="00F75DA3">
        <w:rPr>
          <w:lang w:val="en-US"/>
        </w:rPr>
        <w:instrText xml:space="preserve"> ADDIN ZOTERO_ITEM CSL_CITATION {"citationID":"eZDqdRy7","properties":{"formattedCitation":"(Sari et al., 2018)","plainCitation":"(Sari et al., 2018)","noteIndex":0},"citationItems":[{"id":588,"uris":["http://zotero.org/users/9228513/items/YKMISL22"],"itemData":{"id":588,"type":"article-journal","abstract":"Abstract: The objective of this work was to evaluate the interference of sample size on multicollinearity diagnosis in path analysis. From the analyses of productive traits of cherry tomato, two Pearson correlation matrices were obtained, one with severe multicollinearity and the other with weak multicollinearity. Sixty-six sample sizes were designed, and from the amplitude of the bootstrap confidence interval, it was observed that sample size interfered on multicollinearity diagnosis. When sample size was small, the imprecision of the diagnostic criteria estimates interfered with multicollinearity diagnosis in the matrix with weak multicollinearity.","container-title":"Pesquisa Agropecuária Brasileira","DOI":"10.1590/S0100-204X2018000600014","ISSN":"0100-204X, 1678-3921","journalAbbreviation":"Pesq. agropec. bras.","language":"en","note":"publisher: Embrapa Secretaria de Pesquisa e Desenvolvimento, Pesquisa Agropecuária Brasileira","page":"769-773","source":"SciELO","title":"Interference of sample size on multicollinearity diagnosis in path analysis","volume":"53","author":[{"family":"Sari","given":"Bruno Giacomini"},{"family":"Lúcio","given":"Alessandro Dal’Col"},{"family":"Olivoto","given":"Tiago"},{"family":"Krysczun","given":"Dionatan Ketzer"},{"family":"Tischler","given":"André Luís"},{"family":"Drebes","given":"Lucas"}],"issued":{"date-parts":[["2018",6]]}}}],"schema":"https://github.com/citation-style-language/schema/raw/master/csl-citation.json"} </w:instrText>
      </w:r>
      <w:r w:rsidR="00F75DA3">
        <w:rPr>
          <w:lang w:val="en-US"/>
        </w:rPr>
        <w:fldChar w:fldCharType="separate"/>
      </w:r>
      <w:r w:rsidR="00F75DA3" w:rsidRPr="00EE5B2F">
        <w:rPr>
          <w:rFonts w:cs="Times New Roman"/>
          <w:lang w:val="en-US"/>
        </w:rPr>
        <w:t>(Sari et al., 2018)</w:t>
      </w:r>
      <w:r w:rsidR="00F75DA3">
        <w:rPr>
          <w:lang w:val="en-US"/>
        </w:rPr>
        <w:fldChar w:fldCharType="end"/>
      </w:r>
      <w:r w:rsidR="001B4A08">
        <w:rPr>
          <w:lang w:val="en-US"/>
        </w:rPr>
        <w:t xml:space="preserve"> and might explain </w:t>
      </w:r>
      <w:r w:rsidR="00D01717">
        <w:rPr>
          <w:lang w:val="en-US"/>
        </w:rPr>
        <w:t>how the p-value of</w:t>
      </w:r>
      <w:r w:rsidR="001B4A08">
        <w:rPr>
          <w:lang w:val="en-US"/>
        </w:rPr>
        <w:t xml:space="preserve"> peak distance</w:t>
      </w:r>
      <w:r w:rsidR="00D01717">
        <w:rPr>
          <w:lang w:val="en-US"/>
        </w:rPr>
        <w:t xml:space="preserve"> could become so high </w:t>
      </w:r>
      <w:r w:rsidR="00087336">
        <w:rPr>
          <w:lang w:val="en-US"/>
        </w:rPr>
        <w:t>for 4 x 4 mm</w:t>
      </w:r>
      <w:r w:rsidR="00087336">
        <w:rPr>
          <w:vertAlign w:val="superscript"/>
          <w:lang w:val="en-US"/>
        </w:rPr>
        <w:t>2</w:t>
      </w:r>
      <w:r w:rsidR="00087336">
        <w:rPr>
          <w:lang w:val="en-US"/>
        </w:rPr>
        <w:t xml:space="preserve"> quadrats</w:t>
      </w:r>
      <w:r w:rsidR="001B4A08">
        <w:rPr>
          <w:lang w:val="en-US"/>
        </w:rPr>
        <w:t xml:space="preserve">. </w:t>
      </w:r>
    </w:p>
    <w:p w14:paraId="26C46294" w14:textId="45AD5940" w:rsidR="00257378" w:rsidRPr="00B916D7" w:rsidRDefault="00CC6400" w:rsidP="00BA329F">
      <w:pPr>
        <w:spacing w:before="240" w:after="160" w:line="360" w:lineRule="auto"/>
        <w:rPr>
          <w:lang w:val="en-US"/>
        </w:rPr>
      </w:pPr>
      <w:r>
        <w:rPr>
          <w:lang w:val="en-US"/>
        </w:rPr>
        <w:t xml:space="preserve">The comparison between predicted survival from the Poisson regression fitted for OPEN field data and observed striped GRID data </w:t>
      </w:r>
      <w:r w:rsidR="008C728D">
        <w:rPr>
          <w:lang w:val="en-US"/>
        </w:rPr>
        <w:t xml:space="preserve">was </w:t>
      </w:r>
      <w:r w:rsidR="008D04D7">
        <w:rPr>
          <w:lang w:val="en-US"/>
        </w:rPr>
        <w:t>represented</w:t>
      </w:r>
      <w:r w:rsidR="008C728D">
        <w:rPr>
          <w:lang w:val="en-US"/>
        </w:rPr>
        <w:t xml:space="preserve"> in </w:t>
      </w:r>
      <w:r w:rsidR="008C728D">
        <w:rPr>
          <w:lang w:val="en-US"/>
        </w:rPr>
        <w:fldChar w:fldCharType="begin"/>
      </w:r>
      <w:r w:rsidR="008C728D">
        <w:rPr>
          <w:lang w:val="en-US"/>
        </w:rPr>
        <w:instrText xml:space="preserve"> REF _Ref106457367 \h </w:instrText>
      </w:r>
      <w:r w:rsidR="008C728D">
        <w:rPr>
          <w:lang w:val="en-US"/>
        </w:rPr>
      </w:r>
      <w:r w:rsidR="008C728D">
        <w:rPr>
          <w:lang w:val="en-US"/>
        </w:rPr>
        <w:fldChar w:fldCharType="separate"/>
      </w:r>
      <w:r w:rsidR="008C728D" w:rsidRPr="00E17CCC">
        <w:rPr>
          <w:lang w:val="en-US"/>
        </w:rPr>
        <w:t xml:space="preserve">Figure </w:t>
      </w:r>
      <w:r w:rsidR="008C728D">
        <w:rPr>
          <w:noProof/>
          <w:lang w:val="en-US"/>
        </w:rPr>
        <w:t>3</w:t>
      </w:r>
      <w:r w:rsidR="008C728D">
        <w:rPr>
          <w:lang w:val="en-US"/>
        </w:rPr>
        <w:noBreakHyphen/>
      </w:r>
      <w:r w:rsidR="008C728D">
        <w:rPr>
          <w:noProof/>
          <w:lang w:val="en-US"/>
        </w:rPr>
        <w:t>24</w:t>
      </w:r>
      <w:r w:rsidR="008C728D">
        <w:rPr>
          <w:lang w:val="en-US"/>
        </w:rPr>
        <w:fldChar w:fldCharType="end"/>
      </w:r>
      <w:r w:rsidR="008C728D">
        <w:rPr>
          <w:lang w:val="en-US"/>
        </w:rPr>
        <w:t>.</w:t>
      </w:r>
      <w:r w:rsidR="008D04D7">
        <w:rPr>
          <w:lang w:val="en-US"/>
        </w:rPr>
        <w:t xml:space="preserve"> The plot showed a similar trend compared to </w:t>
      </w:r>
      <w:r w:rsidR="008C728D">
        <w:rPr>
          <w:lang w:val="en-US"/>
        </w:rPr>
        <w:t xml:space="preserve"> </w:t>
      </w:r>
      <w:r w:rsidR="00A47193">
        <w:rPr>
          <w:lang w:val="en-US"/>
        </w:rPr>
        <w:fldChar w:fldCharType="begin"/>
      </w:r>
      <w:r w:rsidR="00A47193">
        <w:rPr>
          <w:lang w:val="en-US"/>
        </w:rPr>
        <w:instrText xml:space="preserve"> REF _Ref106122100 \h </w:instrText>
      </w:r>
      <w:r w:rsidR="00A47193">
        <w:rPr>
          <w:lang w:val="en-US"/>
        </w:rPr>
      </w:r>
      <w:r w:rsidR="00A47193">
        <w:rPr>
          <w:lang w:val="en-US"/>
        </w:rPr>
        <w:fldChar w:fldCharType="separate"/>
      </w:r>
      <w:r w:rsidR="00A47193" w:rsidRPr="000B7038">
        <w:rPr>
          <w:lang w:val="en-US"/>
        </w:rPr>
        <w:t xml:space="preserve">Figure </w:t>
      </w:r>
      <w:r w:rsidR="00A47193">
        <w:rPr>
          <w:noProof/>
          <w:lang w:val="en-US"/>
        </w:rPr>
        <w:t>3</w:t>
      </w:r>
      <w:r w:rsidR="00A47193">
        <w:rPr>
          <w:lang w:val="en-US"/>
        </w:rPr>
        <w:noBreakHyphen/>
      </w:r>
      <w:r w:rsidR="00A47193">
        <w:rPr>
          <w:noProof/>
          <w:lang w:val="en-US"/>
        </w:rPr>
        <w:t>19</w:t>
      </w:r>
      <w:r w:rsidR="00A47193">
        <w:rPr>
          <w:lang w:val="en-US"/>
        </w:rPr>
        <w:fldChar w:fldCharType="end"/>
      </w:r>
      <w:r w:rsidR="00A47193">
        <w:rPr>
          <w:lang w:val="en-US"/>
        </w:rPr>
        <w:t xml:space="preserve"> and </w:t>
      </w:r>
      <w:r w:rsidR="00A47193">
        <w:rPr>
          <w:lang w:val="en-US"/>
        </w:rPr>
        <w:fldChar w:fldCharType="begin"/>
      </w:r>
      <w:r w:rsidR="00A47193">
        <w:rPr>
          <w:lang w:val="en-US"/>
        </w:rPr>
        <w:instrText xml:space="preserve"> REF _Ref106009863 \h </w:instrText>
      </w:r>
      <w:r w:rsidR="00A47193">
        <w:rPr>
          <w:lang w:val="en-US"/>
        </w:rPr>
      </w:r>
      <w:r w:rsidR="00A47193">
        <w:rPr>
          <w:lang w:val="en-US"/>
        </w:rPr>
        <w:fldChar w:fldCharType="separate"/>
      </w:r>
      <w:r w:rsidR="00A47193" w:rsidRPr="000B7038">
        <w:rPr>
          <w:lang w:val="en-US"/>
        </w:rPr>
        <w:t xml:space="preserve">Figure </w:t>
      </w:r>
      <w:r w:rsidR="00A47193">
        <w:rPr>
          <w:noProof/>
          <w:lang w:val="en-US"/>
        </w:rPr>
        <w:t>3</w:t>
      </w:r>
      <w:r w:rsidR="00A47193">
        <w:rPr>
          <w:lang w:val="en-US"/>
        </w:rPr>
        <w:noBreakHyphen/>
      </w:r>
      <w:r w:rsidR="00A47193">
        <w:rPr>
          <w:noProof/>
          <w:lang w:val="en-US"/>
        </w:rPr>
        <w:t>20</w:t>
      </w:r>
      <w:r w:rsidR="00A47193">
        <w:rPr>
          <w:lang w:val="en-US"/>
        </w:rPr>
        <w:fldChar w:fldCharType="end"/>
      </w:r>
      <w:r w:rsidR="00A47193">
        <w:rPr>
          <w:lang w:val="en-US"/>
        </w:rPr>
        <w:t xml:space="preserve"> with </w:t>
      </w:r>
      <w:r w:rsidR="00470F81">
        <w:rPr>
          <w:lang w:val="en-US"/>
        </w:rPr>
        <w:t>an</w:t>
      </w:r>
      <w:r w:rsidR="00F1645B">
        <w:rPr>
          <w:lang w:val="en-US"/>
        </w:rPr>
        <w:t xml:space="preserve"> equal survival </w:t>
      </w:r>
      <w:r w:rsidR="008E468E">
        <w:rPr>
          <w:lang w:val="en-US"/>
        </w:rPr>
        <w:t>in</w:t>
      </w:r>
      <w:r w:rsidR="00F1645B">
        <w:rPr>
          <w:lang w:val="en-US"/>
        </w:rPr>
        <w:t xml:space="preserve"> </w:t>
      </w:r>
      <w:r w:rsidR="008E468E">
        <w:rPr>
          <w:lang w:val="en-US"/>
        </w:rPr>
        <w:t xml:space="preserve">valley and lower survival in peak compared to the same dose with OPEN field irradiation. </w:t>
      </w:r>
      <w:r w:rsidR="000B2E00">
        <w:rPr>
          <w:lang w:val="en-US"/>
        </w:rPr>
        <w:t xml:space="preserve">The same discussion can be had whether the result was caused by poor segmentation or bystander effect (see </w:t>
      </w:r>
      <w:r w:rsidR="000B2E00">
        <w:rPr>
          <w:lang w:val="en-US"/>
        </w:rPr>
        <w:fldChar w:fldCharType="begin"/>
      </w:r>
      <w:r w:rsidR="000B2E00">
        <w:rPr>
          <w:lang w:val="en-US"/>
        </w:rPr>
        <w:instrText xml:space="preserve"> REF _Ref106458692 \r \h </w:instrText>
      </w:r>
      <w:r w:rsidR="000B2E00">
        <w:rPr>
          <w:lang w:val="en-US"/>
        </w:rPr>
      </w:r>
      <w:r w:rsidR="000B2E00">
        <w:rPr>
          <w:lang w:val="en-US"/>
        </w:rPr>
        <w:fldChar w:fldCharType="separate"/>
      </w:r>
      <w:r w:rsidR="000B2E00">
        <w:rPr>
          <w:lang w:val="en-US"/>
        </w:rPr>
        <w:t>4.4</w:t>
      </w:r>
      <w:r w:rsidR="000B2E00">
        <w:rPr>
          <w:lang w:val="en-US"/>
        </w:rPr>
        <w:fldChar w:fldCharType="end"/>
      </w:r>
      <w:r w:rsidR="000B2E00">
        <w:rPr>
          <w:lang w:val="en-US"/>
        </w:rPr>
        <w:t xml:space="preserve">). However, </w:t>
      </w:r>
      <w:r w:rsidR="00CE429A">
        <w:rPr>
          <w:lang w:val="en-US"/>
        </w:rPr>
        <w:t>what was more important was that the 2D quadrat analysis was in accordance with the 1D band analysis</w:t>
      </w:r>
      <w:r w:rsidR="00503AED">
        <w:rPr>
          <w:lang w:val="en-US"/>
        </w:rPr>
        <w:t xml:space="preserve">. And as shown in the regression result for OPEN field we get a comparative result when dividing the data into quadrats rather than treating the </w:t>
      </w:r>
      <w:r w:rsidR="00B0470A">
        <w:rPr>
          <w:lang w:val="en-US"/>
        </w:rPr>
        <w:t xml:space="preserve">colony </w:t>
      </w:r>
      <w:proofErr w:type="gramStart"/>
      <w:r w:rsidR="00B0470A">
        <w:rPr>
          <w:lang w:val="en-US"/>
        </w:rPr>
        <w:t>map</w:t>
      </w:r>
      <w:r w:rsidR="00F7360F">
        <w:rPr>
          <w:lang w:val="en-US"/>
        </w:rPr>
        <w:t xml:space="preserve"> as a whole</w:t>
      </w:r>
      <w:r w:rsidR="00070958">
        <w:rPr>
          <w:lang w:val="en-US"/>
        </w:rPr>
        <w:t>, which</w:t>
      </w:r>
      <w:proofErr w:type="gramEnd"/>
      <w:r w:rsidR="00503AED">
        <w:rPr>
          <w:lang w:val="en-US"/>
        </w:rPr>
        <w:t xml:space="preserve"> is not possible for GRID irradiated cells receiving heterogeneous dose. </w:t>
      </w:r>
      <w:r w:rsidR="00582B45">
        <w:rPr>
          <w:lang w:val="en-US"/>
        </w:rPr>
        <w:t>A</w:t>
      </w:r>
      <w:r w:rsidR="00F470F1">
        <w:rPr>
          <w:lang w:val="en-US"/>
        </w:rPr>
        <w:t xml:space="preserve"> downside of the model however </w:t>
      </w:r>
      <w:r w:rsidR="0049295D">
        <w:rPr>
          <w:lang w:val="en-US"/>
        </w:rPr>
        <w:t>was</w:t>
      </w:r>
      <w:r w:rsidR="00F470F1">
        <w:rPr>
          <w:lang w:val="en-US"/>
        </w:rPr>
        <w:t xml:space="preserve"> that </w:t>
      </w:r>
      <w:r w:rsidR="008875E8">
        <w:rPr>
          <w:lang w:val="en-US"/>
        </w:rPr>
        <w:t>the</w:t>
      </w:r>
      <w:r w:rsidR="0049295D">
        <w:rPr>
          <w:lang w:val="en-US"/>
        </w:rPr>
        <w:t xml:space="preserve"> number of colonies counted in the control flasks of each experiment included in the analysis</w:t>
      </w:r>
      <w:r w:rsidR="008875E8">
        <w:rPr>
          <w:lang w:val="en-US"/>
        </w:rPr>
        <w:t xml:space="preserve"> need</w:t>
      </w:r>
      <w:r w:rsidR="0049295D">
        <w:rPr>
          <w:lang w:val="en-US"/>
        </w:rPr>
        <w:t>ed</w:t>
      </w:r>
      <w:r w:rsidR="008875E8">
        <w:rPr>
          <w:lang w:val="en-US"/>
        </w:rPr>
        <w:t xml:space="preserve"> to</w:t>
      </w:r>
      <w:r w:rsidR="00802B05">
        <w:rPr>
          <w:lang w:val="en-US"/>
        </w:rPr>
        <w:t xml:space="preserve"> be significantly </w:t>
      </w:r>
      <w:r w:rsidR="00E00E30">
        <w:rPr>
          <w:lang w:val="en-US"/>
        </w:rPr>
        <w:t>alike</w:t>
      </w:r>
      <w:r w:rsidR="00E712A0">
        <w:rPr>
          <w:lang w:val="en-US"/>
        </w:rPr>
        <w:t xml:space="preserve"> be included in the Poisson regression. </w:t>
      </w:r>
      <w:r w:rsidR="000209F1">
        <w:rPr>
          <w:lang w:val="en-US"/>
        </w:rPr>
        <w:t>A traditional LQ model can include data</w:t>
      </w:r>
      <w:r w:rsidR="006D7519">
        <w:rPr>
          <w:lang w:val="en-US"/>
        </w:rPr>
        <w:t xml:space="preserve"> from different experiments </w:t>
      </w:r>
      <w:r w:rsidR="00163164">
        <w:rPr>
          <w:lang w:val="en-US"/>
        </w:rPr>
        <w:t>if</w:t>
      </w:r>
      <w:r w:rsidR="006D7519">
        <w:rPr>
          <w:lang w:val="en-US"/>
        </w:rPr>
        <w:t xml:space="preserve"> they are</w:t>
      </w:r>
      <w:r w:rsidR="000209F1">
        <w:rPr>
          <w:lang w:val="en-US"/>
        </w:rPr>
        <w:t xml:space="preserve"> normalized </w:t>
      </w:r>
      <w:r w:rsidR="006D7519">
        <w:rPr>
          <w:lang w:val="en-US"/>
        </w:rPr>
        <w:t>with plating efficiency</w:t>
      </w:r>
      <w:r w:rsidR="0049295D">
        <w:rPr>
          <w:lang w:val="en-US"/>
        </w:rPr>
        <w:t>, but because the Poisson regression demand whole numbered count data</w:t>
      </w:r>
      <w:r w:rsidR="00FD0A8C">
        <w:rPr>
          <w:lang w:val="en-US"/>
        </w:rPr>
        <w:t>,</w:t>
      </w:r>
      <w:r w:rsidR="0049295D">
        <w:rPr>
          <w:lang w:val="en-US"/>
        </w:rPr>
        <w:t xml:space="preserve"> </w:t>
      </w:r>
      <w:r w:rsidR="00E00E30">
        <w:rPr>
          <w:lang w:val="en-US"/>
        </w:rPr>
        <w:t>this was not possible.</w:t>
      </w:r>
      <w:r w:rsidR="00454E2C">
        <w:rPr>
          <w:lang w:val="en-US"/>
        </w:rPr>
        <w:t xml:space="preserve"> A possibility could be to include a </w:t>
      </w:r>
      <w:r w:rsidR="00D65ADE">
        <w:rPr>
          <w:lang w:val="en-US"/>
        </w:rPr>
        <w:t xml:space="preserve">categorical </w:t>
      </w:r>
      <w:r w:rsidR="00454E2C">
        <w:rPr>
          <w:lang w:val="en-US"/>
        </w:rPr>
        <w:t>explanatory variable</w:t>
      </w:r>
      <w:r w:rsidR="00D65ADE">
        <w:rPr>
          <w:lang w:val="en-US"/>
        </w:rPr>
        <w:t xml:space="preserve"> </w:t>
      </w:r>
      <w:r w:rsidR="004B68EA">
        <w:rPr>
          <w:lang w:val="en-US"/>
        </w:rPr>
        <w:t xml:space="preserve">that represented a number between </w:t>
      </w:r>
      <w:r w:rsidR="00C80CA6">
        <w:rPr>
          <w:lang w:val="en-US"/>
        </w:rPr>
        <w:t>0</w:t>
      </w:r>
      <w:r w:rsidR="004B68EA">
        <w:rPr>
          <w:lang w:val="en-US"/>
        </w:rPr>
        <w:t xml:space="preserve"> and n</w:t>
      </w:r>
      <w:r w:rsidR="00AD3033">
        <w:rPr>
          <w:lang w:val="en-US"/>
        </w:rPr>
        <w:t>, for n</w:t>
      </w:r>
      <w:r w:rsidR="00C80CA6">
        <w:rPr>
          <w:lang w:val="en-US"/>
        </w:rPr>
        <w:t xml:space="preserve"> numbe</w:t>
      </w:r>
      <w:r w:rsidR="00DC78FD">
        <w:rPr>
          <w:lang w:val="en-US"/>
        </w:rPr>
        <w:t xml:space="preserve">r of experiments. </w:t>
      </w:r>
      <w:r w:rsidR="00454E2C">
        <w:rPr>
          <w:lang w:val="en-US"/>
        </w:rPr>
        <w:t xml:space="preserve"> </w:t>
      </w:r>
      <w:r w:rsidR="00E00E30">
        <w:rPr>
          <w:lang w:val="en-US"/>
        </w:rPr>
        <w:t xml:space="preserve"> </w:t>
      </w:r>
      <w:r w:rsidR="0049295D">
        <w:rPr>
          <w:lang w:val="en-US"/>
        </w:rPr>
        <w:t xml:space="preserve"> </w:t>
      </w:r>
    </w:p>
    <w:p w14:paraId="6D7A68D9" w14:textId="5614E8B4" w:rsidR="0002289D" w:rsidRDefault="00895C23" w:rsidP="00C06B36">
      <w:pPr>
        <w:spacing w:after="160" w:line="360" w:lineRule="auto"/>
        <w:rPr>
          <w:lang w:val="en-US"/>
        </w:rPr>
      </w:pPr>
      <w:r>
        <w:rPr>
          <w:lang w:val="en-US"/>
        </w:rPr>
        <w:t xml:space="preserve">The MSE measured between predicted and observed SC </w:t>
      </w:r>
      <w:r w:rsidR="00537397">
        <w:rPr>
          <w:lang w:val="en-US"/>
        </w:rPr>
        <w:t>for the test data was represented for every irradiation configuration in</w:t>
      </w:r>
      <w:r w:rsidR="00F73B3B">
        <w:rPr>
          <w:lang w:val="en-US"/>
        </w:rPr>
        <w:t xml:space="preserve"> </w:t>
      </w:r>
      <w:r w:rsidR="00AD3033">
        <w:rPr>
          <w:lang w:val="en-US"/>
        </w:rPr>
        <w:fldChar w:fldCharType="begin"/>
      </w:r>
      <w:r w:rsidR="00AD3033">
        <w:rPr>
          <w:lang w:val="en-US"/>
        </w:rPr>
        <w:instrText xml:space="preserve"> REF _Ref105433453 \h </w:instrText>
      </w:r>
      <w:r w:rsidR="00AD3033">
        <w:rPr>
          <w:lang w:val="en-US"/>
        </w:rPr>
      </w:r>
      <w:r w:rsidR="00AD3033">
        <w:rPr>
          <w:lang w:val="en-US"/>
        </w:rPr>
        <w:fldChar w:fldCharType="separate"/>
      </w:r>
      <w:r w:rsidR="00AD3033" w:rsidRPr="00E72A47">
        <w:rPr>
          <w:lang w:val="en-US"/>
        </w:rPr>
        <w:t xml:space="preserve">Figure </w:t>
      </w:r>
      <w:r w:rsidR="00AD3033">
        <w:rPr>
          <w:noProof/>
          <w:lang w:val="en-US"/>
        </w:rPr>
        <w:t>3</w:t>
      </w:r>
      <w:r w:rsidR="00AD3033">
        <w:rPr>
          <w:lang w:val="en-US"/>
        </w:rPr>
        <w:noBreakHyphen/>
      </w:r>
      <w:r w:rsidR="00AD3033">
        <w:rPr>
          <w:noProof/>
          <w:lang w:val="en-US"/>
        </w:rPr>
        <w:t>26</w:t>
      </w:r>
      <w:r w:rsidR="00AD3033">
        <w:rPr>
          <w:lang w:val="en-US"/>
        </w:rPr>
        <w:fldChar w:fldCharType="end"/>
      </w:r>
      <w:r w:rsidR="00537397">
        <w:rPr>
          <w:lang w:val="en-US"/>
        </w:rPr>
        <w:t>.</w:t>
      </w:r>
      <w:r w:rsidR="002F66DD">
        <w:rPr>
          <w:lang w:val="en-US"/>
        </w:rPr>
        <w:t xml:space="preserve"> </w:t>
      </w:r>
      <w:r w:rsidR="00AC3200">
        <w:rPr>
          <w:lang w:val="en-US"/>
        </w:rPr>
        <w:t>Overall,</w:t>
      </w:r>
      <w:r w:rsidR="009C1FFC">
        <w:rPr>
          <w:lang w:val="en-US"/>
        </w:rPr>
        <w:t xml:space="preserve"> the model </w:t>
      </w:r>
      <w:r w:rsidR="00AC3200">
        <w:rPr>
          <w:lang w:val="en-US"/>
        </w:rPr>
        <w:t xml:space="preserve">performed </w:t>
      </w:r>
      <w:r w:rsidR="00743853">
        <w:rPr>
          <w:lang w:val="en-US"/>
        </w:rPr>
        <w:t>similarly</w:t>
      </w:r>
      <w:r w:rsidR="00AC3200">
        <w:rPr>
          <w:lang w:val="en-US"/>
        </w:rPr>
        <w:t xml:space="preserve"> for all irradiation configurations</w:t>
      </w:r>
      <w:r w:rsidR="00F512D1">
        <w:rPr>
          <w:lang w:val="en-US"/>
        </w:rPr>
        <w:t xml:space="preserve"> </w:t>
      </w:r>
      <w:r w:rsidR="000C1EBF">
        <w:rPr>
          <w:lang w:val="en-US"/>
        </w:rPr>
        <w:t>indicating that we were successful in making the model suitable for all irradiation configurations</w:t>
      </w:r>
      <w:r w:rsidR="00605A37">
        <w:rPr>
          <w:lang w:val="en-US"/>
        </w:rPr>
        <w:t xml:space="preserve">, though with </w:t>
      </w:r>
      <w:r w:rsidR="00002280">
        <w:rPr>
          <w:lang w:val="en-US"/>
        </w:rPr>
        <w:t xml:space="preserve">significant differences between </w:t>
      </w:r>
      <w:r w:rsidR="00ED4D7C">
        <w:rPr>
          <w:lang w:val="en-US"/>
        </w:rPr>
        <w:t>the MSE of OPEN and dotted GRID and between striped and dotted GRID</w:t>
      </w:r>
      <w:r w:rsidR="00924B15">
        <w:rPr>
          <w:lang w:val="en-US"/>
        </w:rPr>
        <w:t xml:space="preserve"> (not including control)</w:t>
      </w:r>
      <w:r w:rsidR="003705E3">
        <w:rPr>
          <w:lang w:val="en-US"/>
        </w:rPr>
        <w:t>.</w:t>
      </w:r>
      <w:r w:rsidR="00AC3200">
        <w:rPr>
          <w:lang w:val="en-US"/>
        </w:rPr>
        <w:t xml:space="preserve"> </w:t>
      </w:r>
      <w:r w:rsidR="003705E3">
        <w:rPr>
          <w:lang w:val="en-US"/>
        </w:rPr>
        <w:t>T</w:t>
      </w:r>
      <w:r w:rsidR="00F73B3B">
        <w:rPr>
          <w:lang w:val="en-US"/>
        </w:rPr>
        <w:t>he model performed best for OPEN field survival data</w:t>
      </w:r>
      <w:r w:rsidR="007920D0">
        <w:rPr>
          <w:lang w:val="en-US"/>
        </w:rPr>
        <w:t xml:space="preserve">, </w:t>
      </w:r>
      <w:r w:rsidR="000C5B62">
        <w:rPr>
          <w:lang w:val="en-US"/>
        </w:rPr>
        <w:t>which confirm</w:t>
      </w:r>
      <w:r w:rsidR="00AD3033">
        <w:rPr>
          <w:lang w:val="en-US"/>
        </w:rPr>
        <w:t xml:space="preserve">ed </w:t>
      </w:r>
      <w:r w:rsidR="000C5B62">
        <w:rPr>
          <w:lang w:val="en-US"/>
        </w:rPr>
        <w:t xml:space="preserve">what we observed in </w:t>
      </w:r>
      <w:r w:rsidR="000C5B62">
        <w:rPr>
          <w:lang w:val="en-US"/>
        </w:rPr>
        <w:fldChar w:fldCharType="begin"/>
      </w:r>
      <w:r w:rsidR="000C5B62">
        <w:rPr>
          <w:lang w:val="en-US"/>
        </w:rPr>
        <w:instrText xml:space="preserve"> REF _Ref106112622 \h </w:instrText>
      </w:r>
      <w:r w:rsidR="000C5B62">
        <w:rPr>
          <w:lang w:val="en-US"/>
        </w:rPr>
      </w:r>
      <w:r w:rsidR="000C5B62">
        <w:rPr>
          <w:lang w:val="en-US"/>
        </w:rPr>
        <w:fldChar w:fldCharType="separate"/>
      </w:r>
      <w:r w:rsidR="000C5B62" w:rsidRPr="002861C9">
        <w:rPr>
          <w:lang w:val="en-US"/>
        </w:rPr>
        <w:t xml:space="preserve">Figure </w:t>
      </w:r>
      <w:r w:rsidR="000C5B62">
        <w:rPr>
          <w:noProof/>
          <w:lang w:val="en-US"/>
        </w:rPr>
        <w:t>3</w:t>
      </w:r>
      <w:r w:rsidR="000C5B62">
        <w:rPr>
          <w:lang w:val="en-US"/>
        </w:rPr>
        <w:noBreakHyphen/>
      </w:r>
      <w:r w:rsidR="000C5B62">
        <w:rPr>
          <w:noProof/>
          <w:lang w:val="en-US"/>
        </w:rPr>
        <w:t>23</w:t>
      </w:r>
      <w:r w:rsidR="000C5B62">
        <w:rPr>
          <w:lang w:val="en-US"/>
        </w:rPr>
        <w:fldChar w:fldCharType="end"/>
      </w:r>
      <w:r w:rsidR="00C81ABE">
        <w:rPr>
          <w:lang w:val="en-US"/>
        </w:rPr>
        <w:t xml:space="preserve">. </w:t>
      </w:r>
      <w:r w:rsidR="00C90F8C">
        <w:rPr>
          <w:lang w:val="en-US"/>
        </w:rPr>
        <w:t xml:space="preserve">Comparing with the control data, this made sense </w:t>
      </w:r>
      <w:r w:rsidR="00A31D28">
        <w:rPr>
          <w:lang w:val="en-US"/>
        </w:rPr>
        <w:t xml:space="preserve">because </w:t>
      </w:r>
      <w:r w:rsidR="009458ED">
        <w:rPr>
          <w:lang w:val="en-US"/>
        </w:rPr>
        <w:t>the</w:t>
      </w:r>
      <w:r w:rsidR="001B0581">
        <w:rPr>
          <w:lang w:val="en-US"/>
        </w:rPr>
        <w:t xml:space="preserve"> model predict</w:t>
      </w:r>
      <w:r w:rsidR="00537397">
        <w:rPr>
          <w:lang w:val="en-US"/>
        </w:rPr>
        <w:t>ed</w:t>
      </w:r>
      <w:r w:rsidR="001B0581">
        <w:rPr>
          <w:lang w:val="en-US"/>
        </w:rPr>
        <w:t xml:space="preserve"> the same survival for all </w:t>
      </w:r>
      <w:r w:rsidR="00B6206D">
        <w:rPr>
          <w:lang w:val="en-US"/>
        </w:rPr>
        <w:t xml:space="preserve">control flasks. Dose </w:t>
      </w:r>
      <w:r w:rsidR="009F6A51">
        <w:rPr>
          <w:lang w:val="en-US"/>
        </w:rPr>
        <w:t xml:space="preserve">and </w:t>
      </w:r>
      <w:r w:rsidR="00B6206D">
        <w:rPr>
          <w:lang w:val="en-US"/>
        </w:rPr>
        <w:t>peak distance w</w:t>
      </w:r>
      <w:r w:rsidR="00387EE4">
        <w:rPr>
          <w:lang w:val="en-US"/>
        </w:rPr>
        <w:t>ere</w:t>
      </w:r>
      <w:r w:rsidR="00B6206D">
        <w:rPr>
          <w:lang w:val="en-US"/>
        </w:rPr>
        <w:t xml:space="preserve"> zero</w:t>
      </w:r>
      <w:r w:rsidR="00D6303A">
        <w:rPr>
          <w:lang w:val="en-US"/>
        </w:rPr>
        <w:t xml:space="preserve"> leaving</w:t>
      </w:r>
      <w:r w:rsidR="009F6A51">
        <w:rPr>
          <w:lang w:val="en-US"/>
        </w:rPr>
        <w:t xml:space="preserve"> only</w:t>
      </w:r>
      <w:r w:rsidR="00D6303A">
        <w:rPr>
          <w:lang w:val="en-US"/>
        </w:rPr>
        <w:t xml:space="preserve"> the intercept.</w:t>
      </w:r>
      <w:r w:rsidR="009F6A51">
        <w:rPr>
          <w:lang w:val="en-US"/>
        </w:rPr>
        <w:t xml:space="preserve"> The only </w:t>
      </w:r>
      <w:r w:rsidR="009F6A51">
        <w:rPr>
          <w:lang w:val="en-US"/>
        </w:rPr>
        <w:lastRenderedPageBreak/>
        <w:t xml:space="preserve">source of </w:t>
      </w:r>
      <w:r w:rsidR="00A118FD">
        <w:rPr>
          <w:lang w:val="en-US"/>
        </w:rPr>
        <w:t>variation in</w:t>
      </w:r>
      <w:r w:rsidR="00387EE4">
        <w:rPr>
          <w:lang w:val="en-US"/>
        </w:rPr>
        <w:t xml:space="preserve"> the MSE </w:t>
      </w:r>
      <w:r w:rsidR="009F6A51">
        <w:rPr>
          <w:lang w:val="en-US"/>
        </w:rPr>
        <w:t>was the</w:t>
      </w:r>
      <w:r w:rsidR="00426984">
        <w:rPr>
          <w:lang w:val="en-US"/>
        </w:rPr>
        <w:t xml:space="preserve"> different number of SC, which was higher compared to</w:t>
      </w:r>
      <w:r w:rsidR="00C979D7">
        <w:rPr>
          <w:lang w:val="en-US"/>
        </w:rPr>
        <w:t xml:space="preserve"> OPEN field because when </w:t>
      </w:r>
      <w:r w:rsidR="00904808">
        <w:rPr>
          <w:lang w:val="en-US"/>
        </w:rPr>
        <w:t>irradi</w:t>
      </w:r>
      <w:r w:rsidR="00FD72C5">
        <w:rPr>
          <w:lang w:val="en-US"/>
        </w:rPr>
        <w:t>ating</w:t>
      </w:r>
      <w:r w:rsidR="00F13ACE">
        <w:rPr>
          <w:lang w:val="en-US"/>
        </w:rPr>
        <w:t xml:space="preserve"> with an OPEN field</w:t>
      </w:r>
      <w:r w:rsidR="00A118FD">
        <w:rPr>
          <w:lang w:val="en-US"/>
        </w:rPr>
        <w:t xml:space="preserve"> the variation in SC</w:t>
      </w:r>
      <w:r w:rsidR="00F13ACE">
        <w:rPr>
          <w:lang w:val="en-US"/>
        </w:rPr>
        <w:t xml:space="preserve"> shrinks</w:t>
      </w:r>
      <w:r w:rsidR="00103168">
        <w:rPr>
          <w:lang w:val="en-US"/>
        </w:rPr>
        <w:t xml:space="preserve">, resulting in a smaller MSE. </w:t>
      </w:r>
      <w:r w:rsidR="007C0ABB">
        <w:rPr>
          <w:lang w:val="en-US"/>
        </w:rPr>
        <w:t xml:space="preserve">This explanation was not sufficient when comparing </w:t>
      </w:r>
      <w:r w:rsidR="008F2055">
        <w:rPr>
          <w:lang w:val="en-US"/>
        </w:rPr>
        <w:t>the MSE of OPEN field and</w:t>
      </w:r>
      <w:r w:rsidR="009D20A2">
        <w:rPr>
          <w:lang w:val="en-US"/>
        </w:rPr>
        <w:t xml:space="preserve"> dotted</w:t>
      </w:r>
      <w:r w:rsidR="008F2055">
        <w:rPr>
          <w:lang w:val="en-US"/>
        </w:rPr>
        <w:t xml:space="preserve"> GRID</w:t>
      </w:r>
      <w:r w:rsidR="00522ACD">
        <w:rPr>
          <w:lang w:val="en-US"/>
        </w:rPr>
        <w:t xml:space="preserve">. </w:t>
      </w:r>
      <w:r w:rsidR="00666E7D">
        <w:rPr>
          <w:lang w:val="en-US"/>
        </w:rPr>
        <w:t xml:space="preserve">The larger </w:t>
      </w:r>
      <w:r w:rsidR="002372C8">
        <w:rPr>
          <w:lang w:val="en-US"/>
        </w:rPr>
        <w:t xml:space="preserve">deviation from the prediction line seen in </w:t>
      </w:r>
      <w:r w:rsidR="002372C8">
        <w:rPr>
          <w:lang w:val="en-US"/>
        </w:rPr>
        <w:fldChar w:fldCharType="begin"/>
      </w:r>
      <w:r w:rsidR="002372C8">
        <w:rPr>
          <w:lang w:val="en-US"/>
        </w:rPr>
        <w:instrText xml:space="preserve"> REF _Ref106112622 \h </w:instrText>
      </w:r>
      <w:r w:rsidR="002372C8">
        <w:rPr>
          <w:lang w:val="en-US"/>
        </w:rPr>
      </w:r>
      <w:r w:rsidR="002372C8">
        <w:rPr>
          <w:lang w:val="en-US"/>
        </w:rPr>
        <w:fldChar w:fldCharType="separate"/>
      </w:r>
      <w:r w:rsidR="002372C8" w:rsidRPr="002861C9">
        <w:rPr>
          <w:lang w:val="en-US"/>
        </w:rPr>
        <w:t xml:space="preserve">Figure </w:t>
      </w:r>
      <w:r w:rsidR="002372C8">
        <w:rPr>
          <w:noProof/>
          <w:lang w:val="en-US"/>
        </w:rPr>
        <w:t>3</w:t>
      </w:r>
      <w:r w:rsidR="002372C8">
        <w:rPr>
          <w:lang w:val="en-US"/>
        </w:rPr>
        <w:noBreakHyphen/>
      </w:r>
      <w:r w:rsidR="002372C8">
        <w:rPr>
          <w:noProof/>
          <w:lang w:val="en-US"/>
        </w:rPr>
        <w:t>23</w:t>
      </w:r>
      <w:r w:rsidR="002372C8">
        <w:rPr>
          <w:lang w:val="en-US"/>
        </w:rPr>
        <w:fldChar w:fldCharType="end"/>
      </w:r>
      <w:r w:rsidR="003106BD">
        <w:rPr>
          <w:lang w:val="en-US"/>
        </w:rPr>
        <w:t xml:space="preserve"> </w:t>
      </w:r>
      <w:r w:rsidR="00057C63">
        <w:rPr>
          <w:lang w:val="en-US"/>
        </w:rPr>
        <w:t xml:space="preserve">indicated that there </w:t>
      </w:r>
      <w:r w:rsidR="00CA1DDD">
        <w:rPr>
          <w:lang w:val="en-US"/>
        </w:rPr>
        <w:t>might be</w:t>
      </w:r>
      <w:r w:rsidR="00057C63">
        <w:rPr>
          <w:lang w:val="en-US"/>
        </w:rPr>
        <w:t xml:space="preserve"> an added effect </w:t>
      </w:r>
      <w:r w:rsidR="00CA1DDD">
        <w:rPr>
          <w:lang w:val="en-US"/>
        </w:rPr>
        <w:t>from dotted</w:t>
      </w:r>
      <w:r w:rsidR="00057C63">
        <w:rPr>
          <w:lang w:val="en-US"/>
        </w:rPr>
        <w:t xml:space="preserve"> GRID irradiation not sufficiently explained by dose</w:t>
      </w:r>
      <w:r w:rsidR="00267C3E">
        <w:rPr>
          <w:lang w:val="en-US"/>
        </w:rPr>
        <w:t xml:space="preserve">, </w:t>
      </w:r>
      <w:proofErr w:type="gramStart"/>
      <w:r w:rsidR="00055808">
        <w:rPr>
          <w:lang w:val="en-US"/>
        </w:rPr>
        <w:t>PAR</w:t>
      </w:r>
      <w:proofErr w:type="gramEnd"/>
      <w:r w:rsidR="00060C71">
        <w:rPr>
          <w:lang w:val="en-US"/>
        </w:rPr>
        <w:t xml:space="preserve"> and peak distance</w:t>
      </w:r>
      <w:r w:rsidR="00055808">
        <w:rPr>
          <w:lang w:val="en-US"/>
        </w:rPr>
        <w:t>.</w:t>
      </w:r>
      <w:r w:rsidR="00060C71">
        <w:rPr>
          <w:lang w:val="en-US"/>
        </w:rPr>
        <w:t xml:space="preserve"> </w:t>
      </w:r>
      <w:r w:rsidR="008D59C7">
        <w:rPr>
          <w:lang w:val="en-US"/>
        </w:rPr>
        <w:t>It would therefore be of interest to develop our explanatory variables further</w:t>
      </w:r>
      <w:r w:rsidR="005908B6">
        <w:rPr>
          <w:lang w:val="en-US"/>
        </w:rPr>
        <w:t xml:space="preserve">. Peak distance could be exchanged with a diffusion variable, explaining </w:t>
      </w:r>
      <w:r w:rsidR="00924AAD">
        <w:rPr>
          <w:lang w:val="en-US"/>
        </w:rPr>
        <w:t xml:space="preserve">diffusion of the soluble factors into the growth medium of the cells. </w:t>
      </w:r>
      <w:r w:rsidR="00D11F0C">
        <w:rPr>
          <w:lang w:val="en-US"/>
        </w:rPr>
        <w:t>It would also be interesting to explore the possibility of adding a bystander factor</w:t>
      </w:r>
      <w:r w:rsidR="00706310">
        <w:rPr>
          <w:lang w:val="en-US"/>
        </w:rPr>
        <w:t>. This factor could be decided by performing bystander effect experiments where medium of irradiated cells is transferred to non-irradiated cells</w:t>
      </w:r>
      <w:r w:rsidR="0051637A">
        <w:rPr>
          <w:lang w:val="en-US"/>
        </w:rPr>
        <w:t xml:space="preserve"> </w:t>
      </w:r>
      <w:r w:rsidR="00B54AFA">
        <w:rPr>
          <w:lang w:val="en-US"/>
        </w:rPr>
        <w:fldChar w:fldCharType="begin"/>
      </w:r>
      <w:r w:rsidR="00B54AFA">
        <w:rPr>
          <w:lang w:val="en-US"/>
        </w:rPr>
        <w:instrText xml:space="preserve"> ADDIN ZOTERO_ITEM CSL_CITATION {"citationID":"Auc4Dehs","properties":{"formattedCitation":"(Liu et al., 2006)","plainCitation":"(Liu et al., 2006)","noteIndex":0},"citationItems":[{"id":591,"uris":["http://zotero.org/users/9228513/items/7PTLI9YI"],"itemData":{"id":591,"type":"article-journal","abstract":"The existence of radiation-induced bystander effects mediated by diffusible factors is now accepted, but the mechanisms and precise behavior at low doses remain unclear. We exposed cells to gamma-ray doses in the range 0.04 mGy-5 Gy, harvested the culture medium, and transferred it to unirradiated reporter cells. Calcium fluxes and clonogenic survival were measured in the recipients. We show evidence for a dose threshold around 2 mGy for the human skin cell line used with a suggestion of increased survival below that dose. Similar experiments using direct gamma irradiation showed no reduction in survival until the dose exceeded 7 mGy. Preliminary data for neutrons where the gamma-ray dose was kept below the bystander threshold do not show a significant bystander effect in the dose range 1-33 mGy. A lack of a bystander response with neutrons occurred at around 1 Gy, where significant cell killing from direct irradiation was observed. The result may have implications for understanding the role of bystander effects at low doses.","container-title":"Radiation Research","DOI":"10.1667/RR3580.1","ISSN":"0033-7587","issue":"1 Pt 1","journalAbbreviation":"Radiat Res","language":"eng","note":"PMID: 16808607","page":"19-23","source":"PubMed","title":"A dose threshold for a medium transfer bystander effect for a human skin cell line","volume":"166","author":[{"family":"Liu","given":"Zhengfeng"},{"family":"Mothersill","given":"Carmel E."},{"family":"McNeill","given":"Fiona E."},{"family":"Lyng","given":"Fiona M."},{"family":"Byun","given":"Soo Hyun"},{"family":"Seymour","given":"Colin B."},{"family":"Prestwich","given":"William V."}],"issued":{"date-parts":[["2006",7]]}}}],"schema":"https://github.com/citation-style-language/schema/raw/master/csl-citation.json"} </w:instrText>
      </w:r>
      <w:r w:rsidR="00B54AFA">
        <w:rPr>
          <w:lang w:val="en-US"/>
        </w:rPr>
        <w:fldChar w:fldCharType="separate"/>
      </w:r>
      <w:r w:rsidR="00B54AFA" w:rsidRPr="00C812AA">
        <w:rPr>
          <w:rFonts w:cs="Times New Roman"/>
          <w:lang w:val="en-US"/>
        </w:rPr>
        <w:t>(Liu et al., 2006)</w:t>
      </w:r>
      <w:r w:rsidR="00B54AFA">
        <w:rPr>
          <w:lang w:val="en-US"/>
        </w:rPr>
        <w:fldChar w:fldCharType="end"/>
      </w:r>
      <w:r w:rsidR="00B54AFA">
        <w:rPr>
          <w:lang w:val="en-US"/>
        </w:rPr>
        <w:t xml:space="preserve">. </w:t>
      </w:r>
      <w:r w:rsidR="00055808">
        <w:rPr>
          <w:lang w:val="en-US"/>
        </w:rPr>
        <w:t xml:space="preserve">Another reason for </w:t>
      </w:r>
      <w:r w:rsidR="00157056">
        <w:rPr>
          <w:lang w:val="en-US"/>
        </w:rPr>
        <w:t xml:space="preserve">the higher MSE could simply be a combination of two things: </w:t>
      </w:r>
      <w:r w:rsidR="00A740BB">
        <w:rPr>
          <w:lang w:val="en-US"/>
        </w:rPr>
        <w:t>The error</w:t>
      </w:r>
      <w:r w:rsidR="00965722">
        <w:rPr>
          <w:lang w:val="en-US"/>
        </w:rPr>
        <w:t xml:space="preserve"> caused by</w:t>
      </w:r>
      <w:r w:rsidR="00A740BB">
        <w:rPr>
          <w:lang w:val="en-US"/>
        </w:rPr>
        <w:t xml:space="preserve"> separating the flasks into quadrats</w:t>
      </w:r>
      <w:r w:rsidR="00B86834">
        <w:rPr>
          <w:lang w:val="en-US"/>
        </w:rPr>
        <w:t xml:space="preserve"> not small enough to suit the dotted GRID pattern</w:t>
      </w:r>
      <w:r w:rsidR="00D80958">
        <w:rPr>
          <w:lang w:val="en-US"/>
        </w:rPr>
        <w:t xml:space="preserve">, and </w:t>
      </w:r>
      <w:r w:rsidR="00AB61FF">
        <w:rPr>
          <w:lang w:val="en-US"/>
        </w:rPr>
        <w:t>the lower amount of</w:t>
      </w:r>
      <w:r w:rsidR="00635065">
        <w:rPr>
          <w:lang w:val="en-US"/>
        </w:rPr>
        <w:t xml:space="preserve"> dotted GRID irradiated</w:t>
      </w:r>
      <w:r w:rsidR="00AB61FF">
        <w:rPr>
          <w:lang w:val="en-US"/>
        </w:rPr>
        <w:t xml:space="preserve"> survival data </w:t>
      </w:r>
      <w:r w:rsidR="000A3EDD">
        <w:rPr>
          <w:lang w:val="en-US"/>
        </w:rPr>
        <w:t>compared to striped GRID</w:t>
      </w:r>
      <w:r w:rsidR="002870F6">
        <w:rPr>
          <w:lang w:val="en-US"/>
        </w:rPr>
        <w:t xml:space="preserve">. </w:t>
      </w:r>
    </w:p>
    <w:p w14:paraId="6AB9B9E9" w14:textId="5C0731D1" w:rsidR="0069443A" w:rsidRDefault="0069443A" w:rsidP="004D7B5D">
      <w:pPr>
        <w:pStyle w:val="Heading1"/>
        <w:spacing w:line="360" w:lineRule="auto"/>
        <w:rPr>
          <w:lang w:val="en-US"/>
        </w:rPr>
      </w:pPr>
      <w:bookmarkStart w:id="256" w:name="_Toc106449138"/>
      <w:r>
        <w:rPr>
          <w:lang w:val="en-US"/>
        </w:rPr>
        <w:t>References</w:t>
      </w:r>
      <w:bookmarkEnd w:id="256"/>
      <w:r>
        <w:rPr>
          <w:lang w:val="en-US"/>
        </w:rPr>
        <w:t xml:space="preserve"> </w:t>
      </w:r>
    </w:p>
    <w:p w14:paraId="5C0BA88C" w14:textId="77777777" w:rsidR="00691D06" w:rsidRPr="00691D06" w:rsidRDefault="00691D06" w:rsidP="004D7B5D">
      <w:pPr>
        <w:spacing w:line="360" w:lineRule="auto"/>
        <w:rPr>
          <w:lang w:val="en-US"/>
        </w:rPr>
      </w:pPr>
    </w:p>
    <w:p w14:paraId="7A4BF95A" w14:textId="77777777" w:rsidR="001C52E2" w:rsidRPr="001C52E2" w:rsidRDefault="0069443A" w:rsidP="001C52E2">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1C52E2" w:rsidRPr="001C52E2">
        <w:rPr>
          <w:i/>
          <w:iCs/>
          <w:lang w:val="en-US"/>
        </w:rPr>
        <w:t>A549 Cell Subculture Protocol – A549 Cell Line: Cell Culture and Transfection Protocol</w:t>
      </w:r>
      <w:r w:rsidR="001C52E2" w:rsidRPr="001C52E2">
        <w:rPr>
          <w:lang w:val="en-US"/>
        </w:rPr>
        <w:t>. (n.d.). Retrieved April 5, 2022, from https://www.a549.com/cell-subculture-protocol/</w:t>
      </w:r>
    </w:p>
    <w:p w14:paraId="4FA9E815" w14:textId="77777777" w:rsidR="001C52E2" w:rsidRPr="001C52E2" w:rsidRDefault="001C52E2" w:rsidP="001C52E2">
      <w:pPr>
        <w:pStyle w:val="Bibliography"/>
        <w:rPr>
          <w:lang w:val="en-US"/>
        </w:rPr>
      </w:pPr>
      <w:r w:rsidRPr="001C52E2">
        <w:rPr>
          <w:i/>
          <w:iCs/>
          <w:lang w:val="en-US"/>
        </w:rPr>
        <w:t>Adenosine triphosphate | Definition, Structure, Function, &amp; Facts | Britannica</w:t>
      </w:r>
      <w:r w:rsidRPr="001C52E2">
        <w:rPr>
          <w:lang w:val="en-US"/>
        </w:rPr>
        <w:t>. (2020, March 12). https://www.britannica.com/science/adenosine-triphosphate</w:t>
      </w:r>
    </w:p>
    <w:p w14:paraId="4439472B" w14:textId="77777777" w:rsidR="001C52E2" w:rsidRPr="001C52E2" w:rsidRDefault="001C52E2" w:rsidP="001C52E2">
      <w:pPr>
        <w:pStyle w:val="Bibliography"/>
        <w:rPr>
          <w:lang w:val="en-US"/>
        </w:rPr>
      </w:pPr>
      <w:r w:rsidRPr="001C52E2">
        <w:rPr>
          <w:lang w:val="en-US"/>
        </w:rPr>
        <w:t xml:space="preserve">Aksnes, I. (2020, November 8). History of X-rays—125 years in the making (pt 2). </w:t>
      </w:r>
      <w:r w:rsidRPr="001C52E2">
        <w:rPr>
          <w:i/>
          <w:iCs/>
          <w:lang w:val="en-US"/>
        </w:rPr>
        <w:t>Excillum</w:t>
      </w:r>
      <w:r w:rsidRPr="001C52E2">
        <w:rPr>
          <w:lang w:val="en-US"/>
        </w:rPr>
        <w:t>. https://www.excillum.com/history-of-x-rays-x-ray-tubes/</w:t>
      </w:r>
    </w:p>
    <w:p w14:paraId="646C18C8" w14:textId="77777777" w:rsidR="001C52E2" w:rsidRPr="001C52E2" w:rsidRDefault="001C52E2" w:rsidP="001C52E2">
      <w:pPr>
        <w:pStyle w:val="Bibliography"/>
        <w:rPr>
          <w:lang w:val="en-US"/>
        </w:rPr>
      </w:pPr>
      <w:r w:rsidRPr="001C52E2">
        <w:rPr>
          <w:lang w:val="en-US"/>
        </w:rPr>
        <w:t xml:space="preserve">Alberts, B., Johnson, A., Lewis, J., Raff, M., Roberts, K., &amp; Walter, P. (2014). </w:t>
      </w:r>
      <w:r w:rsidRPr="001C52E2">
        <w:rPr>
          <w:i/>
          <w:iCs/>
          <w:lang w:val="en-US"/>
        </w:rPr>
        <w:t>Molecular Biology of the Cell</w:t>
      </w:r>
      <w:r w:rsidRPr="001C52E2">
        <w:rPr>
          <w:lang w:val="en-US"/>
        </w:rPr>
        <w:t xml:space="preserve"> (6th ed.). Garland Science.</w:t>
      </w:r>
    </w:p>
    <w:p w14:paraId="21FF9A88" w14:textId="77777777" w:rsidR="001C52E2" w:rsidRPr="001C52E2" w:rsidRDefault="001C52E2" w:rsidP="001C52E2">
      <w:pPr>
        <w:pStyle w:val="Bibliography"/>
        <w:rPr>
          <w:lang w:val="en-US"/>
        </w:rPr>
      </w:pPr>
      <w:r w:rsidRPr="001C52E2">
        <w:rPr>
          <w:lang w:val="en-US"/>
        </w:rPr>
        <w:t>Aldelaijan, S., &amp; Devic, S. (2018). Comparison of dose response functions for EBT3 model GafChromic</w:t>
      </w:r>
      <w:r w:rsidRPr="001C52E2">
        <w:rPr>
          <w:vertAlign w:val="superscript"/>
          <w:lang w:val="en-US"/>
        </w:rPr>
        <w:t>TM</w:t>
      </w:r>
      <w:r w:rsidRPr="001C52E2">
        <w:rPr>
          <w:lang w:val="en-US"/>
        </w:rPr>
        <w:t xml:space="preserve"> film dosimetry system. </w:t>
      </w:r>
      <w:r w:rsidRPr="001C52E2">
        <w:rPr>
          <w:i/>
          <w:iCs/>
          <w:lang w:val="en-US"/>
        </w:rPr>
        <w:t>Physica Medica</w:t>
      </w:r>
      <w:r w:rsidRPr="001C52E2">
        <w:rPr>
          <w:lang w:val="en-US"/>
        </w:rPr>
        <w:t xml:space="preserve">, </w:t>
      </w:r>
      <w:r w:rsidRPr="001C52E2">
        <w:rPr>
          <w:i/>
          <w:iCs/>
          <w:lang w:val="en-US"/>
        </w:rPr>
        <w:t>49</w:t>
      </w:r>
      <w:r w:rsidRPr="001C52E2">
        <w:rPr>
          <w:lang w:val="en-US"/>
        </w:rPr>
        <w:t>, 112–118. https://doi.org/10.1016/j.ejmp.2018.05.014</w:t>
      </w:r>
    </w:p>
    <w:p w14:paraId="65D82021" w14:textId="77777777" w:rsidR="001C52E2" w:rsidRPr="001C52E2" w:rsidRDefault="001C52E2" w:rsidP="001C52E2">
      <w:pPr>
        <w:pStyle w:val="Bibliography"/>
        <w:rPr>
          <w:lang w:val="en-US"/>
        </w:rPr>
      </w:pPr>
      <w:r w:rsidRPr="001C52E2">
        <w:rPr>
          <w:lang w:val="en-US"/>
        </w:rPr>
        <w:t xml:space="preserve">Alin, A. (2010). Multicollinearity. </w:t>
      </w:r>
      <w:r w:rsidRPr="001C52E2">
        <w:rPr>
          <w:i/>
          <w:iCs/>
          <w:lang w:val="en-US"/>
        </w:rPr>
        <w:t>WIREs Computational Statistics</w:t>
      </w:r>
      <w:r w:rsidRPr="001C52E2">
        <w:rPr>
          <w:lang w:val="en-US"/>
        </w:rPr>
        <w:t xml:space="preserve">, </w:t>
      </w:r>
      <w:r w:rsidRPr="001C52E2">
        <w:rPr>
          <w:i/>
          <w:iCs/>
          <w:lang w:val="en-US"/>
        </w:rPr>
        <w:t>2</w:t>
      </w:r>
      <w:r w:rsidRPr="001C52E2">
        <w:rPr>
          <w:lang w:val="en-US"/>
        </w:rPr>
        <w:t>(3), 370–374. https://doi.org/10.1002/wics.84</w:t>
      </w:r>
    </w:p>
    <w:p w14:paraId="2F559231" w14:textId="77777777" w:rsidR="001C52E2" w:rsidRPr="001C52E2" w:rsidRDefault="001C52E2" w:rsidP="001C52E2">
      <w:pPr>
        <w:pStyle w:val="Bibliography"/>
        <w:rPr>
          <w:lang w:val="en-US"/>
        </w:rPr>
      </w:pPr>
      <w:r w:rsidRPr="001C52E2">
        <w:rPr>
          <w:lang w:val="en-US"/>
        </w:rPr>
        <w:t xml:space="preserve">Alm Carlsson, G. (2001). </w:t>
      </w:r>
      <w:r w:rsidRPr="001C52E2">
        <w:rPr>
          <w:i/>
          <w:iCs/>
          <w:lang w:val="en-US"/>
        </w:rPr>
        <w:t>Bragg-Gray Dosimetry: Theory of Burch</w:t>
      </w:r>
      <w:r w:rsidRPr="001C52E2">
        <w:rPr>
          <w:lang w:val="en-US"/>
        </w:rPr>
        <w:t>. Linköping University Electronic Press. http://urn.kb.se/resolve?urn=urn:nbn:se:liu:diva-57834</w:t>
      </w:r>
    </w:p>
    <w:p w14:paraId="00D6337A" w14:textId="77777777" w:rsidR="001C52E2" w:rsidRPr="001C52E2" w:rsidRDefault="001C52E2" w:rsidP="001C52E2">
      <w:pPr>
        <w:pStyle w:val="Bibliography"/>
        <w:rPr>
          <w:lang w:val="en-US"/>
        </w:rPr>
      </w:pPr>
      <w:r w:rsidRPr="001C52E2">
        <w:rPr>
          <w:lang w:val="en-US"/>
        </w:rPr>
        <w:t xml:space="preserve">Alm Carlsson, G. (2002). </w:t>
      </w:r>
      <w:r w:rsidRPr="001C52E2">
        <w:rPr>
          <w:i/>
          <w:iCs/>
          <w:lang w:val="en-US"/>
        </w:rPr>
        <w:t>Spencer-Attix Cavity Theory</w:t>
      </w:r>
      <w:r w:rsidRPr="001C52E2">
        <w:rPr>
          <w:lang w:val="en-US"/>
        </w:rPr>
        <w:t>. Linköping University Electronic Press. http://urn.kb.se/resolve?urn=urn:nbn:se:liu:diva-57893</w:t>
      </w:r>
    </w:p>
    <w:p w14:paraId="34818259" w14:textId="77777777" w:rsidR="001C52E2" w:rsidRPr="001C52E2" w:rsidRDefault="001C52E2" w:rsidP="001C52E2">
      <w:pPr>
        <w:pStyle w:val="Bibliography"/>
        <w:rPr>
          <w:lang w:val="en-US"/>
        </w:rPr>
      </w:pPr>
      <w:r w:rsidRPr="001C52E2">
        <w:rPr>
          <w:lang w:val="en-US"/>
        </w:rPr>
        <w:t xml:space="preserve">Amiri, S., Ali, P. J. M., Mohammed, S., Hanus, R., Abdulkareem, L., Alanezi, A. A., Eftekhari-Zadeh, E., Roshani, G. H., Nazemi, E., &amp; Kalmoun, E. M. (2021). Proposing a Nondestructive and Intelligent System for Simultaneous Determining Flow Regime and Void Fraction Percentage of Gas–Liquid Two Phase Flows Using Polychromatic X-Ray Transmission Spectra. </w:t>
      </w:r>
      <w:r w:rsidRPr="001C52E2">
        <w:rPr>
          <w:i/>
          <w:iCs/>
          <w:lang w:val="en-US"/>
        </w:rPr>
        <w:t>Journal of Nondestructive Evaluation</w:t>
      </w:r>
      <w:r w:rsidRPr="001C52E2">
        <w:rPr>
          <w:lang w:val="en-US"/>
        </w:rPr>
        <w:t xml:space="preserve">, </w:t>
      </w:r>
      <w:r w:rsidRPr="001C52E2">
        <w:rPr>
          <w:i/>
          <w:iCs/>
          <w:lang w:val="en-US"/>
        </w:rPr>
        <w:t>40</w:t>
      </w:r>
      <w:r w:rsidRPr="001C52E2">
        <w:rPr>
          <w:lang w:val="en-US"/>
        </w:rPr>
        <w:t>(2), 47. https://doi.org/10.1007/s10921-021-00782-w</w:t>
      </w:r>
    </w:p>
    <w:p w14:paraId="67725E8E" w14:textId="77777777" w:rsidR="001C52E2" w:rsidRPr="001C52E2" w:rsidRDefault="001C52E2" w:rsidP="001C52E2">
      <w:pPr>
        <w:pStyle w:val="Bibliography"/>
        <w:rPr>
          <w:lang w:val="en-US"/>
        </w:rPr>
      </w:pPr>
      <w:r w:rsidRPr="001C52E2">
        <w:rPr>
          <w:lang w:val="en-US"/>
        </w:rPr>
        <w:t xml:space="preserve">Andreo, P. (2015). Dose to ‘water-like’ media or dose to tissue in MV photons radiotherapy treatment planning: Still a matter of debate. </w:t>
      </w:r>
      <w:r w:rsidRPr="001C52E2">
        <w:rPr>
          <w:i/>
          <w:iCs/>
          <w:lang w:val="en-US"/>
        </w:rPr>
        <w:t>Physics in Medicine and Biology</w:t>
      </w:r>
      <w:r w:rsidRPr="001C52E2">
        <w:rPr>
          <w:lang w:val="en-US"/>
        </w:rPr>
        <w:t xml:space="preserve">, </w:t>
      </w:r>
      <w:r w:rsidRPr="001C52E2">
        <w:rPr>
          <w:i/>
          <w:iCs/>
          <w:lang w:val="en-US"/>
        </w:rPr>
        <w:t>60</w:t>
      </w:r>
      <w:r w:rsidRPr="001C52E2">
        <w:rPr>
          <w:lang w:val="en-US"/>
        </w:rPr>
        <w:t>(1), 309–337. https://doi.org/10.1088/0031-9155/60/1/309</w:t>
      </w:r>
    </w:p>
    <w:p w14:paraId="29A26B34" w14:textId="77777777" w:rsidR="001C52E2" w:rsidRPr="001C52E2" w:rsidRDefault="001C52E2" w:rsidP="001C52E2">
      <w:pPr>
        <w:pStyle w:val="Bibliography"/>
        <w:rPr>
          <w:lang w:val="en-US"/>
        </w:rPr>
      </w:pPr>
      <w:r w:rsidRPr="001C52E2">
        <w:rPr>
          <w:lang w:val="en-US"/>
        </w:rPr>
        <w:t xml:space="preserve">Andreo, P., Burns, D. T., Nahum, A. E., Seuntjens, J., &amp; Attix, F. H. (2017). Chemical Dosimeters. In </w:t>
      </w:r>
      <w:r w:rsidRPr="001C52E2">
        <w:rPr>
          <w:i/>
          <w:iCs/>
          <w:lang w:val="en-US"/>
        </w:rPr>
        <w:t>Fundamentals of Ionizing Radiation Dosimetry</w:t>
      </w:r>
      <w:r w:rsidRPr="001C52E2">
        <w:rPr>
          <w:lang w:val="en-US"/>
        </w:rPr>
        <w:t xml:space="preserve"> (1st ed., pp. 562–562). John Wiley &amp;amp; Sons, Incorporated.</w:t>
      </w:r>
    </w:p>
    <w:p w14:paraId="56F7848E" w14:textId="77777777" w:rsidR="001C52E2" w:rsidRPr="001C52E2" w:rsidRDefault="001C52E2" w:rsidP="001C52E2">
      <w:pPr>
        <w:pStyle w:val="Bibliography"/>
        <w:rPr>
          <w:lang w:val="en-US"/>
        </w:rPr>
      </w:pPr>
      <w:r w:rsidRPr="001C52E2">
        <w:rPr>
          <w:i/>
          <w:iCs/>
          <w:lang w:val="en-US"/>
        </w:rPr>
        <w:t>Apoptosis | cytology | Britannica</w:t>
      </w:r>
      <w:r w:rsidRPr="001C52E2">
        <w:rPr>
          <w:lang w:val="en-US"/>
        </w:rPr>
        <w:t>. (2013, September 27). https://www.britannica.com/science/apoptosis</w:t>
      </w:r>
    </w:p>
    <w:p w14:paraId="70A50D2E" w14:textId="77777777" w:rsidR="001C52E2" w:rsidRPr="001C52E2" w:rsidRDefault="001C52E2" w:rsidP="001C52E2">
      <w:pPr>
        <w:pStyle w:val="Bibliography"/>
        <w:rPr>
          <w:lang w:val="en-US"/>
        </w:rPr>
      </w:pPr>
      <w:r>
        <w:t xml:space="preserve">Arous, D., Schrunner, S., Hanson, I., Frederike Jeppesen Edin, N., &amp; Malinen, E. (2022). </w:t>
      </w:r>
      <w:r w:rsidRPr="001C52E2">
        <w:rPr>
          <w:lang w:val="en-US"/>
        </w:rPr>
        <w:t xml:space="preserve">Principal component-based image segmentation: A new approach to outline in vitro cell colonies. </w:t>
      </w:r>
      <w:r w:rsidRPr="001C52E2">
        <w:rPr>
          <w:i/>
          <w:iCs/>
          <w:lang w:val="en-US"/>
        </w:rPr>
        <w:t>Computer Methods in Biomechanics and Biomedical Engineering: Imaging &amp; Visualization</w:t>
      </w:r>
      <w:r w:rsidRPr="001C52E2">
        <w:rPr>
          <w:lang w:val="en-US"/>
        </w:rPr>
        <w:t xml:space="preserve">, </w:t>
      </w:r>
      <w:r w:rsidRPr="001C52E2">
        <w:rPr>
          <w:i/>
          <w:iCs/>
          <w:lang w:val="en-US"/>
        </w:rPr>
        <w:t>0</w:t>
      </w:r>
      <w:r w:rsidRPr="001C52E2">
        <w:rPr>
          <w:lang w:val="en-US"/>
        </w:rPr>
        <w:t>(0), 1–13. https://doi.org/10.1080/21681163.2022.2035822</w:t>
      </w:r>
    </w:p>
    <w:p w14:paraId="06F79680" w14:textId="77777777" w:rsidR="001C52E2" w:rsidRPr="001C52E2" w:rsidRDefault="001C52E2" w:rsidP="001C52E2">
      <w:pPr>
        <w:pStyle w:val="Bibliography"/>
        <w:rPr>
          <w:lang w:val="en-US"/>
        </w:rPr>
      </w:pPr>
      <w:r w:rsidRPr="001C52E2">
        <w:rPr>
          <w:lang w:val="en-US"/>
        </w:rPr>
        <w:t xml:space="preserve">Ashburner, J., &amp; Friston, K. (2007). CHAPTER 4—Rigid Body Registration. In K. Friston, J. Ashburner, S. Kiebel, T. Nichols, &amp; W. Penny (Eds.), </w:t>
      </w:r>
      <w:r w:rsidRPr="001C52E2">
        <w:rPr>
          <w:i/>
          <w:iCs/>
          <w:lang w:val="en-US"/>
        </w:rPr>
        <w:t>Statistical Parametric Mapping</w:t>
      </w:r>
      <w:r w:rsidRPr="001C52E2">
        <w:rPr>
          <w:lang w:val="en-US"/>
        </w:rPr>
        <w:t xml:space="preserve"> (pp. 49–62). Academic Press. https://doi.org/10.1016/B978-012372560-8/50004-8</w:t>
      </w:r>
    </w:p>
    <w:p w14:paraId="6355587B" w14:textId="77777777" w:rsidR="001C52E2" w:rsidRPr="001C52E2" w:rsidRDefault="001C52E2" w:rsidP="001C52E2">
      <w:pPr>
        <w:pStyle w:val="Bibliography"/>
        <w:rPr>
          <w:lang w:val="en-US"/>
        </w:rPr>
      </w:pPr>
      <w:r w:rsidRPr="001C52E2">
        <w:rPr>
          <w:lang w:val="en-US"/>
        </w:rPr>
        <w:t xml:space="preserve">Asur, R., Butterworth, K. T., Penagaricano, J. A., Prise, K. M., &amp; Griffin, R. J. (2015). High dose bystander effects in spatially fractionated radiation therapy. </w:t>
      </w:r>
      <w:r w:rsidRPr="001C52E2">
        <w:rPr>
          <w:i/>
          <w:iCs/>
          <w:lang w:val="en-US"/>
        </w:rPr>
        <w:t>Cancer Letters</w:t>
      </w:r>
      <w:r w:rsidRPr="001C52E2">
        <w:rPr>
          <w:lang w:val="en-US"/>
        </w:rPr>
        <w:t xml:space="preserve">, </w:t>
      </w:r>
      <w:r w:rsidRPr="001C52E2">
        <w:rPr>
          <w:i/>
          <w:iCs/>
          <w:lang w:val="en-US"/>
        </w:rPr>
        <w:t>356</w:t>
      </w:r>
      <w:r w:rsidRPr="001C52E2">
        <w:rPr>
          <w:lang w:val="en-US"/>
        </w:rPr>
        <w:t>(1), 52–57. https://doi.org/10.1016/j.canlet.2013.10.032</w:t>
      </w:r>
    </w:p>
    <w:p w14:paraId="5C30586C" w14:textId="77777777" w:rsidR="001C52E2" w:rsidRPr="001C52E2" w:rsidRDefault="001C52E2" w:rsidP="001C52E2">
      <w:pPr>
        <w:pStyle w:val="Bibliography"/>
        <w:rPr>
          <w:lang w:val="en-US"/>
        </w:rPr>
      </w:pPr>
      <w:r w:rsidRPr="001C52E2">
        <w:rPr>
          <w:lang w:val="en-US"/>
        </w:rPr>
        <w:t xml:space="preserve">Asur, R. S., Sharma, S., Chang, C.-W., Penagaricano, J., Kommuru, I. M., Moros, E. G., Corry, P. M., &amp; Griffin, R. J. (2012). Spatially Fractionated Radiation Induces Cytotoxicity and Changes in Gene Expression in Bystander and Radiation Adjacent Murine Carcinoma Cells. </w:t>
      </w:r>
      <w:r w:rsidRPr="001C52E2">
        <w:rPr>
          <w:i/>
          <w:iCs/>
          <w:lang w:val="en-US"/>
        </w:rPr>
        <w:t>Radiation Research</w:t>
      </w:r>
      <w:r w:rsidRPr="001C52E2">
        <w:rPr>
          <w:lang w:val="en-US"/>
        </w:rPr>
        <w:t xml:space="preserve">, </w:t>
      </w:r>
      <w:r w:rsidRPr="001C52E2">
        <w:rPr>
          <w:i/>
          <w:iCs/>
          <w:lang w:val="en-US"/>
        </w:rPr>
        <w:t>177</w:t>
      </w:r>
      <w:r w:rsidRPr="001C52E2">
        <w:rPr>
          <w:lang w:val="en-US"/>
        </w:rPr>
        <w:t>(6), 751–765.</w:t>
      </w:r>
    </w:p>
    <w:p w14:paraId="45BD1D19" w14:textId="77777777" w:rsidR="001C52E2" w:rsidRPr="001C52E2" w:rsidRDefault="001C52E2" w:rsidP="001C52E2">
      <w:pPr>
        <w:pStyle w:val="Bibliography"/>
        <w:rPr>
          <w:lang w:val="en-US"/>
        </w:rPr>
      </w:pPr>
      <w:r w:rsidRPr="001C52E2">
        <w:rPr>
          <w:lang w:val="en-US"/>
        </w:rPr>
        <w:t xml:space="preserve">Attix, F. H. (1986). </w:t>
      </w:r>
      <w:r w:rsidRPr="001C52E2">
        <w:rPr>
          <w:i/>
          <w:iCs/>
          <w:lang w:val="en-US"/>
        </w:rPr>
        <w:t>Introduction to Radiological Physics and Radiation Dosimetry</w:t>
      </w:r>
      <w:r w:rsidRPr="001C52E2">
        <w:rPr>
          <w:lang w:val="en-US"/>
        </w:rPr>
        <w:t>. John Wiley &amp; Sons.</w:t>
      </w:r>
    </w:p>
    <w:p w14:paraId="03121736" w14:textId="77777777" w:rsidR="001C52E2" w:rsidRPr="001C52E2" w:rsidRDefault="001C52E2" w:rsidP="001C52E2">
      <w:pPr>
        <w:pStyle w:val="Bibliography"/>
        <w:rPr>
          <w:lang w:val="en-US"/>
        </w:rPr>
      </w:pPr>
      <w:r w:rsidRPr="001C52E2">
        <w:rPr>
          <w:lang w:val="en-US"/>
        </w:rPr>
        <w:t xml:space="preserve">Attix, F. H. (2008). </w:t>
      </w:r>
      <w:r w:rsidRPr="001C52E2">
        <w:rPr>
          <w:i/>
          <w:iCs/>
          <w:lang w:val="en-US"/>
        </w:rPr>
        <w:t>Introduction to Radiological Physics and Radiation Dosimetry</w:t>
      </w:r>
      <w:r w:rsidRPr="001C52E2">
        <w:rPr>
          <w:lang w:val="en-US"/>
        </w:rPr>
        <w:t>. John Wiley &amp; Sons.</w:t>
      </w:r>
    </w:p>
    <w:p w14:paraId="68111EE6" w14:textId="77777777" w:rsidR="001C52E2" w:rsidRPr="001C52E2" w:rsidRDefault="001C52E2" w:rsidP="001C52E2">
      <w:pPr>
        <w:pStyle w:val="Bibliography"/>
        <w:rPr>
          <w:lang w:val="en-US"/>
        </w:rPr>
      </w:pPr>
      <w:r w:rsidRPr="001C52E2">
        <w:rPr>
          <w:i/>
          <w:iCs/>
          <w:lang w:val="en-US"/>
        </w:rPr>
        <w:t>AvgPool2d—PyTorch 1.11.0 documentation</w:t>
      </w:r>
      <w:r w:rsidRPr="001C52E2">
        <w:rPr>
          <w:lang w:val="en-US"/>
        </w:rPr>
        <w:t>. (n.d.). Retrieved April 28, 2022, from https://pytorch.org/docs/stable/generated/torch.nn.AvgPool2d.html</w:t>
      </w:r>
    </w:p>
    <w:p w14:paraId="73DB44CE" w14:textId="77777777" w:rsidR="001C52E2" w:rsidRPr="001C52E2" w:rsidRDefault="001C52E2" w:rsidP="001C52E2">
      <w:pPr>
        <w:pStyle w:val="Bibliography"/>
        <w:rPr>
          <w:lang w:val="en-US"/>
        </w:rPr>
      </w:pPr>
      <w:r w:rsidRPr="001C52E2">
        <w:rPr>
          <w:lang w:val="en-US"/>
        </w:rPr>
        <w:t xml:space="preserve">Battistoni, G., Boehlen, T., Cerutti, F., Chin, P. W., Esposito, L. S., Fassò, A., Ferrari, A., Lechner, A., Empl, A., Mairani, A., Mereghetti, A., Ortega, P. G., Ranft, J., Roesler, S., Sala, P. R., Vlachoudis, V., &amp; Smirnov, G. (2015). Overview of the FLUKA code. </w:t>
      </w:r>
      <w:r w:rsidRPr="001C52E2">
        <w:rPr>
          <w:i/>
          <w:iCs/>
          <w:lang w:val="en-US"/>
        </w:rPr>
        <w:t>Annals of Nuclear Energy</w:t>
      </w:r>
      <w:r w:rsidRPr="001C52E2">
        <w:rPr>
          <w:lang w:val="en-US"/>
        </w:rPr>
        <w:t xml:space="preserve">, </w:t>
      </w:r>
      <w:r w:rsidRPr="001C52E2">
        <w:rPr>
          <w:i/>
          <w:iCs/>
          <w:lang w:val="en-US"/>
        </w:rPr>
        <w:t>82</w:t>
      </w:r>
      <w:r w:rsidRPr="001C52E2">
        <w:rPr>
          <w:lang w:val="en-US"/>
        </w:rPr>
        <w:t>, 10–18. https://doi.org/10.1016/j.anucene.2014.11.007</w:t>
      </w:r>
    </w:p>
    <w:p w14:paraId="3DEB8F38" w14:textId="77777777" w:rsidR="001C52E2" w:rsidRPr="001C52E2" w:rsidRDefault="001C52E2" w:rsidP="001C52E2">
      <w:pPr>
        <w:pStyle w:val="Bibliography"/>
        <w:rPr>
          <w:lang w:val="en-US"/>
        </w:rPr>
      </w:pPr>
      <w:r w:rsidRPr="001C52E2">
        <w:rPr>
          <w:lang w:val="sv-SE"/>
        </w:rPr>
        <w:t xml:space="preserve">Billena, C., &amp; Khan, A. J. (2019). </w:t>
      </w:r>
      <w:r w:rsidRPr="001C52E2">
        <w:rPr>
          <w:lang w:val="en-US"/>
        </w:rPr>
        <w:t xml:space="preserve">A Current Review of Spatial Fractionation: Back to the Future? </w:t>
      </w:r>
      <w:r w:rsidRPr="001C52E2">
        <w:rPr>
          <w:i/>
          <w:iCs/>
          <w:lang w:val="en-US"/>
        </w:rPr>
        <w:t>International Journal of Radiation Oncology*Biology*Physics</w:t>
      </w:r>
      <w:r w:rsidRPr="001C52E2">
        <w:rPr>
          <w:lang w:val="en-US"/>
        </w:rPr>
        <w:t xml:space="preserve">, </w:t>
      </w:r>
      <w:r w:rsidRPr="001C52E2">
        <w:rPr>
          <w:i/>
          <w:iCs/>
          <w:lang w:val="en-US"/>
        </w:rPr>
        <w:t>104</w:t>
      </w:r>
      <w:r w:rsidRPr="001C52E2">
        <w:rPr>
          <w:lang w:val="en-US"/>
        </w:rPr>
        <w:t>(1), 177–187. https://doi.org/10.1016/j.ijrobp.2019.01.073</w:t>
      </w:r>
    </w:p>
    <w:p w14:paraId="10E21EE7" w14:textId="77777777" w:rsidR="001C52E2" w:rsidRPr="001C52E2" w:rsidRDefault="001C52E2" w:rsidP="001C52E2">
      <w:pPr>
        <w:pStyle w:val="Bibliography"/>
        <w:rPr>
          <w:lang w:val="en-US"/>
        </w:rPr>
      </w:pPr>
      <w:r>
        <w:t xml:space="preserve">Bingham, N. H., &amp; Fry, J. M. (2010). </w:t>
      </w:r>
      <w:r w:rsidRPr="001C52E2">
        <w:rPr>
          <w:i/>
          <w:iCs/>
          <w:lang w:val="en-US"/>
        </w:rPr>
        <w:t>Regression</w:t>
      </w:r>
      <w:r w:rsidRPr="001C52E2">
        <w:rPr>
          <w:lang w:val="en-US"/>
        </w:rPr>
        <w:t>. Springer London. https://doi.org/10.1007/978-1-84882-969-5</w:t>
      </w:r>
    </w:p>
    <w:p w14:paraId="4DC8494D" w14:textId="77777777" w:rsidR="001C52E2" w:rsidRPr="001C52E2" w:rsidRDefault="001C52E2" w:rsidP="001C52E2">
      <w:pPr>
        <w:pStyle w:val="Bibliography"/>
        <w:rPr>
          <w:lang w:val="sv-SE"/>
        </w:rPr>
      </w:pPr>
      <w:r w:rsidRPr="001C52E2">
        <w:rPr>
          <w:i/>
          <w:iCs/>
          <w:lang w:val="en-US"/>
        </w:rPr>
        <w:t>Biomolecule | Definition, Structure, Functions, Examples, &amp; Facts | Britannica</w:t>
      </w:r>
      <w:r w:rsidRPr="001C52E2">
        <w:rPr>
          <w:lang w:val="en-US"/>
        </w:rPr>
        <w:t xml:space="preserve">. </w:t>
      </w:r>
      <w:r w:rsidRPr="001C52E2">
        <w:rPr>
          <w:lang w:val="sv-SE"/>
        </w:rPr>
        <w:t>(2020, March 18). https://www.britannica.com/science/biomolecule</w:t>
      </w:r>
    </w:p>
    <w:p w14:paraId="17B0F075" w14:textId="77777777" w:rsidR="001C52E2" w:rsidRPr="001C52E2" w:rsidRDefault="001C52E2" w:rsidP="001C52E2">
      <w:pPr>
        <w:pStyle w:val="Bibliography"/>
        <w:rPr>
          <w:lang w:val="en-US"/>
        </w:rPr>
      </w:pPr>
      <w:r w:rsidRPr="001C52E2">
        <w:rPr>
          <w:lang w:val="sv-SE"/>
        </w:rPr>
        <w:t xml:space="preserve">Bjørg Vårli Håland. </w:t>
      </w:r>
      <w:r w:rsidRPr="001C52E2">
        <w:rPr>
          <w:lang w:val="en-US"/>
        </w:rPr>
        <w:t xml:space="preserve">(2020). </w:t>
      </w:r>
      <w:r w:rsidRPr="001C52E2">
        <w:rPr>
          <w:i/>
          <w:iCs/>
          <w:lang w:val="en-US"/>
        </w:rPr>
        <w:t xml:space="preserve">2D dosimetry and </w:t>
      </w:r>
      <w:proofErr w:type="gramStart"/>
      <w:r w:rsidRPr="001C52E2">
        <w:rPr>
          <w:i/>
          <w:iCs/>
          <w:lang w:val="en-US"/>
        </w:rPr>
        <w:t>radiobiological  modelling</w:t>
      </w:r>
      <w:proofErr w:type="gramEnd"/>
      <w:r w:rsidRPr="001C52E2">
        <w:rPr>
          <w:i/>
          <w:iCs/>
          <w:lang w:val="en-US"/>
        </w:rPr>
        <w:t xml:space="preserve"> in GRID therapy</w:t>
      </w:r>
      <w:r w:rsidRPr="001C52E2">
        <w:rPr>
          <w:lang w:val="en-US"/>
        </w:rPr>
        <w:t>. University of Oslo.</w:t>
      </w:r>
    </w:p>
    <w:p w14:paraId="7A05780A" w14:textId="77777777" w:rsidR="001C52E2" w:rsidRPr="001C52E2" w:rsidRDefault="001C52E2" w:rsidP="001C52E2">
      <w:pPr>
        <w:pStyle w:val="Bibliography"/>
        <w:rPr>
          <w:lang w:val="en-US"/>
        </w:rPr>
      </w:pPr>
      <w:r w:rsidRPr="001C52E2">
        <w:rPr>
          <w:lang w:val="en-US"/>
        </w:rPr>
        <w:t xml:space="preserve">Blyth, B. J., &amp; Sykes, P. J. (2011). Radiation-induced bystander effects: What are they, and how relevant are they to human radiation exposures? </w:t>
      </w:r>
      <w:r w:rsidRPr="001C52E2">
        <w:rPr>
          <w:i/>
          <w:iCs/>
          <w:lang w:val="en-US"/>
        </w:rPr>
        <w:t>Radiation Research</w:t>
      </w:r>
      <w:r w:rsidRPr="001C52E2">
        <w:rPr>
          <w:lang w:val="en-US"/>
        </w:rPr>
        <w:t xml:space="preserve">, </w:t>
      </w:r>
      <w:r w:rsidRPr="001C52E2">
        <w:rPr>
          <w:i/>
          <w:iCs/>
          <w:lang w:val="en-US"/>
        </w:rPr>
        <w:t>176</w:t>
      </w:r>
      <w:r w:rsidRPr="001C52E2">
        <w:rPr>
          <w:lang w:val="en-US"/>
        </w:rPr>
        <w:t>(2), 139–157. https://doi.org/10.1667/rr2548.1</w:t>
      </w:r>
    </w:p>
    <w:p w14:paraId="3EDB1909" w14:textId="77777777" w:rsidR="001C52E2" w:rsidRPr="001C52E2" w:rsidRDefault="001C52E2" w:rsidP="001C52E2">
      <w:pPr>
        <w:pStyle w:val="Bibliography"/>
        <w:rPr>
          <w:lang w:val="en-US"/>
        </w:rPr>
      </w:pPr>
      <w:r w:rsidRPr="001C52E2">
        <w:rPr>
          <w:lang w:val="en-US"/>
        </w:rPr>
        <w:t xml:space="preserve">Böhlen, T. T., Cerutti, F., Chin, M. P. W., Fassò, A., Ferrari, A., Ortega, P. G., Mairani, A., Sala, P. R., Smirnov, G., &amp; Vlachoudis, V. (2014). The FLUKA Code: Developments and Challenges for High Energy and Medical Applications. </w:t>
      </w:r>
      <w:r w:rsidRPr="001C52E2">
        <w:rPr>
          <w:i/>
          <w:iCs/>
          <w:lang w:val="en-US"/>
        </w:rPr>
        <w:t>Nuclear Data Sheets</w:t>
      </w:r>
      <w:r w:rsidRPr="001C52E2">
        <w:rPr>
          <w:lang w:val="en-US"/>
        </w:rPr>
        <w:t xml:space="preserve">, </w:t>
      </w:r>
      <w:r w:rsidRPr="001C52E2">
        <w:rPr>
          <w:i/>
          <w:iCs/>
          <w:lang w:val="en-US"/>
        </w:rPr>
        <w:t>120</w:t>
      </w:r>
      <w:r w:rsidRPr="001C52E2">
        <w:rPr>
          <w:lang w:val="en-US"/>
        </w:rPr>
        <w:t>, 211–214. https://doi.org/10.1016/j.nds.2014.07.049</w:t>
      </w:r>
    </w:p>
    <w:p w14:paraId="765C3C6B" w14:textId="77777777" w:rsidR="001C52E2" w:rsidRPr="001C52E2" w:rsidRDefault="001C52E2" w:rsidP="001C52E2">
      <w:pPr>
        <w:pStyle w:val="Bibliography"/>
        <w:rPr>
          <w:lang w:val="en-US"/>
        </w:rPr>
      </w:pPr>
      <w:r w:rsidRPr="001C52E2">
        <w:rPr>
          <w:lang w:val="en-US"/>
        </w:rPr>
        <w:t xml:space="preserve">Borca, V. C., Pasquino, M., Russo, G., Grosso, P., Cante, D., Sciacero, P., Girelli, G., Porta, M. R. L., &amp; Tofani, S. (2013). Dosimetric characterization and use of GAFCHROMIC EBT3 film for IMRT dose verification. </w:t>
      </w:r>
      <w:r w:rsidRPr="001C52E2">
        <w:rPr>
          <w:i/>
          <w:iCs/>
          <w:lang w:val="en-US"/>
        </w:rPr>
        <w:t>Journal of Applied Clinical Medical Physics</w:t>
      </w:r>
      <w:r w:rsidRPr="001C52E2">
        <w:rPr>
          <w:lang w:val="en-US"/>
        </w:rPr>
        <w:t xml:space="preserve">, </w:t>
      </w:r>
      <w:r w:rsidRPr="001C52E2">
        <w:rPr>
          <w:i/>
          <w:iCs/>
          <w:lang w:val="en-US"/>
        </w:rPr>
        <w:t>14</w:t>
      </w:r>
      <w:r w:rsidRPr="001C52E2">
        <w:rPr>
          <w:lang w:val="en-US"/>
        </w:rPr>
        <w:t>(2), 158–171. https://doi.org/10.1120/jacmp.v14i2.4111</w:t>
      </w:r>
    </w:p>
    <w:p w14:paraId="4B86C005" w14:textId="77777777" w:rsidR="001C52E2" w:rsidRPr="001C52E2" w:rsidRDefault="001C52E2" w:rsidP="001C52E2">
      <w:pPr>
        <w:pStyle w:val="Bibliography"/>
        <w:rPr>
          <w:lang w:val="en-US"/>
        </w:rPr>
      </w:pPr>
      <w:r w:rsidRPr="001C52E2">
        <w:rPr>
          <w:lang w:val="en-US"/>
        </w:rPr>
        <w:t xml:space="preserve">Burnham, K. P., &amp; Anderson, D. R. (1998). Information Theory and Log-Likelihood Models: A Basis for Model Selection and Inference. In K. P. Burnham &amp; D. R. Anderson (Eds.), </w:t>
      </w:r>
      <w:r w:rsidRPr="001C52E2">
        <w:rPr>
          <w:i/>
          <w:iCs/>
          <w:lang w:val="en-US"/>
        </w:rPr>
        <w:t>Model Selection and Inference: A Practical Information-Theoretic Approach</w:t>
      </w:r>
      <w:r w:rsidRPr="001C52E2">
        <w:rPr>
          <w:lang w:val="en-US"/>
        </w:rPr>
        <w:t xml:space="preserve"> (pp. 32–74). Springer. https://doi.org/10.1007/978-1-4757-2917-7_2</w:t>
      </w:r>
    </w:p>
    <w:p w14:paraId="0B815011" w14:textId="77777777" w:rsidR="001C52E2" w:rsidRPr="001C52E2" w:rsidRDefault="001C52E2" w:rsidP="001C52E2">
      <w:pPr>
        <w:pStyle w:val="Bibliography"/>
        <w:rPr>
          <w:lang w:val="en-US"/>
        </w:rPr>
      </w:pPr>
      <w:r w:rsidRPr="001C52E2">
        <w:rPr>
          <w:lang w:val="en-US"/>
        </w:rPr>
        <w:t xml:space="preserve">Cameron, A. C., &amp; Trivedi, P. K. (Eds.). (2013a). Introduction. In </w:t>
      </w:r>
      <w:r w:rsidRPr="001C52E2">
        <w:rPr>
          <w:i/>
          <w:iCs/>
          <w:lang w:val="en-US"/>
        </w:rPr>
        <w:t>Regression Analysis of Count Data</w:t>
      </w:r>
      <w:r w:rsidRPr="001C52E2">
        <w:rPr>
          <w:lang w:val="en-US"/>
        </w:rPr>
        <w:t xml:space="preserve"> (2nd ed., pp. 1–20). Cambridge University Press. https://doi.org/10.1017/CBO9781139013567.004</w:t>
      </w:r>
    </w:p>
    <w:p w14:paraId="7AE96441" w14:textId="77777777" w:rsidR="001C52E2" w:rsidRPr="001C52E2" w:rsidRDefault="001C52E2" w:rsidP="001C52E2">
      <w:pPr>
        <w:pStyle w:val="Bibliography"/>
        <w:rPr>
          <w:lang w:val="en-US"/>
        </w:rPr>
      </w:pPr>
      <w:r w:rsidRPr="001C52E2">
        <w:rPr>
          <w:lang w:val="en-US"/>
        </w:rPr>
        <w:t xml:space="preserve">Cameron, A. C., &amp; Trivedi, P. K. (Eds.). (2013b). Model Specification and Estimation. In </w:t>
      </w:r>
      <w:r w:rsidRPr="001C52E2">
        <w:rPr>
          <w:i/>
          <w:iCs/>
          <w:lang w:val="en-US"/>
        </w:rPr>
        <w:t>Regression Analysis of Count Data</w:t>
      </w:r>
      <w:r w:rsidRPr="001C52E2">
        <w:rPr>
          <w:lang w:val="en-US"/>
        </w:rPr>
        <w:t xml:space="preserve"> (2nd ed., pp. 21–68). Cambridge University Press. https://doi.org/10.1017/CBO9781139013567.005</w:t>
      </w:r>
    </w:p>
    <w:p w14:paraId="66B807C6" w14:textId="77777777" w:rsidR="001C52E2" w:rsidRPr="001C52E2" w:rsidRDefault="001C52E2" w:rsidP="001C52E2">
      <w:pPr>
        <w:pStyle w:val="Bibliography"/>
        <w:rPr>
          <w:lang w:val="en-US"/>
        </w:rPr>
      </w:pPr>
      <w:r w:rsidRPr="001C52E2">
        <w:rPr>
          <w:lang w:val="en-US"/>
        </w:rPr>
        <w:t xml:space="preserve">Cavazzuti, M. (2013). </w:t>
      </w:r>
      <w:r w:rsidRPr="001C52E2">
        <w:rPr>
          <w:i/>
          <w:iCs/>
          <w:lang w:val="en-US"/>
        </w:rPr>
        <w:t>Optimization Methods</w:t>
      </w:r>
      <w:r w:rsidRPr="001C52E2">
        <w:rPr>
          <w:lang w:val="en-US"/>
        </w:rPr>
        <w:t>. Springer Berlin Heidelberg. https://doi.org/10.1007/978-3-642-31187-1</w:t>
      </w:r>
    </w:p>
    <w:p w14:paraId="3D0F2201" w14:textId="77777777" w:rsidR="001C52E2" w:rsidRPr="001C52E2" w:rsidRDefault="001C52E2" w:rsidP="001C52E2">
      <w:pPr>
        <w:pStyle w:val="Bibliography"/>
        <w:rPr>
          <w:lang w:val="en-US"/>
        </w:rPr>
      </w:pPr>
      <w:r w:rsidRPr="001C52E2">
        <w:rPr>
          <w:i/>
          <w:iCs/>
          <w:lang w:val="en-US"/>
        </w:rPr>
        <w:t>Centromere | biology | Britannica</w:t>
      </w:r>
      <w:r w:rsidRPr="001C52E2">
        <w:rPr>
          <w:lang w:val="en-US"/>
        </w:rPr>
        <w:t>. (2012, May 24). https://www.britannica.com/science/centromere</w:t>
      </w:r>
    </w:p>
    <w:p w14:paraId="0898497F" w14:textId="77777777" w:rsidR="001C52E2" w:rsidRPr="001C52E2" w:rsidRDefault="001C52E2" w:rsidP="001C52E2">
      <w:pPr>
        <w:pStyle w:val="Bibliography"/>
        <w:rPr>
          <w:lang w:val="en-US"/>
        </w:rPr>
      </w:pPr>
      <w:r w:rsidRPr="001C52E2">
        <w:rPr>
          <w:lang w:val="en-US"/>
        </w:rPr>
        <w:t xml:space="preserve">Chadwick, K. H., &amp; Leenhouts, H. P. (1973). A molecular theory of cell survival. </w:t>
      </w:r>
      <w:r w:rsidRPr="001C52E2">
        <w:rPr>
          <w:i/>
          <w:iCs/>
          <w:lang w:val="en-US"/>
        </w:rPr>
        <w:t>Physics in Medicine and Biology</w:t>
      </w:r>
      <w:r w:rsidRPr="001C52E2">
        <w:rPr>
          <w:lang w:val="en-US"/>
        </w:rPr>
        <w:t xml:space="preserve">, </w:t>
      </w:r>
      <w:r w:rsidRPr="001C52E2">
        <w:rPr>
          <w:i/>
          <w:iCs/>
          <w:lang w:val="en-US"/>
        </w:rPr>
        <w:t>18</w:t>
      </w:r>
      <w:r w:rsidRPr="001C52E2">
        <w:rPr>
          <w:lang w:val="en-US"/>
        </w:rPr>
        <w:t>(1), 78–87. https://doi.org/10.1088/0031-9155/18/1/007</w:t>
      </w:r>
    </w:p>
    <w:p w14:paraId="55484B67" w14:textId="77777777" w:rsidR="001C52E2" w:rsidRPr="001C52E2" w:rsidRDefault="001C52E2" w:rsidP="001C52E2">
      <w:pPr>
        <w:pStyle w:val="Bibliography"/>
        <w:rPr>
          <w:lang w:val="en-US"/>
        </w:rPr>
      </w:pPr>
      <w:r w:rsidRPr="001C52E2">
        <w:rPr>
          <w:lang w:val="en-US"/>
        </w:rPr>
        <w:t xml:space="preserve">Chen, P. (2011). Hessian Matrix vs. Gauss–Newton Hessian Matrix. </w:t>
      </w:r>
      <w:r w:rsidRPr="001C52E2">
        <w:rPr>
          <w:i/>
          <w:iCs/>
          <w:lang w:val="en-US"/>
        </w:rPr>
        <w:t>SIAM Journal on Numerical Analysis</w:t>
      </w:r>
      <w:r w:rsidRPr="001C52E2">
        <w:rPr>
          <w:lang w:val="en-US"/>
        </w:rPr>
        <w:t xml:space="preserve">, </w:t>
      </w:r>
      <w:r w:rsidRPr="001C52E2">
        <w:rPr>
          <w:i/>
          <w:iCs/>
          <w:lang w:val="en-US"/>
        </w:rPr>
        <w:t>49</w:t>
      </w:r>
      <w:r w:rsidRPr="001C52E2">
        <w:rPr>
          <w:lang w:val="en-US"/>
        </w:rPr>
        <w:t>(4), 1417–1435. https://doi.org/10.1137/100799988</w:t>
      </w:r>
    </w:p>
    <w:p w14:paraId="51818615" w14:textId="77777777" w:rsidR="001C52E2" w:rsidRPr="001C52E2" w:rsidRDefault="001C52E2" w:rsidP="001C52E2">
      <w:pPr>
        <w:pStyle w:val="Bibliography"/>
        <w:rPr>
          <w:lang w:val="en-US"/>
        </w:rPr>
      </w:pPr>
      <w:r w:rsidRPr="001C52E2">
        <w:rPr>
          <w:i/>
          <w:iCs/>
          <w:lang w:val="en-US"/>
        </w:rPr>
        <w:t>Collinearity | statistics | Britannica</w:t>
      </w:r>
      <w:r w:rsidRPr="001C52E2">
        <w:rPr>
          <w:lang w:val="en-US"/>
        </w:rPr>
        <w:t>. (2013, December 24). https://www.britannica.com/topic/collinearity-statistics</w:t>
      </w:r>
    </w:p>
    <w:p w14:paraId="7101C165" w14:textId="77777777" w:rsidR="001C52E2" w:rsidRPr="001C52E2" w:rsidRDefault="001C52E2" w:rsidP="001C52E2">
      <w:pPr>
        <w:pStyle w:val="Bibliography"/>
        <w:rPr>
          <w:lang w:val="en-US"/>
        </w:rPr>
      </w:pPr>
      <w:r w:rsidRPr="001C52E2">
        <w:rPr>
          <w:lang w:val="en-US"/>
        </w:rPr>
        <w:t xml:space="preserve">Cooper, G. M. (2000a). DNA Repair. </w:t>
      </w:r>
      <w:r w:rsidRPr="001C52E2">
        <w:rPr>
          <w:i/>
          <w:iCs/>
          <w:lang w:val="en-US"/>
        </w:rPr>
        <w:t>The Cell: A Molecular Approach. 2nd Edition</w:t>
      </w:r>
      <w:r w:rsidRPr="001C52E2">
        <w:rPr>
          <w:lang w:val="en-US"/>
        </w:rPr>
        <w:t>. https://www.ncbi.nlm.nih.gov/books/NBK9900/</w:t>
      </w:r>
    </w:p>
    <w:p w14:paraId="6B6543DD" w14:textId="77777777" w:rsidR="001C52E2" w:rsidRPr="001C52E2" w:rsidRDefault="001C52E2" w:rsidP="001C52E2">
      <w:pPr>
        <w:pStyle w:val="Bibliography"/>
        <w:rPr>
          <w:lang w:val="en-US"/>
        </w:rPr>
      </w:pPr>
      <w:r w:rsidRPr="001C52E2">
        <w:rPr>
          <w:lang w:val="en-US"/>
        </w:rPr>
        <w:t xml:space="preserve">Cooper, G. M. (2000b). DNA Replication. </w:t>
      </w:r>
      <w:r w:rsidRPr="001C52E2">
        <w:rPr>
          <w:i/>
          <w:iCs/>
          <w:lang w:val="en-US"/>
        </w:rPr>
        <w:t>The Cell: A Molecular Approach. 2nd Edition</w:t>
      </w:r>
      <w:r w:rsidRPr="001C52E2">
        <w:rPr>
          <w:lang w:val="en-US"/>
        </w:rPr>
        <w:t>. https://www.ncbi.nlm.nih.gov/books/NBK9940/</w:t>
      </w:r>
    </w:p>
    <w:p w14:paraId="26E95F03" w14:textId="77777777" w:rsidR="001C52E2" w:rsidRPr="001C52E2" w:rsidRDefault="001C52E2" w:rsidP="001C52E2">
      <w:pPr>
        <w:pStyle w:val="Bibliography"/>
        <w:rPr>
          <w:lang w:val="en-US"/>
        </w:rPr>
      </w:pPr>
      <w:r w:rsidRPr="001C52E2">
        <w:rPr>
          <w:lang w:val="en-US"/>
        </w:rPr>
        <w:t xml:space="preserve">Devic, S., Seuntjens, J., Hegyi, G., Podgorsak, E. B., Soares, C. G., Kirov, A. S., Ali, I., Williamson, J. F., &amp; Elizondo, A. (2004). Dosimetric properties of improved GafChromic films for seven different digitizers. </w:t>
      </w:r>
      <w:r w:rsidRPr="001C52E2">
        <w:rPr>
          <w:i/>
          <w:iCs/>
          <w:lang w:val="en-US"/>
        </w:rPr>
        <w:t>Medical Physics</w:t>
      </w:r>
      <w:r w:rsidRPr="001C52E2">
        <w:rPr>
          <w:lang w:val="en-US"/>
        </w:rPr>
        <w:t xml:space="preserve">, </w:t>
      </w:r>
      <w:r w:rsidRPr="001C52E2">
        <w:rPr>
          <w:i/>
          <w:iCs/>
          <w:lang w:val="en-US"/>
        </w:rPr>
        <w:t>31</w:t>
      </w:r>
      <w:r w:rsidRPr="001C52E2">
        <w:rPr>
          <w:lang w:val="en-US"/>
        </w:rPr>
        <w:t>(9), 2392–2401. https://doi.org/10.1118/1.1776691</w:t>
      </w:r>
    </w:p>
    <w:p w14:paraId="61EEB4F4" w14:textId="77777777" w:rsidR="001C52E2" w:rsidRPr="001C52E2" w:rsidRDefault="001C52E2" w:rsidP="001C52E2">
      <w:pPr>
        <w:pStyle w:val="Bibliography"/>
        <w:rPr>
          <w:lang w:val="en-US"/>
        </w:rPr>
      </w:pPr>
      <w:r w:rsidRPr="001C52E2">
        <w:rPr>
          <w:lang w:val="en-US"/>
        </w:rPr>
        <w:t xml:space="preserve">Devic, S., Seuntjens, J., Sham, E., Podgorsak, E. B., Schmidtlein, C. R., Kirov, A. S., &amp; Soares, C. G. (2005). Precise radiochromic film dosimetry using a flat-bed document scanner. </w:t>
      </w:r>
      <w:r w:rsidRPr="001C52E2">
        <w:rPr>
          <w:i/>
          <w:iCs/>
          <w:lang w:val="en-US"/>
        </w:rPr>
        <w:t>Medical Physics</w:t>
      </w:r>
      <w:r w:rsidRPr="001C52E2">
        <w:rPr>
          <w:lang w:val="en-US"/>
        </w:rPr>
        <w:t xml:space="preserve">, </w:t>
      </w:r>
      <w:r w:rsidRPr="001C52E2">
        <w:rPr>
          <w:i/>
          <w:iCs/>
          <w:lang w:val="en-US"/>
        </w:rPr>
        <w:t>32</w:t>
      </w:r>
      <w:r w:rsidRPr="001C52E2">
        <w:rPr>
          <w:lang w:val="en-US"/>
        </w:rPr>
        <w:t>(7Part1), 2245–2253. https://doi.org/10.1118/1.1929253</w:t>
      </w:r>
    </w:p>
    <w:p w14:paraId="1DA0DDB1" w14:textId="77777777" w:rsidR="001C52E2" w:rsidRPr="001C52E2" w:rsidRDefault="001C52E2" w:rsidP="001C52E2">
      <w:pPr>
        <w:pStyle w:val="Bibliography"/>
        <w:rPr>
          <w:lang w:val="en-US"/>
        </w:rPr>
      </w:pPr>
      <w:r w:rsidRPr="001C52E2">
        <w:rPr>
          <w:lang w:val="en-US"/>
        </w:rPr>
        <w:t xml:space="preserve">Devic, S., Tomic, N., &amp; Lewis, D. (2016). Reference radiochromic film dosimetry: Review of technical aspects. </w:t>
      </w:r>
      <w:r w:rsidRPr="001C52E2">
        <w:rPr>
          <w:i/>
          <w:iCs/>
          <w:lang w:val="en-US"/>
        </w:rPr>
        <w:t>Physica Medica</w:t>
      </w:r>
      <w:r w:rsidRPr="001C52E2">
        <w:rPr>
          <w:lang w:val="en-US"/>
        </w:rPr>
        <w:t xml:space="preserve">, </w:t>
      </w:r>
      <w:r w:rsidRPr="001C52E2">
        <w:rPr>
          <w:i/>
          <w:iCs/>
          <w:lang w:val="en-US"/>
        </w:rPr>
        <w:t>32</w:t>
      </w:r>
      <w:r w:rsidRPr="001C52E2">
        <w:rPr>
          <w:lang w:val="en-US"/>
        </w:rPr>
        <w:t>(4), 541–556. https://doi.org/10.1016/j.ejmp.2016.02.008</w:t>
      </w:r>
    </w:p>
    <w:p w14:paraId="3F659C1A" w14:textId="77777777" w:rsidR="001C52E2" w:rsidRPr="001C52E2" w:rsidRDefault="001C52E2" w:rsidP="001C52E2">
      <w:pPr>
        <w:pStyle w:val="Bibliography"/>
        <w:rPr>
          <w:lang w:val="en-US"/>
        </w:rPr>
      </w:pPr>
      <w:r w:rsidRPr="001C52E2">
        <w:rPr>
          <w:i/>
          <w:iCs/>
          <w:lang w:val="en-US"/>
        </w:rPr>
        <w:t>Epithelium | anatomy | Britannica</w:t>
      </w:r>
      <w:r w:rsidRPr="001C52E2">
        <w:rPr>
          <w:lang w:val="en-US"/>
        </w:rPr>
        <w:t>. (2009, April 1). https://www.britannica.com/science/epithelium</w:t>
      </w:r>
    </w:p>
    <w:p w14:paraId="38227241" w14:textId="77777777" w:rsidR="001C52E2" w:rsidRPr="001C52E2" w:rsidRDefault="001C52E2" w:rsidP="001C52E2">
      <w:pPr>
        <w:pStyle w:val="Bibliography"/>
        <w:rPr>
          <w:lang w:val="en-US"/>
        </w:rPr>
      </w:pPr>
      <w:r w:rsidRPr="001C52E2">
        <w:rPr>
          <w:lang w:val="en-US"/>
        </w:rPr>
        <w:t xml:space="preserve">Franken, N. A. P., Rodermond, H. M., Stap, J., Haveman, J., &amp; van Bree, C. (2006). Clonogenic assay of cells in vitro. </w:t>
      </w:r>
      <w:r w:rsidRPr="001C52E2">
        <w:rPr>
          <w:i/>
          <w:iCs/>
          <w:lang w:val="en-US"/>
        </w:rPr>
        <w:t>Nature Protocols</w:t>
      </w:r>
      <w:r w:rsidRPr="001C52E2">
        <w:rPr>
          <w:lang w:val="en-US"/>
        </w:rPr>
        <w:t xml:space="preserve">, </w:t>
      </w:r>
      <w:r w:rsidRPr="001C52E2">
        <w:rPr>
          <w:i/>
          <w:iCs/>
          <w:lang w:val="en-US"/>
        </w:rPr>
        <w:t>1</w:t>
      </w:r>
      <w:r w:rsidRPr="001C52E2">
        <w:rPr>
          <w:lang w:val="en-US"/>
        </w:rPr>
        <w:t>(5), 2315–2319. https://doi.org/10.1038/nprot.2006.339</w:t>
      </w:r>
    </w:p>
    <w:p w14:paraId="1C85F52B" w14:textId="77777777" w:rsidR="001C52E2" w:rsidRPr="001C52E2" w:rsidRDefault="001C52E2" w:rsidP="001C52E2">
      <w:pPr>
        <w:pStyle w:val="Bibliography"/>
        <w:rPr>
          <w:lang w:val="en-US"/>
        </w:rPr>
      </w:pPr>
      <w:r w:rsidRPr="001C52E2">
        <w:rPr>
          <w:lang w:val="en-US"/>
        </w:rPr>
        <w:t xml:space="preserve">GafChromic. (n.d.). </w:t>
      </w:r>
      <w:r w:rsidRPr="001C52E2">
        <w:rPr>
          <w:i/>
          <w:iCs/>
          <w:lang w:val="en-US"/>
        </w:rPr>
        <w:t>1GafChromic®EBT2 and EBT3 Films for Ball Cube II Phantom</w:t>
      </w:r>
      <w:r w:rsidRPr="001C52E2">
        <w:rPr>
          <w:lang w:val="en-US"/>
        </w:rPr>
        <w:t>. Retrieved March 31, 2022, from https://hobbydocbox.com/Photography/67018394-Gafchromic-ebt2-and-ebt3-films-for-ball-cube-ii-phantom.html</w:t>
      </w:r>
    </w:p>
    <w:p w14:paraId="5A1B2605" w14:textId="77777777" w:rsidR="001C52E2" w:rsidRPr="001C52E2" w:rsidRDefault="001C52E2" w:rsidP="001C52E2">
      <w:pPr>
        <w:pStyle w:val="Bibliography"/>
        <w:rPr>
          <w:lang w:val="en-US"/>
        </w:rPr>
      </w:pPr>
      <w:r w:rsidRPr="001C52E2">
        <w:rPr>
          <w:lang w:val="en-US"/>
        </w:rPr>
        <w:t xml:space="preserve">Galvin, J. M., Smith, A. R., &amp; Lally, B. (1993). Characterization of a multileaf collimator system. </w:t>
      </w:r>
      <w:r w:rsidRPr="001C52E2">
        <w:rPr>
          <w:i/>
          <w:iCs/>
          <w:lang w:val="en-US"/>
        </w:rPr>
        <w:t>International Journal of Radiation Oncology*Biology*Physics</w:t>
      </w:r>
      <w:r w:rsidRPr="001C52E2">
        <w:rPr>
          <w:lang w:val="en-US"/>
        </w:rPr>
        <w:t xml:space="preserve">, </w:t>
      </w:r>
      <w:r w:rsidRPr="001C52E2">
        <w:rPr>
          <w:i/>
          <w:iCs/>
          <w:lang w:val="en-US"/>
        </w:rPr>
        <w:t>25</w:t>
      </w:r>
      <w:r w:rsidRPr="001C52E2">
        <w:rPr>
          <w:lang w:val="en-US"/>
        </w:rPr>
        <w:t>(2), 181–192. https://doi.org/10.1016/0360-3016(93)90339-W</w:t>
      </w:r>
    </w:p>
    <w:p w14:paraId="5E8E7EE2" w14:textId="77777777" w:rsidR="001C52E2" w:rsidRPr="001C52E2" w:rsidRDefault="001C52E2" w:rsidP="001C52E2">
      <w:pPr>
        <w:pStyle w:val="Bibliography"/>
        <w:rPr>
          <w:lang w:val="en-US"/>
        </w:rPr>
      </w:pPr>
      <w:r w:rsidRPr="001C52E2">
        <w:rPr>
          <w:lang w:val="en-US"/>
        </w:rPr>
        <w:t xml:space="preserve">Gavin, H. P. (2020). </w:t>
      </w:r>
      <w:r w:rsidRPr="001C52E2">
        <w:rPr>
          <w:i/>
          <w:iCs/>
          <w:lang w:val="en-US"/>
        </w:rPr>
        <w:t>The Levenberg-Marquardt algorithm for nonlinear least squares curve-</w:t>
      </w:r>
      <w:r>
        <w:rPr>
          <w:i/>
          <w:iCs/>
        </w:rPr>
        <w:t>ﬁ</w:t>
      </w:r>
      <w:r w:rsidRPr="001C52E2">
        <w:rPr>
          <w:i/>
          <w:iCs/>
          <w:lang w:val="en-US"/>
        </w:rPr>
        <w:t>tting problems</w:t>
      </w:r>
      <w:r w:rsidRPr="001C52E2">
        <w:rPr>
          <w:lang w:val="en-US"/>
        </w:rPr>
        <w:t>. 19.</w:t>
      </w:r>
    </w:p>
    <w:p w14:paraId="1BA6819D" w14:textId="77777777" w:rsidR="001C52E2" w:rsidRPr="001C52E2" w:rsidRDefault="001C52E2" w:rsidP="001C52E2">
      <w:pPr>
        <w:pStyle w:val="Bibliography"/>
        <w:rPr>
          <w:lang w:val="en-US"/>
        </w:rPr>
      </w:pPr>
      <w:r w:rsidRPr="001C52E2">
        <w:rPr>
          <w:lang w:val="en-US"/>
        </w:rPr>
        <w:t xml:space="preserve">Gholami, S., Nedaie, H. A., Longo, F., Ay, M. R., Wright, S., &amp; Meigooni, A. S. (2016). Is grid therapy useful for all tumors and every grid block design? </w:t>
      </w:r>
      <w:r w:rsidRPr="001C52E2">
        <w:rPr>
          <w:i/>
          <w:iCs/>
          <w:lang w:val="en-US"/>
        </w:rPr>
        <w:t>Journal of Applied Clinical Medical Physics</w:t>
      </w:r>
      <w:r w:rsidRPr="001C52E2">
        <w:rPr>
          <w:lang w:val="en-US"/>
        </w:rPr>
        <w:t xml:space="preserve">, </w:t>
      </w:r>
      <w:r w:rsidRPr="001C52E2">
        <w:rPr>
          <w:i/>
          <w:iCs/>
          <w:lang w:val="en-US"/>
        </w:rPr>
        <w:t>17</w:t>
      </w:r>
      <w:r w:rsidRPr="001C52E2">
        <w:rPr>
          <w:lang w:val="en-US"/>
        </w:rPr>
        <w:t>(2), 206–219. https://doi.org/10.1120/jacmp.v17i2.6015</w:t>
      </w:r>
    </w:p>
    <w:p w14:paraId="5DC731E2" w14:textId="77777777" w:rsidR="001C52E2" w:rsidRPr="001C52E2" w:rsidRDefault="001C52E2" w:rsidP="001C52E2">
      <w:pPr>
        <w:pStyle w:val="Bibliography"/>
        <w:rPr>
          <w:lang w:val="en-US"/>
        </w:rPr>
      </w:pPr>
      <w:r w:rsidRPr="001C52E2">
        <w:rPr>
          <w:lang w:val="en-US"/>
        </w:rPr>
        <w:t xml:space="preserve">Gholizadeh Sendani, N., Karimian, A., Ferreira, C., &amp; Alaei, P. (2018). Technical Note: Impact of region of interest size and location in Gafchromic film dosimetry. </w:t>
      </w:r>
      <w:r w:rsidRPr="001C52E2">
        <w:rPr>
          <w:i/>
          <w:iCs/>
          <w:lang w:val="en-US"/>
        </w:rPr>
        <w:t>Medical Physics</w:t>
      </w:r>
      <w:r w:rsidRPr="001C52E2">
        <w:rPr>
          <w:lang w:val="en-US"/>
        </w:rPr>
        <w:t xml:space="preserve">, </w:t>
      </w:r>
      <w:r w:rsidRPr="001C52E2">
        <w:rPr>
          <w:i/>
          <w:iCs/>
          <w:lang w:val="en-US"/>
        </w:rPr>
        <w:t>45</w:t>
      </w:r>
      <w:r w:rsidRPr="001C52E2">
        <w:rPr>
          <w:lang w:val="en-US"/>
        </w:rPr>
        <w:t>(5), 2329–2336. https://doi.org/10.1002/mp.12885</w:t>
      </w:r>
    </w:p>
    <w:p w14:paraId="3DD1A0BD" w14:textId="77777777" w:rsidR="001C52E2" w:rsidRPr="001C52E2" w:rsidRDefault="001C52E2" w:rsidP="001C52E2">
      <w:pPr>
        <w:pStyle w:val="Bibliography"/>
        <w:rPr>
          <w:lang w:val="en-US"/>
        </w:rPr>
      </w:pPr>
      <w:r w:rsidRPr="001C52E2">
        <w:rPr>
          <w:lang w:val="en-US"/>
        </w:rPr>
        <w:t xml:space="preserve">Ghosh, S., Ghosh, A., &amp; Krishna, M. (2015). Role of ATM in bystander signaling between human monocytes and lung adenocarcinoma cells. </w:t>
      </w:r>
      <w:r w:rsidRPr="001C52E2">
        <w:rPr>
          <w:i/>
          <w:iCs/>
          <w:lang w:val="en-US"/>
        </w:rPr>
        <w:t>Mutation Research/Genetic Toxicology and Environmental Mutagenesis</w:t>
      </w:r>
      <w:r w:rsidRPr="001C52E2">
        <w:rPr>
          <w:lang w:val="en-US"/>
        </w:rPr>
        <w:t xml:space="preserve">, </w:t>
      </w:r>
      <w:r w:rsidRPr="001C52E2">
        <w:rPr>
          <w:i/>
          <w:iCs/>
          <w:lang w:val="en-US"/>
        </w:rPr>
        <w:t>794</w:t>
      </w:r>
      <w:r w:rsidRPr="001C52E2">
        <w:rPr>
          <w:lang w:val="en-US"/>
        </w:rPr>
        <w:t>, 39–45. https://doi.org/10.1016/j.mrgentox.2015.10.003</w:t>
      </w:r>
    </w:p>
    <w:p w14:paraId="2E10533F" w14:textId="77777777" w:rsidR="001C52E2" w:rsidRPr="001C52E2" w:rsidRDefault="001C52E2" w:rsidP="001C52E2">
      <w:pPr>
        <w:pStyle w:val="Bibliography"/>
        <w:rPr>
          <w:lang w:val="en-US"/>
        </w:rPr>
      </w:pPr>
      <w:r w:rsidRPr="001C52E2">
        <w:rPr>
          <w:lang w:val="en-US"/>
        </w:rPr>
        <w:t xml:space="preserve">Gianfaldoni, S., Gianfaldoni, R., Wollina, U., Lotti, J., Tchernev, G., &amp; Lotti, T. (2017). An Overview on Radiotherapy: From Its History to Its Current Applications in Dermatology. </w:t>
      </w:r>
      <w:r w:rsidRPr="001C52E2">
        <w:rPr>
          <w:i/>
          <w:iCs/>
          <w:lang w:val="en-US"/>
        </w:rPr>
        <w:t>Open Access Macedonian Journal of Medical Sciences</w:t>
      </w:r>
      <w:r w:rsidRPr="001C52E2">
        <w:rPr>
          <w:lang w:val="en-US"/>
        </w:rPr>
        <w:t xml:space="preserve">, </w:t>
      </w:r>
      <w:r w:rsidRPr="001C52E2">
        <w:rPr>
          <w:i/>
          <w:iCs/>
          <w:lang w:val="en-US"/>
        </w:rPr>
        <w:t>5</w:t>
      </w:r>
      <w:r w:rsidRPr="001C52E2">
        <w:rPr>
          <w:lang w:val="en-US"/>
        </w:rPr>
        <w:t>(4), 521–525. https://doi.org/10.3889/oamjms.2017.122</w:t>
      </w:r>
    </w:p>
    <w:p w14:paraId="43565088" w14:textId="77777777" w:rsidR="001C52E2" w:rsidRPr="001C52E2" w:rsidRDefault="001C52E2" w:rsidP="001C52E2">
      <w:pPr>
        <w:pStyle w:val="Bibliography"/>
        <w:rPr>
          <w:lang w:val="en-US"/>
        </w:rPr>
      </w:pPr>
      <w:r w:rsidRPr="001C52E2">
        <w:rPr>
          <w:lang w:val="en-US"/>
        </w:rPr>
        <w:t xml:space="preserve">Giard, D. J., Aaronson, S. A., Todaro, G. J., Arnstein, P., Kersey, J. H., Dosik, H., &amp; Parks, W. P. (1973). In vitro cultivation of human tumors: Establishment of cell lines derived from a series of solid tumors. </w:t>
      </w:r>
      <w:r w:rsidRPr="001C52E2">
        <w:rPr>
          <w:i/>
          <w:iCs/>
          <w:lang w:val="en-US"/>
        </w:rPr>
        <w:t>Journal of the National Cancer Institute</w:t>
      </w:r>
      <w:r w:rsidRPr="001C52E2">
        <w:rPr>
          <w:lang w:val="en-US"/>
        </w:rPr>
        <w:t xml:space="preserve">, </w:t>
      </w:r>
      <w:r w:rsidRPr="001C52E2">
        <w:rPr>
          <w:i/>
          <w:iCs/>
          <w:lang w:val="en-US"/>
        </w:rPr>
        <w:t>51</w:t>
      </w:r>
      <w:r w:rsidRPr="001C52E2">
        <w:rPr>
          <w:lang w:val="en-US"/>
        </w:rPr>
        <w:t>(5), 1417–1423. https://doi.org/10.1093/jnci/51.5.1417</w:t>
      </w:r>
    </w:p>
    <w:p w14:paraId="615C5788" w14:textId="77777777" w:rsidR="001C52E2" w:rsidRPr="001C52E2" w:rsidRDefault="001C52E2" w:rsidP="001C52E2">
      <w:pPr>
        <w:pStyle w:val="Bibliography"/>
        <w:rPr>
          <w:lang w:val="en-US"/>
        </w:rPr>
      </w:pPr>
      <w:r w:rsidRPr="001C52E2">
        <w:rPr>
          <w:lang w:val="en-US"/>
        </w:rPr>
        <w:t xml:space="preserve">Girard, F., Bouchard, H., &amp; Lacroix, F. (2012). Reference dosimetry using radiochromic film. </w:t>
      </w:r>
      <w:r w:rsidRPr="001C52E2">
        <w:rPr>
          <w:i/>
          <w:iCs/>
          <w:lang w:val="en-US"/>
        </w:rPr>
        <w:t>Journal of Applied Clinical Medical Physics</w:t>
      </w:r>
      <w:r w:rsidRPr="001C52E2">
        <w:rPr>
          <w:lang w:val="en-US"/>
        </w:rPr>
        <w:t xml:space="preserve">, </w:t>
      </w:r>
      <w:r w:rsidRPr="001C52E2">
        <w:rPr>
          <w:i/>
          <w:iCs/>
          <w:lang w:val="en-US"/>
        </w:rPr>
        <w:t>13</w:t>
      </w:r>
      <w:r w:rsidRPr="001C52E2">
        <w:rPr>
          <w:lang w:val="en-US"/>
        </w:rPr>
        <w:t>(6), 339–353. https://doi.org/10.1120/jacmp.v13i6.3994</w:t>
      </w:r>
    </w:p>
    <w:p w14:paraId="2E96EC5A" w14:textId="77777777" w:rsidR="001C52E2" w:rsidRPr="001C52E2" w:rsidRDefault="001C52E2" w:rsidP="001C52E2">
      <w:pPr>
        <w:pStyle w:val="Bibliography"/>
        <w:rPr>
          <w:lang w:val="en-US"/>
        </w:rPr>
      </w:pPr>
      <w:r w:rsidRPr="001C52E2">
        <w:rPr>
          <w:lang w:val="en-US"/>
        </w:rPr>
        <w:t xml:space="preserve">Giridhar, P., &amp; Rath, G. K. (2020). Clinical Significance of Cell Survival Curves. In S. Mallick, G. K. Rath, &amp; R. Benson (Eds.), </w:t>
      </w:r>
      <w:r w:rsidRPr="001C52E2">
        <w:rPr>
          <w:i/>
          <w:iCs/>
          <w:lang w:val="en-US"/>
        </w:rPr>
        <w:t>Practical Radiation Oncology</w:t>
      </w:r>
      <w:r w:rsidRPr="001C52E2">
        <w:rPr>
          <w:lang w:val="en-US"/>
        </w:rPr>
        <w:t xml:space="preserve"> (pp. 171–175). Springer. https://doi.org/10.1007/978-981-15-0073-2_27</w:t>
      </w:r>
    </w:p>
    <w:p w14:paraId="6EF5FA68" w14:textId="77777777" w:rsidR="001C52E2" w:rsidRPr="001C52E2" w:rsidRDefault="001C52E2" w:rsidP="001C52E2">
      <w:pPr>
        <w:pStyle w:val="Bibliography"/>
        <w:rPr>
          <w:lang w:val="en-US"/>
        </w:rPr>
      </w:pPr>
      <w:r w:rsidRPr="001C52E2">
        <w:rPr>
          <w:lang w:val="en-US"/>
        </w:rPr>
        <w:t xml:space="preserve">Goel, A. (2021a, September 19). </w:t>
      </w:r>
      <w:r w:rsidRPr="001C52E2">
        <w:rPr>
          <w:i/>
          <w:iCs/>
          <w:lang w:val="en-US"/>
        </w:rPr>
        <w:t>Filament circuit | Radiology Reference Article | Radiopaedia.org</w:t>
      </w:r>
      <w:r w:rsidRPr="001C52E2">
        <w:rPr>
          <w:lang w:val="en-US"/>
        </w:rPr>
        <w:t>. Radiopaedia. https://doi.org/10.53347/rID-29738</w:t>
      </w:r>
    </w:p>
    <w:p w14:paraId="6D944D15" w14:textId="77777777" w:rsidR="001C52E2" w:rsidRPr="001C52E2" w:rsidRDefault="001C52E2" w:rsidP="001C52E2">
      <w:pPr>
        <w:pStyle w:val="Bibliography"/>
        <w:rPr>
          <w:lang w:val="en-US"/>
        </w:rPr>
      </w:pPr>
      <w:r w:rsidRPr="001C52E2">
        <w:rPr>
          <w:lang w:val="en-US"/>
        </w:rPr>
        <w:t xml:space="preserve">Goel, A. (2021b, September 20). </w:t>
      </w:r>
      <w:r w:rsidRPr="001C52E2">
        <w:rPr>
          <w:i/>
          <w:iCs/>
          <w:lang w:val="en-US"/>
        </w:rPr>
        <w:t>Filters | Radiology Reference Article | Radiopaedia.org</w:t>
      </w:r>
      <w:r w:rsidRPr="001C52E2">
        <w:rPr>
          <w:lang w:val="en-US"/>
        </w:rPr>
        <w:t>. Radiopaedia. https://doi.org/10.53347/rID-29737</w:t>
      </w:r>
    </w:p>
    <w:p w14:paraId="6D5E0EA5" w14:textId="77777777" w:rsidR="001C52E2" w:rsidRPr="001C52E2" w:rsidRDefault="001C52E2" w:rsidP="001C52E2">
      <w:pPr>
        <w:pStyle w:val="Bibliography"/>
        <w:rPr>
          <w:lang w:val="en-US"/>
        </w:rPr>
      </w:pPr>
      <w:r w:rsidRPr="001C52E2">
        <w:rPr>
          <w:lang w:val="sv-SE"/>
        </w:rPr>
        <w:t xml:space="preserve">Grass, G. D., Krishna, N., &amp; Kim, S. (2016). </w:t>
      </w:r>
      <w:r w:rsidRPr="001C52E2">
        <w:rPr>
          <w:lang w:val="en-US"/>
        </w:rPr>
        <w:t xml:space="preserve">The immune mechanisms of abscopal effect in radiation therapy. </w:t>
      </w:r>
      <w:r w:rsidRPr="001C52E2">
        <w:rPr>
          <w:i/>
          <w:iCs/>
          <w:lang w:val="en-US"/>
        </w:rPr>
        <w:t>Current Problems in Cancer</w:t>
      </w:r>
      <w:r w:rsidRPr="001C52E2">
        <w:rPr>
          <w:lang w:val="en-US"/>
        </w:rPr>
        <w:t xml:space="preserve">, </w:t>
      </w:r>
      <w:r w:rsidRPr="001C52E2">
        <w:rPr>
          <w:i/>
          <w:iCs/>
          <w:lang w:val="en-US"/>
        </w:rPr>
        <w:t>40</w:t>
      </w:r>
      <w:r w:rsidRPr="001C52E2">
        <w:rPr>
          <w:lang w:val="en-US"/>
        </w:rPr>
        <w:t>(1), 10–24. https://doi.org/10.1016/j.currproblcancer.2015.10.003</w:t>
      </w:r>
    </w:p>
    <w:p w14:paraId="4C64BF0F" w14:textId="77777777" w:rsidR="001C52E2" w:rsidRPr="001C52E2" w:rsidRDefault="001C52E2" w:rsidP="001C52E2">
      <w:pPr>
        <w:pStyle w:val="Bibliography"/>
        <w:rPr>
          <w:lang w:val="en-US"/>
        </w:rPr>
      </w:pPr>
      <w:r w:rsidRPr="001C52E2">
        <w:rPr>
          <w:lang w:val="en-US"/>
        </w:rPr>
        <w:t xml:space="preserve">Grieken, R. van, &amp; Markowicz, A. (1993). </w:t>
      </w:r>
      <w:r w:rsidRPr="001C52E2">
        <w:rPr>
          <w:i/>
          <w:iCs/>
          <w:lang w:val="en-US"/>
        </w:rPr>
        <w:t>Handbook of X-ray spectrometry: Methods and techniques</w:t>
      </w:r>
      <w:r w:rsidRPr="001C52E2">
        <w:rPr>
          <w:lang w:val="en-US"/>
        </w:rPr>
        <w:t>. Marcel Dekker.</w:t>
      </w:r>
    </w:p>
    <w:p w14:paraId="50028AAC" w14:textId="77777777" w:rsidR="001C52E2" w:rsidRPr="001C52E2" w:rsidRDefault="001C52E2" w:rsidP="001C52E2">
      <w:pPr>
        <w:pStyle w:val="Bibliography"/>
        <w:rPr>
          <w:lang w:val="en-US"/>
        </w:rPr>
      </w:pPr>
      <w:r w:rsidRPr="001C52E2">
        <w:rPr>
          <w:lang w:val="en-US"/>
        </w:rPr>
        <w:t xml:space="preserve">Griliches, Z., &amp; Ringstad, V. (1970). Error-in-the-Variables Bias in Nonlinear Contexts. </w:t>
      </w:r>
      <w:r w:rsidRPr="001C52E2">
        <w:rPr>
          <w:i/>
          <w:iCs/>
          <w:lang w:val="en-US"/>
        </w:rPr>
        <w:t>Econometrica</w:t>
      </w:r>
      <w:r w:rsidRPr="001C52E2">
        <w:rPr>
          <w:lang w:val="en-US"/>
        </w:rPr>
        <w:t xml:space="preserve">, </w:t>
      </w:r>
      <w:r w:rsidRPr="001C52E2">
        <w:rPr>
          <w:i/>
          <w:iCs/>
          <w:lang w:val="en-US"/>
        </w:rPr>
        <w:t>38</w:t>
      </w:r>
      <w:r w:rsidRPr="001C52E2">
        <w:rPr>
          <w:lang w:val="en-US"/>
        </w:rPr>
        <w:t>(2), 368–370. https://doi.org/10.2307/1913020</w:t>
      </w:r>
    </w:p>
    <w:p w14:paraId="0C8EDBBA" w14:textId="77777777" w:rsidR="001C52E2" w:rsidRPr="001C52E2" w:rsidRDefault="001C52E2" w:rsidP="001C52E2">
      <w:pPr>
        <w:pStyle w:val="Bibliography"/>
        <w:rPr>
          <w:lang w:val="en-US"/>
        </w:rPr>
      </w:pPr>
      <w:r w:rsidRPr="001C52E2">
        <w:rPr>
          <w:lang w:val="en-US"/>
        </w:rPr>
        <w:t xml:space="preserve">Grote, S. J., &amp; Revell, S. H. (1972). CORRELATION OF CHROMOSOME DAMAGE AND COLONY-FORMING ABILITY IN SYRIAN HAMSTER CELLS IN CULTURE IRRADIATED IN G. </w:t>
      </w:r>
      <w:r w:rsidRPr="001C52E2">
        <w:rPr>
          <w:i/>
          <w:iCs/>
          <w:lang w:val="en-US"/>
        </w:rPr>
        <w:t>Curr. Top. Radiat. Res. Quart. 7: No. 3, 303-9(Jun 1972).</w:t>
      </w:r>
      <w:r w:rsidRPr="001C52E2">
        <w:rPr>
          <w:lang w:val="en-US"/>
        </w:rPr>
        <w:t xml:space="preserve"> https://www.osti.gov/biblio/4599614</w:t>
      </w:r>
    </w:p>
    <w:p w14:paraId="5F902FFB" w14:textId="77777777" w:rsidR="001C52E2" w:rsidRPr="001C52E2" w:rsidRDefault="001C52E2" w:rsidP="001C52E2">
      <w:pPr>
        <w:pStyle w:val="Bibliography"/>
        <w:rPr>
          <w:lang w:val="en-US"/>
        </w:rPr>
      </w:pPr>
      <w:r w:rsidRPr="001C52E2">
        <w:rPr>
          <w:lang w:val="en-US"/>
        </w:rPr>
        <w:t xml:space="preserve">Guido van Rossum &amp; and the Python development team. (2020). </w:t>
      </w:r>
      <w:r w:rsidRPr="001C52E2">
        <w:rPr>
          <w:i/>
          <w:iCs/>
          <w:lang w:val="en-US"/>
        </w:rPr>
        <w:t>Python Tutorial Release 3.8.1 Guido van Rossum and the Python development team</w:t>
      </w:r>
      <w:r w:rsidRPr="001C52E2">
        <w:rPr>
          <w:lang w:val="en-US"/>
        </w:rPr>
        <w:t>.</w:t>
      </w:r>
    </w:p>
    <w:p w14:paraId="398D9FFA" w14:textId="77777777" w:rsidR="001C52E2" w:rsidRPr="001C52E2" w:rsidRDefault="001C52E2" w:rsidP="001C52E2">
      <w:pPr>
        <w:pStyle w:val="Bibliography"/>
        <w:rPr>
          <w:lang w:val="en-US"/>
        </w:rPr>
      </w:pPr>
      <w:r w:rsidRPr="001C52E2">
        <w:rPr>
          <w:lang w:val="en-US"/>
        </w:rPr>
        <w:t xml:space="preserve">Hall, E. J., &amp; Giaccia, A. J. (2012). </w:t>
      </w:r>
      <w:r w:rsidRPr="001C52E2">
        <w:rPr>
          <w:i/>
          <w:iCs/>
          <w:lang w:val="en-US"/>
        </w:rPr>
        <w:t>Radiobiology for the radiologist</w:t>
      </w:r>
      <w:r w:rsidRPr="001C52E2">
        <w:rPr>
          <w:lang w:val="en-US"/>
        </w:rPr>
        <w:t xml:space="preserve"> (7th ed). Wolters Kluwer Lippincott Williams &amp; Wilkins.</w:t>
      </w:r>
    </w:p>
    <w:p w14:paraId="093F13F6" w14:textId="77777777" w:rsidR="001C52E2" w:rsidRDefault="001C52E2" w:rsidP="001C52E2">
      <w:pPr>
        <w:pStyle w:val="Bibliography"/>
      </w:pPr>
      <w:r w:rsidRPr="001C52E2">
        <w:rPr>
          <w:lang w:val="en-US"/>
        </w:rPr>
        <w:t xml:space="preserve">Han, D. (2013). </w:t>
      </w:r>
      <w:r w:rsidRPr="001C52E2">
        <w:rPr>
          <w:i/>
          <w:iCs/>
          <w:lang w:val="en-US"/>
        </w:rPr>
        <w:t>Comparison of Commonly Used Image Interpolation Methods</w:t>
      </w:r>
      <w:r w:rsidRPr="001C52E2">
        <w:rPr>
          <w:lang w:val="en-US"/>
        </w:rPr>
        <w:t xml:space="preserve">. </w:t>
      </w:r>
      <w:r>
        <w:t>1556–1559. https://doi.org/10.2991/iccsee.2013.391</w:t>
      </w:r>
    </w:p>
    <w:p w14:paraId="53ED8B8C" w14:textId="77777777" w:rsidR="001C52E2" w:rsidRPr="001C52E2" w:rsidRDefault="001C52E2" w:rsidP="001C52E2">
      <w:pPr>
        <w:pStyle w:val="Bibliography"/>
        <w:rPr>
          <w:lang w:val="en-US"/>
        </w:rPr>
      </w:pPr>
      <w:r>
        <w:t xml:space="preserve">Haralick, R. M., Shanmugam, K., &amp; Dinstein, I. (1973). </w:t>
      </w:r>
      <w:r w:rsidRPr="001C52E2">
        <w:rPr>
          <w:lang w:val="en-US"/>
        </w:rPr>
        <w:t xml:space="preserve">Textural Features for Image Classification. </w:t>
      </w:r>
      <w:r w:rsidRPr="001C52E2">
        <w:rPr>
          <w:i/>
          <w:iCs/>
          <w:lang w:val="en-US"/>
        </w:rPr>
        <w:t>IEEE Transactions on Systems, Man, and Cybernetics</w:t>
      </w:r>
      <w:r w:rsidRPr="001C52E2">
        <w:rPr>
          <w:lang w:val="en-US"/>
        </w:rPr>
        <w:t xml:space="preserve">, </w:t>
      </w:r>
      <w:r w:rsidRPr="001C52E2">
        <w:rPr>
          <w:i/>
          <w:iCs/>
          <w:lang w:val="en-US"/>
        </w:rPr>
        <w:t>SMC-3</w:t>
      </w:r>
      <w:r w:rsidRPr="001C52E2">
        <w:rPr>
          <w:lang w:val="en-US"/>
        </w:rPr>
        <w:t>(6), 610–621. https://doi.org/10.1109/TSMC.1973.4309314</w:t>
      </w:r>
    </w:p>
    <w:p w14:paraId="5B0F6920" w14:textId="77777777" w:rsidR="001C52E2" w:rsidRPr="001C52E2" w:rsidRDefault="001C52E2" w:rsidP="001C52E2">
      <w:pPr>
        <w:pStyle w:val="Bibliography"/>
        <w:rPr>
          <w:lang w:val="en-US"/>
        </w:rPr>
      </w:pPr>
      <w:r w:rsidRPr="001C52E2">
        <w:rPr>
          <w:lang w:val="en-US"/>
        </w:rPr>
        <w:t xml:space="preserve">Harding, S. M., Benci, J. L., Irianto, J., Discher, D. E., Minn, A. J., &amp; Greenberg, R. A. (2017). Mitotic progression following DNA damage enables pattern recognition within micronuclei. </w:t>
      </w:r>
      <w:r w:rsidRPr="001C52E2">
        <w:rPr>
          <w:i/>
          <w:iCs/>
          <w:lang w:val="en-US"/>
        </w:rPr>
        <w:t>Nature</w:t>
      </w:r>
      <w:r w:rsidRPr="001C52E2">
        <w:rPr>
          <w:lang w:val="en-US"/>
        </w:rPr>
        <w:t xml:space="preserve">, </w:t>
      </w:r>
      <w:r w:rsidRPr="001C52E2">
        <w:rPr>
          <w:i/>
          <w:iCs/>
          <w:lang w:val="en-US"/>
        </w:rPr>
        <w:t>548</w:t>
      </w:r>
      <w:r w:rsidRPr="001C52E2">
        <w:rPr>
          <w:lang w:val="en-US"/>
        </w:rPr>
        <w:t>(7668), 466–470. https://doi.org/10.1038/nature23470</w:t>
      </w:r>
    </w:p>
    <w:p w14:paraId="7940E6B5" w14:textId="77777777" w:rsidR="001C52E2" w:rsidRPr="001C52E2" w:rsidRDefault="001C52E2" w:rsidP="001C52E2">
      <w:pPr>
        <w:pStyle w:val="Bibliography"/>
        <w:rPr>
          <w:lang w:val="en-US"/>
        </w:rPr>
      </w:pPr>
      <w:r w:rsidRPr="001C52E2">
        <w:rPr>
          <w:lang w:val="en-US"/>
        </w:rPr>
        <w:t xml:space="preserve">Harrison, X. A. (2014). Using observation-level random effects to model overdispersion in count data in ecology and evolution. </w:t>
      </w:r>
      <w:r w:rsidRPr="001C52E2">
        <w:rPr>
          <w:i/>
          <w:iCs/>
          <w:lang w:val="en-US"/>
        </w:rPr>
        <w:t>PeerJ</w:t>
      </w:r>
      <w:r w:rsidRPr="001C52E2">
        <w:rPr>
          <w:lang w:val="en-US"/>
        </w:rPr>
        <w:t xml:space="preserve">, </w:t>
      </w:r>
      <w:r w:rsidRPr="001C52E2">
        <w:rPr>
          <w:i/>
          <w:iCs/>
          <w:lang w:val="en-US"/>
        </w:rPr>
        <w:t>2</w:t>
      </w:r>
      <w:r w:rsidRPr="001C52E2">
        <w:rPr>
          <w:lang w:val="en-US"/>
        </w:rPr>
        <w:t>, e616. https://doi.org/10.7717/peerj.616</w:t>
      </w:r>
    </w:p>
    <w:p w14:paraId="49DFB825" w14:textId="77777777" w:rsidR="001C52E2" w:rsidRPr="001C52E2" w:rsidRDefault="001C52E2" w:rsidP="001C52E2">
      <w:pPr>
        <w:pStyle w:val="Bibliography"/>
        <w:rPr>
          <w:lang w:val="en-US"/>
        </w:rPr>
      </w:pPr>
      <w:r w:rsidRPr="001C52E2">
        <w:rPr>
          <w:lang w:val="en-US"/>
        </w:rPr>
        <w:t xml:space="preserve">Heales, J. C., Harrett, A., &amp; Blake, S. (1998). Timer error and beam quality variation during “ramp-up” of a superficial X-ray therapy unit. </w:t>
      </w:r>
      <w:r w:rsidRPr="001C52E2">
        <w:rPr>
          <w:i/>
          <w:iCs/>
          <w:lang w:val="en-US"/>
        </w:rPr>
        <w:t>The British Journal of Radiology</w:t>
      </w:r>
      <w:r w:rsidRPr="001C52E2">
        <w:rPr>
          <w:lang w:val="en-US"/>
        </w:rPr>
        <w:t xml:space="preserve">, </w:t>
      </w:r>
      <w:r w:rsidRPr="001C52E2">
        <w:rPr>
          <w:i/>
          <w:iCs/>
          <w:lang w:val="en-US"/>
        </w:rPr>
        <w:t>71</w:t>
      </w:r>
      <w:r w:rsidRPr="001C52E2">
        <w:rPr>
          <w:lang w:val="en-US"/>
        </w:rPr>
        <w:t>(852), 1306–1309. https://doi.org/10.1259/bjr.71.852.10319006</w:t>
      </w:r>
    </w:p>
    <w:p w14:paraId="26A8502A" w14:textId="77777777" w:rsidR="001C52E2" w:rsidRPr="001C52E2" w:rsidRDefault="001C52E2" w:rsidP="001C52E2">
      <w:pPr>
        <w:pStyle w:val="Bibliography"/>
        <w:rPr>
          <w:lang w:val="en-US"/>
        </w:rPr>
      </w:pPr>
      <w:r w:rsidRPr="001C52E2">
        <w:rPr>
          <w:lang w:val="en-US"/>
        </w:rPr>
        <w:t xml:space="preserve">Heiberger, R. M., &amp; Holland, B. (2015). Introductory Inference. In R. M. Heiberger &amp; B. Holland, </w:t>
      </w:r>
      <w:r w:rsidRPr="001C52E2">
        <w:rPr>
          <w:i/>
          <w:iCs/>
          <w:lang w:val="en-US"/>
        </w:rPr>
        <w:t>Statistical Analysis and Data Display</w:t>
      </w:r>
      <w:r w:rsidRPr="001C52E2">
        <w:rPr>
          <w:lang w:val="en-US"/>
        </w:rPr>
        <w:t xml:space="preserve"> (pp. 123–165). Springer New York. https://doi.org/10.1007/978-1-4939-2122-5_5</w:t>
      </w:r>
    </w:p>
    <w:p w14:paraId="2218243D" w14:textId="77777777" w:rsidR="001C52E2" w:rsidRPr="001C52E2" w:rsidRDefault="001C52E2" w:rsidP="001C52E2">
      <w:pPr>
        <w:pStyle w:val="Bibliography"/>
        <w:rPr>
          <w:lang w:val="en-US"/>
        </w:rPr>
      </w:pPr>
      <w:r w:rsidRPr="001C52E2">
        <w:rPr>
          <w:i/>
          <w:iCs/>
          <w:lang w:val="en-US"/>
        </w:rPr>
        <w:t>High Accuracy Electrometers for Low Current/High Resistance Applications | Tektronix</w:t>
      </w:r>
      <w:r w:rsidRPr="001C52E2">
        <w:rPr>
          <w:lang w:val="en-US"/>
        </w:rPr>
        <w:t>. (n.d.). Retrieved March 28, 2022, from https://www.tek.com/en/documents/brochure/high-accuracy-electrometers-low-current-high-resistance-applications</w:t>
      </w:r>
    </w:p>
    <w:p w14:paraId="13330EDB" w14:textId="77777777" w:rsidR="001C52E2" w:rsidRPr="001C52E2" w:rsidRDefault="001C52E2" w:rsidP="001C52E2">
      <w:pPr>
        <w:pStyle w:val="Bibliography"/>
        <w:rPr>
          <w:lang w:val="en-US"/>
        </w:rPr>
      </w:pPr>
      <w:r w:rsidRPr="001C52E2">
        <w:rPr>
          <w:lang w:val="en-US"/>
        </w:rPr>
        <w:t xml:space="preserve">Hilde Solesvik Skeie. (2021). </w:t>
      </w:r>
      <w:r w:rsidRPr="001C52E2">
        <w:rPr>
          <w:i/>
          <w:iCs/>
          <w:lang w:val="en-US"/>
        </w:rPr>
        <w:t>The relative biological effectiveness of low energy protons for human lung carcinoma cells</w:t>
      </w:r>
      <w:r w:rsidRPr="001C52E2">
        <w:rPr>
          <w:lang w:val="en-US"/>
        </w:rPr>
        <w:t xml:space="preserve"> [Master Thesis]. University of Oslo.</w:t>
      </w:r>
    </w:p>
    <w:p w14:paraId="28CDA11B" w14:textId="77777777" w:rsidR="001C52E2" w:rsidRPr="001C52E2" w:rsidRDefault="001C52E2" w:rsidP="001C52E2">
      <w:pPr>
        <w:pStyle w:val="Bibliography"/>
        <w:rPr>
          <w:lang w:val="en-US"/>
        </w:rPr>
      </w:pPr>
      <w:r w:rsidRPr="001C52E2">
        <w:rPr>
          <w:lang w:val="en-US"/>
        </w:rPr>
        <w:t xml:space="preserve">Hu, W., Xu, S., Yao, B., Hong, M., Wu, X., Pei, H., Chang, L., Ding, N., Gao, X., Ye, C., Wang, J., Hei, T. K., &amp; Zhou, G. (2014). MiR-663 inhibits radiation-induced bystander effects by targeting TGFB1 in a feedback mode. </w:t>
      </w:r>
      <w:r w:rsidRPr="001C52E2">
        <w:rPr>
          <w:i/>
          <w:iCs/>
          <w:lang w:val="en-US"/>
        </w:rPr>
        <w:t>RNA Biology</w:t>
      </w:r>
      <w:r w:rsidRPr="001C52E2">
        <w:rPr>
          <w:lang w:val="en-US"/>
        </w:rPr>
        <w:t xml:space="preserve">, </w:t>
      </w:r>
      <w:r w:rsidRPr="001C52E2">
        <w:rPr>
          <w:i/>
          <w:iCs/>
          <w:lang w:val="en-US"/>
        </w:rPr>
        <w:t>11</w:t>
      </w:r>
      <w:r w:rsidRPr="001C52E2">
        <w:rPr>
          <w:lang w:val="en-US"/>
        </w:rPr>
        <w:t>(9), 1189–1198. https://doi.org/10.4161/rna.34345</w:t>
      </w:r>
    </w:p>
    <w:p w14:paraId="73AA4F77" w14:textId="77777777" w:rsidR="001C52E2" w:rsidRPr="001C52E2" w:rsidRDefault="001C52E2" w:rsidP="001C52E2">
      <w:pPr>
        <w:pStyle w:val="Bibliography"/>
        <w:rPr>
          <w:lang w:val="en-US"/>
        </w:rPr>
      </w:pPr>
      <w:r w:rsidRPr="001C52E2">
        <w:rPr>
          <w:lang w:val="en-US"/>
        </w:rPr>
        <w:t xml:space="preserve">Iyer, R., &amp; Lehnert, B. E. (2002). Low dose, low-LET ionizing radiation-induced radioadaptation and associated early responses in unirradiated cells. </w:t>
      </w:r>
      <w:r w:rsidRPr="001C52E2">
        <w:rPr>
          <w:i/>
          <w:iCs/>
          <w:lang w:val="en-US"/>
        </w:rPr>
        <w:t>Mutation Research/Fundamental and Molecular Mechanisms of Mutagenesis</w:t>
      </w:r>
      <w:r w:rsidRPr="001C52E2">
        <w:rPr>
          <w:lang w:val="en-US"/>
        </w:rPr>
        <w:t xml:space="preserve">, </w:t>
      </w:r>
      <w:r w:rsidRPr="001C52E2">
        <w:rPr>
          <w:i/>
          <w:iCs/>
          <w:lang w:val="en-US"/>
        </w:rPr>
        <w:t>503</w:t>
      </w:r>
      <w:r w:rsidRPr="001C52E2">
        <w:rPr>
          <w:lang w:val="en-US"/>
        </w:rPr>
        <w:t>(1), 1–9. https://doi.org/10.1016/S0027-5107(02)00068-4</w:t>
      </w:r>
    </w:p>
    <w:p w14:paraId="67B76D15" w14:textId="77777777" w:rsidR="001C52E2" w:rsidRPr="001C52E2" w:rsidRDefault="001C52E2" w:rsidP="001C52E2">
      <w:pPr>
        <w:pStyle w:val="Bibliography"/>
        <w:rPr>
          <w:lang w:val="en-US"/>
        </w:rPr>
      </w:pPr>
      <w:r w:rsidRPr="001C52E2">
        <w:rPr>
          <w:lang w:val="en-US"/>
        </w:rPr>
        <w:t xml:space="preserve">Jabbari, K. (2011). Review of Fast Monte Carlo Codes for Dose Calculation in Radiation Therapy Treatment Planning. </w:t>
      </w:r>
      <w:r w:rsidRPr="001C52E2">
        <w:rPr>
          <w:i/>
          <w:iCs/>
          <w:lang w:val="en-US"/>
        </w:rPr>
        <w:t>Journal of Medical Signals and Sensors</w:t>
      </w:r>
      <w:r w:rsidRPr="001C52E2">
        <w:rPr>
          <w:lang w:val="en-US"/>
        </w:rPr>
        <w:t xml:space="preserve">, </w:t>
      </w:r>
      <w:r w:rsidRPr="001C52E2">
        <w:rPr>
          <w:i/>
          <w:iCs/>
          <w:lang w:val="en-US"/>
        </w:rPr>
        <w:t>1</w:t>
      </w:r>
      <w:r w:rsidRPr="001C52E2">
        <w:rPr>
          <w:lang w:val="en-US"/>
        </w:rPr>
        <w:t>(1), 73–86.</w:t>
      </w:r>
    </w:p>
    <w:p w14:paraId="02E0AB5B" w14:textId="77777777" w:rsidR="001C52E2" w:rsidRPr="001C52E2" w:rsidRDefault="001C52E2" w:rsidP="001C52E2">
      <w:pPr>
        <w:pStyle w:val="Bibliography"/>
        <w:rPr>
          <w:lang w:val="en-US"/>
        </w:rPr>
      </w:pPr>
      <w:r w:rsidRPr="001C52E2">
        <w:rPr>
          <w:lang w:val="en-US"/>
        </w:rPr>
        <w:t xml:space="preserve">James, G., Witten, D., Hastie, T., &amp; Tibshirani, R. (Eds.). (2013). </w:t>
      </w:r>
      <w:r w:rsidRPr="001C52E2">
        <w:rPr>
          <w:i/>
          <w:iCs/>
          <w:lang w:val="en-US"/>
        </w:rPr>
        <w:t>An introduction to statistical learning: With applications in R</w:t>
      </w:r>
      <w:r w:rsidRPr="001C52E2">
        <w:rPr>
          <w:lang w:val="en-US"/>
        </w:rPr>
        <w:t>. Springer.</w:t>
      </w:r>
    </w:p>
    <w:p w14:paraId="001A64AE" w14:textId="77777777" w:rsidR="001C52E2" w:rsidRPr="001C52E2" w:rsidRDefault="001C52E2" w:rsidP="001C52E2">
      <w:pPr>
        <w:pStyle w:val="Bibliography"/>
        <w:rPr>
          <w:lang w:val="en-US"/>
        </w:rPr>
      </w:pPr>
      <w:r w:rsidRPr="001C52E2">
        <w:rPr>
          <w:lang w:val="en-US"/>
        </w:rPr>
        <w:t xml:space="preserve">Jeffers, J. R., Parganas, E., Lee, Y., Yang, C., Wang, J., Brennan, J., MacLean, K. H., Han, J., Chittenden, T., Ihle, J. N., McKinnon, P. J., Cleveland, J. L., &amp; Zambetti, G. P. (2003). Puma is an essential mediator of p53-dependent and -independent apoptotic pathways. </w:t>
      </w:r>
      <w:r w:rsidRPr="001C52E2">
        <w:rPr>
          <w:i/>
          <w:iCs/>
          <w:lang w:val="en-US"/>
        </w:rPr>
        <w:t>Cancer Cell</w:t>
      </w:r>
      <w:r w:rsidRPr="001C52E2">
        <w:rPr>
          <w:lang w:val="en-US"/>
        </w:rPr>
        <w:t xml:space="preserve">, </w:t>
      </w:r>
      <w:r w:rsidRPr="001C52E2">
        <w:rPr>
          <w:i/>
          <w:iCs/>
          <w:lang w:val="en-US"/>
        </w:rPr>
        <w:t>4</w:t>
      </w:r>
      <w:r w:rsidRPr="001C52E2">
        <w:rPr>
          <w:lang w:val="en-US"/>
        </w:rPr>
        <w:t>(4), 321–328. https://doi.org/10.1016/S1535-6108(03)00244-7</w:t>
      </w:r>
    </w:p>
    <w:p w14:paraId="0F95178C" w14:textId="77777777" w:rsidR="001C52E2" w:rsidRPr="001C52E2" w:rsidRDefault="001C52E2" w:rsidP="001C52E2">
      <w:pPr>
        <w:pStyle w:val="Bibliography"/>
        <w:rPr>
          <w:lang w:val="en-US"/>
        </w:rPr>
      </w:pPr>
      <w:r w:rsidRPr="001C52E2">
        <w:rPr>
          <w:lang w:val="en-US"/>
        </w:rPr>
        <w:t xml:space="preserve">Jiang, R., Shen, H., &amp; Piao, Y.-J. (2010). The morphometrical analysis on the ultrastructure of A549 cells. </w:t>
      </w:r>
      <w:r w:rsidRPr="001C52E2">
        <w:rPr>
          <w:i/>
          <w:iCs/>
          <w:lang w:val="en-US"/>
        </w:rPr>
        <w:t>Romanian Journal of Morphology and Embryology = Revue Roumaine De Morphologie Et Embryologie</w:t>
      </w:r>
      <w:r w:rsidRPr="001C52E2">
        <w:rPr>
          <w:lang w:val="en-US"/>
        </w:rPr>
        <w:t xml:space="preserve">, </w:t>
      </w:r>
      <w:r w:rsidRPr="001C52E2">
        <w:rPr>
          <w:i/>
          <w:iCs/>
          <w:lang w:val="en-US"/>
        </w:rPr>
        <w:t>51</w:t>
      </w:r>
      <w:r w:rsidRPr="001C52E2">
        <w:rPr>
          <w:lang w:val="en-US"/>
        </w:rPr>
        <w:t>(4), 663–667.</w:t>
      </w:r>
    </w:p>
    <w:p w14:paraId="65B50009" w14:textId="77777777" w:rsidR="001C52E2" w:rsidRPr="001C52E2" w:rsidRDefault="001C52E2" w:rsidP="001C52E2">
      <w:pPr>
        <w:pStyle w:val="Bibliography"/>
        <w:rPr>
          <w:lang w:val="en-US"/>
        </w:rPr>
      </w:pPr>
      <w:r w:rsidRPr="001C52E2">
        <w:rPr>
          <w:lang w:val="en-US"/>
        </w:rPr>
        <w:t xml:space="preserve">Jolliffe, I. T. (2002). </w:t>
      </w:r>
      <w:r w:rsidRPr="001C52E2">
        <w:rPr>
          <w:i/>
          <w:iCs/>
          <w:lang w:val="en-US"/>
        </w:rPr>
        <w:t>Principal component analysis</w:t>
      </w:r>
      <w:r w:rsidRPr="001C52E2">
        <w:rPr>
          <w:lang w:val="en-US"/>
        </w:rPr>
        <w:t xml:space="preserve"> (2nd ed). Springer.</w:t>
      </w:r>
    </w:p>
    <w:p w14:paraId="6BCF5353" w14:textId="77777777" w:rsidR="001C52E2" w:rsidRPr="001C52E2" w:rsidRDefault="001C52E2" w:rsidP="001C52E2">
      <w:pPr>
        <w:pStyle w:val="Bibliography"/>
        <w:rPr>
          <w:lang w:val="en-US"/>
        </w:rPr>
      </w:pPr>
      <w:r w:rsidRPr="001C52E2">
        <w:rPr>
          <w:lang w:val="en-US"/>
        </w:rPr>
        <w:t xml:space="preserve">Kanagavelu, S., Gupta, S., Wu, X., Philip, S., Wattenberg, M. M., Hodge, J. W., Couto, M. D., Chung, K. D., &amp; Ahmed, M. M. (2014). In Vivo Effects of Lattice Radiation Therapy on Local and Distant Lung Cancer: Potential Role of Immunomodulation. </w:t>
      </w:r>
      <w:r w:rsidRPr="001C52E2">
        <w:rPr>
          <w:i/>
          <w:iCs/>
          <w:lang w:val="en-US"/>
        </w:rPr>
        <w:t>Radiation Research</w:t>
      </w:r>
      <w:r w:rsidRPr="001C52E2">
        <w:rPr>
          <w:lang w:val="en-US"/>
        </w:rPr>
        <w:t xml:space="preserve">, </w:t>
      </w:r>
      <w:r w:rsidRPr="001C52E2">
        <w:rPr>
          <w:i/>
          <w:iCs/>
          <w:lang w:val="en-US"/>
        </w:rPr>
        <w:t>182</w:t>
      </w:r>
      <w:r w:rsidRPr="001C52E2">
        <w:rPr>
          <w:lang w:val="en-US"/>
        </w:rPr>
        <w:t>(2), 149–162. https://doi.org/10.1667/RR3819.1</w:t>
      </w:r>
    </w:p>
    <w:p w14:paraId="0BBC933D" w14:textId="77777777" w:rsidR="001C52E2" w:rsidRPr="001C52E2" w:rsidRDefault="001C52E2" w:rsidP="001C52E2">
      <w:pPr>
        <w:pStyle w:val="Bibliography"/>
        <w:rPr>
          <w:lang w:val="en-US"/>
        </w:rPr>
      </w:pPr>
      <w:r w:rsidRPr="001C52E2">
        <w:rPr>
          <w:lang w:val="en-US"/>
        </w:rPr>
        <w:t xml:space="preserve">Khan, A. ul M., Mikut, R., &amp; Reischl, M. (2016). A New Feedback-Based Method for Parameter Adaptation in Image Processing Routines. </w:t>
      </w:r>
      <w:r w:rsidRPr="001C52E2">
        <w:rPr>
          <w:i/>
          <w:iCs/>
          <w:lang w:val="en-US"/>
        </w:rPr>
        <w:t>PLOS ONE</w:t>
      </w:r>
      <w:r w:rsidRPr="001C52E2">
        <w:rPr>
          <w:lang w:val="en-US"/>
        </w:rPr>
        <w:t xml:space="preserve">, </w:t>
      </w:r>
      <w:r w:rsidRPr="001C52E2">
        <w:rPr>
          <w:i/>
          <w:iCs/>
          <w:lang w:val="en-US"/>
        </w:rPr>
        <w:t>11</w:t>
      </w:r>
      <w:r w:rsidRPr="001C52E2">
        <w:rPr>
          <w:lang w:val="en-US"/>
        </w:rPr>
        <w:t>(10), e0165180. https://doi.org/10.1371/journal.pone.0165180</w:t>
      </w:r>
    </w:p>
    <w:p w14:paraId="5C6936D8" w14:textId="77777777" w:rsidR="001C52E2" w:rsidRPr="001C52E2" w:rsidRDefault="001C52E2" w:rsidP="001C52E2">
      <w:pPr>
        <w:pStyle w:val="Bibliography"/>
        <w:rPr>
          <w:lang w:val="en-US"/>
        </w:rPr>
      </w:pPr>
      <w:r w:rsidRPr="001C52E2">
        <w:rPr>
          <w:lang w:val="en-US"/>
        </w:rPr>
        <w:t xml:space="preserve">Kirkup, L. (2012). </w:t>
      </w:r>
      <w:r w:rsidRPr="001C52E2">
        <w:rPr>
          <w:i/>
          <w:iCs/>
          <w:lang w:val="en-US"/>
        </w:rPr>
        <w:t>Data Analysis for Physical Scientists: Featuring Excel®</w:t>
      </w:r>
      <w:r w:rsidRPr="001C52E2">
        <w:rPr>
          <w:lang w:val="en-US"/>
        </w:rPr>
        <w:t xml:space="preserve"> (2nd ed.). Cambridge University Press. https://doi.org/10.1017/CBO9781139005258</w:t>
      </w:r>
    </w:p>
    <w:p w14:paraId="4B69D256" w14:textId="77777777" w:rsidR="001C52E2" w:rsidRPr="001C52E2" w:rsidRDefault="001C52E2" w:rsidP="001C52E2">
      <w:pPr>
        <w:pStyle w:val="Bibliography"/>
        <w:rPr>
          <w:lang w:val="en-US"/>
        </w:rPr>
      </w:pPr>
      <w:r w:rsidRPr="001C52E2">
        <w:rPr>
          <w:lang w:val="en-US"/>
        </w:rPr>
        <w:t xml:space="preserve">Koturbash, I., Loree, J., Kutanzi, K., Koganow, C., Pogribny, I., &amp; Kovalchuk, O. (2008). In Vivo Bystander Effect: Cranial X-Irradiation Leads to Elevated DNA Damage, Altered Cellular Proliferation and Apoptosis, and Increased p53 Levels in Shielded Spleen. </w:t>
      </w:r>
      <w:r w:rsidRPr="001C52E2">
        <w:rPr>
          <w:i/>
          <w:iCs/>
          <w:lang w:val="en-US"/>
        </w:rPr>
        <w:t>International Journal of Radiation Oncology*Biology*Physics</w:t>
      </w:r>
      <w:r w:rsidRPr="001C52E2">
        <w:rPr>
          <w:lang w:val="en-US"/>
        </w:rPr>
        <w:t xml:space="preserve">, </w:t>
      </w:r>
      <w:r w:rsidRPr="001C52E2">
        <w:rPr>
          <w:i/>
          <w:iCs/>
          <w:lang w:val="en-US"/>
        </w:rPr>
        <w:t>70</w:t>
      </w:r>
      <w:r w:rsidRPr="001C52E2">
        <w:rPr>
          <w:lang w:val="en-US"/>
        </w:rPr>
        <w:t>(2), 554–562. https://doi.org/10.1016/j.ijrobp.2007.09.039</w:t>
      </w:r>
    </w:p>
    <w:p w14:paraId="35B70D3A" w14:textId="77777777" w:rsidR="001C52E2" w:rsidRPr="001C52E2" w:rsidRDefault="001C52E2" w:rsidP="001C52E2">
      <w:pPr>
        <w:pStyle w:val="Bibliography"/>
        <w:rPr>
          <w:lang w:val="en-US"/>
        </w:rPr>
      </w:pPr>
      <w:r w:rsidRPr="001C52E2">
        <w:rPr>
          <w:lang w:val="en-US"/>
        </w:rPr>
        <w:t xml:space="preserve">Lewis, D., &amp; Chan, M. F. (2015). Correcting lateral response artifacts from flatbed scanners for radiochromic film dosimetry. </w:t>
      </w:r>
      <w:r w:rsidRPr="001C52E2">
        <w:rPr>
          <w:i/>
          <w:iCs/>
          <w:lang w:val="en-US"/>
        </w:rPr>
        <w:t>Medical Physics</w:t>
      </w:r>
      <w:r w:rsidRPr="001C52E2">
        <w:rPr>
          <w:lang w:val="en-US"/>
        </w:rPr>
        <w:t xml:space="preserve">, </w:t>
      </w:r>
      <w:r w:rsidRPr="001C52E2">
        <w:rPr>
          <w:i/>
          <w:iCs/>
          <w:lang w:val="en-US"/>
        </w:rPr>
        <w:t>42</w:t>
      </w:r>
      <w:r w:rsidRPr="001C52E2">
        <w:rPr>
          <w:lang w:val="en-US"/>
        </w:rPr>
        <w:t>(1), 416–429. https://doi.org/10.1118/1.4903758</w:t>
      </w:r>
    </w:p>
    <w:p w14:paraId="4A8337B2" w14:textId="77777777" w:rsidR="001C52E2" w:rsidRPr="001C52E2" w:rsidRDefault="001C52E2" w:rsidP="001C52E2">
      <w:pPr>
        <w:pStyle w:val="Bibliography"/>
        <w:rPr>
          <w:lang w:val="en-US"/>
        </w:rPr>
      </w:pPr>
      <w:r w:rsidRPr="001C52E2">
        <w:rPr>
          <w:lang w:val="en-US"/>
        </w:rPr>
        <w:t xml:space="preserve">Liu, Z., Mothersill, C. E., McNeill, F. E., Lyng, F. M., Byun, S. H., Seymour, C. B., &amp; Prestwich, W. V. (2006). A dose threshold for a medium transfer bystander effect for a human skin cell line. </w:t>
      </w:r>
      <w:r w:rsidRPr="001C52E2">
        <w:rPr>
          <w:i/>
          <w:iCs/>
          <w:lang w:val="en-US"/>
        </w:rPr>
        <w:t>Radiation Research</w:t>
      </w:r>
      <w:r w:rsidRPr="001C52E2">
        <w:rPr>
          <w:lang w:val="en-US"/>
        </w:rPr>
        <w:t xml:space="preserve">, </w:t>
      </w:r>
      <w:r w:rsidRPr="001C52E2">
        <w:rPr>
          <w:i/>
          <w:iCs/>
          <w:lang w:val="en-US"/>
        </w:rPr>
        <w:t>166</w:t>
      </w:r>
      <w:r w:rsidRPr="001C52E2">
        <w:rPr>
          <w:lang w:val="en-US"/>
        </w:rPr>
        <w:t>(1 Pt 1), 19–23. https://doi.org/10.1667/RR3580.1</w:t>
      </w:r>
    </w:p>
    <w:p w14:paraId="26FC8866" w14:textId="77777777" w:rsidR="001C52E2" w:rsidRPr="001C52E2" w:rsidRDefault="001C52E2" w:rsidP="001C52E2">
      <w:pPr>
        <w:pStyle w:val="Bibliography"/>
        <w:rPr>
          <w:lang w:val="en-US"/>
        </w:rPr>
      </w:pPr>
      <w:r w:rsidRPr="001C52E2">
        <w:rPr>
          <w:lang w:val="en-US"/>
        </w:rPr>
        <w:t xml:space="preserve">Lloyd, S. (1982). Least squares quantization in PCM. </w:t>
      </w:r>
      <w:r w:rsidRPr="001C52E2">
        <w:rPr>
          <w:i/>
          <w:iCs/>
          <w:lang w:val="en-US"/>
        </w:rPr>
        <w:t>IEEE Transactions on Information Theory</w:t>
      </w:r>
      <w:r w:rsidRPr="001C52E2">
        <w:rPr>
          <w:lang w:val="en-US"/>
        </w:rPr>
        <w:t xml:space="preserve">, </w:t>
      </w:r>
      <w:r w:rsidRPr="001C52E2">
        <w:rPr>
          <w:i/>
          <w:iCs/>
          <w:lang w:val="en-US"/>
        </w:rPr>
        <w:t>28</w:t>
      </w:r>
      <w:r w:rsidRPr="001C52E2">
        <w:rPr>
          <w:lang w:val="en-US"/>
        </w:rPr>
        <w:t>(2), 129–137. https://doi.org/10.1109/TIT.1982.1056489</w:t>
      </w:r>
    </w:p>
    <w:p w14:paraId="410977A3" w14:textId="77777777" w:rsidR="001C52E2" w:rsidRPr="001C52E2" w:rsidRDefault="001C52E2" w:rsidP="001C52E2">
      <w:pPr>
        <w:pStyle w:val="Bibliography"/>
        <w:rPr>
          <w:lang w:val="en-US"/>
        </w:rPr>
      </w:pPr>
      <w:r w:rsidRPr="001C52E2">
        <w:rPr>
          <w:i/>
          <w:iCs/>
          <w:lang w:val="en-US"/>
        </w:rPr>
        <w:t>LPPool2d—PyTorch 1.11.0 documentation</w:t>
      </w:r>
      <w:r w:rsidRPr="001C52E2">
        <w:rPr>
          <w:lang w:val="en-US"/>
        </w:rPr>
        <w:t>. (n.d.). Retrieved April 28, 2022, from https://pytorch.org/docs/stable/generated/torch.nn.LPPool2d.html</w:t>
      </w:r>
    </w:p>
    <w:p w14:paraId="233F861A" w14:textId="77777777" w:rsidR="001C52E2" w:rsidRPr="001C52E2" w:rsidRDefault="001C52E2" w:rsidP="001C52E2">
      <w:pPr>
        <w:pStyle w:val="Bibliography"/>
        <w:rPr>
          <w:lang w:val="en-US"/>
        </w:rPr>
      </w:pPr>
      <w:r w:rsidRPr="001C52E2">
        <w:rPr>
          <w:lang w:val="en-US"/>
        </w:rPr>
        <w:t xml:space="preserve">Luce, A., Courtin, A., Levalois, C., Altmeyer-Morel, S., Romeo, P.-H., Chevillard, S., &amp; Lebeau, J. (2009). Death receptor pathways mediate targeted and non-targeted effects of ionizing radiations in breast cancer cells. </w:t>
      </w:r>
      <w:r w:rsidRPr="001C52E2">
        <w:rPr>
          <w:i/>
          <w:iCs/>
          <w:lang w:val="en-US"/>
        </w:rPr>
        <w:t>Carcinogenesis</w:t>
      </w:r>
      <w:r w:rsidRPr="001C52E2">
        <w:rPr>
          <w:lang w:val="en-US"/>
        </w:rPr>
        <w:t xml:space="preserve">, </w:t>
      </w:r>
      <w:r w:rsidRPr="001C52E2">
        <w:rPr>
          <w:i/>
          <w:iCs/>
          <w:lang w:val="en-US"/>
        </w:rPr>
        <w:t>30</w:t>
      </w:r>
      <w:r w:rsidRPr="001C52E2">
        <w:rPr>
          <w:lang w:val="en-US"/>
        </w:rPr>
        <w:t>(3), 432–439. https://doi.org/10.1093/carcin/bgp008</w:t>
      </w:r>
    </w:p>
    <w:p w14:paraId="57085DC6" w14:textId="77777777" w:rsidR="001C52E2" w:rsidRPr="001C52E2" w:rsidRDefault="001C52E2" w:rsidP="001C52E2">
      <w:pPr>
        <w:pStyle w:val="Bibliography"/>
        <w:rPr>
          <w:lang w:val="en-US"/>
        </w:rPr>
      </w:pPr>
      <w:r w:rsidRPr="001C52E2">
        <w:rPr>
          <w:lang w:val="en-US"/>
        </w:rPr>
        <w:t xml:space="preserve">Magnus Børsting. (2020). </w:t>
      </w:r>
      <w:r w:rsidRPr="001C52E2">
        <w:rPr>
          <w:i/>
          <w:iCs/>
          <w:lang w:val="en-US"/>
        </w:rPr>
        <w:t xml:space="preserve">GRID irradiation and bystander </w:t>
      </w:r>
      <w:proofErr w:type="gramStart"/>
      <w:r w:rsidRPr="001C52E2">
        <w:rPr>
          <w:i/>
          <w:iCs/>
          <w:lang w:val="en-US"/>
        </w:rPr>
        <w:t>effects  in</w:t>
      </w:r>
      <w:proofErr w:type="gramEnd"/>
      <w:r w:rsidRPr="001C52E2">
        <w:rPr>
          <w:i/>
          <w:iCs/>
          <w:lang w:val="en-US"/>
        </w:rPr>
        <w:t xml:space="preserve"> lung cancer cells</w:t>
      </w:r>
      <w:r w:rsidRPr="001C52E2">
        <w:rPr>
          <w:lang w:val="en-US"/>
        </w:rPr>
        <w:t xml:space="preserve"> [MasterThesis, University of Oslo]. https://www.duo.uio.no/bitstream/handle/10852/81244/1/Magnus-B-rsting---masteroppgave.pdf</w:t>
      </w:r>
    </w:p>
    <w:p w14:paraId="770255F5" w14:textId="77777777" w:rsidR="001C52E2" w:rsidRPr="001C52E2" w:rsidRDefault="001C52E2" w:rsidP="001C52E2">
      <w:pPr>
        <w:pStyle w:val="Bibliography"/>
        <w:rPr>
          <w:lang w:val="en-US"/>
        </w:rPr>
      </w:pPr>
      <w:r w:rsidRPr="001C52E2">
        <w:rPr>
          <w:lang w:val="en-US"/>
        </w:rPr>
        <w:t xml:space="preserve">Mandal Ananya. (2019, February 26). </w:t>
      </w:r>
      <w:r w:rsidRPr="001C52E2">
        <w:rPr>
          <w:i/>
          <w:iCs/>
          <w:lang w:val="en-US"/>
        </w:rPr>
        <w:t>What are Cytokines?</w:t>
      </w:r>
      <w:r w:rsidRPr="001C52E2">
        <w:rPr>
          <w:lang w:val="en-US"/>
        </w:rPr>
        <w:t xml:space="preserve"> https://www.news-medical.net/health/What-are-Cytokines.aspx</w:t>
      </w:r>
    </w:p>
    <w:p w14:paraId="2FA8A0D3" w14:textId="77777777" w:rsidR="001C52E2" w:rsidRPr="001C52E2" w:rsidRDefault="001C52E2" w:rsidP="001C52E2">
      <w:pPr>
        <w:pStyle w:val="Bibliography"/>
        <w:rPr>
          <w:lang w:val="en-US"/>
        </w:rPr>
      </w:pPr>
      <w:r w:rsidRPr="001C52E2">
        <w:rPr>
          <w:lang w:val="en-US"/>
        </w:rPr>
        <w:t xml:space="preserve">Mao, X., Boyd, L. K., Yáñez-Muñoz, R. J., Chaplin, T., Xue, L., Lin, D., Shan, L., Berney, D. M., Young, B. D., &amp; Lu, Y.-J. (2011). Chromosome rearrangement associated inactivation of tumour suppressor genes in prostate cancer. </w:t>
      </w:r>
      <w:r w:rsidRPr="001C52E2">
        <w:rPr>
          <w:i/>
          <w:iCs/>
          <w:lang w:val="en-US"/>
        </w:rPr>
        <w:t>American Journal of Cancer Research</w:t>
      </w:r>
      <w:r w:rsidRPr="001C52E2">
        <w:rPr>
          <w:lang w:val="en-US"/>
        </w:rPr>
        <w:t xml:space="preserve">, </w:t>
      </w:r>
      <w:r w:rsidRPr="001C52E2">
        <w:rPr>
          <w:i/>
          <w:iCs/>
          <w:lang w:val="en-US"/>
        </w:rPr>
        <w:t>1</w:t>
      </w:r>
      <w:r w:rsidRPr="001C52E2">
        <w:rPr>
          <w:lang w:val="en-US"/>
        </w:rPr>
        <w:t>(5), 604–617.</w:t>
      </w:r>
    </w:p>
    <w:p w14:paraId="732E8C33" w14:textId="77777777" w:rsidR="001C52E2" w:rsidRPr="001C52E2" w:rsidRDefault="001C52E2" w:rsidP="001C52E2">
      <w:pPr>
        <w:pStyle w:val="Bibliography"/>
        <w:rPr>
          <w:lang w:val="en-US"/>
        </w:rPr>
      </w:pPr>
      <w:r w:rsidRPr="001C52E2">
        <w:rPr>
          <w:lang w:val="en-US"/>
        </w:rPr>
        <w:t xml:space="preserve">Mao, Z., Bozzella, M., Seluanov, A., &amp; Gorbunova, V. (2008). Comparison of nonhomologous end joining and homologous recombination in human cells. </w:t>
      </w:r>
      <w:r w:rsidRPr="001C52E2">
        <w:rPr>
          <w:i/>
          <w:iCs/>
          <w:lang w:val="en-US"/>
        </w:rPr>
        <w:t>DNA Repair</w:t>
      </w:r>
      <w:r w:rsidRPr="001C52E2">
        <w:rPr>
          <w:lang w:val="en-US"/>
        </w:rPr>
        <w:t xml:space="preserve">, </w:t>
      </w:r>
      <w:r w:rsidRPr="001C52E2">
        <w:rPr>
          <w:i/>
          <w:iCs/>
          <w:lang w:val="en-US"/>
        </w:rPr>
        <w:t>7</w:t>
      </w:r>
      <w:r w:rsidRPr="001C52E2">
        <w:rPr>
          <w:lang w:val="en-US"/>
        </w:rPr>
        <w:t>(10), 1765–1771. https://doi.org/10.1016/j.dnarep.2008.06.018</w:t>
      </w:r>
    </w:p>
    <w:p w14:paraId="5BC580A7" w14:textId="77777777" w:rsidR="001C52E2" w:rsidRPr="001C52E2" w:rsidRDefault="001C52E2" w:rsidP="001C52E2">
      <w:pPr>
        <w:pStyle w:val="Bibliography"/>
        <w:rPr>
          <w:lang w:val="en-US"/>
        </w:rPr>
      </w:pPr>
      <w:r w:rsidRPr="001C52E2">
        <w:rPr>
          <w:lang w:val="en-US"/>
        </w:rPr>
        <w:t xml:space="preserve">Mason, K. A., Losos, J. B., &amp; Duncan, T. (2020). </w:t>
      </w:r>
      <w:r w:rsidRPr="001C52E2">
        <w:rPr>
          <w:i/>
          <w:iCs/>
          <w:lang w:val="en-US"/>
        </w:rPr>
        <w:t>Biology</w:t>
      </w:r>
      <w:r w:rsidRPr="001C52E2">
        <w:rPr>
          <w:lang w:val="en-US"/>
        </w:rPr>
        <w:t xml:space="preserve"> (Twelfth edition). McGraw-Hill Education.</w:t>
      </w:r>
    </w:p>
    <w:p w14:paraId="42E577E2" w14:textId="77777777" w:rsidR="001C52E2" w:rsidRPr="001C52E2" w:rsidRDefault="001C52E2" w:rsidP="001C52E2">
      <w:pPr>
        <w:pStyle w:val="Bibliography"/>
        <w:rPr>
          <w:lang w:val="en-US"/>
        </w:rPr>
      </w:pPr>
      <w:r w:rsidRPr="001C52E2">
        <w:rPr>
          <w:lang w:val="en-US"/>
        </w:rPr>
        <w:t xml:space="preserve">Matson, S. W., Bean, D. W., &amp; George, J. W. (1994). DNA helicases: Enzymes with essential roles in all aspects of DNA metabolism. </w:t>
      </w:r>
      <w:r w:rsidRPr="001C52E2">
        <w:rPr>
          <w:i/>
          <w:iCs/>
          <w:lang w:val="en-US"/>
        </w:rPr>
        <w:t>BioEssays: News and Reviews in Molecular, Cellular and Developmental Biology</w:t>
      </w:r>
      <w:r w:rsidRPr="001C52E2">
        <w:rPr>
          <w:lang w:val="en-US"/>
        </w:rPr>
        <w:t xml:space="preserve">, </w:t>
      </w:r>
      <w:r w:rsidRPr="001C52E2">
        <w:rPr>
          <w:i/>
          <w:iCs/>
          <w:lang w:val="en-US"/>
        </w:rPr>
        <w:t>16</w:t>
      </w:r>
      <w:r w:rsidRPr="001C52E2">
        <w:rPr>
          <w:lang w:val="en-US"/>
        </w:rPr>
        <w:t>(1), 13–22. https://doi.org/10.1002/bies.950160103</w:t>
      </w:r>
    </w:p>
    <w:p w14:paraId="7835048C" w14:textId="77777777" w:rsidR="001C52E2" w:rsidRPr="001C52E2" w:rsidRDefault="001C52E2" w:rsidP="001C52E2">
      <w:pPr>
        <w:pStyle w:val="Bibliography"/>
        <w:rPr>
          <w:lang w:val="en-US"/>
        </w:rPr>
      </w:pPr>
      <w:r w:rsidRPr="001C52E2">
        <w:rPr>
          <w:lang w:val="en-US"/>
        </w:rPr>
        <w:t xml:space="preserve">McKinney, W. &amp; others. (2010). Data structures for statistical computing in python. </w:t>
      </w:r>
      <w:r w:rsidRPr="001C52E2">
        <w:rPr>
          <w:i/>
          <w:iCs/>
          <w:lang w:val="en-US"/>
        </w:rPr>
        <w:t>Proceedings of the 9th Python in Science Conference</w:t>
      </w:r>
      <w:r w:rsidRPr="001C52E2">
        <w:rPr>
          <w:lang w:val="en-US"/>
        </w:rPr>
        <w:t xml:space="preserve">, </w:t>
      </w:r>
      <w:r w:rsidRPr="001C52E2">
        <w:rPr>
          <w:i/>
          <w:iCs/>
          <w:lang w:val="en-US"/>
        </w:rPr>
        <w:t>445</w:t>
      </w:r>
      <w:r w:rsidRPr="001C52E2">
        <w:rPr>
          <w:lang w:val="en-US"/>
        </w:rPr>
        <w:t>, 51–56.</w:t>
      </w:r>
    </w:p>
    <w:p w14:paraId="24FC5AD5" w14:textId="77777777" w:rsidR="001C52E2" w:rsidRPr="001C52E2" w:rsidRDefault="001C52E2" w:rsidP="001C52E2">
      <w:pPr>
        <w:pStyle w:val="Bibliography"/>
        <w:rPr>
          <w:lang w:val="en-US"/>
        </w:rPr>
      </w:pPr>
      <w:r w:rsidRPr="001C52E2">
        <w:rPr>
          <w:lang w:val="en-US"/>
        </w:rPr>
        <w:t xml:space="preserve">McLaughlin, W. L., &amp; Chalkley, L. (1965). Measurement of Radiation Dose Distributions with Photochromic Materials. </w:t>
      </w:r>
      <w:r w:rsidRPr="001C52E2">
        <w:rPr>
          <w:i/>
          <w:iCs/>
          <w:lang w:val="en-US"/>
        </w:rPr>
        <w:t>Radiology</w:t>
      </w:r>
      <w:r w:rsidRPr="001C52E2">
        <w:rPr>
          <w:lang w:val="en-US"/>
        </w:rPr>
        <w:t xml:space="preserve">, </w:t>
      </w:r>
      <w:r w:rsidRPr="001C52E2">
        <w:rPr>
          <w:i/>
          <w:iCs/>
          <w:lang w:val="en-US"/>
        </w:rPr>
        <w:t>84</w:t>
      </w:r>
      <w:r w:rsidRPr="001C52E2">
        <w:rPr>
          <w:lang w:val="en-US"/>
        </w:rPr>
        <w:t>(1), 124–125. https://doi.org/10.1148/84.1.124</w:t>
      </w:r>
    </w:p>
    <w:p w14:paraId="00356D7B" w14:textId="77777777" w:rsidR="001C52E2" w:rsidRPr="001C52E2" w:rsidRDefault="001C52E2" w:rsidP="001C52E2">
      <w:pPr>
        <w:pStyle w:val="Bibliography"/>
        <w:rPr>
          <w:lang w:val="en-US"/>
        </w:rPr>
      </w:pPr>
      <w:r w:rsidRPr="001C52E2">
        <w:rPr>
          <w:lang w:val="en-US"/>
        </w:rPr>
        <w:t xml:space="preserve">McLaughlin, W. L., Puhl, J. M., Al-Sheikhly, M., Christou, C. A., Miller, A., Kovács, A., Wojnarovits, L., &amp; Lewis, D. F. (1996). Novel Radiochromic Films for Clinical Dosimetry. </w:t>
      </w:r>
      <w:r w:rsidRPr="001C52E2">
        <w:rPr>
          <w:i/>
          <w:iCs/>
          <w:lang w:val="en-US"/>
        </w:rPr>
        <w:t>Radiation Protection Dosimetry</w:t>
      </w:r>
      <w:r w:rsidRPr="001C52E2">
        <w:rPr>
          <w:lang w:val="en-US"/>
        </w:rPr>
        <w:t xml:space="preserve">, </w:t>
      </w:r>
      <w:r w:rsidRPr="001C52E2">
        <w:rPr>
          <w:i/>
          <w:iCs/>
          <w:lang w:val="en-US"/>
        </w:rPr>
        <w:t>66</w:t>
      </w:r>
      <w:r w:rsidRPr="001C52E2">
        <w:rPr>
          <w:lang w:val="en-US"/>
        </w:rPr>
        <w:t>(1–4), 263–268. https://doi.org/10.1093/oxfordjournals.rpd.a031731</w:t>
      </w:r>
    </w:p>
    <w:p w14:paraId="1CB5C1D5" w14:textId="77777777" w:rsidR="001C52E2" w:rsidRPr="001C52E2" w:rsidRDefault="001C52E2" w:rsidP="001C52E2">
      <w:pPr>
        <w:pStyle w:val="Bibliography"/>
        <w:rPr>
          <w:lang w:val="en-US"/>
        </w:rPr>
      </w:pPr>
      <w:r w:rsidRPr="001C52E2">
        <w:rPr>
          <w:lang w:val="en-US"/>
        </w:rPr>
        <w:t xml:space="preserve">McMahon, S. J. (2018). The linear quadratic model: Usage, </w:t>
      </w:r>
      <w:proofErr w:type="gramStart"/>
      <w:r w:rsidRPr="001C52E2">
        <w:rPr>
          <w:lang w:val="en-US"/>
        </w:rPr>
        <w:t>interpretation</w:t>
      </w:r>
      <w:proofErr w:type="gramEnd"/>
      <w:r w:rsidRPr="001C52E2">
        <w:rPr>
          <w:lang w:val="en-US"/>
        </w:rPr>
        <w:t xml:space="preserve"> and challenges. </w:t>
      </w:r>
      <w:r w:rsidRPr="001C52E2">
        <w:rPr>
          <w:i/>
          <w:iCs/>
          <w:lang w:val="en-US"/>
        </w:rPr>
        <w:t>Physics in Medicine &amp; Biology</w:t>
      </w:r>
      <w:r w:rsidRPr="001C52E2">
        <w:rPr>
          <w:lang w:val="en-US"/>
        </w:rPr>
        <w:t xml:space="preserve">, </w:t>
      </w:r>
      <w:r w:rsidRPr="001C52E2">
        <w:rPr>
          <w:i/>
          <w:iCs/>
          <w:lang w:val="en-US"/>
        </w:rPr>
        <w:t>64</w:t>
      </w:r>
      <w:r w:rsidRPr="001C52E2">
        <w:rPr>
          <w:lang w:val="en-US"/>
        </w:rPr>
        <w:t>(1), 01TR01. https://doi.org/10.1088/1361-6560/aaf26a</w:t>
      </w:r>
    </w:p>
    <w:p w14:paraId="03D9BA10" w14:textId="77777777" w:rsidR="001C52E2" w:rsidRPr="001C52E2" w:rsidRDefault="001C52E2" w:rsidP="001C52E2">
      <w:pPr>
        <w:pStyle w:val="Bibliography"/>
        <w:rPr>
          <w:lang w:val="en-US"/>
        </w:rPr>
      </w:pPr>
      <w:r w:rsidRPr="001C52E2">
        <w:rPr>
          <w:i/>
          <w:iCs/>
          <w:lang w:val="en-US"/>
        </w:rPr>
        <w:t>Mean free path | physics | Britannica</w:t>
      </w:r>
      <w:r w:rsidRPr="001C52E2">
        <w:rPr>
          <w:lang w:val="en-US"/>
        </w:rPr>
        <w:t>. (2007, February 12). https://www.britannica.com/science/mean-free-path</w:t>
      </w:r>
    </w:p>
    <w:p w14:paraId="52C3A3B8" w14:textId="77777777" w:rsidR="001C52E2" w:rsidRPr="001C52E2" w:rsidRDefault="001C52E2" w:rsidP="001C52E2">
      <w:pPr>
        <w:pStyle w:val="Bibliography"/>
        <w:rPr>
          <w:lang w:val="en-US"/>
        </w:rPr>
      </w:pPr>
      <w:r w:rsidRPr="001C52E2">
        <w:rPr>
          <w:lang w:val="en-US"/>
        </w:rPr>
        <w:t xml:space="preserve">Mesnil, M., Piccoli, C., Tiraby, G., Willecke, K., &amp; Yamasaki, H. (1996). Bystander killing of cancer cells by herpes simplex virus thymidine kinase gene is mediated by connexins. </w:t>
      </w:r>
      <w:r w:rsidRPr="001C52E2">
        <w:rPr>
          <w:i/>
          <w:iCs/>
          <w:lang w:val="en-US"/>
        </w:rPr>
        <w:t>Proceedings of the National Academy of Sciences of the United States of America</w:t>
      </w:r>
      <w:r w:rsidRPr="001C52E2">
        <w:rPr>
          <w:lang w:val="en-US"/>
        </w:rPr>
        <w:t xml:space="preserve">, </w:t>
      </w:r>
      <w:r w:rsidRPr="001C52E2">
        <w:rPr>
          <w:i/>
          <w:iCs/>
          <w:lang w:val="en-US"/>
        </w:rPr>
        <w:t>93</w:t>
      </w:r>
      <w:r w:rsidRPr="001C52E2">
        <w:rPr>
          <w:lang w:val="en-US"/>
        </w:rPr>
        <w:t>(5), 1831–1835.</w:t>
      </w:r>
    </w:p>
    <w:p w14:paraId="366CB49E" w14:textId="77777777" w:rsidR="001C52E2" w:rsidRPr="001C52E2" w:rsidRDefault="001C52E2" w:rsidP="001C52E2">
      <w:pPr>
        <w:pStyle w:val="Bibliography"/>
        <w:rPr>
          <w:lang w:val="en-US"/>
        </w:rPr>
      </w:pPr>
      <w:r w:rsidRPr="001C52E2">
        <w:rPr>
          <w:lang w:val="en-US"/>
        </w:rPr>
        <w:t xml:space="preserve">Micke, A., Lewis, D. F., &amp; Yu, X. (2011). Multichannel film dosimetry with nonuniformity correction. </w:t>
      </w:r>
      <w:r w:rsidRPr="001C52E2">
        <w:rPr>
          <w:i/>
          <w:iCs/>
          <w:lang w:val="en-US"/>
        </w:rPr>
        <w:t>Medical Physics</w:t>
      </w:r>
      <w:r w:rsidRPr="001C52E2">
        <w:rPr>
          <w:lang w:val="en-US"/>
        </w:rPr>
        <w:t xml:space="preserve">, </w:t>
      </w:r>
      <w:r w:rsidRPr="001C52E2">
        <w:rPr>
          <w:i/>
          <w:iCs/>
          <w:lang w:val="en-US"/>
        </w:rPr>
        <w:t>38</w:t>
      </w:r>
      <w:r w:rsidRPr="001C52E2">
        <w:rPr>
          <w:lang w:val="en-US"/>
        </w:rPr>
        <w:t>(5), 2523–2534. https://doi.org/10.1118/1.3576105</w:t>
      </w:r>
    </w:p>
    <w:p w14:paraId="0359E506" w14:textId="77777777" w:rsidR="001C52E2" w:rsidRPr="001C52E2" w:rsidRDefault="001C52E2" w:rsidP="001C52E2">
      <w:pPr>
        <w:pStyle w:val="Bibliography"/>
        <w:rPr>
          <w:lang w:val="en-US"/>
        </w:rPr>
      </w:pPr>
      <w:r w:rsidRPr="001C52E2">
        <w:rPr>
          <w:lang w:val="en-US"/>
        </w:rPr>
        <w:t xml:space="preserve">Mitchel, R. E. J. (2004). The Bystander Effect: Recent Developments and Implications for Understanding the Dose Response. </w:t>
      </w:r>
      <w:r w:rsidRPr="001C52E2">
        <w:rPr>
          <w:i/>
          <w:iCs/>
          <w:lang w:val="en-US"/>
        </w:rPr>
        <w:t>Nonlinearity in Biology, Toxicology, Medicine</w:t>
      </w:r>
      <w:r w:rsidRPr="001C52E2">
        <w:rPr>
          <w:lang w:val="en-US"/>
        </w:rPr>
        <w:t xml:space="preserve">, </w:t>
      </w:r>
      <w:r w:rsidRPr="001C52E2">
        <w:rPr>
          <w:i/>
          <w:iCs/>
          <w:lang w:val="en-US"/>
        </w:rPr>
        <w:t>2</w:t>
      </w:r>
      <w:r w:rsidRPr="001C52E2">
        <w:rPr>
          <w:lang w:val="en-US"/>
        </w:rPr>
        <w:t>(3), 173–183. https://doi.org/10.1080/15401420490507512</w:t>
      </w:r>
    </w:p>
    <w:p w14:paraId="2AB3BF91" w14:textId="77777777" w:rsidR="001C52E2" w:rsidRPr="001C52E2" w:rsidRDefault="001C52E2" w:rsidP="001C52E2">
      <w:pPr>
        <w:pStyle w:val="Bibliography"/>
        <w:rPr>
          <w:lang w:val="en-US"/>
        </w:rPr>
      </w:pPr>
      <w:r w:rsidRPr="001C52E2">
        <w:rPr>
          <w:lang w:val="en-US"/>
        </w:rPr>
        <w:t xml:space="preserve">Mohiuddin, M., Fujita, M., Regine, W. F., Megooni, A. S., Ibbott, G. S., &amp; Ahmed, M. M. (1999). High-dose </w:t>
      </w:r>
      <w:proofErr w:type="gramStart"/>
      <w:r w:rsidRPr="001C52E2">
        <w:rPr>
          <w:lang w:val="en-US"/>
        </w:rPr>
        <w:t>spatially-fractionated</w:t>
      </w:r>
      <w:proofErr w:type="gramEnd"/>
      <w:r w:rsidRPr="001C52E2">
        <w:rPr>
          <w:lang w:val="en-US"/>
        </w:rPr>
        <w:t xml:space="preserve"> radiation (GRID): A new paradigm in the management of advanced cancers. </w:t>
      </w:r>
      <w:r w:rsidRPr="001C52E2">
        <w:rPr>
          <w:i/>
          <w:iCs/>
          <w:lang w:val="en-US"/>
        </w:rPr>
        <w:t>International Journal of Radiation Oncology*Biology*Physics</w:t>
      </w:r>
      <w:r w:rsidRPr="001C52E2">
        <w:rPr>
          <w:lang w:val="en-US"/>
        </w:rPr>
        <w:t xml:space="preserve">, </w:t>
      </w:r>
      <w:r w:rsidRPr="001C52E2">
        <w:rPr>
          <w:i/>
          <w:iCs/>
          <w:lang w:val="en-US"/>
        </w:rPr>
        <w:t>45</w:t>
      </w:r>
      <w:r w:rsidRPr="001C52E2">
        <w:rPr>
          <w:lang w:val="en-US"/>
        </w:rPr>
        <w:t>(3), 721–727. https://doi.org/10.1016/S0360-3016(99)00170-4</w:t>
      </w:r>
    </w:p>
    <w:p w14:paraId="4CC8F3D8" w14:textId="77777777" w:rsidR="001C52E2" w:rsidRPr="001C52E2" w:rsidRDefault="001C52E2" w:rsidP="001C52E2">
      <w:pPr>
        <w:pStyle w:val="Bibliography"/>
        <w:rPr>
          <w:lang w:val="en-US"/>
        </w:rPr>
      </w:pPr>
      <w:r w:rsidRPr="001C52E2">
        <w:rPr>
          <w:i/>
          <w:iCs/>
          <w:lang w:val="en-US"/>
        </w:rPr>
        <w:t>Monomer | Definition &amp; Facts | Britannica</w:t>
      </w:r>
      <w:r w:rsidRPr="001C52E2">
        <w:rPr>
          <w:lang w:val="en-US"/>
        </w:rPr>
        <w:t>. (2022, March 5). https://www.britannica.com/science/monomer</w:t>
      </w:r>
    </w:p>
    <w:p w14:paraId="543F7AF6" w14:textId="77777777" w:rsidR="001C52E2" w:rsidRPr="001C52E2" w:rsidRDefault="001C52E2" w:rsidP="001C52E2">
      <w:pPr>
        <w:pStyle w:val="Bibliography"/>
        <w:rPr>
          <w:lang w:val="en-US"/>
        </w:rPr>
      </w:pPr>
      <w:r w:rsidRPr="001C52E2">
        <w:rPr>
          <w:lang w:val="en-US"/>
        </w:rPr>
        <w:t xml:space="preserve">Morgenroth, K., &amp; Ebsen, M. (2008). CHAPTER 8—Anatomy. In P. J. Papadakos, B. Lachmann, &amp; L. Visser-Isles (Eds.), </w:t>
      </w:r>
      <w:r w:rsidRPr="001C52E2">
        <w:rPr>
          <w:i/>
          <w:iCs/>
          <w:lang w:val="en-US"/>
        </w:rPr>
        <w:t>Mechanical Ventilation</w:t>
      </w:r>
      <w:r w:rsidRPr="001C52E2">
        <w:rPr>
          <w:lang w:val="en-US"/>
        </w:rPr>
        <w:t xml:space="preserve"> (pp. 69–85). W.B. Saunders. https://doi.org/10.1016/B978-0-7216-0186-1.50012-0</w:t>
      </w:r>
    </w:p>
    <w:p w14:paraId="225D12E0" w14:textId="77777777" w:rsidR="001C52E2" w:rsidRPr="001C52E2" w:rsidRDefault="001C52E2" w:rsidP="001C52E2">
      <w:pPr>
        <w:pStyle w:val="Bibliography"/>
        <w:rPr>
          <w:lang w:val="en-US"/>
        </w:rPr>
      </w:pPr>
      <w:r w:rsidRPr="001C52E2">
        <w:rPr>
          <w:lang w:val="en-US"/>
        </w:rPr>
        <w:t xml:space="preserve">Mothersill, C., &amp; Seymour, C. (1997). Medium from irradiated human epithelial cells but not human fibroblasts </w:t>
      </w:r>
      <w:proofErr w:type="gramStart"/>
      <w:r w:rsidRPr="001C52E2">
        <w:rPr>
          <w:lang w:val="en-US"/>
        </w:rPr>
        <w:t>reduces</w:t>
      </w:r>
      <w:proofErr w:type="gramEnd"/>
      <w:r w:rsidRPr="001C52E2">
        <w:rPr>
          <w:lang w:val="en-US"/>
        </w:rPr>
        <w:t xml:space="preserve"> the clonogenic survival of unirradiated cells. </w:t>
      </w:r>
      <w:r w:rsidRPr="001C52E2">
        <w:rPr>
          <w:i/>
          <w:iCs/>
          <w:lang w:val="en-US"/>
        </w:rPr>
        <w:t>International Journal of Radiation Biology</w:t>
      </w:r>
      <w:r w:rsidRPr="001C52E2">
        <w:rPr>
          <w:lang w:val="en-US"/>
        </w:rPr>
        <w:t xml:space="preserve">, </w:t>
      </w:r>
      <w:r w:rsidRPr="001C52E2">
        <w:rPr>
          <w:i/>
          <w:iCs/>
          <w:lang w:val="en-US"/>
        </w:rPr>
        <w:t>71</w:t>
      </w:r>
      <w:r w:rsidRPr="001C52E2">
        <w:rPr>
          <w:lang w:val="en-US"/>
        </w:rPr>
        <w:t>(4), 421–427. https://doi.org/10.1080/095530097144030</w:t>
      </w:r>
    </w:p>
    <w:p w14:paraId="67A9D73E" w14:textId="77777777" w:rsidR="001C52E2" w:rsidRPr="001C52E2" w:rsidRDefault="001C52E2" w:rsidP="001C52E2">
      <w:pPr>
        <w:pStyle w:val="Bibliography"/>
        <w:rPr>
          <w:lang w:val="en-US"/>
        </w:rPr>
      </w:pPr>
      <w:r w:rsidRPr="001C52E2">
        <w:rPr>
          <w:lang w:val="en-US"/>
        </w:rPr>
        <w:t xml:space="preserve">N. Reynaert et.al. (2006). </w:t>
      </w:r>
      <w:r w:rsidRPr="001C52E2">
        <w:rPr>
          <w:i/>
          <w:iCs/>
          <w:lang w:val="en-US"/>
        </w:rPr>
        <w:t xml:space="preserve">Monte Carlo Treatment Planning </w:t>
      </w:r>
      <w:proofErr w:type="gramStart"/>
      <w:r w:rsidRPr="001C52E2">
        <w:rPr>
          <w:i/>
          <w:iCs/>
          <w:lang w:val="en-US"/>
        </w:rPr>
        <w:t>An</w:t>
      </w:r>
      <w:proofErr w:type="gramEnd"/>
      <w:r w:rsidRPr="001C52E2">
        <w:rPr>
          <w:i/>
          <w:iCs/>
          <w:lang w:val="en-US"/>
        </w:rPr>
        <w:t xml:space="preserve"> Introduction</w:t>
      </w:r>
      <w:r w:rsidRPr="001C52E2">
        <w:rPr>
          <w:lang w:val="en-US"/>
        </w:rPr>
        <w:t xml:space="preserve"> (No. 16). Netherlands Commission on Radiation Dosimetry.</w:t>
      </w:r>
    </w:p>
    <w:p w14:paraId="79B34461" w14:textId="77777777" w:rsidR="001C52E2" w:rsidRPr="001C52E2" w:rsidRDefault="001C52E2" w:rsidP="001C52E2">
      <w:pPr>
        <w:pStyle w:val="Bibliography"/>
        <w:rPr>
          <w:lang w:val="en-US"/>
        </w:rPr>
      </w:pPr>
      <w:r w:rsidRPr="001C52E2">
        <w:rPr>
          <w:lang w:val="en-US"/>
        </w:rPr>
        <w:t xml:space="preserve">Nadrljanski, M. M. (2021a, June 7). </w:t>
      </w:r>
      <w:r w:rsidRPr="001C52E2">
        <w:rPr>
          <w:i/>
          <w:iCs/>
          <w:lang w:val="en-US"/>
        </w:rPr>
        <w:t>Anode (x-ray tube) | Radiology Reference Article | Radiopaedia.org</w:t>
      </w:r>
      <w:r w:rsidRPr="001C52E2">
        <w:rPr>
          <w:lang w:val="en-US"/>
        </w:rPr>
        <w:t>. Radiopaedia. https://doi.org/10.53347/rID-8178</w:t>
      </w:r>
    </w:p>
    <w:p w14:paraId="6D533BCA" w14:textId="77777777" w:rsidR="001C52E2" w:rsidRPr="001C52E2" w:rsidRDefault="001C52E2" w:rsidP="001C52E2">
      <w:pPr>
        <w:pStyle w:val="Bibliography"/>
        <w:rPr>
          <w:lang w:val="en-US"/>
        </w:rPr>
      </w:pPr>
      <w:r>
        <w:t xml:space="preserve">Nadrljanski, M. M. (2021b, September 18). </w:t>
      </w:r>
      <w:r w:rsidRPr="001C52E2">
        <w:rPr>
          <w:i/>
          <w:iCs/>
          <w:lang w:val="en-US"/>
        </w:rPr>
        <w:t>Cathode (x-ray tube) | Radiology Reference Article | Radiopaedia.org</w:t>
      </w:r>
      <w:r w:rsidRPr="001C52E2">
        <w:rPr>
          <w:lang w:val="en-US"/>
        </w:rPr>
        <w:t>. Radiopaedia. https://doi.org/10.53347/rID-8180</w:t>
      </w:r>
    </w:p>
    <w:p w14:paraId="2D29ACA5" w14:textId="77777777" w:rsidR="001C52E2" w:rsidRPr="001C52E2" w:rsidRDefault="001C52E2" w:rsidP="001C52E2">
      <w:pPr>
        <w:pStyle w:val="Bibliography"/>
        <w:rPr>
          <w:lang w:val="en-US"/>
        </w:rPr>
      </w:pPr>
      <w:r w:rsidRPr="001C52E2">
        <w:rPr>
          <w:lang w:val="en-US"/>
        </w:rPr>
        <w:t xml:space="preserve">Nagasawa, H., &amp; Little, J. B. (1992). Induction of sister chromatid exchanges by extremely low doses of alpha-particles. </w:t>
      </w:r>
      <w:r w:rsidRPr="001C52E2">
        <w:rPr>
          <w:i/>
          <w:iCs/>
          <w:lang w:val="en-US"/>
        </w:rPr>
        <w:t>Cancer Research</w:t>
      </w:r>
      <w:r w:rsidRPr="001C52E2">
        <w:rPr>
          <w:lang w:val="en-US"/>
        </w:rPr>
        <w:t xml:space="preserve">, </w:t>
      </w:r>
      <w:r w:rsidRPr="001C52E2">
        <w:rPr>
          <w:i/>
          <w:iCs/>
          <w:lang w:val="en-US"/>
        </w:rPr>
        <w:t>52</w:t>
      </w:r>
      <w:r w:rsidRPr="001C52E2">
        <w:rPr>
          <w:lang w:val="en-US"/>
        </w:rPr>
        <w:t>(22), 6394–6396.</w:t>
      </w:r>
    </w:p>
    <w:p w14:paraId="32D0FDF3" w14:textId="77777777" w:rsidR="001C52E2" w:rsidRPr="001C52E2" w:rsidRDefault="001C52E2" w:rsidP="001C52E2">
      <w:pPr>
        <w:pStyle w:val="Bibliography"/>
        <w:rPr>
          <w:lang w:val="en-US"/>
        </w:rPr>
      </w:pPr>
      <w:r w:rsidRPr="001C52E2">
        <w:rPr>
          <w:lang w:val="en-US"/>
        </w:rPr>
        <w:t xml:space="preserve">Najafi, M., Fardid, R., Hadadi, G., &amp; Fardid, M. (2014). The Mechanisms of Radiation-Induced Bystander Effect. </w:t>
      </w:r>
      <w:r w:rsidRPr="001C52E2">
        <w:rPr>
          <w:i/>
          <w:iCs/>
          <w:lang w:val="en-US"/>
        </w:rPr>
        <w:t>Journal of Biomedical Physics &amp; Engineering</w:t>
      </w:r>
      <w:r w:rsidRPr="001C52E2">
        <w:rPr>
          <w:lang w:val="en-US"/>
        </w:rPr>
        <w:t xml:space="preserve">, </w:t>
      </w:r>
      <w:r w:rsidRPr="001C52E2">
        <w:rPr>
          <w:i/>
          <w:iCs/>
          <w:lang w:val="en-US"/>
        </w:rPr>
        <w:t>4</w:t>
      </w:r>
      <w:r w:rsidRPr="001C52E2">
        <w:rPr>
          <w:lang w:val="en-US"/>
        </w:rPr>
        <w:t>(4), 163–172.</w:t>
      </w:r>
    </w:p>
    <w:p w14:paraId="16AB1C1C" w14:textId="77777777" w:rsidR="001C52E2" w:rsidRPr="001C52E2" w:rsidRDefault="001C52E2" w:rsidP="001C52E2">
      <w:pPr>
        <w:pStyle w:val="Bibliography"/>
        <w:rPr>
          <w:lang w:val="en-US"/>
        </w:rPr>
      </w:pPr>
      <w:r w:rsidRPr="001C52E2">
        <w:rPr>
          <w:lang w:val="en-US"/>
        </w:rPr>
        <w:t xml:space="preserve">Nambiar, M., Kari, V., &amp; Raghavan, S. C. (2008). Chromosomal translocations in cancer. </w:t>
      </w:r>
      <w:r w:rsidRPr="001C52E2">
        <w:rPr>
          <w:i/>
          <w:iCs/>
          <w:lang w:val="en-US"/>
        </w:rPr>
        <w:t>Biochimica et Biophysica Acta (BBA) - Reviews on Cancer</w:t>
      </w:r>
      <w:r w:rsidRPr="001C52E2">
        <w:rPr>
          <w:lang w:val="en-US"/>
        </w:rPr>
        <w:t xml:space="preserve">, </w:t>
      </w:r>
      <w:r w:rsidRPr="001C52E2">
        <w:rPr>
          <w:i/>
          <w:iCs/>
          <w:lang w:val="en-US"/>
        </w:rPr>
        <w:t>1786</w:t>
      </w:r>
      <w:r w:rsidRPr="001C52E2">
        <w:rPr>
          <w:lang w:val="en-US"/>
        </w:rPr>
        <w:t>(2), 139–152. https://doi.org/10.1016/j.bbcan.2008.07.005</w:t>
      </w:r>
    </w:p>
    <w:p w14:paraId="3D6226ED" w14:textId="77777777" w:rsidR="001C52E2" w:rsidRPr="001C52E2" w:rsidRDefault="001C52E2" w:rsidP="001C52E2">
      <w:pPr>
        <w:pStyle w:val="Bibliography"/>
        <w:rPr>
          <w:lang w:val="en-US"/>
        </w:rPr>
      </w:pPr>
      <w:r w:rsidRPr="001C52E2">
        <w:rPr>
          <w:lang w:val="en-US"/>
        </w:rPr>
        <w:t xml:space="preserve">Narayanan, P. K., Goodwin, E. H., &amp; Lehnert, B. E. (1997). Alpha particles initiate biological production of superoxide anions and hydrogen peroxide in human cells. </w:t>
      </w:r>
      <w:r w:rsidRPr="001C52E2">
        <w:rPr>
          <w:i/>
          <w:iCs/>
          <w:lang w:val="en-US"/>
        </w:rPr>
        <w:t>Cancer Research</w:t>
      </w:r>
      <w:r w:rsidRPr="001C52E2">
        <w:rPr>
          <w:lang w:val="en-US"/>
        </w:rPr>
        <w:t xml:space="preserve">, </w:t>
      </w:r>
      <w:r w:rsidRPr="001C52E2">
        <w:rPr>
          <w:i/>
          <w:iCs/>
          <w:lang w:val="en-US"/>
        </w:rPr>
        <w:t>57</w:t>
      </w:r>
      <w:r w:rsidRPr="001C52E2">
        <w:rPr>
          <w:lang w:val="en-US"/>
        </w:rPr>
        <w:t>(18), 3963–3971.</w:t>
      </w:r>
    </w:p>
    <w:p w14:paraId="797C3A3F" w14:textId="77777777" w:rsidR="001C52E2" w:rsidRPr="001C52E2" w:rsidRDefault="001C52E2" w:rsidP="001C52E2">
      <w:pPr>
        <w:pStyle w:val="Bibliography"/>
        <w:rPr>
          <w:lang w:val="en-US"/>
        </w:rPr>
      </w:pPr>
      <w:r w:rsidRPr="001C52E2">
        <w:rPr>
          <w:lang w:val="en-US"/>
        </w:rPr>
        <w:t xml:space="preserve">Niclas Börlin. (2007, November 22). </w:t>
      </w:r>
      <w:r w:rsidRPr="001C52E2">
        <w:rPr>
          <w:i/>
          <w:iCs/>
          <w:lang w:val="en-US"/>
        </w:rPr>
        <w:t>Nonlinear Optimization Least Squares Problems—The Gauss-Newton method</w:t>
      </w:r>
      <w:r w:rsidRPr="001C52E2">
        <w:rPr>
          <w:lang w:val="en-US"/>
        </w:rPr>
        <w:t>.</w:t>
      </w:r>
    </w:p>
    <w:p w14:paraId="2DD36F29" w14:textId="77777777" w:rsidR="001C52E2" w:rsidRPr="001C52E2" w:rsidRDefault="001C52E2" w:rsidP="001C52E2">
      <w:pPr>
        <w:pStyle w:val="Bibliography"/>
        <w:rPr>
          <w:lang w:val="en-US"/>
        </w:rPr>
      </w:pPr>
      <w:r w:rsidRPr="001C52E2">
        <w:rPr>
          <w:lang w:val="en-US"/>
        </w:rPr>
        <w:t xml:space="preserve">Niroomand-Rad, A., Blackwell, C. R., Coursey, B. M., Gall, K. P., Galvin, J. M., McLaughlin, W. L., Meigooni, A. S., Nath, R., Rodgers, J. E., &amp; Soares, C. G. (1998). Radiochromic film dosimetry: Recommendations of AAPM Radiation Therapy Committee Task Group 55. </w:t>
      </w:r>
      <w:r w:rsidRPr="001C52E2">
        <w:rPr>
          <w:i/>
          <w:iCs/>
          <w:lang w:val="en-US"/>
        </w:rPr>
        <w:t>Medical Physics</w:t>
      </w:r>
      <w:r w:rsidRPr="001C52E2">
        <w:rPr>
          <w:lang w:val="en-US"/>
        </w:rPr>
        <w:t xml:space="preserve">, </w:t>
      </w:r>
      <w:r w:rsidRPr="001C52E2">
        <w:rPr>
          <w:i/>
          <w:iCs/>
          <w:lang w:val="en-US"/>
        </w:rPr>
        <w:t>25</w:t>
      </w:r>
      <w:r w:rsidRPr="001C52E2">
        <w:rPr>
          <w:lang w:val="en-US"/>
        </w:rPr>
        <w:t>(11), 2093–2115. https://doi.org/10.1118/1.598407</w:t>
      </w:r>
    </w:p>
    <w:p w14:paraId="235C3D81" w14:textId="77777777" w:rsidR="001C52E2" w:rsidRPr="001C52E2" w:rsidRDefault="001C52E2" w:rsidP="001C52E2">
      <w:pPr>
        <w:pStyle w:val="Bibliography"/>
        <w:rPr>
          <w:lang w:val="en-US"/>
        </w:rPr>
      </w:pPr>
      <w:r w:rsidRPr="001C52E2">
        <w:rPr>
          <w:i/>
          <w:iCs/>
          <w:lang w:val="en-US"/>
        </w:rPr>
        <w:t>Nucleotide | biochemistry | Britannica</w:t>
      </w:r>
      <w:r w:rsidRPr="001C52E2">
        <w:rPr>
          <w:lang w:val="en-US"/>
        </w:rPr>
        <w:t>. (2008, July 17). https://www.britannica.com/science/nucleotide</w:t>
      </w:r>
    </w:p>
    <w:p w14:paraId="24B04DE4" w14:textId="77777777" w:rsidR="001C52E2" w:rsidRPr="001C52E2" w:rsidRDefault="001C52E2" w:rsidP="001C52E2">
      <w:pPr>
        <w:pStyle w:val="Bibliography"/>
        <w:rPr>
          <w:lang w:val="en-US"/>
        </w:rPr>
      </w:pPr>
      <w:r w:rsidRPr="001C52E2">
        <w:rPr>
          <w:lang w:val="en-US"/>
        </w:rPr>
        <w:t xml:space="preserve">O’Connor-Cox, E., Mochaba, F. M., Lodolo, E., Majara, M., &amp; Axcell, B. (1997). Methylene blue staining: Use at your own risk. </w:t>
      </w:r>
      <w:r w:rsidRPr="001C52E2">
        <w:rPr>
          <w:i/>
          <w:iCs/>
          <w:lang w:val="en-US"/>
        </w:rPr>
        <w:t>Master Brew Assoc Am Tech Q</w:t>
      </w:r>
      <w:r w:rsidRPr="001C52E2">
        <w:rPr>
          <w:lang w:val="en-US"/>
        </w:rPr>
        <w:t xml:space="preserve">, </w:t>
      </w:r>
      <w:r w:rsidRPr="001C52E2">
        <w:rPr>
          <w:i/>
          <w:iCs/>
          <w:lang w:val="en-US"/>
        </w:rPr>
        <w:t>34</w:t>
      </w:r>
      <w:r w:rsidRPr="001C52E2">
        <w:rPr>
          <w:lang w:val="en-US"/>
        </w:rPr>
        <w:t>, 306–312.</w:t>
      </w:r>
    </w:p>
    <w:p w14:paraId="1AA8D702" w14:textId="77777777" w:rsidR="001C52E2" w:rsidRPr="001C52E2" w:rsidRDefault="001C52E2" w:rsidP="001C52E2">
      <w:pPr>
        <w:pStyle w:val="Bibliography"/>
        <w:rPr>
          <w:lang w:val="en-US"/>
        </w:rPr>
      </w:pPr>
      <w:r w:rsidRPr="001C52E2">
        <w:rPr>
          <w:lang w:val="en-US"/>
        </w:rPr>
        <w:t xml:space="preserve">Paelinck, L., Neve, W. D., &amp; Wagter, C. D. (2006). Precautions and strategies in using a commercial flatbed scanner for radiochromic film dosimetry. </w:t>
      </w:r>
      <w:r w:rsidRPr="001C52E2">
        <w:rPr>
          <w:i/>
          <w:iCs/>
          <w:lang w:val="en-US"/>
        </w:rPr>
        <w:t>Physics in Medicine and Biology</w:t>
      </w:r>
      <w:r w:rsidRPr="001C52E2">
        <w:rPr>
          <w:lang w:val="en-US"/>
        </w:rPr>
        <w:t xml:space="preserve">, </w:t>
      </w:r>
      <w:r w:rsidRPr="001C52E2">
        <w:rPr>
          <w:i/>
          <w:iCs/>
          <w:lang w:val="en-US"/>
        </w:rPr>
        <w:t>52</w:t>
      </w:r>
      <w:r w:rsidRPr="001C52E2">
        <w:rPr>
          <w:lang w:val="en-US"/>
        </w:rPr>
        <w:t>(1), 231–242. https://doi.org/10.1088/0031-9155/52/1/015</w:t>
      </w:r>
    </w:p>
    <w:p w14:paraId="5A4D1D86" w14:textId="77777777" w:rsidR="001C52E2" w:rsidRPr="001C52E2" w:rsidRDefault="001C52E2" w:rsidP="001C52E2">
      <w:pPr>
        <w:pStyle w:val="Bibliography"/>
        <w:rPr>
          <w:lang w:val="en-US"/>
        </w:rPr>
      </w:pPr>
      <w:proofErr w:type="gramStart"/>
      <w:r w:rsidRPr="001C52E2">
        <w:rPr>
          <w:lang w:val="en-US"/>
        </w:rPr>
        <w:t>P.Andreo</w:t>
      </w:r>
      <w:proofErr w:type="gramEnd"/>
      <w:r w:rsidRPr="001C52E2">
        <w:rPr>
          <w:lang w:val="en-US"/>
        </w:rPr>
        <w:t xml:space="preserve">, A.E. Nahum, K.Hohlfeld, &amp; H.Svensson. (1996). </w:t>
      </w:r>
      <w:r w:rsidRPr="001C52E2">
        <w:rPr>
          <w:i/>
          <w:iCs/>
          <w:lang w:val="en-US"/>
        </w:rPr>
        <w:t>Review of Data and Methods Recommended in the International Code of Practice, IAEA Technical Reports Series No. 277, Absorbed Dose Determination in Photon and Electron Beams</w:t>
      </w:r>
      <w:r w:rsidRPr="001C52E2">
        <w:rPr>
          <w:lang w:val="en-US"/>
        </w:rPr>
        <w:t>. INTERNATIONAL ATOMIC ENERGY AGENCY. https://www.iaea.org/publications/5546/review-of-data-and-methods-recommended-in-the-international-code-of-practice-iaea-technical-reports-series-no-277-absorbed-dose-determination-in-photon-and-electron-beams</w:t>
      </w:r>
    </w:p>
    <w:p w14:paraId="5B72878D" w14:textId="77777777" w:rsidR="001C52E2" w:rsidRPr="001C52E2" w:rsidRDefault="001C52E2" w:rsidP="001C52E2">
      <w:pPr>
        <w:pStyle w:val="Bibliography"/>
        <w:rPr>
          <w:lang w:val="en-US"/>
        </w:rPr>
      </w:pPr>
      <w:r w:rsidRPr="001C52E2">
        <w:rPr>
          <w:lang w:val="sv-SE"/>
        </w:rPr>
        <w:t xml:space="preserve">Panzacchi, S., Gnudi, F., Mandrioli, D., Montella, R., Strollo, V., Merrick, B. A., Belpoggi, F., &amp; Tibaldi, E. (2019). </w:t>
      </w:r>
      <w:r w:rsidRPr="001C52E2">
        <w:rPr>
          <w:lang w:val="en-US"/>
        </w:rPr>
        <w:t xml:space="preserve">Effects of short and long-term alcohol-based fixation on Sprague-Dawley rat tissue morphology, </w:t>
      </w:r>
      <w:proofErr w:type="gramStart"/>
      <w:r w:rsidRPr="001C52E2">
        <w:rPr>
          <w:lang w:val="en-US"/>
        </w:rPr>
        <w:t>protein</w:t>
      </w:r>
      <w:proofErr w:type="gramEnd"/>
      <w:r w:rsidRPr="001C52E2">
        <w:rPr>
          <w:lang w:val="en-US"/>
        </w:rPr>
        <w:t xml:space="preserve"> and nucleic acid preservation. </w:t>
      </w:r>
      <w:r w:rsidRPr="001C52E2">
        <w:rPr>
          <w:i/>
          <w:iCs/>
          <w:lang w:val="en-US"/>
        </w:rPr>
        <w:t>Acta Histochemica</w:t>
      </w:r>
      <w:r w:rsidRPr="001C52E2">
        <w:rPr>
          <w:lang w:val="en-US"/>
        </w:rPr>
        <w:t xml:space="preserve">, </w:t>
      </w:r>
      <w:r w:rsidRPr="001C52E2">
        <w:rPr>
          <w:i/>
          <w:iCs/>
          <w:lang w:val="en-US"/>
        </w:rPr>
        <w:t>121</w:t>
      </w:r>
      <w:r w:rsidRPr="001C52E2">
        <w:rPr>
          <w:lang w:val="en-US"/>
        </w:rPr>
        <w:t>(6), 750–760. https://doi.org/10.1016/j.acthis.2019.05.011</w:t>
      </w:r>
    </w:p>
    <w:p w14:paraId="53C71F50" w14:textId="77777777" w:rsidR="001C52E2" w:rsidRPr="001C52E2" w:rsidRDefault="001C52E2" w:rsidP="001C52E2">
      <w:pPr>
        <w:pStyle w:val="Bibliography"/>
        <w:rPr>
          <w:lang w:val="en-US"/>
        </w:rPr>
      </w:pPr>
      <w:r w:rsidRPr="001C52E2">
        <w:rPr>
          <w:lang w:val="en-US"/>
        </w:rPr>
        <w:t xml:space="preserve">Pardee, A. B. (1974). A Restriction Point for Control of Normal Animal Cell Proliferation. </w:t>
      </w:r>
      <w:r w:rsidRPr="001C52E2">
        <w:rPr>
          <w:i/>
          <w:iCs/>
          <w:lang w:val="en-US"/>
        </w:rPr>
        <w:t>Proceedings of the National Academy of Sciences of the United States of America</w:t>
      </w:r>
      <w:r w:rsidRPr="001C52E2">
        <w:rPr>
          <w:lang w:val="en-US"/>
        </w:rPr>
        <w:t xml:space="preserve">, </w:t>
      </w:r>
      <w:r w:rsidRPr="001C52E2">
        <w:rPr>
          <w:i/>
          <w:iCs/>
          <w:lang w:val="en-US"/>
        </w:rPr>
        <w:t>71</w:t>
      </w:r>
      <w:r w:rsidRPr="001C52E2">
        <w:rPr>
          <w:lang w:val="en-US"/>
        </w:rPr>
        <w:t>(4), 1286–1290.</w:t>
      </w:r>
    </w:p>
    <w:p w14:paraId="190919E7" w14:textId="77777777" w:rsidR="001C52E2" w:rsidRPr="001C52E2" w:rsidRDefault="001C52E2" w:rsidP="001C52E2">
      <w:pPr>
        <w:pStyle w:val="Bibliography"/>
        <w:rPr>
          <w:lang w:val="en-US"/>
        </w:rPr>
      </w:pPr>
      <w:r w:rsidRPr="001C52E2">
        <w:rPr>
          <w:lang w:val="en-US"/>
        </w:rPr>
        <w:t xml:space="preserve">Park, S., Kang, S.-K., Cheong, K.-H., Hwang, T., Kim, H., Han, T., Lee, M.-Y., Kim, K., Bae, H., Su Kim, H., Han Kim, J., Jae Oh, S., &amp; Suh, J.-S. (2012). Variations in dose distribution and optical properties of GafchromicTM EBT2 film according to scanning mode. </w:t>
      </w:r>
      <w:r w:rsidRPr="001C52E2">
        <w:rPr>
          <w:i/>
          <w:iCs/>
          <w:lang w:val="en-US"/>
        </w:rPr>
        <w:t>Medical Physics</w:t>
      </w:r>
      <w:r w:rsidRPr="001C52E2">
        <w:rPr>
          <w:lang w:val="en-US"/>
        </w:rPr>
        <w:t xml:space="preserve">, </w:t>
      </w:r>
      <w:r w:rsidRPr="001C52E2">
        <w:rPr>
          <w:i/>
          <w:iCs/>
          <w:lang w:val="en-US"/>
        </w:rPr>
        <w:t>39</w:t>
      </w:r>
      <w:r w:rsidRPr="001C52E2">
        <w:rPr>
          <w:lang w:val="en-US"/>
        </w:rPr>
        <w:t>(5), 2524–2535. https://doi.org/10.1118/1.3700731</w:t>
      </w:r>
    </w:p>
    <w:p w14:paraId="0D338498" w14:textId="77777777" w:rsidR="001C52E2" w:rsidRPr="001C52E2" w:rsidRDefault="001C52E2" w:rsidP="001C52E2">
      <w:pPr>
        <w:pStyle w:val="Bibliography"/>
        <w:rPr>
          <w:lang w:val="en-US"/>
        </w:rPr>
      </w:pPr>
      <w:r w:rsidRPr="001C52E2">
        <w:rPr>
          <w:lang w:val="en-US"/>
        </w:rPr>
        <w:t xml:space="preserve">Pedregosa, F., Varoquaux, G., Gramfort, A., Michel, V., Thirion, B., Grisel, O., Blondel, M., Prettenhofer, P., Weiss, R., Dubourg, V., Vanderplas, J., Passos, A., Cournapeau, D., Brucher, M., Perrot, M., &amp; Duchesnay, E. (2011). Scikit-learn: Machine Learning in Python. </w:t>
      </w:r>
      <w:r w:rsidRPr="001C52E2">
        <w:rPr>
          <w:i/>
          <w:iCs/>
          <w:lang w:val="en-US"/>
        </w:rPr>
        <w:t>Journal of Machine Learning Research</w:t>
      </w:r>
      <w:r w:rsidRPr="001C52E2">
        <w:rPr>
          <w:lang w:val="en-US"/>
        </w:rPr>
        <w:t xml:space="preserve">, </w:t>
      </w:r>
      <w:r w:rsidRPr="001C52E2">
        <w:rPr>
          <w:i/>
          <w:iCs/>
          <w:lang w:val="en-US"/>
        </w:rPr>
        <w:t>12</w:t>
      </w:r>
      <w:r w:rsidRPr="001C52E2">
        <w:rPr>
          <w:lang w:val="en-US"/>
        </w:rPr>
        <w:t>, 2825–2830.</w:t>
      </w:r>
    </w:p>
    <w:p w14:paraId="0C726E40" w14:textId="77777777" w:rsidR="001C52E2" w:rsidRPr="001C52E2" w:rsidRDefault="001C52E2" w:rsidP="001C52E2">
      <w:pPr>
        <w:pStyle w:val="Bibliography"/>
        <w:rPr>
          <w:lang w:val="en-US"/>
        </w:rPr>
      </w:pPr>
      <w:r w:rsidRPr="001C52E2">
        <w:rPr>
          <w:lang w:val="en-US"/>
        </w:rPr>
        <w:t xml:space="preserve">Peng, V., Suchowerska, N., Rogers, L., Claridge Mackonis, E., Oakes, S., &amp; McKenzie, D. R. (2017). Grid therapy using high definition multileaf collimators: Realizing benefits of the bystander effect. </w:t>
      </w:r>
      <w:r w:rsidRPr="001C52E2">
        <w:rPr>
          <w:i/>
          <w:iCs/>
          <w:lang w:val="en-US"/>
        </w:rPr>
        <w:t>Acta Oncologica</w:t>
      </w:r>
      <w:r w:rsidRPr="001C52E2">
        <w:rPr>
          <w:lang w:val="en-US"/>
        </w:rPr>
        <w:t xml:space="preserve">, </w:t>
      </w:r>
      <w:r w:rsidRPr="001C52E2">
        <w:rPr>
          <w:i/>
          <w:iCs/>
          <w:lang w:val="en-US"/>
        </w:rPr>
        <w:t>56</w:t>
      </w:r>
      <w:r w:rsidRPr="001C52E2">
        <w:rPr>
          <w:lang w:val="en-US"/>
        </w:rPr>
        <w:t>(8), 1048–1059. https://doi.org/10.1080/0284186X.2017.1299939</w:t>
      </w:r>
    </w:p>
    <w:p w14:paraId="1CFC351D" w14:textId="77777777" w:rsidR="001C52E2" w:rsidRPr="001C52E2" w:rsidRDefault="001C52E2" w:rsidP="001C52E2">
      <w:pPr>
        <w:pStyle w:val="Bibliography"/>
        <w:rPr>
          <w:lang w:val="en-US"/>
        </w:rPr>
      </w:pPr>
      <w:r w:rsidRPr="001C52E2">
        <w:rPr>
          <w:lang w:val="en-US"/>
        </w:rPr>
        <w:t xml:space="preserve">Philip Mayes, Alan Nahum, &amp; Jean-Claude Rosenwald. (2007). </w:t>
      </w:r>
      <w:r w:rsidRPr="001C52E2">
        <w:rPr>
          <w:i/>
          <w:iCs/>
          <w:lang w:val="en-US"/>
        </w:rPr>
        <w:t>Handbook of Radiotherapy Physics</w:t>
      </w:r>
      <w:r w:rsidRPr="001C52E2">
        <w:rPr>
          <w:lang w:val="en-US"/>
        </w:rPr>
        <w:t>. Taylor &amp; Francis group.</w:t>
      </w:r>
    </w:p>
    <w:p w14:paraId="128E654A" w14:textId="77777777" w:rsidR="001C52E2" w:rsidRPr="001C52E2" w:rsidRDefault="001C52E2" w:rsidP="001C52E2">
      <w:pPr>
        <w:pStyle w:val="Bibliography"/>
        <w:rPr>
          <w:lang w:val="en-US"/>
        </w:rPr>
      </w:pPr>
      <w:r w:rsidRPr="001C52E2">
        <w:rPr>
          <w:i/>
          <w:iCs/>
          <w:lang w:val="en-US"/>
        </w:rPr>
        <w:t>Photon Dose Distributions | Oncology Medical Physics</w:t>
      </w:r>
      <w:r w:rsidRPr="001C52E2">
        <w:rPr>
          <w:lang w:val="en-US"/>
        </w:rPr>
        <w:t>. (n.d.). Retrieved March 23, 2022, from https://oncologymedicalphysics.com/photon-dose-distributions/</w:t>
      </w:r>
    </w:p>
    <w:p w14:paraId="7BD093DB" w14:textId="77777777" w:rsidR="001C52E2" w:rsidRPr="001C52E2" w:rsidRDefault="001C52E2" w:rsidP="001C52E2">
      <w:pPr>
        <w:pStyle w:val="Bibliography"/>
        <w:rPr>
          <w:lang w:val="en-US"/>
        </w:rPr>
      </w:pPr>
      <w:r w:rsidRPr="001C52E2">
        <w:rPr>
          <w:lang w:val="en-US"/>
        </w:rPr>
        <w:t xml:space="preserve">Podgorsak, E. B. (2016). </w:t>
      </w:r>
      <w:r w:rsidRPr="001C52E2">
        <w:rPr>
          <w:i/>
          <w:iCs/>
          <w:lang w:val="en-US"/>
        </w:rPr>
        <w:t>Radiation Physics for Medical Physicists</w:t>
      </w:r>
      <w:r w:rsidRPr="001C52E2">
        <w:rPr>
          <w:lang w:val="en-US"/>
        </w:rPr>
        <w:t>. Springer International Publishing. https://doi.org/10.1007/978-3-319-25382-4</w:t>
      </w:r>
    </w:p>
    <w:p w14:paraId="0BC53FCF" w14:textId="77777777" w:rsidR="001C52E2" w:rsidRPr="001C52E2" w:rsidRDefault="001C52E2" w:rsidP="001C52E2">
      <w:pPr>
        <w:pStyle w:val="Bibliography"/>
        <w:rPr>
          <w:lang w:val="en-US"/>
        </w:rPr>
      </w:pPr>
      <w:r w:rsidRPr="001C52E2">
        <w:rPr>
          <w:lang w:val="en-US"/>
        </w:rPr>
        <w:t xml:space="preserve">Pomp, J., Wike, J. L., Ouwerkerk, I. J. M., Hoogstraten, C., Davelaar, J., Schrier, P. I., Leer, J. W. H., Thames, H. D., &amp; Brock, W. A. (1996). Cell density dependent plating efficiency affects outcome and interpretation of colony forming assays. </w:t>
      </w:r>
      <w:r w:rsidRPr="001C52E2">
        <w:rPr>
          <w:i/>
          <w:iCs/>
          <w:lang w:val="en-US"/>
        </w:rPr>
        <w:t>Radiotherapy and Oncology</w:t>
      </w:r>
      <w:r w:rsidRPr="001C52E2">
        <w:rPr>
          <w:lang w:val="en-US"/>
        </w:rPr>
        <w:t xml:space="preserve">, </w:t>
      </w:r>
      <w:r w:rsidRPr="001C52E2">
        <w:rPr>
          <w:i/>
          <w:iCs/>
          <w:lang w:val="en-US"/>
        </w:rPr>
        <w:t>40</w:t>
      </w:r>
      <w:r w:rsidRPr="001C52E2">
        <w:rPr>
          <w:lang w:val="en-US"/>
        </w:rPr>
        <w:t>(2), 121–125. https://doi.org/10.1016/0167-8140(96)01767-7</w:t>
      </w:r>
    </w:p>
    <w:p w14:paraId="292D966F" w14:textId="77777777" w:rsidR="001C52E2" w:rsidRPr="001C52E2" w:rsidRDefault="001C52E2" w:rsidP="001C52E2">
      <w:pPr>
        <w:pStyle w:val="Bibliography"/>
        <w:rPr>
          <w:lang w:val="en-US"/>
        </w:rPr>
      </w:pPr>
      <w:r w:rsidRPr="001C52E2">
        <w:rPr>
          <w:lang w:val="en-US"/>
        </w:rPr>
        <w:t xml:space="preserve">Preim, B., &amp; Botha, C. (2014). Chapter 4—Image Analysis for Medical Visualization. In B. Preim &amp; C. Botha (Eds.), </w:t>
      </w:r>
      <w:r w:rsidRPr="001C52E2">
        <w:rPr>
          <w:i/>
          <w:iCs/>
          <w:lang w:val="en-US"/>
        </w:rPr>
        <w:t>Visual Computing for Medicine (Second Edition)</w:t>
      </w:r>
      <w:r w:rsidRPr="001C52E2">
        <w:rPr>
          <w:lang w:val="en-US"/>
        </w:rPr>
        <w:t xml:space="preserve"> (pp. 111–175). Morgan Kaufmann. https://doi.org/10.1016/B978-0-12-415873-3.00004-3</w:t>
      </w:r>
    </w:p>
    <w:p w14:paraId="54F0D692" w14:textId="77777777" w:rsidR="001C52E2" w:rsidRPr="001C52E2" w:rsidRDefault="001C52E2" w:rsidP="001C52E2">
      <w:pPr>
        <w:pStyle w:val="Bibliography"/>
        <w:rPr>
          <w:lang w:val="en-US"/>
        </w:rPr>
      </w:pPr>
      <w:r w:rsidRPr="001C52E2">
        <w:rPr>
          <w:lang w:val="en-US"/>
        </w:rPr>
        <w:t xml:space="preserve">Puck, T. T., &amp; Marcus, P. I. (1956). Action of x-rays on mammalian cells. </w:t>
      </w:r>
      <w:r w:rsidRPr="001C52E2">
        <w:rPr>
          <w:i/>
          <w:iCs/>
          <w:lang w:val="en-US"/>
        </w:rPr>
        <w:t>The Journal of Experimental Medicine</w:t>
      </w:r>
      <w:r w:rsidRPr="001C52E2">
        <w:rPr>
          <w:lang w:val="en-US"/>
        </w:rPr>
        <w:t xml:space="preserve">, </w:t>
      </w:r>
      <w:r w:rsidRPr="001C52E2">
        <w:rPr>
          <w:i/>
          <w:iCs/>
          <w:lang w:val="en-US"/>
        </w:rPr>
        <w:t>103</w:t>
      </w:r>
      <w:r w:rsidRPr="001C52E2">
        <w:rPr>
          <w:lang w:val="en-US"/>
        </w:rPr>
        <w:t>(5), 653–666. https://doi.org/10.1084/jem.103.5.653</w:t>
      </w:r>
    </w:p>
    <w:p w14:paraId="36648C5C" w14:textId="77777777" w:rsidR="001C52E2" w:rsidRPr="001C52E2" w:rsidRDefault="001C52E2" w:rsidP="001C52E2">
      <w:pPr>
        <w:pStyle w:val="Bibliography"/>
        <w:rPr>
          <w:lang w:val="en-US"/>
        </w:rPr>
      </w:pPr>
      <w:r w:rsidRPr="001C52E2">
        <w:rPr>
          <w:i/>
          <w:iCs/>
          <w:lang w:val="en-US"/>
        </w:rPr>
        <w:t xml:space="preserve">RADIATION BIOLOGY: A HANDBOOK </w:t>
      </w:r>
      <w:proofErr w:type="gramStart"/>
      <w:r w:rsidRPr="001C52E2">
        <w:rPr>
          <w:i/>
          <w:iCs/>
          <w:lang w:val="en-US"/>
        </w:rPr>
        <w:t>FOR  TEACHERS</w:t>
      </w:r>
      <w:proofErr w:type="gramEnd"/>
      <w:r w:rsidRPr="001C52E2">
        <w:rPr>
          <w:i/>
          <w:iCs/>
          <w:lang w:val="en-US"/>
        </w:rPr>
        <w:t xml:space="preserve"> AND STUDENTS</w:t>
      </w:r>
      <w:r w:rsidRPr="001C52E2">
        <w:rPr>
          <w:lang w:val="en-US"/>
        </w:rPr>
        <w:t>. (2010). IAEA.</w:t>
      </w:r>
    </w:p>
    <w:p w14:paraId="4A697FC9" w14:textId="77777777" w:rsidR="001C52E2" w:rsidRPr="001C52E2" w:rsidRDefault="001C52E2" w:rsidP="001C52E2">
      <w:pPr>
        <w:pStyle w:val="Bibliography"/>
        <w:rPr>
          <w:lang w:val="en-US"/>
        </w:rPr>
      </w:pPr>
      <w:r w:rsidRPr="001C52E2">
        <w:rPr>
          <w:lang w:val="en-US"/>
        </w:rPr>
        <w:t xml:space="preserve">Rahman, Md. A., Sultana, N., Ayman, U., Bhakta, S., Afrose, M., Afrin, M., &amp; Haque, Z. (2022). Alcoholic fixation over formalin fixation: A new, safer option for morphologic and molecular analysis of tissues. </w:t>
      </w:r>
      <w:r w:rsidRPr="001C52E2">
        <w:rPr>
          <w:i/>
          <w:iCs/>
          <w:lang w:val="en-US"/>
        </w:rPr>
        <w:t>Saudi Journal of Biological Sciences</w:t>
      </w:r>
      <w:r w:rsidRPr="001C52E2">
        <w:rPr>
          <w:lang w:val="en-US"/>
        </w:rPr>
        <w:t xml:space="preserve">, </w:t>
      </w:r>
      <w:r w:rsidRPr="001C52E2">
        <w:rPr>
          <w:i/>
          <w:iCs/>
          <w:lang w:val="en-US"/>
        </w:rPr>
        <w:t>29</w:t>
      </w:r>
      <w:r w:rsidRPr="001C52E2">
        <w:rPr>
          <w:lang w:val="en-US"/>
        </w:rPr>
        <w:t>(1), 175–182. https://doi.org/10.1016/j.sjbs.2021.08.075</w:t>
      </w:r>
    </w:p>
    <w:p w14:paraId="4C581E1B" w14:textId="77777777" w:rsidR="001C52E2" w:rsidRPr="001C52E2" w:rsidRDefault="001C52E2" w:rsidP="001C52E2">
      <w:pPr>
        <w:pStyle w:val="Bibliography"/>
        <w:rPr>
          <w:lang w:val="en-US"/>
        </w:rPr>
      </w:pPr>
      <w:r w:rsidRPr="001C52E2">
        <w:rPr>
          <w:i/>
          <w:iCs/>
          <w:lang w:val="en-US"/>
        </w:rPr>
        <w:t>Recommendation ITU-R BT.601-7</w:t>
      </w:r>
      <w:r w:rsidRPr="001C52E2">
        <w:rPr>
          <w:lang w:val="en-US"/>
        </w:rPr>
        <w:t>. (2011). International telecommunication Union. https://www.itu.int/dms_pubrec/itu-r/rec/bt/R-REC-BT.601-7-201103-I!!PDF-E.pdf</w:t>
      </w:r>
    </w:p>
    <w:p w14:paraId="6B87D4B6" w14:textId="77777777" w:rsidR="001C52E2" w:rsidRPr="001C52E2" w:rsidRDefault="001C52E2" w:rsidP="001C52E2">
      <w:pPr>
        <w:pStyle w:val="Bibliography"/>
        <w:rPr>
          <w:lang w:val="en-US"/>
        </w:rPr>
      </w:pPr>
      <w:r w:rsidRPr="001C52E2">
        <w:rPr>
          <w:i/>
          <w:iCs/>
          <w:lang w:val="en-US"/>
        </w:rPr>
        <w:t>Risk Factors: Age - NCI</w:t>
      </w:r>
      <w:r w:rsidRPr="001C52E2">
        <w:rPr>
          <w:lang w:val="en-US"/>
        </w:rPr>
        <w:t xml:space="preserve"> (</w:t>
      </w:r>
      <w:proofErr w:type="gramStart"/>
      <w:r w:rsidRPr="001C52E2">
        <w:rPr>
          <w:lang w:val="en-US"/>
        </w:rPr>
        <w:t>nciglobal,ncienterprise</w:t>
      </w:r>
      <w:proofErr w:type="gramEnd"/>
      <w:r w:rsidRPr="001C52E2">
        <w:rPr>
          <w:lang w:val="en-US"/>
        </w:rPr>
        <w:t>). (2015, April 29). [CgvArticle]. https://www.cancer.gov/about-cancer/causes-prevention/risk/age</w:t>
      </w:r>
    </w:p>
    <w:p w14:paraId="54F84154" w14:textId="77777777" w:rsidR="001C52E2" w:rsidRPr="001C52E2" w:rsidRDefault="001C52E2" w:rsidP="001C52E2">
      <w:pPr>
        <w:pStyle w:val="Bibliography"/>
        <w:rPr>
          <w:lang w:val="en-US"/>
        </w:rPr>
      </w:pPr>
      <w:r w:rsidRPr="001C52E2">
        <w:rPr>
          <w:lang w:val="en-US"/>
        </w:rPr>
        <w:t xml:space="preserve">Samuel, T., Weber, H. O., &amp; Funk, J. O. (2002). Linking DNA Damage to Cell Cycle Checkpoints. </w:t>
      </w:r>
      <w:r w:rsidRPr="001C52E2">
        <w:rPr>
          <w:i/>
          <w:iCs/>
          <w:lang w:val="en-US"/>
        </w:rPr>
        <w:t>Cell Cycle</w:t>
      </w:r>
      <w:r w:rsidRPr="001C52E2">
        <w:rPr>
          <w:lang w:val="en-US"/>
        </w:rPr>
        <w:t xml:space="preserve">, </w:t>
      </w:r>
      <w:r w:rsidRPr="001C52E2">
        <w:rPr>
          <w:i/>
          <w:iCs/>
          <w:lang w:val="en-US"/>
        </w:rPr>
        <w:t>1</w:t>
      </w:r>
      <w:r w:rsidRPr="001C52E2">
        <w:rPr>
          <w:lang w:val="en-US"/>
        </w:rPr>
        <w:t>(3), 161–167. https://doi.org/10.4161/cc.1.3.118</w:t>
      </w:r>
    </w:p>
    <w:p w14:paraId="52EF0D0E" w14:textId="77777777" w:rsidR="001C52E2" w:rsidRPr="001C52E2" w:rsidRDefault="001C52E2" w:rsidP="001C52E2">
      <w:pPr>
        <w:pStyle w:val="Bibliography"/>
        <w:rPr>
          <w:lang w:val="en-US"/>
        </w:rPr>
      </w:pPr>
      <w:r w:rsidRPr="001C52E2">
        <w:rPr>
          <w:lang w:val="en-US"/>
        </w:rPr>
        <w:t xml:space="preserve">Sandy McDowell. (2019, January 25). </w:t>
      </w:r>
      <w:r w:rsidRPr="001C52E2">
        <w:rPr>
          <w:i/>
          <w:iCs/>
          <w:lang w:val="en-US"/>
        </w:rPr>
        <w:t>Understanding Cancer Death Rates</w:t>
      </w:r>
      <w:r w:rsidRPr="001C52E2">
        <w:rPr>
          <w:lang w:val="en-US"/>
        </w:rPr>
        <w:t>. https://www.cancer.org/latest-news/understanding-cancer-death-rates.html</w:t>
      </w:r>
    </w:p>
    <w:p w14:paraId="37D4AE40" w14:textId="77777777" w:rsidR="001C52E2" w:rsidRPr="001C52E2" w:rsidRDefault="001C52E2" w:rsidP="001C52E2">
      <w:pPr>
        <w:pStyle w:val="Bibliography"/>
        <w:rPr>
          <w:lang w:val="en-US"/>
        </w:rPr>
      </w:pPr>
      <w:r w:rsidRPr="001C52E2">
        <w:rPr>
          <w:lang w:val="en-US"/>
        </w:rPr>
        <w:t xml:space="preserve">Sari, B. G., Lúcio, A. D., Olivoto, T., Krysczun, D. K., Tischler, A. L., &amp; Drebes, L. (2018). Interference of sample size on multicollinearity diagnosis in path analysis. </w:t>
      </w:r>
      <w:r w:rsidRPr="001C52E2">
        <w:rPr>
          <w:i/>
          <w:iCs/>
          <w:lang w:val="en-US"/>
        </w:rPr>
        <w:t>Pesquisa Agropecuária Brasileira</w:t>
      </w:r>
      <w:r w:rsidRPr="001C52E2">
        <w:rPr>
          <w:lang w:val="en-US"/>
        </w:rPr>
        <w:t xml:space="preserve">, </w:t>
      </w:r>
      <w:r w:rsidRPr="001C52E2">
        <w:rPr>
          <w:i/>
          <w:iCs/>
          <w:lang w:val="en-US"/>
        </w:rPr>
        <w:t>53</w:t>
      </w:r>
      <w:r w:rsidRPr="001C52E2">
        <w:rPr>
          <w:lang w:val="en-US"/>
        </w:rPr>
        <w:t>, 769–773. https://doi.org/10.1590/S0100-204X2018000600014</w:t>
      </w:r>
    </w:p>
    <w:p w14:paraId="752D90C2" w14:textId="77777777" w:rsidR="001C52E2" w:rsidRPr="001C52E2" w:rsidRDefault="001C52E2" w:rsidP="001C52E2">
      <w:pPr>
        <w:pStyle w:val="Bibliography"/>
        <w:rPr>
          <w:lang w:val="en-US"/>
        </w:rPr>
      </w:pPr>
      <w:r w:rsidRPr="001C52E2">
        <w:rPr>
          <w:lang w:val="en-US"/>
        </w:rPr>
        <w:t xml:space="preserve">Seabold, S., &amp; Perktold, J. (2010). statsmodels: Econometric and statistical modeling with python. </w:t>
      </w:r>
      <w:r w:rsidRPr="001C52E2">
        <w:rPr>
          <w:i/>
          <w:iCs/>
          <w:lang w:val="en-US"/>
        </w:rPr>
        <w:t>9th Python in Science Conference</w:t>
      </w:r>
      <w:r w:rsidRPr="001C52E2">
        <w:rPr>
          <w:lang w:val="en-US"/>
        </w:rPr>
        <w:t>.</w:t>
      </w:r>
    </w:p>
    <w:p w14:paraId="70175590" w14:textId="77777777" w:rsidR="001C52E2" w:rsidRPr="001C52E2" w:rsidRDefault="001C52E2" w:rsidP="001C52E2">
      <w:pPr>
        <w:pStyle w:val="Bibliography"/>
        <w:rPr>
          <w:lang w:val="en-US"/>
        </w:rPr>
      </w:pPr>
      <w:r w:rsidRPr="001C52E2">
        <w:rPr>
          <w:lang w:val="en-US"/>
        </w:rPr>
        <w:t xml:space="preserve">Seuntjens, J. P., Strydom, W., &amp; Shortt, K. R. (2005). Chapter 2 DOSIMETRIC PRINCIPLES, QUANTITIES AND UNITS. In </w:t>
      </w:r>
      <w:r w:rsidRPr="001C52E2">
        <w:rPr>
          <w:i/>
          <w:iCs/>
          <w:lang w:val="en-US"/>
        </w:rPr>
        <w:t>Radiation oncology physics: A handbook for teachers and students</w:t>
      </w:r>
      <w:r w:rsidRPr="001C52E2">
        <w:rPr>
          <w:lang w:val="en-US"/>
        </w:rPr>
        <w:t>. International Atomic Energy Agency.</w:t>
      </w:r>
    </w:p>
    <w:p w14:paraId="4A3A7584" w14:textId="77777777" w:rsidR="001C52E2" w:rsidRPr="001C52E2" w:rsidRDefault="001C52E2" w:rsidP="001C52E2">
      <w:pPr>
        <w:pStyle w:val="Bibliography"/>
        <w:rPr>
          <w:lang w:val="en-US"/>
        </w:rPr>
      </w:pPr>
      <w:r w:rsidRPr="001C52E2">
        <w:rPr>
          <w:lang w:val="en-US"/>
        </w:rPr>
        <w:t>Shareef, M. M., Cui, N., Burikhanov, R., Gupta, S., Satishkumar, S., Shajahan, S., Mohiuddin, M., Rangnekar, V. M., &amp; Ahmed, M. M. (2007). Role of Tumor Necrosis Factor-</w:t>
      </w:r>
      <w:r>
        <w:t>α</w:t>
      </w:r>
      <w:r w:rsidRPr="001C52E2">
        <w:rPr>
          <w:lang w:val="en-US"/>
        </w:rPr>
        <w:t xml:space="preserve"> and TRAIL in High-Dose Radiation–Induced Bystander Signaling in Lung Adenocarcinoma. </w:t>
      </w:r>
      <w:r w:rsidRPr="001C52E2">
        <w:rPr>
          <w:i/>
          <w:iCs/>
          <w:lang w:val="en-US"/>
        </w:rPr>
        <w:t>Cancer Research</w:t>
      </w:r>
      <w:r w:rsidRPr="001C52E2">
        <w:rPr>
          <w:lang w:val="en-US"/>
        </w:rPr>
        <w:t xml:space="preserve">, </w:t>
      </w:r>
      <w:r w:rsidRPr="001C52E2">
        <w:rPr>
          <w:i/>
          <w:iCs/>
          <w:lang w:val="en-US"/>
        </w:rPr>
        <w:t>67</w:t>
      </w:r>
      <w:r w:rsidRPr="001C52E2">
        <w:rPr>
          <w:lang w:val="en-US"/>
        </w:rPr>
        <w:t>(24), 11811–11820. https://doi.org/10.1158/0008-5472.CAN-07-0722</w:t>
      </w:r>
    </w:p>
    <w:p w14:paraId="3FBB1AB3" w14:textId="77777777" w:rsidR="001C52E2" w:rsidRPr="001C52E2" w:rsidRDefault="001C52E2" w:rsidP="001C52E2">
      <w:pPr>
        <w:pStyle w:val="Bibliography"/>
        <w:rPr>
          <w:lang w:val="en-US"/>
        </w:rPr>
      </w:pPr>
      <w:r w:rsidRPr="001C52E2">
        <w:rPr>
          <w:lang w:val="en-US"/>
        </w:rPr>
        <w:t xml:space="preserve">Shortt, K. R., Bielajew, A. F., Ross, C. K., Stewart, K. J., Burke, J. T., &amp; Corsten, M. J. (2002). The effect of wall thickness on the response of a spherical ionization chamber. </w:t>
      </w:r>
      <w:r w:rsidRPr="001C52E2">
        <w:rPr>
          <w:i/>
          <w:iCs/>
          <w:lang w:val="en-US"/>
        </w:rPr>
        <w:t>Physics in Medicine and Biology</w:t>
      </w:r>
      <w:r w:rsidRPr="001C52E2">
        <w:rPr>
          <w:lang w:val="en-US"/>
        </w:rPr>
        <w:t xml:space="preserve">, </w:t>
      </w:r>
      <w:r w:rsidRPr="001C52E2">
        <w:rPr>
          <w:i/>
          <w:iCs/>
          <w:lang w:val="en-US"/>
        </w:rPr>
        <w:t>47</w:t>
      </w:r>
      <w:r w:rsidRPr="001C52E2">
        <w:rPr>
          <w:lang w:val="en-US"/>
        </w:rPr>
        <w:t>(10), 1721–1731. https://doi.org/10.1088/0031-9155/47/10/308</w:t>
      </w:r>
    </w:p>
    <w:p w14:paraId="07FC2564" w14:textId="77777777" w:rsidR="001C52E2" w:rsidRPr="001C52E2" w:rsidRDefault="001C52E2" w:rsidP="001C52E2">
      <w:pPr>
        <w:pStyle w:val="Bibliography"/>
        <w:rPr>
          <w:lang w:val="en-US"/>
        </w:rPr>
      </w:pPr>
      <w:r w:rsidRPr="001C52E2">
        <w:rPr>
          <w:lang w:val="en-US"/>
        </w:rPr>
        <w:t xml:space="preserve">Silverman, B. W. (1998). </w:t>
      </w:r>
      <w:r w:rsidRPr="001C52E2">
        <w:rPr>
          <w:i/>
          <w:iCs/>
          <w:lang w:val="en-US"/>
        </w:rPr>
        <w:t>Density estimation for statistics and data analysis</w:t>
      </w:r>
      <w:r w:rsidRPr="001C52E2">
        <w:rPr>
          <w:lang w:val="en-US"/>
        </w:rPr>
        <w:t>. Chapman &amp; Hall/CRC.</w:t>
      </w:r>
    </w:p>
    <w:p w14:paraId="6F331111" w14:textId="77777777" w:rsidR="001C52E2" w:rsidRPr="001C52E2" w:rsidRDefault="001C52E2" w:rsidP="001C52E2">
      <w:pPr>
        <w:pStyle w:val="Bibliography"/>
        <w:rPr>
          <w:lang w:val="en-US"/>
        </w:rPr>
      </w:pPr>
      <w:r w:rsidRPr="001C52E2">
        <w:rPr>
          <w:lang w:val="en-US"/>
        </w:rPr>
        <w:t xml:space="preserve">Soleymanifard, S., &amp; Bahreyni, M. T. T. (2012). Comparing the level of bystander effect in a couple of tumor and normal cell lines. </w:t>
      </w:r>
      <w:r w:rsidRPr="001C52E2">
        <w:rPr>
          <w:i/>
          <w:iCs/>
          <w:lang w:val="en-US"/>
        </w:rPr>
        <w:t>Journal of Medical Physics / Association of Medical Physicists of India</w:t>
      </w:r>
      <w:r w:rsidRPr="001C52E2">
        <w:rPr>
          <w:lang w:val="en-US"/>
        </w:rPr>
        <w:t xml:space="preserve">, </w:t>
      </w:r>
      <w:r w:rsidRPr="001C52E2">
        <w:rPr>
          <w:i/>
          <w:iCs/>
          <w:lang w:val="en-US"/>
        </w:rPr>
        <w:t>37</w:t>
      </w:r>
      <w:r w:rsidRPr="001C52E2">
        <w:rPr>
          <w:lang w:val="en-US"/>
        </w:rPr>
        <w:t>(2), 102–106. https://doi.org/10.4103/0971-6203.94745</w:t>
      </w:r>
    </w:p>
    <w:p w14:paraId="1522ABAB" w14:textId="77777777" w:rsidR="001C52E2" w:rsidRPr="001C52E2" w:rsidRDefault="001C52E2" w:rsidP="001C52E2">
      <w:pPr>
        <w:pStyle w:val="Bibliography"/>
        <w:rPr>
          <w:lang w:val="en-US"/>
        </w:rPr>
      </w:pPr>
      <w:r w:rsidRPr="001C52E2">
        <w:rPr>
          <w:lang w:val="sv-SE"/>
        </w:rPr>
        <w:t xml:space="preserve">Sterzing, F., Kalz, J., Sroka-Perez, G., Schubert, K., Bischof, M., Röder, F., Debus, J., &amp; Herfarth, K. (2009). </w:t>
      </w:r>
      <w:r w:rsidRPr="001C52E2">
        <w:rPr>
          <w:lang w:val="en-US"/>
        </w:rPr>
        <w:t xml:space="preserve">Megavoltage CT in Helical Tomotherapy—Clinical Advantages and Limitations of Special Physical Characteristics. </w:t>
      </w:r>
      <w:r w:rsidRPr="001C52E2">
        <w:rPr>
          <w:i/>
          <w:iCs/>
          <w:lang w:val="en-US"/>
        </w:rPr>
        <w:t>Technology in Cancer Research &amp; Treatment</w:t>
      </w:r>
      <w:r w:rsidRPr="001C52E2">
        <w:rPr>
          <w:lang w:val="en-US"/>
        </w:rPr>
        <w:t xml:space="preserve">, </w:t>
      </w:r>
      <w:r w:rsidRPr="001C52E2">
        <w:rPr>
          <w:i/>
          <w:iCs/>
          <w:lang w:val="en-US"/>
        </w:rPr>
        <w:t>8</w:t>
      </w:r>
      <w:r w:rsidRPr="001C52E2">
        <w:rPr>
          <w:lang w:val="en-US"/>
        </w:rPr>
        <w:t>(5), 343–352. https://doi.org/10.1177/153303460900800504</w:t>
      </w:r>
    </w:p>
    <w:p w14:paraId="6E208793" w14:textId="77777777" w:rsidR="001C52E2" w:rsidRPr="001C52E2" w:rsidRDefault="001C52E2" w:rsidP="001C52E2">
      <w:pPr>
        <w:pStyle w:val="Bibliography"/>
        <w:rPr>
          <w:lang w:val="en-US"/>
        </w:rPr>
      </w:pPr>
      <w:r w:rsidRPr="001C52E2">
        <w:rPr>
          <w:lang w:val="en-US"/>
        </w:rPr>
        <w:t xml:space="preserve">Stevens, M. A., Turner, J. R., Hugtenburg, R. P., &amp; Butler, P. H. (1996). High-resolution dosimetry using radiochromic film and a document scanner. </w:t>
      </w:r>
      <w:r w:rsidRPr="001C52E2">
        <w:rPr>
          <w:i/>
          <w:iCs/>
          <w:lang w:val="en-US"/>
        </w:rPr>
        <w:t>Physics in Medicine and Biology</w:t>
      </w:r>
      <w:r w:rsidRPr="001C52E2">
        <w:rPr>
          <w:lang w:val="en-US"/>
        </w:rPr>
        <w:t xml:space="preserve">, </w:t>
      </w:r>
      <w:r w:rsidRPr="001C52E2">
        <w:rPr>
          <w:i/>
          <w:iCs/>
          <w:lang w:val="en-US"/>
        </w:rPr>
        <w:t>41</w:t>
      </w:r>
      <w:r w:rsidRPr="001C52E2">
        <w:rPr>
          <w:lang w:val="en-US"/>
        </w:rPr>
        <w:t>(11), 2357–2365. https://doi.org/10.1088/0031-9155/41/11/008</w:t>
      </w:r>
    </w:p>
    <w:p w14:paraId="70FE050A" w14:textId="77777777" w:rsidR="001C52E2" w:rsidRPr="001C52E2" w:rsidRDefault="001C52E2" w:rsidP="001C52E2">
      <w:pPr>
        <w:pStyle w:val="Bibliography"/>
        <w:rPr>
          <w:lang w:val="en-US"/>
        </w:rPr>
      </w:pPr>
      <w:r w:rsidRPr="001C52E2">
        <w:rPr>
          <w:lang w:val="en-US"/>
        </w:rPr>
        <w:t xml:space="preserve">Strang, G. (2006). </w:t>
      </w:r>
      <w:r w:rsidRPr="001C52E2">
        <w:rPr>
          <w:i/>
          <w:iCs/>
          <w:lang w:val="en-US"/>
        </w:rPr>
        <w:t>Linear algebra and its applications</w:t>
      </w:r>
      <w:r w:rsidRPr="001C52E2">
        <w:rPr>
          <w:lang w:val="en-US"/>
        </w:rPr>
        <w:t xml:space="preserve"> (4th ed). Thomson, Brooks/Cole.</w:t>
      </w:r>
    </w:p>
    <w:p w14:paraId="5C144D89" w14:textId="77777777" w:rsidR="001C52E2" w:rsidRPr="001C52E2" w:rsidRDefault="001C52E2" w:rsidP="001C52E2">
      <w:pPr>
        <w:pStyle w:val="Bibliography"/>
        <w:rPr>
          <w:lang w:val="en-US"/>
        </w:rPr>
      </w:pPr>
      <w:r w:rsidRPr="001C52E2">
        <w:rPr>
          <w:lang w:val="en-US"/>
        </w:rPr>
        <w:t xml:space="preserve">Studzinski, G. P., &amp; Danilenko, M. (2005). CHAPTER 92—Differentiation and the Cell Cycle. In D. Feldman (Ed.), </w:t>
      </w:r>
      <w:r w:rsidRPr="001C52E2">
        <w:rPr>
          <w:i/>
          <w:iCs/>
          <w:lang w:val="en-US"/>
        </w:rPr>
        <w:t>Vitamin D (Second Edition)</w:t>
      </w:r>
      <w:r w:rsidRPr="001C52E2">
        <w:rPr>
          <w:lang w:val="en-US"/>
        </w:rPr>
        <w:t xml:space="preserve"> (pp. 1635–1661). Academic Press. https://doi.org/10.1016/B978-012252687-9/50096-6</w:t>
      </w:r>
    </w:p>
    <w:p w14:paraId="11EF792F" w14:textId="77777777" w:rsidR="001C52E2" w:rsidRPr="001C52E2" w:rsidRDefault="001C52E2" w:rsidP="001C52E2">
      <w:pPr>
        <w:pStyle w:val="Bibliography"/>
        <w:rPr>
          <w:lang w:val="en-US"/>
        </w:rPr>
      </w:pPr>
      <w:r w:rsidRPr="001C52E2">
        <w:rPr>
          <w:i/>
          <w:iCs/>
          <w:lang w:val="en-US"/>
        </w:rPr>
        <w:t>Thermionic emission | physics | Britannica</w:t>
      </w:r>
      <w:r w:rsidRPr="001C52E2">
        <w:rPr>
          <w:lang w:val="en-US"/>
        </w:rPr>
        <w:t>. (2021, March 23). https://www.britannica.com/science/thermionic-emission</w:t>
      </w:r>
    </w:p>
    <w:p w14:paraId="2B08AF95" w14:textId="77777777" w:rsidR="001C52E2" w:rsidRPr="001C52E2" w:rsidRDefault="001C52E2" w:rsidP="001C52E2">
      <w:pPr>
        <w:pStyle w:val="Bibliography"/>
        <w:rPr>
          <w:lang w:val="en-US"/>
        </w:rPr>
      </w:pPr>
      <w:r>
        <w:t xml:space="preserve">Thevenaz, P., Ruttimann, U. E., &amp; Unser, M. (1998). </w:t>
      </w:r>
      <w:r w:rsidRPr="001C52E2">
        <w:rPr>
          <w:lang w:val="en-US"/>
        </w:rPr>
        <w:t xml:space="preserve">A pyramid approach to subpixel registration based on intensity. </w:t>
      </w:r>
      <w:r w:rsidRPr="001C52E2">
        <w:rPr>
          <w:i/>
          <w:iCs/>
          <w:lang w:val="en-US"/>
        </w:rPr>
        <w:t>IEEE Transactions on Image Processing</w:t>
      </w:r>
      <w:r w:rsidRPr="001C52E2">
        <w:rPr>
          <w:lang w:val="en-US"/>
        </w:rPr>
        <w:t xml:space="preserve">, </w:t>
      </w:r>
      <w:r w:rsidRPr="001C52E2">
        <w:rPr>
          <w:i/>
          <w:iCs/>
          <w:lang w:val="en-US"/>
        </w:rPr>
        <w:t>7</w:t>
      </w:r>
      <w:r w:rsidRPr="001C52E2">
        <w:rPr>
          <w:lang w:val="en-US"/>
        </w:rPr>
        <w:t>(1), 27–41. https://doi.org/10.1109/83.650848</w:t>
      </w:r>
    </w:p>
    <w:p w14:paraId="0744A0C1" w14:textId="77777777" w:rsidR="001C52E2" w:rsidRPr="001C52E2" w:rsidRDefault="001C52E2" w:rsidP="001C52E2">
      <w:pPr>
        <w:pStyle w:val="Bibliography"/>
        <w:rPr>
          <w:lang w:val="en-US"/>
        </w:rPr>
      </w:pPr>
      <w:r w:rsidRPr="001C52E2">
        <w:rPr>
          <w:lang w:val="en-US"/>
        </w:rPr>
        <w:t xml:space="preserve">Thiese, M. S., Ronna, B., &amp; Ott, U. (2016). P value interpretations and considerations. </w:t>
      </w:r>
      <w:r w:rsidRPr="001C52E2">
        <w:rPr>
          <w:i/>
          <w:iCs/>
          <w:lang w:val="en-US"/>
        </w:rPr>
        <w:t>Journal of Thoracic Disease</w:t>
      </w:r>
      <w:r w:rsidRPr="001C52E2">
        <w:rPr>
          <w:lang w:val="en-US"/>
        </w:rPr>
        <w:t xml:space="preserve">, </w:t>
      </w:r>
      <w:r w:rsidRPr="001C52E2">
        <w:rPr>
          <w:i/>
          <w:iCs/>
          <w:lang w:val="en-US"/>
        </w:rPr>
        <w:t>8</w:t>
      </w:r>
      <w:r w:rsidRPr="001C52E2">
        <w:rPr>
          <w:lang w:val="en-US"/>
        </w:rPr>
        <w:t>(9), E928–E931. https://doi.org/10.21037/jtd.2016.08.16</w:t>
      </w:r>
    </w:p>
    <w:p w14:paraId="6ED7B360" w14:textId="77777777" w:rsidR="001C52E2" w:rsidRDefault="001C52E2" w:rsidP="001C52E2">
      <w:pPr>
        <w:pStyle w:val="Bibliography"/>
      </w:pPr>
      <w:r w:rsidRPr="001C52E2">
        <w:rPr>
          <w:i/>
          <w:iCs/>
          <w:lang w:val="en-US"/>
        </w:rPr>
        <w:t>Transcription | Definition, Steps, &amp; Biology | Britannica</w:t>
      </w:r>
      <w:r w:rsidRPr="001C52E2">
        <w:rPr>
          <w:lang w:val="en-US"/>
        </w:rPr>
        <w:t xml:space="preserve">. </w:t>
      </w:r>
      <w:r>
        <w:t>(2019, September 26). https://www.britannica.com/science/transcription-genetics</w:t>
      </w:r>
    </w:p>
    <w:p w14:paraId="64094A9B" w14:textId="77777777" w:rsidR="001C52E2" w:rsidRPr="001C52E2" w:rsidRDefault="001C52E2" w:rsidP="001C52E2">
      <w:pPr>
        <w:pStyle w:val="Bibliography"/>
        <w:rPr>
          <w:lang w:val="en-US"/>
        </w:rPr>
      </w:pPr>
      <w:r w:rsidRPr="001C52E2">
        <w:rPr>
          <w:lang w:val="sv-SE"/>
        </w:rPr>
        <w:t xml:space="preserve">van Leeuwen, C. M., Oei, A. L., Crezee, J., Bel, A., Franken, N. A. P., Stalpers, L. J. A., &amp; Kok, H. P. (2018). </w:t>
      </w:r>
      <w:r w:rsidRPr="001C52E2">
        <w:rPr>
          <w:lang w:val="en-US"/>
        </w:rPr>
        <w:t xml:space="preserve">The alfa and beta of tumours: A review of parameters of the linear-quadratic model, derived from clinical radiotherapy studies. </w:t>
      </w:r>
      <w:r w:rsidRPr="001C52E2">
        <w:rPr>
          <w:i/>
          <w:iCs/>
          <w:lang w:val="en-US"/>
        </w:rPr>
        <w:t>Radiation Oncology</w:t>
      </w:r>
      <w:r w:rsidRPr="001C52E2">
        <w:rPr>
          <w:lang w:val="en-US"/>
        </w:rPr>
        <w:t xml:space="preserve">, </w:t>
      </w:r>
      <w:r w:rsidRPr="001C52E2">
        <w:rPr>
          <w:i/>
          <w:iCs/>
          <w:lang w:val="en-US"/>
        </w:rPr>
        <w:t>13</w:t>
      </w:r>
      <w:r w:rsidRPr="001C52E2">
        <w:rPr>
          <w:lang w:val="en-US"/>
        </w:rPr>
        <w:t>(1), 96. https://doi.org/10.1186/s13014-018-1040-z</w:t>
      </w:r>
    </w:p>
    <w:p w14:paraId="53800954" w14:textId="77777777" w:rsidR="001C52E2" w:rsidRPr="001C52E2" w:rsidRDefault="001C52E2" w:rsidP="001C52E2">
      <w:pPr>
        <w:pStyle w:val="Bibliography"/>
        <w:rPr>
          <w:lang w:val="en-US"/>
        </w:rPr>
      </w:pPr>
      <w:r w:rsidRPr="001C52E2">
        <w:rPr>
          <w:lang w:val="en-US"/>
        </w:rPr>
        <w:t xml:space="preserve">Villarraga-Gómez, H. (2016, July 26). </w:t>
      </w:r>
      <w:r w:rsidRPr="001C52E2">
        <w:rPr>
          <w:i/>
          <w:iCs/>
          <w:lang w:val="en-US"/>
        </w:rPr>
        <w:t>X-ray Computed Tomography for Dimensional Measurements</w:t>
      </w:r>
      <w:r w:rsidRPr="001C52E2">
        <w:rPr>
          <w:lang w:val="en-US"/>
        </w:rPr>
        <w:t>.</w:t>
      </w:r>
    </w:p>
    <w:p w14:paraId="71F2C05E" w14:textId="77777777" w:rsidR="001C52E2" w:rsidRPr="001C52E2" w:rsidRDefault="001C52E2" w:rsidP="001C52E2">
      <w:pPr>
        <w:pStyle w:val="Bibliography"/>
        <w:rPr>
          <w:lang w:val="en-US"/>
        </w:rPr>
      </w:pPr>
      <w:r w:rsidRPr="001C52E2">
        <w:rPr>
          <w:lang w:val="en-US"/>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1C52E2">
        <w:rPr>
          <w:i/>
          <w:iCs/>
          <w:lang w:val="en-US"/>
        </w:rPr>
        <w:t>Nature Methods</w:t>
      </w:r>
      <w:r w:rsidRPr="001C52E2">
        <w:rPr>
          <w:lang w:val="en-US"/>
        </w:rPr>
        <w:t xml:space="preserve">, </w:t>
      </w:r>
      <w:r w:rsidRPr="001C52E2">
        <w:rPr>
          <w:i/>
          <w:iCs/>
          <w:lang w:val="en-US"/>
        </w:rPr>
        <w:t>17</w:t>
      </w:r>
      <w:r w:rsidRPr="001C52E2">
        <w:rPr>
          <w:lang w:val="en-US"/>
        </w:rPr>
        <w:t>, 261–272. https://doi.org/10.1038/s41592-019-0686-2</w:t>
      </w:r>
    </w:p>
    <w:p w14:paraId="08CAC2B9" w14:textId="77777777" w:rsidR="001C52E2" w:rsidRPr="001C52E2" w:rsidRDefault="001C52E2" w:rsidP="001C52E2">
      <w:pPr>
        <w:pStyle w:val="Bibliography"/>
        <w:rPr>
          <w:lang w:val="en-US"/>
        </w:rPr>
      </w:pPr>
      <w:r w:rsidRPr="001C52E2">
        <w:rPr>
          <w:lang w:val="en-US"/>
        </w:rPr>
        <w:t xml:space="preserve">Waldeland, E., Hole, E. O., Sagstuen, E., &amp; Malinen, E. (2010). The energy dependence of lithium formate and alanine EPR dosimeters for medium energy x rays. </w:t>
      </w:r>
      <w:r w:rsidRPr="001C52E2">
        <w:rPr>
          <w:i/>
          <w:iCs/>
          <w:lang w:val="en-US"/>
        </w:rPr>
        <w:t>Medical Physics</w:t>
      </w:r>
      <w:r w:rsidRPr="001C52E2">
        <w:rPr>
          <w:lang w:val="en-US"/>
        </w:rPr>
        <w:t xml:space="preserve">, </w:t>
      </w:r>
      <w:r w:rsidRPr="001C52E2">
        <w:rPr>
          <w:i/>
          <w:iCs/>
          <w:lang w:val="en-US"/>
        </w:rPr>
        <w:t>37</w:t>
      </w:r>
      <w:r w:rsidRPr="001C52E2">
        <w:rPr>
          <w:lang w:val="en-US"/>
        </w:rPr>
        <w:t>(7Part1), 3569–3575. https://doi.org/10.1118/1.3432567</w:t>
      </w:r>
    </w:p>
    <w:p w14:paraId="659CEE53" w14:textId="77777777" w:rsidR="001C52E2" w:rsidRPr="001C52E2" w:rsidRDefault="001C52E2" w:rsidP="001C52E2">
      <w:pPr>
        <w:pStyle w:val="Bibliography"/>
        <w:rPr>
          <w:lang w:val="en-US"/>
        </w:rPr>
      </w:pPr>
      <w:r w:rsidRPr="001C52E2">
        <w:rPr>
          <w:lang w:val="en-US"/>
        </w:rPr>
        <w:t xml:space="preserve">Wang, J. Z., Huang, Z., Lo, S. S., Yuh, W. T. C., &amp; Mayr, N. A. (2010). A generalized linear-quadratic model for radiosurgery, stereotactic body radiation therapy, and high-dose rate brachytherapy. </w:t>
      </w:r>
      <w:r w:rsidRPr="001C52E2">
        <w:rPr>
          <w:i/>
          <w:iCs/>
          <w:lang w:val="en-US"/>
        </w:rPr>
        <w:t>Science Translational Medicine</w:t>
      </w:r>
      <w:r w:rsidRPr="001C52E2">
        <w:rPr>
          <w:lang w:val="en-US"/>
        </w:rPr>
        <w:t xml:space="preserve">, </w:t>
      </w:r>
      <w:r w:rsidRPr="001C52E2">
        <w:rPr>
          <w:i/>
          <w:iCs/>
          <w:lang w:val="en-US"/>
        </w:rPr>
        <w:t>2</w:t>
      </w:r>
      <w:r w:rsidRPr="001C52E2">
        <w:rPr>
          <w:lang w:val="en-US"/>
        </w:rPr>
        <w:t>(39), 39ra48. https://doi.org/10.1126/scitranslmed.3000864</w:t>
      </w:r>
    </w:p>
    <w:p w14:paraId="506FCC0E" w14:textId="77777777" w:rsidR="001C52E2" w:rsidRPr="001C52E2" w:rsidRDefault="001C52E2" w:rsidP="001C52E2">
      <w:pPr>
        <w:pStyle w:val="Bibliography"/>
        <w:rPr>
          <w:lang w:val="en-US"/>
        </w:rPr>
      </w:pPr>
      <w:r w:rsidRPr="001C52E2">
        <w:rPr>
          <w:lang w:val="en-US"/>
        </w:rPr>
        <w:t xml:space="preserve">Weinstein, I. B. (2002). Addiction to Oncogenes—The Achilles Heal of Cancer. </w:t>
      </w:r>
      <w:r w:rsidRPr="001C52E2">
        <w:rPr>
          <w:i/>
          <w:iCs/>
          <w:lang w:val="en-US"/>
        </w:rPr>
        <w:t>Science</w:t>
      </w:r>
      <w:r w:rsidRPr="001C52E2">
        <w:rPr>
          <w:lang w:val="en-US"/>
        </w:rPr>
        <w:t xml:space="preserve">, </w:t>
      </w:r>
      <w:r w:rsidRPr="001C52E2">
        <w:rPr>
          <w:i/>
          <w:iCs/>
          <w:lang w:val="en-US"/>
        </w:rPr>
        <w:t>297</w:t>
      </w:r>
      <w:r w:rsidRPr="001C52E2">
        <w:rPr>
          <w:lang w:val="en-US"/>
        </w:rPr>
        <w:t>(5578), 63–64. https://doi.org/10.1126/science.1073096</w:t>
      </w:r>
    </w:p>
    <w:p w14:paraId="6BF4101F" w14:textId="77777777" w:rsidR="001C52E2" w:rsidRPr="001C52E2" w:rsidRDefault="001C52E2" w:rsidP="001C52E2">
      <w:pPr>
        <w:pStyle w:val="Bibliography"/>
        <w:rPr>
          <w:lang w:val="en-US"/>
        </w:rPr>
      </w:pPr>
      <w:r w:rsidRPr="001C52E2">
        <w:rPr>
          <w:lang w:val="en-US"/>
        </w:rPr>
        <w:t xml:space="preserve">Weisstein, E. W. (n.d.). </w:t>
      </w:r>
      <w:r w:rsidRPr="001C52E2">
        <w:rPr>
          <w:i/>
          <w:iCs/>
          <w:lang w:val="en-US"/>
        </w:rPr>
        <w:t>Square Line Picking</w:t>
      </w:r>
      <w:r w:rsidRPr="001C52E2">
        <w:rPr>
          <w:lang w:val="en-US"/>
        </w:rPr>
        <w:t xml:space="preserve"> [Text]. Wolfram Research, Inc. Retrieved May 25, 2022, from https://mathworld.wolfram.com/</w:t>
      </w:r>
    </w:p>
    <w:p w14:paraId="0D1B69B4" w14:textId="77777777" w:rsidR="001C52E2" w:rsidRPr="001C52E2" w:rsidRDefault="001C52E2" w:rsidP="001C52E2">
      <w:pPr>
        <w:pStyle w:val="Bibliography"/>
        <w:rPr>
          <w:lang w:val="en-US"/>
        </w:rPr>
      </w:pPr>
      <w:r w:rsidRPr="001C52E2">
        <w:rPr>
          <w:lang w:val="en-US"/>
        </w:rPr>
        <w:t xml:space="preserve">Wu, X., Ahmed, M. M., Wright, J., Gupta, S., &amp; Pollack, A. (2010). On Modern Technical Approaches of Three-Dimensional High-Dose Lattice Radiotherapy (LRT). </w:t>
      </w:r>
      <w:r w:rsidRPr="001C52E2">
        <w:rPr>
          <w:i/>
          <w:iCs/>
          <w:lang w:val="en-US"/>
        </w:rPr>
        <w:t>Cureus</w:t>
      </w:r>
      <w:r w:rsidRPr="001C52E2">
        <w:rPr>
          <w:lang w:val="en-US"/>
        </w:rPr>
        <w:t xml:space="preserve">, </w:t>
      </w:r>
      <w:r w:rsidRPr="001C52E2">
        <w:rPr>
          <w:i/>
          <w:iCs/>
          <w:lang w:val="en-US"/>
        </w:rPr>
        <w:t>2</w:t>
      </w:r>
      <w:r w:rsidRPr="001C52E2">
        <w:rPr>
          <w:lang w:val="en-US"/>
        </w:rPr>
        <w:t>(3). https://doi.org/10.7759/cureus.9</w:t>
      </w:r>
    </w:p>
    <w:p w14:paraId="6FB2DC5B" w14:textId="77777777" w:rsidR="001C52E2" w:rsidRPr="001C52E2" w:rsidRDefault="001C52E2" w:rsidP="001C52E2">
      <w:pPr>
        <w:pStyle w:val="Bibliography"/>
        <w:rPr>
          <w:lang w:val="en-US"/>
        </w:rPr>
      </w:pPr>
      <w:r w:rsidRPr="001C52E2">
        <w:rPr>
          <w:lang w:val="en-US"/>
        </w:rPr>
        <w:t xml:space="preserve">Yan, L., Xu, Y., Chen, X., Xie, X., Liang, B., &amp; Dai, J. (2019). A new homogeneity index definition for evaluation of radiotherapy plans. </w:t>
      </w:r>
      <w:r w:rsidRPr="001C52E2">
        <w:rPr>
          <w:i/>
          <w:iCs/>
          <w:lang w:val="en-US"/>
        </w:rPr>
        <w:t>Journal of Applied Clinical Medical Physics</w:t>
      </w:r>
      <w:r w:rsidRPr="001C52E2">
        <w:rPr>
          <w:lang w:val="en-US"/>
        </w:rPr>
        <w:t xml:space="preserve">, </w:t>
      </w:r>
      <w:r w:rsidRPr="001C52E2">
        <w:rPr>
          <w:i/>
          <w:iCs/>
          <w:lang w:val="en-US"/>
        </w:rPr>
        <w:t>20</w:t>
      </w:r>
      <w:r w:rsidRPr="001C52E2">
        <w:rPr>
          <w:lang w:val="en-US"/>
        </w:rPr>
        <w:t>(11), 50–56. https://doi.org/10.1002/acm2.12739</w:t>
      </w:r>
    </w:p>
    <w:p w14:paraId="3BBC7137" w14:textId="77777777" w:rsidR="001C52E2" w:rsidRPr="001C52E2" w:rsidRDefault="001C52E2" w:rsidP="001C52E2">
      <w:pPr>
        <w:pStyle w:val="Bibliography"/>
        <w:rPr>
          <w:lang w:val="en-US"/>
        </w:rPr>
      </w:pPr>
      <w:r w:rsidRPr="001C52E2">
        <w:rPr>
          <w:lang w:val="en-US"/>
        </w:rPr>
        <w:t xml:space="preserve">Yan, W., Khan, M. K., Wu, X., Simone, C. B., Fan, J., Gressen, E., Zhang, X., Limoli, C. L., Bahig, H., Tubin, S., &amp; Mourad, W. F. (2019). Spatially fractionated radiation therapy: History, present and the future. </w:t>
      </w:r>
      <w:r w:rsidRPr="001C52E2">
        <w:rPr>
          <w:i/>
          <w:iCs/>
          <w:lang w:val="en-US"/>
        </w:rPr>
        <w:t>Clinical and Translational Radiation Oncology</w:t>
      </w:r>
      <w:r w:rsidRPr="001C52E2">
        <w:rPr>
          <w:lang w:val="en-US"/>
        </w:rPr>
        <w:t xml:space="preserve">, </w:t>
      </w:r>
      <w:r w:rsidRPr="001C52E2">
        <w:rPr>
          <w:i/>
          <w:iCs/>
          <w:lang w:val="en-US"/>
        </w:rPr>
        <w:t>20</w:t>
      </w:r>
      <w:r w:rsidRPr="001C52E2">
        <w:rPr>
          <w:lang w:val="en-US"/>
        </w:rPr>
        <w:t>, 30–38. https://doi.org/10.1016/j.ctro.2019.10.004</w:t>
      </w:r>
    </w:p>
    <w:p w14:paraId="47502305" w14:textId="77777777" w:rsidR="001C52E2" w:rsidRPr="001C52E2" w:rsidRDefault="001C52E2" w:rsidP="001C52E2">
      <w:pPr>
        <w:pStyle w:val="Bibliography"/>
        <w:rPr>
          <w:lang w:val="en-US"/>
        </w:rPr>
      </w:pPr>
      <w:r w:rsidRPr="001C52E2">
        <w:rPr>
          <w:lang w:val="en-US"/>
        </w:rPr>
        <w:t xml:space="preserve">Yung, Y., Walker, J. L., Roberts, J. M., &amp; Assoian, R. K. (2007). A Skp2 autoinduction loop and restriction point control. </w:t>
      </w:r>
      <w:r w:rsidRPr="001C52E2">
        <w:rPr>
          <w:i/>
          <w:iCs/>
          <w:lang w:val="en-US"/>
        </w:rPr>
        <w:t>The Journal of Cell Biology</w:t>
      </w:r>
      <w:r w:rsidRPr="001C52E2">
        <w:rPr>
          <w:lang w:val="en-US"/>
        </w:rPr>
        <w:t xml:space="preserve">, </w:t>
      </w:r>
      <w:r w:rsidRPr="001C52E2">
        <w:rPr>
          <w:i/>
          <w:iCs/>
          <w:lang w:val="en-US"/>
        </w:rPr>
        <w:t>178</w:t>
      </w:r>
      <w:r w:rsidRPr="001C52E2">
        <w:rPr>
          <w:lang w:val="en-US"/>
        </w:rPr>
        <w:t>(5), 741–747. https://doi.org/10.1083/jcb.200703034</w:t>
      </w:r>
    </w:p>
    <w:p w14:paraId="685C6110" w14:textId="77777777" w:rsidR="001C52E2" w:rsidRPr="001C52E2" w:rsidRDefault="001C52E2" w:rsidP="001C52E2">
      <w:pPr>
        <w:pStyle w:val="Bibliography"/>
        <w:rPr>
          <w:lang w:val="en-US"/>
        </w:rPr>
      </w:pPr>
      <w:r w:rsidRPr="001C52E2">
        <w:rPr>
          <w:lang w:val="en-US"/>
        </w:rPr>
        <w:t xml:space="preserve">Zhang, D., Zhou, T., He, F., Rong, Y., Lee, S. H., Wu, S., &amp; Zuo, L. (2016). Reactive oxygen species formation and bystander effects in gradient irradiation on human breast cancer cells. </w:t>
      </w:r>
      <w:r w:rsidRPr="001C52E2">
        <w:rPr>
          <w:i/>
          <w:iCs/>
          <w:lang w:val="en-US"/>
        </w:rPr>
        <w:t>Oncotarget</w:t>
      </w:r>
      <w:r w:rsidRPr="001C52E2">
        <w:rPr>
          <w:lang w:val="en-US"/>
        </w:rPr>
        <w:t xml:space="preserve">, </w:t>
      </w:r>
      <w:r w:rsidRPr="001C52E2">
        <w:rPr>
          <w:i/>
          <w:iCs/>
          <w:lang w:val="en-US"/>
        </w:rPr>
        <w:t>7</w:t>
      </w:r>
      <w:r w:rsidRPr="001C52E2">
        <w:rPr>
          <w:lang w:val="en-US"/>
        </w:rPr>
        <w:t>(27), 41622–41636. https://doi.org/10.18632/oncotarget.9517</w:t>
      </w:r>
    </w:p>
    <w:p w14:paraId="3B049262" w14:textId="77777777" w:rsidR="001C52E2" w:rsidRDefault="001C52E2" w:rsidP="001C52E2">
      <w:pPr>
        <w:pStyle w:val="Bibliography"/>
      </w:pPr>
      <w:r w:rsidRPr="001C52E2">
        <w:rPr>
          <w:lang w:val="en-US"/>
        </w:rPr>
        <w:t xml:space="preserve">Zhang, X., Penagaricano, J., Yan, Y., Sharma, S., Griffin, R. J., Hardee, M., Han, E. Y., &amp; Ratanatharathom, V. (2016). Application of Spatially Fractionated Radiation (GRID) to Helical Tomotherapy using a Novel TOMOGRID Template. </w:t>
      </w:r>
      <w:r>
        <w:rPr>
          <w:i/>
          <w:iCs/>
        </w:rPr>
        <w:t>Technology in Cancer Research &amp; Treatment</w:t>
      </w:r>
      <w:r>
        <w:t xml:space="preserve">, </w:t>
      </w:r>
      <w:r>
        <w:rPr>
          <w:i/>
          <w:iCs/>
        </w:rPr>
        <w:t>15</w:t>
      </w:r>
      <w:r>
        <w:t>(1), 91–100. https://doi.org/10.7785/tcrtexpress.2013.600261</w:t>
      </w:r>
    </w:p>
    <w:p w14:paraId="7427EDA3" w14:textId="2BBEAB4A" w:rsidR="00D803DC" w:rsidRDefault="0069443A" w:rsidP="00C06B36">
      <w:pPr>
        <w:rPr>
          <w:lang w:val="en-US"/>
        </w:rPr>
      </w:pPr>
      <w:r>
        <w:rPr>
          <w:lang w:val="en-US"/>
        </w:rPr>
        <w:fldChar w:fldCharType="end"/>
      </w:r>
    </w:p>
    <w:p w14:paraId="4AD219D5" w14:textId="77777777" w:rsidR="001C71EC" w:rsidRDefault="001C71EC" w:rsidP="004D7B5D">
      <w:pPr>
        <w:spacing w:line="360" w:lineRule="auto"/>
        <w:rPr>
          <w:lang w:val="en-US"/>
        </w:rPr>
        <w:sectPr w:rsidR="001C71EC" w:rsidSect="006B0056">
          <w:headerReference w:type="first" r:id="rId101"/>
          <w:pgSz w:w="12240" w:h="15840"/>
          <w:pgMar w:top="1440" w:right="1440" w:bottom="1440" w:left="1440" w:header="720" w:footer="720" w:gutter="0"/>
          <w:pgNumType w:start="1"/>
          <w:cols w:space="720"/>
          <w:docGrid w:linePitch="360"/>
        </w:sectPr>
      </w:pPr>
    </w:p>
    <w:p w14:paraId="075C03F7" w14:textId="165C3AC9" w:rsidR="00B6616D" w:rsidRPr="006B0B91" w:rsidRDefault="001C71EC" w:rsidP="004D7B5D">
      <w:pPr>
        <w:pStyle w:val="Heading1"/>
        <w:spacing w:line="360" w:lineRule="auto"/>
        <w:rPr>
          <w:sz w:val="48"/>
          <w:szCs w:val="48"/>
          <w:lang w:val="en-US"/>
        </w:rPr>
      </w:pPr>
      <w:bookmarkStart w:id="257" w:name="_Ref102311849"/>
      <w:bookmarkStart w:id="258" w:name="_Toc106449139"/>
      <w:r w:rsidRPr="002C2E92">
        <w:rPr>
          <w:sz w:val="48"/>
          <w:szCs w:val="48"/>
          <w:lang w:val="en-US"/>
        </w:rPr>
        <w:lastRenderedPageBreak/>
        <w:t>Appendix</w:t>
      </w:r>
      <w:bookmarkEnd w:id="257"/>
      <w:bookmarkEnd w:id="258"/>
    </w:p>
    <w:p w14:paraId="641B77EF" w14:textId="2F97F914" w:rsidR="002A2403" w:rsidRPr="00027D70" w:rsidRDefault="008B41F9" w:rsidP="00C222A7">
      <w:pPr>
        <w:pStyle w:val="Heading2"/>
        <w:rPr>
          <w:lang w:val="en-US"/>
        </w:rPr>
      </w:pPr>
      <w:bookmarkStart w:id="259" w:name="_Toc106449140"/>
      <w:bookmarkStart w:id="260" w:name="_Ref106651848"/>
      <w:r w:rsidRPr="00027D70">
        <w:rPr>
          <w:lang w:val="en-US"/>
        </w:rPr>
        <w:t>Compton Scattering</w:t>
      </w:r>
      <w:bookmarkEnd w:id="259"/>
      <w:bookmarkEnd w:id="260"/>
    </w:p>
    <w:p w14:paraId="67293749" w14:textId="0CEDF5EC" w:rsidR="00C629A0" w:rsidRDefault="00B6616D" w:rsidP="004D7B5D">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br/>
        <w:t xml:space="preserve">First, we use conservation of energy. </w:t>
      </w:r>
    </w:p>
    <w:p w14:paraId="333AD47F" w14:textId="77777777" w:rsidR="00C629A0" w:rsidRPr="00190E35" w:rsidRDefault="00C629A0" w:rsidP="004D7B5D">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4E62E1" w:rsidP="004D7B5D">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4D7B5D">
      <w:pPr>
        <w:spacing w:line="360" w:lineRule="auto"/>
        <w:rPr>
          <w:rFonts w:eastAsiaTheme="minorEastAsia"/>
          <w:lang w:val="en-US"/>
        </w:rPr>
      </w:pPr>
      <w:r>
        <w:rPr>
          <w:rFonts w:eastAsiaTheme="minorEastAsia"/>
          <w:lang w:val="en-US"/>
        </w:rPr>
        <w:lastRenderedPageBreak/>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4D7B5D">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261" w:name="_Ref94633061"/>
        <w:tc>
          <w:tcPr>
            <w:tcW w:w="536" w:type="dxa"/>
          </w:tcPr>
          <w:p w14:paraId="73DB4F27" w14:textId="77759F8F" w:rsidR="00C629A0" w:rsidRDefault="00C629A0"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1</w:t>
            </w:r>
            <w:r>
              <w:fldChar w:fldCharType="end"/>
            </w:r>
            <w:bookmarkEnd w:id="261"/>
          </w:p>
        </w:tc>
      </w:tr>
    </w:tbl>
    <w:p w14:paraId="78B9BC82" w14:textId="53AB3F4B" w:rsidR="00C629A0" w:rsidRDefault="00E624CC" w:rsidP="004D7B5D">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6B0B91" w:rsidRPr="00CE1C9B">
        <w:rPr>
          <w:lang w:val="en-US"/>
        </w:rPr>
        <w:t xml:space="preserve">Figure </w:t>
      </w:r>
      <w:r w:rsidR="006B0B91">
        <w:rPr>
          <w:noProof/>
          <w:lang w:val="en-US"/>
        </w:rPr>
        <w:t>1</w:t>
      </w:r>
      <w:r w:rsidR="006B0B91">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4D7B5D">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4E62E1" w:rsidP="004D7B5D">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262" w:name="_Ref94632850"/>
        <w:tc>
          <w:tcPr>
            <w:tcW w:w="536" w:type="dxa"/>
          </w:tcPr>
          <w:p w14:paraId="7CA4C31C" w14:textId="5F663C69" w:rsidR="00536B37" w:rsidRDefault="00536B37"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2</w:t>
            </w:r>
            <w:r>
              <w:fldChar w:fldCharType="end"/>
            </w:r>
            <w:bookmarkEnd w:id="262"/>
          </w:p>
        </w:tc>
      </w:tr>
    </w:tbl>
    <w:p w14:paraId="4C8EC4CE" w14:textId="77777777" w:rsidR="006333B8" w:rsidRDefault="006333B8" w:rsidP="004D7B5D">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4D7B5D">
      <w:pPr>
        <w:spacing w:line="360" w:lineRule="auto"/>
        <w:rPr>
          <w:rFonts w:eastAsiaTheme="minorEastAsia"/>
          <w:lang w:val="en-US"/>
        </w:rPr>
      </w:pPr>
      <w:r>
        <w:rPr>
          <w:rFonts w:eastAsiaTheme="minorEastAsia"/>
          <w:lang w:val="en-US"/>
        </w:rPr>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w:t>
      </w:r>
      <w:proofErr w:type="gramStart"/>
      <w:r>
        <w:rPr>
          <w:rFonts w:eastAsiaTheme="minorEastAsia"/>
          <w:lang w:val="en-US"/>
        </w:rPr>
        <w:t>electron.</w:t>
      </w:r>
      <w:proofErr w:type="gramEnd"/>
    </w:p>
    <w:p w14:paraId="011B5954" w14:textId="7E3922BA" w:rsidR="00A021E5" w:rsidRDefault="00A021E5" w:rsidP="004D7B5D">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4D7B5D">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4E62E1" w:rsidP="004D7B5D">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bookmarkStart w:id="263" w:name="_Ref105606469"/>
        <w:tc>
          <w:tcPr>
            <w:tcW w:w="535" w:type="dxa"/>
          </w:tcPr>
          <w:p w14:paraId="436238E1" w14:textId="125BFDC2" w:rsidR="00004CF1" w:rsidRDefault="00004CF1"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3</w:t>
            </w:r>
            <w:r>
              <w:fldChar w:fldCharType="end"/>
            </w:r>
            <w:bookmarkEnd w:id="263"/>
          </w:p>
        </w:tc>
      </w:tr>
    </w:tbl>
    <w:p w14:paraId="799345BD" w14:textId="77777777" w:rsidR="00004CF1" w:rsidRDefault="00004CF1" w:rsidP="004D7B5D">
      <w:pPr>
        <w:spacing w:line="360" w:lineRule="auto"/>
        <w:rPr>
          <w:rFonts w:eastAsiaTheme="minorEastAsia"/>
          <w:lang w:val="en-US"/>
        </w:rPr>
      </w:pPr>
    </w:p>
    <w:p w14:paraId="44BC3DEB" w14:textId="77777777" w:rsidR="00571972" w:rsidRDefault="00571972" w:rsidP="004D7B5D">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4D7B5D">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4E62E1"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4D7B5D">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4E62E1" w:rsidP="004D7B5D">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264" w:name="_Ref94632966"/>
        <w:tc>
          <w:tcPr>
            <w:tcW w:w="536" w:type="dxa"/>
          </w:tcPr>
          <w:p w14:paraId="7F7727E4" w14:textId="693CFB80" w:rsidR="00571972" w:rsidRDefault="00571972"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4</w:t>
            </w:r>
            <w:r>
              <w:fldChar w:fldCharType="end"/>
            </w:r>
            <w:bookmarkEnd w:id="264"/>
          </w:p>
        </w:tc>
      </w:tr>
    </w:tbl>
    <w:p w14:paraId="4F7A1D06" w14:textId="5B32329C" w:rsidR="00813148" w:rsidRDefault="00813148" w:rsidP="004D7B5D">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4E62E1" w:rsidP="004D7B5D">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4E62E1" w:rsidP="004D7B5D">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0A0FE5A8" w:rsidR="00AC1958" w:rsidRDefault="00784054" w:rsidP="004D7B5D">
      <w:pPr>
        <w:spacing w:line="360" w:lineRule="auto"/>
        <w:rPr>
          <w:rFonts w:eastAsiaTheme="minorEastAsia"/>
          <w:lang w:val="en-US"/>
        </w:rPr>
      </w:pPr>
      <m:oMathPara>
        <m:oMath>
          <m:r>
            <m:rPr>
              <m:sty m:val="p"/>
            </m:rPr>
            <w:rPr>
              <w:rFonts w:ascii="Cambria Math" w:eastAsiaTheme="minorEastAsia" w:hAnsi="Cambria Math"/>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6B0B91" w:rsidRPr="006B0B91">
        <w:rPr>
          <w:noProof/>
          <w:lang w:val="en-US"/>
        </w:rPr>
        <w:t>6</w:t>
      </w:r>
      <w:r w:rsidR="006B0B91" w:rsidRPr="006B0B91">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4E62E1" w:rsidP="004D7B5D">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2E706011" w:rsidR="00A81C23" w:rsidRDefault="00A81C23" w:rsidP="004D7B5D">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6B0B91" w:rsidRPr="006B0B91">
        <w:rPr>
          <w:noProof/>
          <w:lang w:val="en-US"/>
        </w:rPr>
        <w:t>6</w:t>
      </w:r>
      <w:r w:rsidR="006B0B91" w:rsidRPr="006B0B91">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4D7B5D">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4D7B5D">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4E62E1" w:rsidP="004D7B5D">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2CB13486" w:rsidR="00E30E79" w:rsidRDefault="00E30E79" w:rsidP="004D7B5D">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6B0B91" w:rsidRPr="006B0B91">
        <w:rPr>
          <w:noProof/>
          <w:lang w:val="en-US"/>
        </w:rPr>
        <w:t>6</w:t>
      </w:r>
      <w:r w:rsidR="006B0B91" w:rsidRPr="006B0B91">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4D7B5D">
            <w:pPr>
              <w:spacing w:line="360" w:lineRule="auto"/>
              <w:rPr>
                <w:lang w:val="en-US"/>
              </w:rPr>
            </w:pPr>
            <m:oMathPara>
              <m:oMath>
                <m:r>
                  <w:rPr>
                    <w:rFonts w:ascii="Cambria Math" w:hAnsi="Cambria Math"/>
                    <w:lang w:val="en-US"/>
                  </w:rPr>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4AA5C0BA" w:rsidR="003B4627" w:rsidRDefault="003B4627"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5</w:t>
            </w:r>
            <w:r>
              <w:fldChar w:fldCharType="end"/>
            </w:r>
          </w:p>
        </w:tc>
      </w:tr>
    </w:tbl>
    <w:p w14:paraId="75C32433" w14:textId="77777777" w:rsidR="00F47CD1" w:rsidRDefault="00F47CD1" w:rsidP="004D7B5D">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4D7B5D">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C222A7">
      <w:pPr>
        <w:pStyle w:val="Heading2"/>
        <w:rPr>
          <w:rFonts w:eastAsiaTheme="minorEastAsia"/>
          <w:lang w:val="en-US"/>
        </w:rPr>
      </w:pPr>
      <w:bookmarkStart w:id="265" w:name="_Toc106449141"/>
      <w:r>
        <w:rPr>
          <w:rFonts w:eastAsiaTheme="minorEastAsia"/>
          <w:lang w:val="en-US"/>
        </w:rPr>
        <w:t>Mean free path</w:t>
      </w:r>
      <w:bookmarkEnd w:id="265"/>
    </w:p>
    <w:p w14:paraId="698C4FA6" w14:textId="0C4023DF" w:rsidR="000B004B" w:rsidRDefault="000B004B" w:rsidP="004D7B5D">
      <w:pPr>
        <w:spacing w:line="360" w:lineRule="auto"/>
        <w:rPr>
          <w:lang w:val="en-US"/>
        </w:rPr>
      </w:pPr>
      <w:r>
        <w:rPr>
          <w:lang w:val="en-US"/>
        </w:rPr>
        <w:t xml:space="preserve">Here we derive the mean free path of a photon. </w:t>
      </w:r>
    </w:p>
    <w:p w14:paraId="41EF966A" w14:textId="3EFE6DB8" w:rsidR="00B81F88" w:rsidRDefault="000B004B" w:rsidP="004D7B5D">
      <w:pPr>
        <w:spacing w:line="360" w:lineRule="auto"/>
        <w:rPr>
          <w:rFonts w:eastAsiaTheme="minorEastAsia"/>
          <w:lang w:val="en-US"/>
        </w:rPr>
      </w:pPr>
      <w:r>
        <w:rPr>
          <w:lang w:val="en-US"/>
        </w:rPr>
        <w:t xml:space="preserve">Assume that you have incoming photons hitting a slab of material with infinitesimal area dA and width dx (see </w:t>
      </w:r>
      <w:r w:rsidR="00D52B12">
        <w:rPr>
          <w:lang w:val="en-US"/>
        </w:rPr>
        <w:fldChar w:fldCharType="begin"/>
      </w:r>
      <w:r w:rsidR="00D52B12">
        <w:rPr>
          <w:lang w:val="en-US"/>
        </w:rPr>
        <w:instrText xml:space="preserve"> REF _Ref102310847 \h </w:instrText>
      </w:r>
      <w:r w:rsidR="004D7B5D">
        <w:rPr>
          <w:lang w:val="en-US"/>
        </w:rPr>
        <w:instrText xml:space="preserve"> \* MERGEFORMAT </w:instrText>
      </w:r>
      <w:r w:rsidR="00D52B12">
        <w:rPr>
          <w:lang w:val="en-US"/>
        </w:rPr>
      </w:r>
      <w:r w:rsidR="00D52B12">
        <w:rPr>
          <w:lang w:val="en-US"/>
        </w:rPr>
        <w:fldChar w:fldCharType="separate"/>
      </w:r>
      <w:r w:rsidR="006B0B91" w:rsidRPr="00B81F88">
        <w:rPr>
          <w:lang w:val="en-US"/>
        </w:rPr>
        <w:t xml:space="preserve">Figure </w:t>
      </w:r>
      <w:r w:rsidR="006B0B91">
        <w:rPr>
          <w:noProof/>
          <w:lang w:val="en-US"/>
        </w:rPr>
        <w:t>6</w:t>
      </w:r>
      <w:r w:rsidR="006B0B91">
        <w:rPr>
          <w:noProof/>
          <w:lang w:val="en-US"/>
        </w:rPr>
        <w:noBreakHyphen/>
        <w:t>1</w:t>
      </w:r>
      <w:r w:rsidR="00D52B12">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4D7B5D">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60C075D4" w:rsidR="002A49C0" w:rsidRDefault="002A49C0"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6</w:t>
            </w:r>
            <w:r>
              <w:fldChar w:fldCharType="end"/>
            </w:r>
          </w:p>
        </w:tc>
      </w:tr>
    </w:tbl>
    <w:p w14:paraId="57A24D36" w14:textId="2F522CD1" w:rsidR="009B34B4" w:rsidRDefault="009B34B4" w:rsidP="004D7B5D">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4D7B5D">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4D7B5D">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4D7B5D">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4D7B5D">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4E62E1"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4D7B5D">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w:t>
      </w:r>
      <w:proofErr w:type="gramStart"/>
      <w:r>
        <w:rPr>
          <w:rFonts w:eastAsiaTheme="minorEastAsia"/>
          <w:lang w:val="en-US"/>
        </w:rPr>
        <w:t>slab.</w:t>
      </w:r>
      <w:proofErr w:type="gramEnd"/>
      <w:r>
        <w:rPr>
          <w:rFonts w:eastAsiaTheme="minorEastAsia"/>
          <w:lang w:val="en-US"/>
        </w:rPr>
        <w:t xml:space="preserve">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4D7B5D">
      <w:pPr>
        <w:spacing w:line="360" w:lineRule="auto"/>
        <w:rPr>
          <w:rFonts w:eastAsiaTheme="minorEastAsia"/>
          <w:lang w:val="en-US"/>
        </w:rPr>
      </w:pPr>
      <m:oMathPara>
        <m:oMath>
          <m:r>
            <w:rPr>
              <w:rFonts w:ascii="Cambria Math" w:eastAsiaTheme="minorEastAsia" w:hAnsi="Cambria Math"/>
              <w:lang w:val="en-US"/>
            </w:rPr>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4D7B5D">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4D7B5D">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4D7B5D">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4D7B5D">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4D7B5D">
      <w:pPr>
        <w:spacing w:line="360" w:lineRule="auto"/>
        <w:rPr>
          <w:rFonts w:eastAsiaTheme="minorEastAsia"/>
          <w:lang w:val="en-US"/>
        </w:rPr>
      </w:pPr>
      <w:r>
        <w:rPr>
          <w:rFonts w:eastAsiaTheme="minorEastAsia"/>
          <w:lang w:val="en-US"/>
        </w:rPr>
        <w:t xml:space="preserve">Using L’Hôpital’s rule we see that </w:t>
      </w:r>
    </w:p>
    <w:p w14:paraId="0E522868" w14:textId="637244DA" w:rsidR="009B34B4" w:rsidRDefault="004E62E1"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3D18DC08" w:rsidR="009B34B4" w:rsidRDefault="009B34B4" w:rsidP="004D7B5D">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4D7B5D">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7270A4EF" w:rsidR="000B153E" w:rsidRDefault="000B153E" w:rsidP="004D7B5D">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6B0B91">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4D7B5D">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381DF7F9" w:rsidR="00255031" w:rsidRDefault="00255031"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7</w:t>
            </w:r>
            <w:r>
              <w:fldChar w:fldCharType="end"/>
            </w:r>
          </w:p>
        </w:tc>
      </w:tr>
    </w:tbl>
    <w:p w14:paraId="1B5BD73E" w14:textId="77777777" w:rsidR="00D52B12" w:rsidRDefault="00D52B12" w:rsidP="004D7B5D">
      <w:pPr>
        <w:spacing w:line="360" w:lineRule="auto"/>
        <w:rPr>
          <w:rFonts w:eastAsiaTheme="minorEastAsia"/>
          <w:lang w:val="en-US"/>
        </w:rPr>
      </w:pPr>
    </w:p>
    <w:p w14:paraId="6866BD3B" w14:textId="66D57675" w:rsidR="00D52B12" w:rsidRDefault="00D52B12" w:rsidP="004D7B5D">
      <w:pPr>
        <w:spacing w:after="160" w:line="360" w:lineRule="auto"/>
        <w:rPr>
          <w:rFonts w:eastAsiaTheme="minorEastAsia"/>
          <w:lang w:val="en-US"/>
        </w:rPr>
      </w:pPr>
      <w:r>
        <w:rPr>
          <w:noProof/>
        </w:rPr>
        <mc:AlternateContent>
          <mc:Choice Requires="wps">
            <w:drawing>
              <wp:anchor distT="0" distB="0" distL="114300" distR="114300" simplePos="0" relativeHeight="251676672" behindDoc="1" locked="0" layoutInCell="1" allowOverlap="1" wp14:anchorId="11950835" wp14:editId="70FF6569">
                <wp:simplePos x="0" y="0"/>
                <wp:positionH relativeFrom="column">
                  <wp:posOffset>2931501</wp:posOffset>
                </wp:positionH>
                <wp:positionV relativeFrom="paragraph">
                  <wp:posOffset>1047455</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2A1F8D52" w:rsidR="00C108E2" w:rsidRPr="0075793C" w:rsidRDefault="00C108E2" w:rsidP="00C108E2">
                            <w:pPr>
                              <w:pStyle w:val="Caption"/>
                              <w:rPr>
                                <w:sz w:val="24"/>
                                <w:lang w:val="en-US"/>
                              </w:rPr>
                            </w:pPr>
                            <w:bookmarkStart w:id="266" w:name="_Ref102310847"/>
                            <w:r w:rsidRPr="00B81F8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bookmarkEnd w:id="266"/>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73" type="#_x0000_t202" style="position:absolute;margin-left:230.85pt;margin-top:82.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7MlGwIAAEAEAAAOAAAAZHJzL2Uyb0RvYy54bWysU8Fu2zAMvQ/YPwi6L06yLe2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" stroked="f">
                <v:textbox style="mso-fit-shape-to-text:t" inset="0,0,0,0">
                  <w:txbxContent>
                    <w:p w14:paraId="0C15DD7A" w14:textId="2A1F8D52" w:rsidR="00C108E2" w:rsidRPr="0075793C" w:rsidRDefault="00C108E2" w:rsidP="00C108E2">
                      <w:pPr>
                        <w:pStyle w:val="Caption"/>
                        <w:rPr>
                          <w:sz w:val="24"/>
                          <w:lang w:val="en-US"/>
                        </w:rPr>
                      </w:pPr>
                      <w:bookmarkStart w:id="267" w:name="_Ref102310847"/>
                      <w:r w:rsidRPr="00B81F88">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1</w:t>
                      </w:r>
                      <w:r w:rsidR="00D862CB">
                        <w:rPr>
                          <w:lang w:val="en-US"/>
                        </w:rPr>
                        <w:fldChar w:fldCharType="end"/>
                      </w:r>
                      <w:bookmarkEnd w:id="267"/>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3AE2327" wp14:editId="2B5F07A9">
            <wp:simplePos x="0" y="0"/>
            <wp:positionH relativeFrom="margin">
              <wp:posOffset>347764</wp:posOffset>
            </wp:positionH>
            <wp:positionV relativeFrom="paragraph">
              <wp:posOffset>-142565</wp:posOffset>
            </wp:positionV>
            <wp:extent cx="2096770" cy="2585085"/>
            <wp:effectExtent l="0" t="0" r="0" b="5715"/>
            <wp:wrapTight wrapText="bothSides">
              <wp:wrapPolygon edited="0">
                <wp:start x="0" y="0"/>
                <wp:lineTo x="0" y="21489"/>
                <wp:lineTo x="21391" y="21489"/>
                <wp:lineTo x="21391" y="0"/>
                <wp:lineTo x="0" y="0"/>
              </wp:wrapPolygon>
            </wp:wrapTight>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br w:type="page"/>
      </w:r>
    </w:p>
    <w:p w14:paraId="5E112E2D" w14:textId="5864338B" w:rsidR="00D52B12" w:rsidRPr="00D52B12" w:rsidRDefault="00D52B12" w:rsidP="00C222A7">
      <w:pPr>
        <w:pStyle w:val="Heading2"/>
        <w:rPr>
          <w:rFonts w:eastAsiaTheme="minorEastAsia"/>
          <w:lang w:val="en-US"/>
        </w:rPr>
      </w:pPr>
      <w:bookmarkStart w:id="268" w:name="_Toc106449142"/>
      <w:r>
        <w:rPr>
          <w:rFonts w:eastAsiaTheme="minorEastAsia"/>
          <w:lang w:val="en-US"/>
        </w:rPr>
        <w:t>Nearest Peak Code</w:t>
      </w:r>
      <w:bookmarkEnd w:id="268"/>
    </w:p>
    <w:p w14:paraId="36EA70F6" w14:textId="5AFC6FAC" w:rsidR="00D52B12" w:rsidRPr="00D52B12" w:rsidRDefault="00D52B12" w:rsidP="004D7B5D">
      <w:pPr>
        <w:spacing w:line="360" w:lineRule="auto"/>
        <w:rPr>
          <w:rFonts w:eastAsiaTheme="minorEastAsia"/>
          <w:lang w:val="en-US"/>
        </w:rPr>
      </w:pPr>
    </w:p>
    <w:bookmarkStart w:id="269" w:name="_MON_1713010355"/>
    <w:bookmarkEnd w:id="269"/>
    <w:p w14:paraId="2154FF50" w14:textId="65D8356D" w:rsidR="00D52B12" w:rsidRPr="00D52B12" w:rsidRDefault="00AB0A9B" w:rsidP="004D7B5D">
      <w:pPr>
        <w:spacing w:line="360" w:lineRule="auto"/>
        <w:rPr>
          <w:rFonts w:eastAsiaTheme="minorEastAsia"/>
          <w:lang w:val="en-US"/>
        </w:rPr>
      </w:pPr>
      <w:r>
        <w:rPr>
          <w:rFonts w:eastAsiaTheme="minorEastAsia"/>
          <w:lang w:val="en-US"/>
        </w:rPr>
        <w:object w:dxaOrig="9360" w:dyaOrig="9693" w14:anchorId="6758EE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68pt;height:482.25pt" o:ole="">
            <v:imagedata r:id="rId103" o:title=""/>
          </v:shape>
          <o:OLEObject Type="Embed" ProgID="Word.OpenDocumentText.12" ShapeID="_x0000_i1030" DrawAspect="Content" ObjectID="_1717443336" r:id="rId104"/>
        </w:object>
      </w:r>
    </w:p>
    <w:p w14:paraId="4F1B0E8C" w14:textId="5C09F4AA" w:rsidR="00D52B12" w:rsidRPr="00D52B12" w:rsidRDefault="00D52B12" w:rsidP="004D7B5D">
      <w:pPr>
        <w:spacing w:line="360" w:lineRule="auto"/>
        <w:rPr>
          <w:rFonts w:eastAsiaTheme="minorEastAsia"/>
          <w:lang w:val="en-US"/>
        </w:rPr>
      </w:pPr>
    </w:p>
    <w:p w14:paraId="04FBF581" w14:textId="5105FDE0" w:rsidR="00D52B12" w:rsidRPr="00D52B12" w:rsidRDefault="00D52B12" w:rsidP="004D7B5D">
      <w:pPr>
        <w:spacing w:line="360" w:lineRule="auto"/>
        <w:rPr>
          <w:rFonts w:eastAsiaTheme="minorEastAsia"/>
          <w:lang w:val="en-US"/>
        </w:rPr>
      </w:pPr>
    </w:p>
    <w:p w14:paraId="79D28202" w14:textId="1BD289DB" w:rsidR="00D52B12" w:rsidRPr="00D52B12" w:rsidRDefault="00D52B12" w:rsidP="004D7B5D">
      <w:pPr>
        <w:spacing w:line="360" w:lineRule="auto"/>
        <w:rPr>
          <w:rFonts w:eastAsiaTheme="minorEastAsia"/>
          <w:lang w:val="en-US"/>
        </w:rPr>
      </w:pPr>
    </w:p>
    <w:p w14:paraId="76FF453C" w14:textId="3B591805" w:rsidR="00D52B12" w:rsidRPr="00D52B12" w:rsidRDefault="00A5586D" w:rsidP="00C222A7">
      <w:pPr>
        <w:pStyle w:val="Heading2"/>
        <w:rPr>
          <w:rFonts w:eastAsiaTheme="minorEastAsia"/>
          <w:lang w:val="en-US"/>
        </w:rPr>
      </w:pPr>
      <w:bookmarkStart w:id="270" w:name="_Toc106449143"/>
      <w:r>
        <w:rPr>
          <w:rFonts w:eastAsiaTheme="minorEastAsia"/>
          <w:lang w:val="en-US"/>
        </w:rPr>
        <w:t xml:space="preserve">Reference conditions of </w:t>
      </w:r>
      <w:r w:rsidR="005761C5">
        <w:rPr>
          <w:lang w:val="en-US"/>
        </w:rPr>
        <w:t>FC65-G ionization chamber</w:t>
      </w:r>
      <w:bookmarkEnd w:id="270"/>
      <w:r w:rsidR="005761C5">
        <w:rPr>
          <w:lang w:val="en-US"/>
        </w:rPr>
        <w:t xml:space="preserve"> </w:t>
      </w:r>
    </w:p>
    <w:p w14:paraId="160ADA17" w14:textId="6A75DA99" w:rsidR="00D52B12" w:rsidRPr="00D52B12" w:rsidRDefault="00015B94" w:rsidP="004D7B5D">
      <w:pPr>
        <w:spacing w:line="360" w:lineRule="auto"/>
        <w:rPr>
          <w:rFonts w:eastAsiaTheme="minorEastAsia"/>
          <w:lang w:val="en-US"/>
        </w:rPr>
      </w:pPr>
      <w:r w:rsidRPr="002A2A05">
        <w:rPr>
          <w:rFonts w:eastAsiaTheme="minorEastAsia"/>
          <w:noProof/>
          <w:lang w:val="en-US"/>
        </w:rPr>
        <w:drawing>
          <wp:inline distT="0" distB="0" distL="0" distR="0" wp14:anchorId="46501B10" wp14:editId="0A2B1BD8">
            <wp:extent cx="5863170" cy="7595754"/>
            <wp:effectExtent l="0" t="0" r="4445" b="5715"/>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05"/>
                    <a:stretch>
                      <a:fillRect/>
                    </a:stretch>
                  </pic:blipFill>
                  <pic:spPr>
                    <a:xfrm>
                      <a:off x="0" y="0"/>
                      <a:ext cx="5872697" cy="7608097"/>
                    </a:xfrm>
                    <a:prstGeom prst="rect">
                      <a:avLst/>
                    </a:prstGeom>
                  </pic:spPr>
                </pic:pic>
              </a:graphicData>
            </a:graphic>
          </wp:inline>
        </w:drawing>
      </w:r>
    </w:p>
    <w:p w14:paraId="4F805B36" w14:textId="0DA2A890" w:rsidR="00D52B12" w:rsidRDefault="00D52B12" w:rsidP="004D7B5D">
      <w:pPr>
        <w:spacing w:line="360" w:lineRule="auto"/>
        <w:rPr>
          <w:rFonts w:eastAsiaTheme="minorEastAsia"/>
          <w:lang w:val="en-US"/>
        </w:rPr>
      </w:pPr>
    </w:p>
    <w:p w14:paraId="2EAE0947" w14:textId="44538402" w:rsidR="009B5DE6" w:rsidRDefault="009B5DE6" w:rsidP="00C222A7">
      <w:pPr>
        <w:pStyle w:val="Heading2"/>
        <w:rPr>
          <w:rFonts w:eastAsiaTheme="minorEastAsia"/>
          <w:lang w:val="en-US"/>
        </w:rPr>
      </w:pPr>
      <w:bookmarkStart w:id="271" w:name="_Toc106449144"/>
      <w:r>
        <w:rPr>
          <w:rFonts w:eastAsiaTheme="minorEastAsia"/>
          <w:lang w:val="en-US"/>
        </w:rPr>
        <w:t>X-ray dosimetry</w:t>
      </w:r>
      <w:bookmarkEnd w:id="271"/>
    </w:p>
    <w:p w14:paraId="59B3B8F8" w14:textId="77777777" w:rsidR="006A4202" w:rsidRPr="006A4202" w:rsidRDefault="006A4202" w:rsidP="006A4202">
      <w:pPr>
        <w:rPr>
          <w:lang w:val="en-US"/>
        </w:rPr>
      </w:pPr>
    </w:p>
    <w:p w14:paraId="1D089D24" w14:textId="363F9D01" w:rsidR="00B83FF0" w:rsidRPr="00AD4E2A" w:rsidRDefault="00B83FF0" w:rsidP="004D7B5D">
      <w:pPr>
        <w:pStyle w:val="Caption"/>
        <w:keepNext/>
        <w:spacing w:line="360" w:lineRule="auto"/>
        <w:rPr>
          <w:lang w:val="en-US"/>
        </w:rPr>
      </w:pPr>
      <w:bookmarkStart w:id="272" w:name="_Ref103881745"/>
      <w:r w:rsidRPr="00AD4E2A">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6</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1</w:t>
      </w:r>
      <w:r w:rsidR="00CF695D">
        <w:rPr>
          <w:lang w:val="en-US"/>
        </w:rPr>
        <w:fldChar w:fldCharType="end"/>
      </w:r>
      <w:bookmarkEnd w:id="272"/>
      <w:r w:rsidRPr="00AD4E2A">
        <w:rPr>
          <w:lang w:val="en-US"/>
        </w:rPr>
        <w:t xml:space="preserve">. Output values from </w:t>
      </w:r>
      <w:r w:rsidR="00AD4E2A" w:rsidRPr="00AD4E2A">
        <w:rPr>
          <w:lang w:val="en-US"/>
        </w:rPr>
        <w:t>i</w:t>
      </w:r>
      <w:r w:rsidR="00AD4E2A">
        <w:rPr>
          <w:lang w:val="en-US"/>
        </w:rPr>
        <w:t xml:space="preserve">onization chamber in nC from both calibrations. </w:t>
      </w:r>
      <w:r w:rsidR="00B56707">
        <w:rPr>
          <w:lang w:val="en-US"/>
        </w:rPr>
        <w:t xml:space="preserve">Three and four repeated measurements in each </w:t>
      </w:r>
      <w:r w:rsidR="00957ADC">
        <w:rPr>
          <w:lang w:val="en-US"/>
        </w:rPr>
        <w:t>position were</w:t>
      </w:r>
      <w:r w:rsidR="00B56707">
        <w:rPr>
          <w:lang w:val="en-US"/>
        </w:rPr>
        <w:t xml:space="preserve"> made </w:t>
      </w:r>
      <w:r w:rsidR="00FB2A9D">
        <w:rPr>
          <w:lang w:val="en-US"/>
        </w:rPr>
        <w:t xml:space="preserve">in the first and second calibration, respectively. </w:t>
      </w:r>
      <w:r w:rsidR="00B56707">
        <w:rPr>
          <w:lang w:val="en-US"/>
        </w:rPr>
        <w:t xml:space="preserve"> </w:t>
      </w:r>
    </w:p>
    <w:tbl>
      <w:tblPr>
        <w:tblStyle w:val="TableGrid"/>
        <w:tblW w:w="11847" w:type="dxa"/>
        <w:tblInd w:w="-117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41"/>
        <w:gridCol w:w="2569"/>
        <w:gridCol w:w="2488"/>
        <w:gridCol w:w="2470"/>
        <w:gridCol w:w="2579"/>
      </w:tblGrid>
      <w:tr w:rsidR="00890B75" w14:paraId="2BBAFA98" w14:textId="5F49FDDC" w:rsidTr="0048716F">
        <w:trPr>
          <w:trHeight w:val="666"/>
        </w:trPr>
        <w:tc>
          <w:tcPr>
            <w:tcW w:w="1741" w:type="dxa"/>
            <w:tcBorders>
              <w:bottom w:val="single" w:sz="18" w:space="0" w:color="auto"/>
            </w:tcBorders>
          </w:tcPr>
          <w:p w14:paraId="759C9605" w14:textId="6E900F09" w:rsidR="00634AE7" w:rsidRDefault="009C1B7E" w:rsidP="004D7B5D">
            <w:pPr>
              <w:spacing w:line="360" w:lineRule="auto"/>
              <w:rPr>
                <w:lang w:val="en-US"/>
              </w:rPr>
            </w:pPr>
            <w:r>
              <w:rPr>
                <w:lang w:val="en-US"/>
              </w:rPr>
              <w:t>Ion chamber output [nc]</w:t>
            </w:r>
          </w:p>
        </w:tc>
        <w:tc>
          <w:tcPr>
            <w:tcW w:w="2569" w:type="dxa"/>
            <w:tcBorders>
              <w:bottom w:val="single" w:sz="18" w:space="0" w:color="auto"/>
            </w:tcBorders>
          </w:tcPr>
          <w:p w14:paraId="1334230C" w14:textId="70FA1A73" w:rsidR="00634AE7" w:rsidRDefault="00634AE7" w:rsidP="004D7B5D">
            <w:pPr>
              <w:spacing w:line="360" w:lineRule="auto"/>
              <w:rPr>
                <w:lang w:val="en-US"/>
              </w:rPr>
            </w:pPr>
            <w:r>
              <w:rPr>
                <w:lang w:val="en-US"/>
              </w:rPr>
              <w:t>31.08.21</w:t>
            </w:r>
            <w:r w:rsidR="00D52397">
              <w:rPr>
                <w:lang w:val="en-US"/>
              </w:rPr>
              <w:t xml:space="preserve"> </w:t>
            </w:r>
          </w:p>
        </w:tc>
        <w:tc>
          <w:tcPr>
            <w:tcW w:w="2488" w:type="dxa"/>
            <w:tcBorders>
              <w:bottom w:val="single" w:sz="18" w:space="0" w:color="auto"/>
            </w:tcBorders>
          </w:tcPr>
          <w:p w14:paraId="5231461F" w14:textId="77777777" w:rsidR="00634AE7" w:rsidRDefault="00634AE7" w:rsidP="004D7B5D">
            <w:pPr>
              <w:spacing w:line="360" w:lineRule="auto"/>
              <w:rPr>
                <w:lang w:val="en-US"/>
              </w:rPr>
            </w:pPr>
          </w:p>
        </w:tc>
        <w:tc>
          <w:tcPr>
            <w:tcW w:w="2470" w:type="dxa"/>
            <w:tcBorders>
              <w:bottom w:val="single" w:sz="18" w:space="0" w:color="auto"/>
            </w:tcBorders>
          </w:tcPr>
          <w:p w14:paraId="475BE708" w14:textId="77777777" w:rsidR="00634AE7" w:rsidRDefault="00634AE7" w:rsidP="004D7B5D">
            <w:pPr>
              <w:spacing w:line="360" w:lineRule="auto"/>
              <w:rPr>
                <w:lang w:val="en-US"/>
              </w:rPr>
            </w:pPr>
          </w:p>
        </w:tc>
        <w:tc>
          <w:tcPr>
            <w:tcW w:w="2579" w:type="dxa"/>
            <w:tcBorders>
              <w:bottom w:val="single" w:sz="18" w:space="0" w:color="auto"/>
            </w:tcBorders>
          </w:tcPr>
          <w:p w14:paraId="21A84458" w14:textId="77777777" w:rsidR="00634AE7" w:rsidRDefault="00634AE7" w:rsidP="004D7B5D">
            <w:pPr>
              <w:spacing w:line="360" w:lineRule="auto"/>
              <w:rPr>
                <w:lang w:val="en-US"/>
              </w:rPr>
            </w:pPr>
          </w:p>
        </w:tc>
      </w:tr>
      <w:tr w:rsidR="00846D8A" w14:paraId="54BCC6B9" w14:textId="13007B21" w:rsidTr="0048716F">
        <w:trPr>
          <w:trHeight w:val="810"/>
        </w:trPr>
        <w:tc>
          <w:tcPr>
            <w:tcW w:w="1741" w:type="dxa"/>
            <w:tcBorders>
              <w:top w:val="single" w:sz="18" w:space="0" w:color="auto"/>
              <w:right w:val="single" w:sz="18" w:space="0" w:color="auto"/>
              <w:tl2br w:val="single" w:sz="18" w:space="0" w:color="auto"/>
            </w:tcBorders>
          </w:tcPr>
          <w:p w14:paraId="320E82D9" w14:textId="53AE13E7" w:rsidR="00634AE7" w:rsidRDefault="00634AE7" w:rsidP="004D7B5D">
            <w:pPr>
              <w:spacing w:line="360" w:lineRule="auto"/>
              <w:rPr>
                <w:lang w:val="en-US"/>
              </w:rPr>
            </w:pPr>
            <w:r>
              <w:rPr>
                <w:lang w:val="en-US"/>
              </w:rPr>
              <w:t xml:space="preserve">        Position</w:t>
            </w:r>
          </w:p>
          <w:p w14:paraId="79956B0D" w14:textId="51151D36" w:rsidR="00634AE7" w:rsidRDefault="00634AE7" w:rsidP="004D7B5D">
            <w:pPr>
              <w:spacing w:line="360" w:lineRule="auto"/>
              <w:rPr>
                <w:lang w:val="en-US"/>
              </w:rPr>
            </w:pPr>
            <w:r>
              <w:rPr>
                <w:lang w:val="en-US"/>
              </w:rPr>
              <w:t>Time [s]</w:t>
            </w:r>
          </w:p>
        </w:tc>
        <w:tc>
          <w:tcPr>
            <w:tcW w:w="2569" w:type="dxa"/>
            <w:tcBorders>
              <w:top w:val="single" w:sz="18" w:space="0" w:color="auto"/>
              <w:left w:val="single" w:sz="18" w:space="0" w:color="auto"/>
            </w:tcBorders>
          </w:tcPr>
          <w:p w14:paraId="7438C842" w14:textId="7F8462E2" w:rsidR="00634AE7" w:rsidRDefault="00634AE7" w:rsidP="004D7B5D">
            <w:pPr>
              <w:spacing w:line="360" w:lineRule="auto"/>
              <w:rPr>
                <w:lang w:val="en-US"/>
              </w:rPr>
            </w:pPr>
            <w:r>
              <w:rPr>
                <w:lang w:val="en-US"/>
              </w:rPr>
              <w:t>A</w:t>
            </w:r>
          </w:p>
        </w:tc>
        <w:tc>
          <w:tcPr>
            <w:tcW w:w="2488" w:type="dxa"/>
            <w:tcBorders>
              <w:top w:val="single" w:sz="18" w:space="0" w:color="auto"/>
            </w:tcBorders>
          </w:tcPr>
          <w:p w14:paraId="4167739A" w14:textId="14D28113" w:rsidR="00634AE7" w:rsidRDefault="00634AE7" w:rsidP="004D7B5D">
            <w:pPr>
              <w:spacing w:line="360" w:lineRule="auto"/>
              <w:rPr>
                <w:lang w:val="en-US"/>
              </w:rPr>
            </w:pPr>
            <w:r>
              <w:rPr>
                <w:lang w:val="en-US"/>
              </w:rPr>
              <w:t>B</w:t>
            </w:r>
          </w:p>
        </w:tc>
        <w:tc>
          <w:tcPr>
            <w:tcW w:w="2470" w:type="dxa"/>
            <w:tcBorders>
              <w:top w:val="single" w:sz="18" w:space="0" w:color="auto"/>
            </w:tcBorders>
          </w:tcPr>
          <w:p w14:paraId="38CABCE1" w14:textId="1C823A07" w:rsidR="00634AE7" w:rsidRDefault="00634AE7" w:rsidP="004D7B5D">
            <w:pPr>
              <w:spacing w:line="360" w:lineRule="auto"/>
              <w:rPr>
                <w:lang w:val="en-US"/>
              </w:rPr>
            </w:pPr>
            <w:r>
              <w:rPr>
                <w:lang w:val="en-US"/>
              </w:rPr>
              <w:t>C</w:t>
            </w:r>
          </w:p>
        </w:tc>
        <w:tc>
          <w:tcPr>
            <w:tcW w:w="2579" w:type="dxa"/>
            <w:tcBorders>
              <w:top w:val="single" w:sz="18" w:space="0" w:color="auto"/>
            </w:tcBorders>
          </w:tcPr>
          <w:p w14:paraId="1E6B30AF" w14:textId="4AF8DADC" w:rsidR="00634AE7" w:rsidRDefault="00634AE7" w:rsidP="004D7B5D">
            <w:pPr>
              <w:spacing w:line="360" w:lineRule="auto"/>
              <w:rPr>
                <w:lang w:val="en-US"/>
              </w:rPr>
            </w:pPr>
            <w:r>
              <w:rPr>
                <w:lang w:val="en-US"/>
              </w:rPr>
              <w:t>D</w:t>
            </w:r>
          </w:p>
        </w:tc>
      </w:tr>
      <w:tr w:rsidR="00E27027" w14:paraId="6FB0108E" w14:textId="2703F74B" w:rsidTr="0048716F">
        <w:trPr>
          <w:trHeight w:val="405"/>
        </w:trPr>
        <w:tc>
          <w:tcPr>
            <w:tcW w:w="1741" w:type="dxa"/>
            <w:tcBorders>
              <w:right w:val="single" w:sz="18" w:space="0" w:color="auto"/>
            </w:tcBorders>
          </w:tcPr>
          <w:p w14:paraId="69208FE1" w14:textId="5D3921A2" w:rsidR="00634AE7" w:rsidRDefault="00634AE7" w:rsidP="004D7B5D">
            <w:pPr>
              <w:spacing w:line="360" w:lineRule="auto"/>
              <w:rPr>
                <w:lang w:val="en-US"/>
              </w:rPr>
            </w:pPr>
            <w:r>
              <w:rPr>
                <w:lang w:val="en-US"/>
              </w:rPr>
              <w:t>5</w:t>
            </w:r>
          </w:p>
        </w:tc>
        <w:tc>
          <w:tcPr>
            <w:tcW w:w="2569" w:type="dxa"/>
            <w:tcBorders>
              <w:left w:val="single" w:sz="18" w:space="0" w:color="auto"/>
            </w:tcBorders>
          </w:tcPr>
          <w:p w14:paraId="213CA16D" w14:textId="77F98FBF" w:rsidR="00634AE7" w:rsidRPr="0048716F" w:rsidRDefault="00634AE7" w:rsidP="004D7B5D">
            <w:pPr>
              <w:spacing w:line="360" w:lineRule="auto"/>
              <w:rPr>
                <w:sz w:val="22"/>
                <w:szCs w:val="20"/>
                <w:lang w:val="en-US"/>
              </w:rPr>
            </w:pPr>
            <w:r w:rsidRPr="0048716F">
              <w:rPr>
                <w:sz w:val="22"/>
                <w:szCs w:val="20"/>
                <w:lang w:val="en-US"/>
              </w:rPr>
              <w:t>[0.46,0.49,0.45]</w:t>
            </w:r>
          </w:p>
        </w:tc>
        <w:tc>
          <w:tcPr>
            <w:tcW w:w="2488" w:type="dxa"/>
          </w:tcPr>
          <w:p w14:paraId="2E09A1A6" w14:textId="18D2E671" w:rsidR="00634AE7" w:rsidRPr="0048716F" w:rsidRDefault="00634AE7" w:rsidP="004D7B5D">
            <w:pPr>
              <w:spacing w:line="360" w:lineRule="auto"/>
              <w:rPr>
                <w:sz w:val="22"/>
                <w:szCs w:val="20"/>
                <w:lang w:val="en-US"/>
              </w:rPr>
            </w:pPr>
            <w:r w:rsidRPr="0048716F">
              <w:rPr>
                <w:sz w:val="22"/>
                <w:szCs w:val="20"/>
                <w:lang w:val="en-US"/>
              </w:rPr>
              <w:t>[0.45,0.47,0.39]</w:t>
            </w:r>
          </w:p>
        </w:tc>
        <w:tc>
          <w:tcPr>
            <w:tcW w:w="2470" w:type="dxa"/>
          </w:tcPr>
          <w:p w14:paraId="428B28FC" w14:textId="5047AFB0" w:rsidR="00634AE7" w:rsidRPr="0048716F" w:rsidRDefault="00634AE7" w:rsidP="004D7B5D">
            <w:pPr>
              <w:spacing w:line="360" w:lineRule="auto"/>
              <w:rPr>
                <w:sz w:val="22"/>
                <w:szCs w:val="20"/>
                <w:lang w:val="en-US"/>
              </w:rPr>
            </w:pPr>
            <w:r w:rsidRPr="0048716F">
              <w:rPr>
                <w:sz w:val="22"/>
                <w:szCs w:val="20"/>
                <w:lang w:val="en-US"/>
              </w:rPr>
              <w:t>[0.48,0.46,0.4]</w:t>
            </w:r>
          </w:p>
        </w:tc>
        <w:tc>
          <w:tcPr>
            <w:tcW w:w="2579" w:type="dxa"/>
          </w:tcPr>
          <w:p w14:paraId="05E6319D" w14:textId="1F30BD71" w:rsidR="00634AE7" w:rsidRPr="0048716F" w:rsidRDefault="00634AE7" w:rsidP="004D7B5D">
            <w:pPr>
              <w:spacing w:line="360" w:lineRule="auto"/>
              <w:rPr>
                <w:sz w:val="22"/>
                <w:szCs w:val="20"/>
                <w:lang w:val="en-US"/>
              </w:rPr>
            </w:pPr>
            <w:r w:rsidRPr="0048716F">
              <w:rPr>
                <w:sz w:val="22"/>
                <w:szCs w:val="20"/>
                <w:lang w:val="en-US"/>
              </w:rPr>
              <w:t>[0.41,0.37,0.41]</w:t>
            </w:r>
          </w:p>
        </w:tc>
      </w:tr>
      <w:tr w:rsidR="008B1CE8" w14:paraId="0C209DAC" w14:textId="2BD107A7" w:rsidTr="0048716F">
        <w:trPr>
          <w:trHeight w:val="418"/>
        </w:trPr>
        <w:tc>
          <w:tcPr>
            <w:tcW w:w="1741" w:type="dxa"/>
            <w:tcBorders>
              <w:right w:val="single" w:sz="18" w:space="0" w:color="auto"/>
            </w:tcBorders>
          </w:tcPr>
          <w:p w14:paraId="5077FC97" w14:textId="79091C0E" w:rsidR="00634AE7" w:rsidRDefault="00634AE7" w:rsidP="004D7B5D">
            <w:pPr>
              <w:spacing w:line="360" w:lineRule="auto"/>
              <w:rPr>
                <w:lang w:val="en-US"/>
              </w:rPr>
            </w:pPr>
            <w:r>
              <w:rPr>
                <w:lang w:val="en-US"/>
              </w:rPr>
              <w:t>10</w:t>
            </w:r>
          </w:p>
        </w:tc>
        <w:tc>
          <w:tcPr>
            <w:tcW w:w="2569" w:type="dxa"/>
            <w:tcBorders>
              <w:left w:val="single" w:sz="18" w:space="0" w:color="auto"/>
            </w:tcBorders>
          </w:tcPr>
          <w:p w14:paraId="26220100" w14:textId="0C039CC2" w:rsidR="00634AE7" w:rsidRPr="0048716F" w:rsidRDefault="009D0487" w:rsidP="004D7B5D">
            <w:pPr>
              <w:spacing w:line="360" w:lineRule="auto"/>
              <w:rPr>
                <w:sz w:val="22"/>
                <w:szCs w:val="20"/>
                <w:lang w:val="en-US"/>
              </w:rPr>
            </w:pPr>
            <w:r w:rsidRPr="0048716F">
              <w:rPr>
                <w:sz w:val="22"/>
                <w:szCs w:val="20"/>
                <w:lang w:val="en-US"/>
              </w:rPr>
              <w:t>[</w:t>
            </w:r>
            <w:r w:rsidR="001657FD" w:rsidRPr="0048716F">
              <w:rPr>
                <w:sz w:val="22"/>
                <w:szCs w:val="20"/>
                <w:lang w:val="en-US"/>
              </w:rPr>
              <w:t>1.52,1.56,1.45</w:t>
            </w:r>
            <w:r w:rsidRPr="0048716F">
              <w:rPr>
                <w:sz w:val="22"/>
                <w:szCs w:val="20"/>
                <w:lang w:val="en-US"/>
              </w:rPr>
              <w:t>]</w:t>
            </w:r>
          </w:p>
        </w:tc>
        <w:tc>
          <w:tcPr>
            <w:tcW w:w="2488" w:type="dxa"/>
          </w:tcPr>
          <w:p w14:paraId="018D362B" w14:textId="05BAD1BA" w:rsidR="00634AE7" w:rsidRPr="0048716F" w:rsidRDefault="002F72AA" w:rsidP="004D7B5D">
            <w:pPr>
              <w:spacing w:line="360" w:lineRule="auto"/>
              <w:rPr>
                <w:sz w:val="22"/>
                <w:szCs w:val="20"/>
                <w:lang w:val="en-US"/>
              </w:rPr>
            </w:pPr>
            <w:r w:rsidRPr="0048716F">
              <w:rPr>
                <w:sz w:val="22"/>
                <w:szCs w:val="20"/>
                <w:lang w:val="en-US"/>
              </w:rPr>
              <w:t>[1.4,</w:t>
            </w:r>
            <w:r w:rsidR="00040DBC" w:rsidRPr="0048716F">
              <w:rPr>
                <w:sz w:val="22"/>
                <w:szCs w:val="20"/>
                <w:lang w:val="en-US"/>
              </w:rPr>
              <w:t>1.39,1.32</w:t>
            </w:r>
            <w:r w:rsidRPr="0048716F">
              <w:rPr>
                <w:sz w:val="22"/>
                <w:szCs w:val="20"/>
                <w:lang w:val="en-US"/>
              </w:rPr>
              <w:t>]</w:t>
            </w:r>
          </w:p>
        </w:tc>
        <w:tc>
          <w:tcPr>
            <w:tcW w:w="2470" w:type="dxa"/>
          </w:tcPr>
          <w:p w14:paraId="2163C8F2" w14:textId="14CE474E" w:rsidR="00634AE7" w:rsidRPr="0048716F" w:rsidRDefault="00D52397" w:rsidP="004D7B5D">
            <w:pPr>
              <w:spacing w:line="360" w:lineRule="auto"/>
              <w:rPr>
                <w:sz w:val="22"/>
                <w:szCs w:val="20"/>
                <w:lang w:val="en-US"/>
              </w:rPr>
            </w:pPr>
            <w:r w:rsidRPr="0048716F">
              <w:rPr>
                <w:sz w:val="22"/>
                <w:szCs w:val="20"/>
                <w:lang w:val="en-US"/>
              </w:rPr>
              <w:t>[1.4,1.59,1.54]</w:t>
            </w:r>
          </w:p>
        </w:tc>
        <w:tc>
          <w:tcPr>
            <w:tcW w:w="2579" w:type="dxa"/>
          </w:tcPr>
          <w:p w14:paraId="7460FEE4" w14:textId="23A31568"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1.57</w:t>
            </w:r>
            <w:r w:rsidRPr="0048716F">
              <w:rPr>
                <w:sz w:val="22"/>
                <w:szCs w:val="20"/>
                <w:lang w:val="en-US"/>
              </w:rPr>
              <w:t>,</w:t>
            </w:r>
            <w:r w:rsidR="00550B5D" w:rsidRPr="0048716F">
              <w:rPr>
                <w:sz w:val="22"/>
                <w:szCs w:val="20"/>
                <w:lang w:val="en-US"/>
              </w:rPr>
              <w:t>1.51</w:t>
            </w:r>
            <w:r w:rsidRPr="0048716F">
              <w:rPr>
                <w:sz w:val="22"/>
                <w:szCs w:val="20"/>
                <w:lang w:val="en-US"/>
              </w:rPr>
              <w:t>,</w:t>
            </w:r>
            <w:r w:rsidR="00550B5D" w:rsidRPr="0048716F">
              <w:rPr>
                <w:sz w:val="22"/>
                <w:szCs w:val="20"/>
                <w:lang w:val="en-US"/>
              </w:rPr>
              <w:t>1.54</w:t>
            </w:r>
            <w:r w:rsidRPr="0048716F">
              <w:rPr>
                <w:sz w:val="22"/>
                <w:szCs w:val="20"/>
                <w:lang w:val="en-US"/>
              </w:rPr>
              <w:t>]</w:t>
            </w:r>
          </w:p>
        </w:tc>
      </w:tr>
      <w:tr w:rsidR="008B1CE8" w14:paraId="07B2E002" w14:textId="2C6D9A99" w:rsidTr="0048716F">
        <w:trPr>
          <w:trHeight w:val="405"/>
        </w:trPr>
        <w:tc>
          <w:tcPr>
            <w:tcW w:w="1741" w:type="dxa"/>
            <w:tcBorders>
              <w:right w:val="single" w:sz="18" w:space="0" w:color="auto"/>
            </w:tcBorders>
          </w:tcPr>
          <w:p w14:paraId="5A4D7F7A" w14:textId="5292FFD6" w:rsidR="00634AE7" w:rsidRDefault="00634AE7" w:rsidP="004D7B5D">
            <w:pPr>
              <w:spacing w:line="360" w:lineRule="auto"/>
              <w:rPr>
                <w:lang w:val="en-US"/>
              </w:rPr>
            </w:pPr>
            <w:r>
              <w:rPr>
                <w:lang w:val="en-US"/>
              </w:rPr>
              <w:t>15</w:t>
            </w:r>
          </w:p>
        </w:tc>
        <w:tc>
          <w:tcPr>
            <w:tcW w:w="2569" w:type="dxa"/>
            <w:tcBorders>
              <w:left w:val="single" w:sz="18" w:space="0" w:color="auto"/>
            </w:tcBorders>
          </w:tcPr>
          <w:p w14:paraId="6A203F0D" w14:textId="3749F202" w:rsidR="00634AE7" w:rsidRPr="0048716F" w:rsidRDefault="001657FD" w:rsidP="004D7B5D">
            <w:pPr>
              <w:spacing w:line="360" w:lineRule="auto"/>
              <w:rPr>
                <w:sz w:val="22"/>
                <w:szCs w:val="20"/>
                <w:lang w:val="en-US"/>
              </w:rPr>
            </w:pPr>
            <w:r w:rsidRPr="0048716F">
              <w:rPr>
                <w:sz w:val="22"/>
                <w:szCs w:val="20"/>
                <w:lang w:val="en-US"/>
              </w:rPr>
              <w:t>[2.5,2.38,2.47]</w:t>
            </w:r>
          </w:p>
        </w:tc>
        <w:tc>
          <w:tcPr>
            <w:tcW w:w="2488" w:type="dxa"/>
          </w:tcPr>
          <w:p w14:paraId="721FC211" w14:textId="39AF085D" w:rsidR="00634AE7" w:rsidRPr="0048716F" w:rsidRDefault="00040DBC" w:rsidP="004D7B5D">
            <w:pPr>
              <w:spacing w:line="360" w:lineRule="auto"/>
              <w:rPr>
                <w:sz w:val="22"/>
                <w:szCs w:val="20"/>
                <w:lang w:val="en-US"/>
              </w:rPr>
            </w:pPr>
            <w:r w:rsidRPr="0048716F">
              <w:rPr>
                <w:sz w:val="22"/>
                <w:szCs w:val="20"/>
                <w:lang w:val="en-US"/>
              </w:rPr>
              <w:t>[2.46,2.42,2.44]</w:t>
            </w:r>
          </w:p>
        </w:tc>
        <w:tc>
          <w:tcPr>
            <w:tcW w:w="2470" w:type="dxa"/>
          </w:tcPr>
          <w:p w14:paraId="4764F90A" w14:textId="12EC713D" w:rsidR="00634AE7" w:rsidRPr="0048716F" w:rsidRDefault="00331173" w:rsidP="004D7B5D">
            <w:pPr>
              <w:spacing w:line="360" w:lineRule="auto"/>
              <w:rPr>
                <w:sz w:val="22"/>
                <w:szCs w:val="20"/>
                <w:lang w:val="en-US"/>
              </w:rPr>
            </w:pPr>
            <w:r w:rsidRPr="0048716F">
              <w:rPr>
                <w:sz w:val="22"/>
                <w:szCs w:val="20"/>
                <w:lang w:val="en-US"/>
              </w:rPr>
              <w:t>[</w:t>
            </w:r>
            <w:r w:rsidR="004077D4" w:rsidRPr="0048716F">
              <w:rPr>
                <w:sz w:val="22"/>
                <w:szCs w:val="20"/>
                <w:lang w:val="en-US"/>
              </w:rPr>
              <w:t>2.61,2.48,2.57</w:t>
            </w:r>
            <w:r w:rsidRPr="0048716F">
              <w:rPr>
                <w:sz w:val="22"/>
                <w:szCs w:val="20"/>
                <w:lang w:val="en-US"/>
              </w:rPr>
              <w:t>]</w:t>
            </w:r>
          </w:p>
        </w:tc>
        <w:tc>
          <w:tcPr>
            <w:tcW w:w="2579" w:type="dxa"/>
          </w:tcPr>
          <w:p w14:paraId="5423F0E3" w14:textId="522046BE"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2.5,2.6,</w:t>
            </w:r>
            <w:r w:rsidR="00FB5695" w:rsidRPr="0048716F">
              <w:rPr>
                <w:sz w:val="22"/>
                <w:szCs w:val="20"/>
                <w:lang w:val="en-US"/>
              </w:rPr>
              <w:t>2.53</w:t>
            </w:r>
            <w:r w:rsidRPr="0048716F">
              <w:rPr>
                <w:sz w:val="22"/>
                <w:szCs w:val="20"/>
                <w:lang w:val="en-US"/>
              </w:rPr>
              <w:t>]</w:t>
            </w:r>
          </w:p>
        </w:tc>
      </w:tr>
      <w:tr w:rsidR="008B1CE8" w14:paraId="78838905" w14:textId="7381FD24" w:rsidTr="0048716F">
        <w:trPr>
          <w:trHeight w:val="418"/>
        </w:trPr>
        <w:tc>
          <w:tcPr>
            <w:tcW w:w="1741" w:type="dxa"/>
            <w:tcBorders>
              <w:right w:val="single" w:sz="18" w:space="0" w:color="auto"/>
            </w:tcBorders>
          </w:tcPr>
          <w:p w14:paraId="74486B5D" w14:textId="05F447C3" w:rsidR="00634AE7" w:rsidRDefault="00634AE7" w:rsidP="004D7B5D">
            <w:pPr>
              <w:spacing w:line="360" w:lineRule="auto"/>
              <w:rPr>
                <w:lang w:val="en-US"/>
              </w:rPr>
            </w:pPr>
            <w:r>
              <w:rPr>
                <w:lang w:val="en-US"/>
              </w:rPr>
              <w:t>20</w:t>
            </w:r>
          </w:p>
        </w:tc>
        <w:tc>
          <w:tcPr>
            <w:tcW w:w="2569" w:type="dxa"/>
            <w:tcBorders>
              <w:left w:val="single" w:sz="18" w:space="0" w:color="auto"/>
            </w:tcBorders>
          </w:tcPr>
          <w:p w14:paraId="194BC94C" w14:textId="52057B85" w:rsidR="00634AE7" w:rsidRPr="0048716F" w:rsidRDefault="001657FD" w:rsidP="004D7B5D">
            <w:pPr>
              <w:spacing w:line="360" w:lineRule="auto"/>
              <w:rPr>
                <w:sz w:val="22"/>
                <w:szCs w:val="20"/>
                <w:lang w:val="en-US"/>
              </w:rPr>
            </w:pPr>
            <w:r w:rsidRPr="0048716F">
              <w:rPr>
                <w:sz w:val="22"/>
                <w:szCs w:val="20"/>
                <w:lang w:val="en-US"/>
              </w:rPr>
              <w:t>[</w:t>
            </w:r>
            <w:r w:rsidR="00F325AA" w:rsidRPr="0048716F">
              <w:rPr>
                <w:sz w:val="22"/>
                <w:szCs w:val="20"/>
                <w:lang w:val="en-US"/>
              </w:rPr>
              <w:t>3.45,3.49,3.58</w:t>
            </w:r>
            <w:r w:rsidRPr="0048716F">
              <w:rPr>
                <w:sz w:val="22"/>
                <w:szCs w:val="20"/>
                <w:lang w:val="en-US"/>
              </w:rPr>
              <w:t>]</w:t>
            </w:r>
          </w:p>
        </w:tc>
        <w:tc>
          <w:tcPr>
            <w:tcW w:w="2488" w:type="dxa"/>
          </w:tcPr>
          <w:p w14:paraId="0B761B7D" w14:textId="3C474B36" w:rsidR="00634AE7" w:rsidRPr="0048716F" w:rsidRDefault="00040DBC" w:rsidP="004D7B5D">
            <w:pPr>
              <w:spacing w:line="360" w:lineRule="auto"/>
              <w:rPr>
                <w:sz w:val="22"/>
                <w:szCs w:val="20"/>
                <w:lang w:val="en-US"/>
              </w:rPr>
            </w:pPr>
            <w:r w:rsidRPr="0048716F">
              <w:rPr>
                <w:sz w:val="22"/>
                <w:szCs w:val="20"/>
                <w:lang w:val="en-US"/>
              </w:rPr>
              <w:t>[3.44,</w:t>
            </w:r>
            <w:r w:rsidR="003B7476" w:rsidRPr="0048716F">
              <w:rPr>
                <w:sz w:val="22"/>
                <w:szCs w:val="20"/>
                <w:lang w:val="en-US"/>
              </w:rPr>
              <w:t>3.58,</w:t>
            </w:r>
            <w:r w:rsidR="009C59D2" w:rsidRPr="0048716F">
              <w:rPr>
                <w:sz w:val="22"/>
                <w:szCs w:val="20"/>
                <w:lang w:val="en-US"/>
              </w:rPr>
              <w:t>3.39</w:t>
            </w:r>
            <w:r w:rsidRPr="0048716F">
              <w:rPr>
                <w:sz w:val="22"/>
                <w:szCs w:val="20"/>
                <w:lang w:val="en-US"/>
              </w:rPr>
              <w:t>]</w:t>
            </w:r>
          </w:p>
        </w:tc>
        <w:tc>
          <w:tcPr>
            <w:tcW w:w="2470" w:type="dxa"/>
          </w:tcPr>
          <w:p w14:paraId="4D094AB3" w14:textId="25B8FD84" w:rsidR="00634AE7" w:rsidRPr="0048716F" w:rsidRDefault="00D5192F" w:rsidP="004D7B5D">
            <w:pPr>
              <w:spacing w:line="360" w:lineRule="auto"/>
              <w:rPr>
                <w:sz w:val="22"/>
                <w:szCs w:val="20"/>
                <w:lang w:val="en-US"/>
              </w:rPr>
            </w:pPr>
            <w:r w:rsidRPr="0048716F">
              <w:rPr>
                <w:sz w:val="22"/>
                <w:szCs w:val="20"/>
                <w:lang w:val="en-US"/>
              </w:rPr>
              <w:t>[3.55,3.56,3.5]</w:t>
            </w:r>
          </w:p>
        </w:tc>
        <w:tc>
          <w:tcPr>
            <w:tcW w:w="2579" w:type="dxa"/>
          </w:tcPr>
          <w:p w14:paraId="27D153E1" w14:textId="50F874AA" w:rsidR="00634AE7" w:rsidRPr="0048716F" w:rsidRDefault="00FB5695" w:rsidP="004D7B5D">
            <w:pPr>
              <w:spacing w:line="360" w:lineRule="auto"/>
              <w:rPr>
                <w:sz w:val="22"/>
                <w:szCs w:val="20"/>
                <w:lang w:val="en-US"/>
              </w:rPr>
            </w:pPr>
            <w:r w:rsidRPr="0048716F">
              <w:rPr>
                <w:sz w:val="22"/>
                <w:szCs w:val="20"/>
                <w:lang w:val="en-US"/>
              </w:rPr>
              <w:t>[3.75,3.55,3.68]</w:t>
            </w:r>
          </w:p>
        </w:tc>
      </w:tr>
      <w:tr w:rsidR="00E27027" w14:paraId="75CDDDD3" w14:textId="6ADDF01A" w:rsidTr="0048716F">
        <w:trPr>
          <w:trHeight w:val="405"/>
        </w:trPr>
        <w:tc>
          <w:tcPr>
            <w:tcW w:w="1741" w:type="dxa"/>
            <w:tcBorders>
              <w:bottom w:val="single" w:sz="8" w:space="0" w:color="auto"/>
              <w:right w:val="single" w:sz="18" w:space="0" w:color="auto"/>
            </w:tcBorders>
          </w:tcPr>
          <w:p w14:paraId="692C7668" w14:textId="4AAA1D48" w:rsidR="00634AE7" w:rsidRDefault="00634AE7" w:rsidP="004D7B5D">
            <w:pPr>
              <w:spacing w:line="360" w:lineRule="auto"/>
              <w:rPr>
                <w:lang w:val="en-US"/>
              </w:rPr>
            </w:pPr>
            <w:r>
              <w:rPr>
                <w:lang w:val="en-US"/>
              </w:rPr>
              <w:t>60</w:t>
            </w:r>
          </w:p>
        </w:tc>
        <w:tc>
          <w:tcPr>
            <w:tcW w:w="2569" w:type="dxa"/>
            <w:tcBorders>
              <w:left w:val="single" w:sz="18" w:space="0" w:color="auto"/>
              <w:bottom w:val="single" w:sz="8" w:space="0" w:color="auto"/>
            </w:tcBorders>
          </w:tcPr>
          <w:p w14:paraId="69C75BB4" w14:textId="3E2B2BE9" w:rsidR="00634AE7" w:rsidRPr="0048716F" w:rsidRDefault="00F325AA" w:rsidP="004D7B5D">
            <w:pPr>
              <w:spacing w:line="360" w:lineRule="auto"/>
              <w:rPr>
                <w:sz w:val="22"/>
                <w:szCs w:val="20"/>
                <w:lang w:val="en-US"/>
              </w:rPr>
            </w:pPr>
            <w:r w:rsidRPr="0048716F">
              <w:rPr>
                <w:sz w:val="22"/>
                <w:szCs w:val="20"/>
                <w:lang w:val="en-US"/>
              </w:rPr>
              <w:t>[11.74,11.89,11.71]</w:t>
            </w:r>
          </w:p>
        </w:tc>
        <w:tc>
          <w:tcPr>
            <w:tcW w:w="2488" w:type="dxa"/>
            <w:tcBorders>
              <w:bottom w:val="single" w:sz="8" w:space="0" w:color="auto"/>
            </w:tcBorders>
          </w:tcPr>
          <w:p w14:paraId="2016061F" w14:textId="0ECD88AC" w:rsidR="00634AE7" w:rsidRPr="0048716F" w:rsidRDefault="009C59D2" w:rsidP="004D7B5D">
            <w:pPr>
              <w:spacing w:line="360" w:lineRule="auto"/>
              <w:rPr>
                <w:sz w:val="22"/>
                <w:szCs w:val="20"/>
                <w:lang w:val="en-US"/>
              </w:rPr>
            </w:pPr>
            <w:r w:rsidRPr="0048716F">
              <w:rPr>
                <w:sz w:val="22"/>
                <w:szCs w:val="20"/>
                <w:lang w:val="en-US"/>
              </w:rPr>
              <w:t>[11.71,11.62,11.78]</w:t>
            </w:r>
          </w:p>
        </w:tc>
        <w:tc>
          <w:tcPr>
            <w:tcW w:w="2470" w:type="dxa"/>
            <w:tcBorders>
              <w:bottom w:val="single" w:sz="8" w:space="0" w:color="auto"/>
            </w:tcBorders>
          </w:tcPr>
          <w:p w14:paraId="07F5A529" w14:textId="32348A79" w:rsidR="00634AE7" w:rsidRPr="0048716F" w:rsidRDefault="00D5192F" w:rsidP="004D7B5D">
            <w:pPr>
              <w:spacing w:line="360" w:lineRule="auto"/>
              <w:rPr>
                <w:sz w:val="22"/>
                <w:szCs w:val="20"/>
                <w:lang w:val="en-US"/>
              </w:rPr>
            </w:pPr>
            <w:r w:rsidRPr="0048716F">
              <w:rPr>
                <w:sz w:val="22"/>
                <w:szCs w:val="20"/>
                <w:lang w:val="en-US"/>
              </w:rPr>
              <w:t>[</w:t>
            </w:r>
            <w:r w:rsidR="008C6328" w:rsidRPr="0048716F">
              <w:rPr>
                <w:sz w:val="22"/>
                <w:szCs w:val="20"/>
                <w:lang w:val="en-US"/>
              </w:rPr>
              <w:t>12.14,12.06,12.08</w:t>
            </w:r>
            <w:r w:rsidRPr="0048716F">
              <w:rPr>
                <w:sz w:val="22"/>
                <w:szCs w:val="20"/>
                <w:lang w:val="en-US"/>
              </w:rPr>
              <w:t>]</w:t>
            </w:r>
          </w:p>
        </w:tc>
        <w:tc>
          <w:tcPr>
            <w:tcW w:w="2579" w:type="dxa"/>
            <w:tcBorders>
              <w:bottom w:val="single" w:sz="8" w:space="0" w:color="auto"/>
            </w:tcBorders>
          </w:tcPr>
          <w:p w14:paraId="0D257B53" w14:textId="636BDCFF" w:rsidR="00634AE7" w:rsidRPr="0048716F" w:rsidRDefault="00FB5695" w:rsidP="004D7B5D">
            <w:pPr>
              <w:spacing w:line="360" w:lineRule="auto"/>
              <w:rPr>
                <w:sz w:val="22"/>
                <w:szCs w:val="20"/>
                <w:lang w:val="en-US"/>
              </w:rPr>
            </w:pPr>
            <w:r w:rsidRPr="0048716F">
              <w:rPr>
                <w:sz w:val="22"/>
                <w:szCs w:val="20"/>
                <w:lang w:val="en-US"/>
              </w:rPr>
              <w:t>[12.26,12.21,12.13]</w:t>
            </w:r>
          </w:p>
        </w:tc>
      </w:tr>
      <w:tr w:rsidR="008B1CE8" w14:paraId="2654A339" w14:textId="77777777" w:rsidTr="0048716F">
        <w:trPr>
          <w:trHeight w:val="405"/>
        </w:trPr>
        <w:tc>
          <w:tcPr>
            <w:tcW w:w="1741" w:type="dxa"/>
            <w:tcBorders>
              <w:top w:val="single" w:sz="18" w:space="0" w:color="auto"/>
              <w:left w:val="single" w:sz="8" w:space="0" w:color="auto"/>
              <w:bottom w:val="single" w:sz="8" w:space="0" w:color="auto"/>
              <w:right w:val="single" w:sz="18" w:space="0" w:color="auto"/>
            </w:tcBorders>
          </w:tcPr>
          <w:p w14:paraId="1067EA84" w14:textId="77777777" w:rsidR="00634AE7" w:rsidRDefault="00634AE7" w:rsidP="004D7B5D">
            <w:pPr>
              <w:spacing w:line="360" w:lineRule="auto"/>
              <w:rPr>
                <w:lang w:val="en-US"/>
              </w:rPr>
            </w:pPr>
          </w:p>
        </w:tc>
        <w:tc>
          <w:tcPr>
            <w:tcW w:w="2569" w:type="dxa"/>
            <w:tcBorders>
              <w:top w:val="single" w:sz="18" w:space="0" w:color="auto"/>
              <w:left w:val="single" w:sz="18" w:space="0" w:color="auto"/>
              <w:bottom w:val="single" w:sz="8" w:space="0" w:color="auto"/>
              <w:right w:val="single" w:sz="8" w:space="0" w:color="auto"/>
            </w:tcBorders>
          </w:tcPr>
          <w:p w14:paraId="7D9C85BE" w14:textId="3C8C3AC4" w:rsidR="00634AE7" w:rsidRPr="0048716F" w:rsidRDefault="00634AE7" w:rsidP="004D7B5D">
            <w:pPr>
              <w:spacing w:line="360" w:lineRule="auto"/>
              <w:rPr>
                <w:sz w:val="22"/>
                <w:szCs w:val="20"/>
                <w:lang w:val="en-US"/>
              </w:rPr>
            </w:pPr>
            <w:r w:rsidRPr="0048716F">
              <w:rPr>
                <w:sz w:val="22"/>
                <w:szCs w:val="20"/>
                <w:lang w:val="en-US"/>
              </w:rPr>
              <w:t>13.10.21</w:t>
            </w:r>
          </w:p>
        </w:tc>
        <w:tc>
          <w:tcPr>
            <w:tcW w:w="2488" w:type="dxa"/>
            <w:tcBorders>
              <w:top w:val="single" w:sz="18" w:space="0" w:color="auto"/>
              <w:left w:val="single" w:sz="8" w:space="0" w:color="auto"/>
              <w:bottom w:val="single" w:sz="8" w:space="0" w:color="auto"/>
              <w:right w:val="single" w:sz="8" w:space="0" w:color="auto"/>
            </w:tcBorders>
          </w:tcPr>
          <w:p w14:paraId="78C3C846" w14:textId="77777777" w:rsidR="00634AE7" w:rsidRPr="0048716F" w:rsidRDefault="00634AE7" w:rsidP="004D7B5D">
            <w:pPr>
              <w:spacing w:line="360" w:lineRule="auto"/>
              <w:rPr>
                <w:sz w:val="22"/>
                <w:szCs w:val="20"/>
                <w:lang w:val="en-US"/>
              </w:rPr>
            </w:pPr>
          </w:p>
        </w:tc>
        <w:tc>
          <w:tcPr>
            <w:tcW w:w="2470" w:type="dxa"/>
            <w:tcBorders>
              <w:top w:val="single" w:sz="18" w:space="0" w:color="auto"/>
              <w:left w:val="single" w:sz="8" w:space="0" w:color="auto"/>
              <w:bottom w:val="single" w:sz="8" w:space="0" w:color="auto"/>
              <w:right w:val="single" w:sz="8" w:space="0" w:color="auto"/>
            </w:tcBorders>
          </w:tcPr>
          <w:p w14:paraId="09E7282F" w14:textId="77777777" w:rsidR="00634AE7" w:rsidRPr="0048716F" w:rsidRDefault="00634AE7" w:rsidP="004D7B5D">
            <w:pPr>
              <w:spacing w:line="360" w:lineRule="auto"/>
              <w:rPr>
                <w:sz w:val="22"/>
                <w:szCs w:val="20"/>
                <w:lang w:val="en-US"/>
              </w:rPr>
            </w:pPr>
          </w:p>
        </w:tc>
        <w:tc>
          <w:tcPr>
            <w:tcW w:w="2579" w:type="dxa"/>
            <w:tcBorders>
              <w:top w:val="single" w:sz="18" w:space="0" w:color="auto"/>
              <w:left w:val="single" w:sz="8" w:space="0" w:color="auto"/>
              <w:bottom w:val="single" w:sz="8" w:space="0" w:color="auto"/>
              <w:right w:val="single" w:sz="8" w:space="0" w:color="auto"/>
            </w:tcBorders>
          </w:tcPr>
          <w:p w14:paraId="03FD4535" w14:textId="77777777" w:rsidR="00634AE7" w:rsidRPr="0048716F" w:rsidRDefault="00634AE7" w:rsidP="004D7B5D">
            <w:pPr>
              <w:spacing w:line="360" w:lineRule="auto"/>
              <w:rPr>
                <w:sz w:val="22"/>
                <w:szCs w:val="20"/>
                <w:lang w:val="en-US"/>
              </w:rPr>
            </w:pPr>
          </w:p>
        </w:tc>
      </w:tr>
      <w:tr w:rsidR="000800C8" w14:paraId="4F656337" w14:textId="77777777" w:rsidTr="0048716F">
        <w:trPr>
          <w:trHeight w:val="418"/>
        </w:trPr>
        <w:tc>
          <w:tcPr>
            <w:tcW w:w="1741" w:type="dxa"/>
            <w:tcBorders>
              <w:top w:val="single" w:sz="8" w:space="0" w:color="auto"/>
              <w:right w:val="single" w:sz="18" w:space="0" w:color="auto"/>
            </w:tcBorders>
          </w:tcPr>
          <w:p w14:paraId="6AE2515B" w14:textId="77777777" w:rsidR="00634AE7" w:rsidRDefault="00634AE7" w:rsidP="004D7B5D">
            <w:pPr>
              <w:spacing w:line="360" w:lineRule="auto"/>
              <w:rPr>
                <w:lang w:val="en-US"/>
              </w:rPr>
            </w:pPr>
          </w:p>
        </w:tc>
        <w:tc>
          <w:tcPr>
            <w:tcW w:w="2569" w:type="dxa"/>
            <w:tcBorders>
              <w:top w:val="single" w:sz="8" w:space="0" w:color="auto"/>
              <w:left w:val="single" w:sz="18" w:space="0" w:color="auto"/>
            </w:tcBorders>
          </w:tcPr>
          <w:p w14:paraId="0757F2BE" w14:textId="6AB7384F" w:rsidR="00634AE7" w:rsidRPr="0048716F" w:rsidRDefault="00634AE7" w:rsidP="004D7B5D">
            <w:pPr>
              <w:spacing w:line="360" w:lineRule="auto"/>
              <w:rPr>
                <w:sz w:val="22"/>
                <w:szCs w:val="20"/>
                <w:lang w:val="en-US"/>
              </w:rPr>
            </w:pPr>
            <w:r w:rsidRPr="0048716F">
              <w:rPr>
                <w:sz w:val="22"/>
                <w:szCs w:val="20"/>
                <w:lang w:val="en-US"/>
              </w:rPr>
              <w:t>A</w:t>
            </w:r>
          </w:p>
        </w:tc>
        <w:tc>
          <w:tcPr>
            <w:tcW w:w="2488" w:type="dxa"/>
            <w:tcBorders>
              <w:top w:val="single" w:sz="8" w:space="0" w:color="auto"/>
            </w:tcBorders>
          </w:tcPr>
          <w:p w14:paraId="54081F0A" w14:textId="11F81701" w:rsidR="00634AE7" w:rsidRPr="0048716F" w:rsidRDefault="00634AE7" w:rsidP="004D7B5D">
            <w:pPr>
              <w:spacing w:line="360" w:lineRule="auto"/>
              <w:rPr>
                <w:sz w:val="22"/>
                <w:szCs w:val="20"/>
                <w:lang w:val="en-US"/>
              </w:rPr>
            </w:pPr>
            <w:r w:rsidRPr="0048716F">
              <w:rPr>
                <w:sz w:val="22"/>
                <w:szCs w:val="20"/>
                <w:lang w:val="en-US"/>
              </w:rPr>
              <w:t>B</w:t>
            </w:r>
          </w:p>
        </w:tc>
        <w:tc>
          <w:tcPr>
            <w:tcW w:w="2470" w:type="dxa"/>
            <w:tcBorders>
              <w:top w:val="single" w:sz="8" w:space="0" w:color="auto"/>
            </w:tcBorders>
          </w:tcPr>
          <w:p w14:paraId="569BAF6D" w14:textId="75972ED8" w:rsidR="00634AE7" w:rsidRPr="0048716F" w:rsidRDefault="00634AE7" w:rsidP="004D7B5D">
            <w:pPr>
              <w:spacing w:line="360" w:lineRule="auto"/>
              <w:rPr>
                <w:sz w:val="22"/>
                <w:szCs w:val="20"/>
                <w:lang w:val="en-US"/>
              </w:rPr>
            </w:pPr>
            <w:r w:rsidRPr="0048716F">
              <w:rPr>
                <w:sz w:val="22"/>
                <w:szCs w:val="20"/>
                <w:lang w:val="en-US"/>
              </w:rPr>
              <w:t>C</w:t>
            </w:r>
          </w:p>
        </w:tc>
        <w:tc>
          <w:tcPr>
            <w:tcW w:w="2579" w:type="dxa"/>
            <w:tcBorders>
              <w:top w:val="single" w:sz="8" w:space="0" w:color="auto"/>
            </w:tcBorders>
          </w:tcPr>
          <w:p w14:paraId="2DA5DEE9" w14:textId="43ECF820" w:rsidR="00634AE7" w:rsidRPr="0048716F" w:rsidRDefault="00634AE7" w:rsidP="004D7B5D">
            <w:pPr>
              <w:spacing w:line="360" w:lineRule="auto"/>
              <w:rPr>
                <w:sz w:val="22"/>
                <w:szCs w:val="20"/>
                <w:lang w:val="en-US"/>
              </w:rPr>
            </w:pPr>
            <w:r w:rsidRPr="0048716F">
              <w:rPr>
                <w:sz w:val="22"/>
                <w:szCs w:val="20"/>
                <w:lang w:val="en-US"/>
              </w:rPr>
              <w:t>D</w:t>
            </w:r>
          </w:p>
        </w:tc>
      </w:tr>
      <w:tr w:rsidR="008B1CE8" w14:paraId="61D01BCE" w14:textId="77777777" w:rsidTr="0048716F">
        <w:trPr>
          <w:trHeight w:val="405"/>
        </w:trPr>
        <w:tc>
          <w:tcPr>
            <w:tcW w:w="1741" w:type="dxa"/>
            <w:tcBorders>
              <w:right w:val="single" w:sz="18" w:space="0" w:color="auto"/>
            </w:tcBorders>
          </w:tcPr>
          <w:p w14:paraId="52D41F1D" w14:textId="7CA1B977" w:rsidR="00634AE7" w:rsidRDefault="001E60A3" w:rsidP="004D7B5D">
            <w:pPr>
              <w:spacing w:line="360" w:lineRule="auto"/>
              <w:rPr>
                <w:lang w:val="en-US"/>
              </w:rPr>
            </w:pPr>
            <w:r>
              <w:rPr>
                <w:lang w:val="en-US"/>
              </w:rPr>
              <w:t>5</w:t>
            </w:r>
          </w:p>
        </w:tc>
        <w:tc>
          <w:tcPr>
            <w:tcW w:w="2569" w:type="dxa"/>
            <w:tcBorders>
              <w:left w:val="single" w:sz="18" w:space="0" w:color="auto"/>
            </w:tcBorders>
          </w:tcPr>
          <w:p w14:paraId="2EBA7BD2" w14:textId="14B2F04A" w:rsidR="00634AE7" w:rsidRPr="0048716F" w:rsidRDefault="00C428B3" w:rsidP="004D7B5D">
            <w:pPr>
              <w:spacing w:line="360" w:lineRule="auto"/>
              <w:rPr>
                <w:sz w:val="22"/>
                <w:szCs w:val="20"/>
                <w:lang w:val="en-US"/>
              </w:rPr>
            </w:pPr>
            <w:r w:rsidRPr="0048716F">
              <w:rPr>
                <w:sz w:val="22"/>
                <w:szCs w:val="20"/>
                <w:lang w:val="en-US"/>
              </w:rPr>
              <w:t>[0.47,0.52,0.44,0.5]</w:t>
            </w:r>
          </w:p>
        </w:tc>
        <w:tc>
          <w:tcPr>
            <w:tcW w:w="2488" w:type="dxa"/>
          </w:tcPr>
          <w:p w14:paraId="432CEA6D" w14:textId="5337E3A8" w:rsidR="00634AE7" w:rsidRPr="0048716F" w:rsidRDefault="00745A95" w:rsidP="004D7B5D">
            <w:pPr>
              <w:spacing w:line="360" w:lineRule="auto"/>
              <w:rPr>
                <w:sz w:val="22"/>
                <w:szCs w:val="20"/>
                <w:lang w:val="en-US"/>
              </w:rPr>
            </w:pPr>
            <w:r w:rsidRPr="0048716F">
              <w:rPr>
                <w:sz w:val="22"/>
                <w:szCs w:val="20"/>
                <w:lang w:val="en-US"/>
              </w:rPr>
              <w:t>[0.37,0.38,0.41,0.4]</w:t>
            </w:r>
          </w:p>
        </w:tc>
        <w:tc>
          <w:tcPr>
            <w:tcW w:w="2470" w:type="dxa"/>
          </w:tcPr>
          <w:p w14:paraId="2D2A27D9" w14:textId="7E846F54" w:rsidR="00634AE7" w:rsidRPr="0048716F" w:rsidRDefault="00846D8A" w:rsidP="004D7B5D">
            <w:pPr>
              <w:spacing w:line="360" w:lineRule="auto"/>
              <w:rPr>
                <w:sz w:val="22"/>
                <w:szCs w:val="20"/>
                <w:lang w:val="en-US"/>
              </w:rPr>
            </w:pPr>
            <w:r w:rsidRPr="0048716F">
              <w:rPr>
                <w:sz w:val="22"/>
                <w:szCs w:val="20"/>
                <w:lang w:val="en-US"/>
              </w:rPr>
              <w:t>[0.55,0.4,0.39,0.36]</w:t>
            </w:r>
          </w:p>
        </w:tc>
        <w:tc>
          <w:tcPr>
            <w:tcW w:w="2579" w:type="dxa"/>
          </w:tcPr>
          <w:p w14:paraId="454777EA" w14:textId="4A9ECBD5" w:rsidR="00634AE7" w:rsidRPr="0048716F" w:rsidRDefault="00A20271" w:rsidP="004D7B5D">
            <w:pPr>
              <w:spacing w:line="360" w:lineRule="auto"/>
              <w:rPr>
                <w:sz w:val="22"/>
                <w:szCs w:val="20"/>
                <w:lang w:val="en-US"/>
              </w:rPr>
            </w:pPr>
            <w:r w:rsidRPr="0048716F">
              <w:rPr>
                <w:sz w:val="22"/>
                <w:szCs w:val="20"/>
                <w:lang w:val="en-US"/>
              </w:rPr>
              <w:t>[0.44,0.38,0.45,0.35]</w:t>
            </w:r>
          </w:p>
        </w:tc>
      </w:tr>
      <w:tr w:rsidR="008B1CE8" w14:paraId="1ECDC8CF" w14:textId="77777777" w:rsidTr="0048716F">
        <w:trPr>
          <w:trHeight w:val="418"/>
        </w:trPr>
        <w:tc>
          <w:tcPr>
            <w:tcW w:w="1741" w:type="dxa"/>
            <w:tcBorders>
              <w:right w:val="single" w:sz="18" w:space="0" w:color="auto"/>
            </w:tcBorders>
          </w:tcPr>
          <w:p w14:paraId="00C78135" w14:textId="64A581D8" w:rsidR="00634AE7" w:rsidRDefault="001E60A3" w:rsidP="004D7B5D">
            <w:pPr>
              <w:spacing w:line="360" w:lineRule="auto"/>
              <w:rPr>
                <w:lang w:val="en-US"/>
              </w:rPr>
            </w:pPr>
            <w:r>
              <w:rPr>
                <w:lang w:val="en-US"/>
              </w:rPr>
              <w:t>10</w:t>
            </w:r>
          </w:p>
        </w:tc>
        <w:tc>
          <w:tcPr>
            <w:tcW w:w="2569" w:type="dxa"/>
            <w:tcBorders>
              <w:left w:val="single" w:sz="18" w:space="0" w:color="auto"/>
            </w:tcBorders>
          </w:tcPr>
          <w:p w14:paraId="00B487BA" w14:textId="19CE1138" w:rsidR="00634AE7" w:rsidRPr="0048716F" w:rsidRDefault="00180BE4" w:rsidP="004D7B5D">
            <w:pPr>
              <w:spacing w:line="360" w:lineRule="auto"/>
              <w:rPr>
                <w:sz w:val="22"/>
                <w:szCs w:val="20"/>
                <w:lang w:val="en-US"/>
              </w:rPr>
            </w:pPr>
            <w:r w:rsidRPr="0048716F">
              <w:rPr>
                <w:sz w:val="22"/>
                <w:szCs w:val="20"/>
                <w:lang w:val="en-US"/>
              </w:rPr>
              <w:t>[1.56,1.52,1.44,1.41]</w:t>
            </w:r>
          </w:p>
        </w:tc>
        <w:tc>
          <w:tcPr>
            <w:tcW w:w="2488" w:type="dxa"/>
          </w:tcPr>
          <w:p w14:paraId="28C7AA43" w14:textId="4725DFF7" w:rsidR="00634AE7" w:rsidRPr="0048716F" w:rsidRDefault="00B60B37" w:rsidP="004D7B5D">
            <w:pPr>
              <w:spacing w:line="360" w:lineRule="auto"/>
              <w:rPr>
                <w:sz w:val="22"/>
                <w:szCs w:val="20"/>
                <w:lang w:val="en-US"/>
              </w:rPr>
            </w:pPr>
            <w:r w:rsidRPr="0048716F">
              <w:rPr>
                <w:sz w:val="22"/>
                <w:szCs w:val="20"/>
                <w:lang w:val="en-US"/>
              </w:rPr>
              <w:t>[1.37,1.36,1.51,1.42]</w:t>
            </w:r>
          </w:p>
        </w:tc>
        <w:tc>
          <w:tcPr>
            <w:tcW w:w="2470" w:type="dxa"/>
          </w:tcPr>
          <w:p w14:paraId="0EDB9A74" w14:textId="14EC291C" w:rsidR="00634AE7" w:rsidRPr="0048716F" w:rsidRDefault="00D4258B" w:rsidP="004D7B5D">
            <w:pPr>
              <w:spacing w:line="360" w:lineRule="auto"/>
              <w:rPr>
                <w:sz w:val="22"/>
                <w:szCs w:val="20"/>
                <w:lang w:val="en-US"/>
              </w:rPr>
            </w:pPr>
            <w:r w:rsidRPr="0048716F">
              <w:rPr>
                <w:sz w:val="22"/>
                <w:szCs w:val="20"/>
                <w:lang w:val="en-US"/>
              </w:rPr>
              <w:t>[1.54,1.48,1.48,1.44]</w:t>
            </w:r>
          </w:p>
        </w:tc>
        <w:tc>
          <w:tcPr>
            <w:tcW w:w="2579" w:type="dxa"/>
          </w:tcPr>
          <w:p w14:paraId="19C1119F" w14:textId="15F57116" w:rsidR="00634AE7" w:rsidRPr="0048716F" w:rsidRDefault="001E0A99" w:rsidP="004D7B5D">
            <w:pPr>
              <w:spacing w:line="360" w:lineRule="auto"/>
              <w:rPr>
                <w:sz w:val="22"/>
                <w:szCs w:val="20"/>
                <w:lang w:val="en-US"/>
              </w:rPr>
            </w:pPr>
            <w:r w:rsidRPr="0048716F">
              <w:rPr>
                <w:sz w:val="22"/>
                <w:szCs w:val="20"/>
                <w:lang w:val="en-US"/>
              </w:rPr>
              <w:t>[1.57,1.35,1.41,1.39]</w:t>
            </w:r>
          </w:p>
        </w:tc>
      </w:tr>
      <w:tr w:rsidR="008B1CE8" w14:paraId="3268DFC0" w14:textId="77777777" w:rsidTr="0048716F">
        <w:trPr>
          <w:trHeight w:val="405"/>
        </w:trPr>
        <w:tc>
          <w:tcPr>
            <w:tcW w:w="1741" w:type="dxa"/>
            <w:tcBorders>
              <w:right w:val="single" w:sz="18" w:space="0" w:color="auto"/>
            </w:tcBorders>
          </w:tcPr>
          <w:p w14:paraId="48261480" w14:textId="3B0DA8EA" w:rsidR="00634AE7" w:rsidRDefault="00F61126" w:rsidP="004D7B5D">
            <w:pPr>
              <w:spacing w:line="360" w:lineRule="auto"/>
              <w:rPr>
                <w:lang w:val="en-US"/>
              </w:rPr>
            </w:pPr>
            <w:r>
              <w:rPr>
                <w:lang w:val="en-US"/>
              </w:rPr>
              <w:t>15</w:t>
            </w:r>
          </w:p>
        </w:tc>
        <w:tc>
          <w:tcPr>
            <w:tcW w:w="2569" w:type="dxa"/>
            <w:tcBorders>
              <w:left w:val="single" w:sz="18" w:space="0" w:color="auto"/>
            </w:tcBorders>
          </w:tcPr>
          <w:p w14:paraId="77ED491D" w14:textId="695366EA" w:rsidR="00634AE7" w:rsidRPr="0048716F" w:rsidRDefault="006A5083" w:rsidP="004D7B5D">
            <w:pPr>
              <w:spacing w:line="360" w:lineRule="auto"/>
              <w:rPr>
                <w:sz w:val="22"/>
                <w:szCs w:val="20"/>
                <w:lang w:val="en-US"/>
              </w:rPr>
            </w:pPr>
            <w:r w:rsidRPr="0048716F">
              <w:rPr>
                <w:sz w:val="22"/>
                <w:szCs w:val="20"/>
                <w:lang w:val="en-US"/>
              </w:rPr>
              <w:t>[2.62,2.39,2.55,2.48]</w:t>
            </w:r>
          </w:p>
        </w:tc>
        <w:tc>
          <w:tcPr>
            <w:tcW w:w="2488" w:type="dxa"/>
          </w:tcPr>
          <w:p w14:paraId="651ADCD6" w14:textId="074728FF" w:rsidR="00634AE7" w:rsidRPr="0048716F" w:rsidRDefault="00270E38" w:rsidP="004D7B5D">
            <w:pPr>
              <w:spacing w:line="360" w:lineRule="auto"/>
              <w:rPr>
                <w:sz w:val="22"/>
                <w:szCs w:val="20"/>
                <w:lang w:val="en-US"/>
              </w:rPr>
            </w:pPr>
            <w:r w:rsidRPr="0048716F">
              <w:rPr>
                <w:sz w:val="22"/>
                <w:szCs w:val="20"/>
                <w:lang w:val="en-US"/>
              </w:rPr>
              <w:t>[2.45,2.35,2.48,2.4]</w:t>
            </w:r>
          </w:p>
        </w:tc>
        <w:tc>
          <w:tcPr>
            <w:tcW w:w="2470" w:type="dxa"/>
          </w:tcPr>
          <w:p w14:paraId="5296EEF5" w14:textId="5F7C4F02" w:rsidR="00634AE7" w:rsidRPr="0048716F" w:rsidRDefault="00D4258B" w:rsidP="004D7B5D">
            <w:pPr>
              <w:spacing w:line="360" w:lineRule="auto"/>
              <w:rPr>
                <w:sz w:val="22"/>
                <w:szCs w:val="20"/>
                <w:lang w:val="en-US"/>
              </w:rPr>
            </w:pPr>
            <w:r w:rsidRPr="0048716F">
              <w:rPr>
                <w:sz w:val="22"/>
                <w:szCs w:val="20"/>
                <w:lang w:val="en-US"/>
              </w:rPr>
              <w:t>[2.43,2.54,2.56,2.55]</w:t>
            </w:r>
          </w:p>
        </w:tc>
        <w:tc>
          <w:tcPr>
            <w:tcW w:w="2579" w:type="dxa"/>
          </w:tcPr>
          <w:p w14:paraId="035A1875" w14:textId="54EAD5AA" w:rsidR="00634AE7" w:rsidRPr="0048716F" w:rsidRDefault="000800C8" w:rsidP="004D7B5D">
            <w:pPr>
              <w:spacing w:line="360" w:lineRule="auto"/>
              <w:rPr>
                <w:sz w:val="22"/>
                <w:szCs w:val="20"/>
                <w:lang w:val="en-US"/>
              </w:rPr>
            </w:pPr>
            <w:r w:rsidRPr="0048716F">
              <w:rPr>
                <w:sz w:val="22"/>
                <w:szCs w:val="20"/>
                <w:lang w:val="en-US"/>
              </w:rPr>
              <w:t>[2.48,2.48,2.56,2.54]</w:t>
            </w:r>
          </w:p>
        </w:tc>
      </w:tr>
      <w:tr w:rsidR="008B1CE8" w14:paraId="2D455D6B" w14:textId="77777777" w:rsidTr="0048716F">
        <w:trPr>
          <w:trHeight w:val="418"/>
        </w:trPr>
        <w:tc>
          <w:tcPr>
            <w:tcW w:w="1741" w:type="dxa"/>
            <w:tcBorders>
              <w:right w:val="single" w:sz="18" w:space="0" w:color="auto"/>
            </w:tcBorders>
          </w:tcPr>
          <w:p w14:paraId="571F7241" w14:textId="45F35AE8" w:rsidR="00634AE7" w:rsidRDefault="00F61126" w:rsidP="004D7B5D">
            <w:pPr>
              <w:spacing w:line="360" w:lineRule="auto"/>
              <w:rPr>
                <w:lang w:val="en-US"/>
              </w:rPr>
            </w:pPr>
            <w:r>
              <w:rPr>
                <w:lang w:val="en-US"/>
              </w:rPr>
              <w:t>20</w:t>
            </w:r>
          </w:p>
        </w:tc>
        <w:tc>
          <w:tcPr>
            <w:tcW w:w="2569" w:type="dxa"/>
            <w:tcBorders>
              <w:left w:val="single" w:sz="18" w:space="0" w:color="auto"/>
            </w:tcBorders>
          </w:tcPr>
          <w:p w14:paraId="6C6F1C20" w14:textId="315C5628" w:rsidR="00634AE7" w:rsidRPr="0048716F" w:rsidRDefault="007A2555" w:rsidP="004D7B5D">
            <w:pPr>
              <w:spacing w:line="360" w:lineRule="auto"/>
              <w:rPr>
                <w:sz w:val="22"/>
                <w:szCs w:val="20"/>
                <w:lang w:val="en-US"/>
              </w:rPr>
            </w:pPr>
            <w:r w:rsidRPr="0048716F">
              <w:rPr>
                <w:sz w:val="22"/>
                <w:szCs w:val="20"/>
                <w:lang w:val="en-US"/>
              </w:rPr>
              <w:t>[3.47,3.56,3.6,3.55]</w:t>
            </w:r>
          </w:p>
        </w:tc>
        <w:tc>
          <w:tcPr>
            <w:tcW w:w="2488" w:type="dxa"/>
          </w:tcPr>
          <w:p w14:paraId="7D96E2C5" w14:textId="3217D3FE" w:rsidR="00634AE7" w:rsidRPr="0048716F" w:rsidRDefault="009C1B7E" w:rsidP="004D7B5D">
            <w:pPr>
              <w:spacing w:line="360" w:lineRule="auto"/>
              <w:rPr>
                <w:sz w:val="22"/>
                <w:szCs w:val="20"/>
                <w:lang w:val="en-US"/>
              </w:rPr>
            </w:pPr>
            <w:r w:rsidRPr="0048716F">
              <w:rPr>
                <w:sz w:val="22"/>
                <w:szCs w:val="20"/>
                <w:lang w:val="en-US"/>
              </w:rPr>
              <w:t>[3.52,3.49,3.54,3.53]</w:t>
            </w:r>
          </w:p>
        </w:tc>
        <w:tc>
          <w:tcPr>
            <w:tcW w:w="2470" w:type="dxa"/>
          </w:tcPr>
          <w:p w14:paraId="2086962E" w14:textId="01CFF489" w:rsidR="00634AE7" w:rsidRPr="0048716F" w:rsidRDefault="00B76E81" w:rsidP="004D7B5D">
            <w:pPr>
              <w:spacing w:line="360" w:lineRule="auto"/>
              <w:rPr>
                <w:sz w:val="22"/>
                <w:szCs w:val="20"/>
                <w:lang w:val="en-US"/>
              </w:rPr>
            </w:pPr>
            <w:r w:rsidRPr="0048716F">
              <w:rPr>
                <w:sz w:val="22"/>
                <w:szCs w:val="20"/>
                <w:lang w:val="en-US"/>
              </w:rPr>
              <w:t>[3.6,3.55,3.62,3.51]</w:t>
            </w:r>
          </w:p>
        </w:tc>
        <w:tc>
          <w:tcPr>
            <w:tcW w:w="2579" w:type="dxa"/>
          </w:tcPr>
          <w:p w14:paraId="663C2ADD" w14:textId="7F452EE8" w:rsidR="00634AE7" w:rsidRPr="0048716F" w:rsidRDefault="000800C8" w:rsidP="004D7B5D">
            <w:pPr>
              <w:spacing w:line="360" w:lineRule="auto"/>
              <w:rPr>
                <w:sz w:val="22"/>
                <w:szCs w:val="20"/>
                <w:lang w:val="en-US"/>
              </w:rPr>
            </w:pPr>
            <w:r w:rsidRPr="0048716F">
              <w:rPr>
                <w:sz w:val="22"/>
                <w:szCs w:val="20"/>
                <w:lang w:val="en-US"/>
              </w:rPr>
              <w:t>[3.53,3.55,3.53,3.6]</w:t>
            </w:r>
          </w:p>
        </w:tc>
      </w:tr>
      <w:tr w:rsidR="008B1CE8" w14:paraId="326460E3" w14:textId="77777777" w:rsidTr="0048716F">
        <w:trPr>
          <w:trHeight w:val="653"/>
        </w:trPr>
        <w:tc>
          <w:tcPr>
            <w:tcW w:w="1741" w:type="dxa"/>
            <w:tcBorders>
              <w:right w:val="single" w:sz="18" w:space="0" w:color="auto"/>
            </w:tcBorders>
          </w:tcPr>
          <w:p w14:paraId="7C9D3E31" w14:textId="0E8896FC" w:rsidR="00634AE7" w:rsidRDefault="007A095F" w:rsidP="004D7B5D">
            <w:pPr>
              <w:spacing w:line="360" w:lineRule="auto"/>
              <w:rPr>
                <w:lang w:val="en-US"/>
              </w:rPr>
            </w:pPr>
            <w:r>
              <w:rPr>
                <w:lang w:val="en-US"/>
              </w:rPr>
              <w:t>60</w:t>
            </w:r>
          </w:p>
        </w:tc>
        <w:tc>
          <w:tcPr>
            <w:tcW w:w="2569" w:type="dxa"/>
            <w:tcBorders>
              <w:left w:val="single" w:sz="18" w:space="0" w:color="auto"/>
            </w:tcBorders>
          </w:tcPr>
          <w:p w14:paraId="3767D8C2" w14:textId="7049D9CA" w:rsidR="00634AE7" w:rsidRPr="0048716F" w:rsidRDefault="00890B75" w:rsidP="004D7B5D">
            <w:pPr>
              <w:spacing w:line="360" w:lineRule="auto"/>
              <w:rPr>
                <w:sz w:val="22"/>
                <w:szCs w:val="20"/>
                <w:lang w:val="en-US"/>
              </w:rPr>
            </w:pPr>
            <w:r w:rsidRPr="0048716F">
              <w:rPr>
                <w:sz w:val="22"/>
                <w:szCs w:val="20"/>
                <w:lang w:val="en-US"/>
              </w:rPr>
              <w:t>[</w:t>
            </w:r>
            <w:r w:rsidR="007A095F" w:rsidRPr="0048716F">
              <w:rPr>
                <w:sz w:val="22"/>
                <w:szCs w:val="20"/>
                <w:lang w:val="en-US"/>
              </w:rPr>
              <w:t>11.75,11.69,11.79,11.82</w:t>
            </w:r>
            <w:r w:rsidRPr="0048716F">
              <w:rPr>
                <w:sz w:val="22"/>
                <w:szCs w:val="20"/>
                <w:lang w:val="en-US"/>
              </w:rPr>
              <w:t>]</w:t>
            </w:r>
          </w:p>
        </w:tc>
        <w:tc>
          <w:tcPr>
            <w:tcW w:w="2488" w:type="dxa"/>
          </w:tcPr>
          <w:p w14:paraId="25F3672A" w14:textId="661E503F" w:rsidR="00634AE7" w:rsidRPr="0048716F" w:rsidRDefault="007A095F" w:rsidP="004D7B5D">
            <w:pPr>
              <w:spacing w:line="360" w:lineRule="auto"/>
              <w:rPr>
                <w:sz w:val="22"/>
                <w:szCs w:val="20"/>
                <w:lang w:val="en-US"/>
              </w:rPr>
            </w:pPr>
            <w:r w:rsidRPr="0048716F">
              <w:rPr>
                <w:sz w:val="22"/>
                <w:szCs w:val="20"/>
                <w:lang w:val="en-US"/>
              </w:rPr>
              <w:t>[11.74,11.7,11.62,11.73]</w:t>
            </w:r>
          </w:p>
        </w:tc>
        <w:tc>
          <w:tcPr>
            <w:tcW w:w="2470" w:type="dxa"/>
          </w:tcPr>
          <w:p w14:paraId="05C98430" w14:textId="0EC7C976" w:rsidR="00634AE7" w:rsidRPr="0048716F" w:rsidRDefault="00890B75" w:rsidP="004D7B5D">
            <w:pPr>
              <w:spacing w:line="360" w:lineRule="auto"/>
              <w:rPr>
                <w:sz w:val="22"/>
                <w:szCs w:val="20"/>
                <w:lang w:val="en-US"/>
              </w:rPr>
            </w:pPr>
            <w:r w:rsidRPr="0048716F">
              <w:rPr>
                <w:sz w:val="22"/>
                <w:szCs w:val="20"/>
                <w:lang w:val="en-US"/>
              </w:rPr>
              <w:t>[12.1,11.98,12.03,12.02]</w:t>
            </w:r>
          </w:p>
        </w:tc>
        <w:tc>
          <w:tcPr>
            <w:tcW w:w="2579" w:type="dxa"/>
          </w:tcPr>
          <w:p w14:paraId="1EE0D552" w14:textId="488E257B" w:rsidR="00634AE7" w:rsidRPr="0048716F" w:rsidRDefault="00890B75" w:rsidP="004D7B5D">
            <w:pPr>
              <w:spacing w:line="360" w:lineRule="auto"/>
              <w:rPr>
                <w:sz w:val="22"/>
                <w:szCs w:val="20"/>
                <w:lang w:val="en-US"/>
              </w:rPr>
            </w:pPr>
            <w:r w:rsidRPr="0048716F">
              <w:rPr>
                <w:sz w:val="22"/>
                <w:szCs w:val="20"/>
                <w:lang w:val="en-US"/>
              </w:rPr>
              <w:t>[12,11.96,12.03,11.99]</w:t>
            </w:r>
          </w:p>
        </w:tc>
      </w:tr>
    </w:tbl>
    <w:p w14:paraId="74F3205B" w14:textId="77777777" w:rsidR="0074551C" w:rsidRDefault="0074551C" w:rsidP="004D7B5D">
      <w:pPr>
        <w:spacing w:line="360" w:lineRule="auto"/>
        <w:rPr>
          <w:lang w:val="en-US"/>
        </w:rPr>
      </w:pPr>
    </w:p>
    <w:p w14:paraId="52695D96" w14:textId="77777777" w:rsidR="0074551C" w:rsidRDefault="0074551C" w:rsidP="004D7B5D">
      <w:pPr>
        <w:spacing w:line="360" w:lineRule="auto"/>
        <w:rPr>
          <w:lang w:val="en-US"/>
        </w:rPr>
      </w:pPr>
    </w:p>
    <w:p w14:paraId="159D5F94" w14:textId="2D8F880D" w:rsidR="0074551C" w:rsidRPr="0074551C" w:rsidRDefault="0074551C" w:rsidP="004D7B5D">
      <w:pPr>
        <w:spacing w:line="360" w:lineRule="auto"/>
        <w:rPr>
          <w:lang w:val="en-US"/>
        </w:rPr>
      </w:pPr>
    </w:p>
    <w:p w14:paraId="664C3B85" w14:textId="752F5506" w:rsidR="008D5B80" w:rsidRPr="008D5B80" w:rsidRDefault="008D5B80" w:rsidP="004D7B5D">
      <w:pPr>
        <w:pStyle w:val="Caption"/>
        <w:keepNext/>
        <w:spacing w:line="360" w:lineRule="auto"/>
        <w:rPr>
          <w:lang w:val="en-US"/>
        </w:rPr>
      </w:pPr>
      <w:bookmarkStart w:id="273" w:name="_Ref105582268"/>
      <w:r w:rsidRPr="008D5B80">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6</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2</w:t>
      </w:r>
      <w:r w:rsidR="00CF695D">
        <w:rPr>
          <w:lang w:val="en-US"/>
        </w:rPr>
        <w:fldChar w:fldCharType="end"/>
      </w:r>
      <w:bookmarkEnd w:id="273"/>
      <w:r w:rsidRPr="008D5B80">
        <w:rPr>
          <w:lang w:val="en-US"/>
        </w:rPr>
        <w:t>. Exposure times</w:t>
      </w:r>
      <w:r>
        <w:rPr>
          <w:lang w:val="en-US"/>
        </w:rPr>
        <w:t xml:space="preserve">. Low dose </w:t>
      </w:r>
      <w:r w:rsidR="006539F3">
        <w:rPr>
          <w:lang w:val="en-US"/>
        </w:rPr>
        <w:t xml:space="preserve">(0.1 to 0.5 Gy) was extracted from low dose regression, while 1 Gy </w:t>
      </w:r>
      <w:r w:rsidR="00AC51A2">
        <w:rPr>
          <w:lang w:val="en-US"/>
        </w:rPr>
        <w:t xml:space="preserve">and higher was found using mean dose rate found </w:t>
      </w:r>
      <w:r w:rsidR="001C4598">
        <w:rPr>
          <w:lang w:val="en-US"/>
        </w:rPr>
        <w:t xml:space="preserve">with 60 second irradiations in all positions. </w:t>
      </w:r>
    </w:p>
    <w:tbl>
      <w:tblPr>
        <w:tblStyle w:val="TableGrid"/>
        <w:tblW w:w="10355" w:type="dxa"/>
        <w:jc w:val="center"/>
        <w:tblLook w:val="04A0" w:firstRow="1" w:lastRow="0" w:firstColumn="1" w:lastColumn="0" w:noHBand="0" w:noVBand="1"/>
      </w:tblPr>
      <w:tblGrid>
        <w:gridCol w:w="2835"/>
        <w:gridCol w:w="816"/>
        <w:gridCol w:w="806"/>
        <w:gridCol w:w="948"/>
        <w:gridCol w:w="1398"/>
        <w:gridCol w:w="1162"/>
        <w:gridCol w:w="1162"/>
        <w:gridCol w:w="1228"/>
      </w:tblGrid>
      <w:tr w:rsidR="008D5B80" w14:paraId="4C7F166A" w14:textId="77777777" w:rsidTr="008D5B80">
        <w:trPr>
          <w:trHeight w:val="935"/>
          <w:jc w:val="center"/>
        </w:trPr>
        <w:tc>
          <w:tcPr>
            <w:tcW w:w="2835" w:type="dxa"/>
            <w:tcBorders>
              <w:tl2br w:val="single" w:sz="4" w:space="0" w:color="auto"/>
            </w:tcBorders>
          </w:tcPr>
          <w:p w14:paraId="15945B80" w14:textId="77777777" w:rsidR="008D5B80" w:rsidRDefault="008D5B80" w:rsidP="004D7B5D">
            <w:pPr>
              <w:spacing w:line="360" w:lineRule="auto"/>
              <w:rPr>
                <w:lang w:val="en-US"/>
              </w:rPr>
            </w:pPr>
            <w:r>
              <w:rPr>
                <w:lang w:val="en-US"/>
              </w:rPr>
              <w:t xml:space="preserve">                  Dose [Gy] Exposure                     Time</w:t>
            </w:r>
          </w:p>
        </w:tc>
        <w:tc>
          <w:tcPr>
            <w:tcW w:w="816" w:type="dxa"/>
          </w:tcPr>
          <w:p w14:paraId="7786EC7A" w14:textId="77777777" w:rsidR="008D5B80" w:rsidRDefault="008D5B80" w:rsidP="004D7B5D">
            <w:pPr>
              <w:spacing w:line="360" w:lineRule="auto"/>
              <w:rPr>
                <w:lang w:val="en-US"/>
              </w:rPr>
            </w:pPr>
            <w:r>
              <w:rPr>
                <w:lang w:val="en-US"/>
              </w:rPr>
              <w:t>0.1</w:t>
            </w:r>
          </w:p>
        </w:tc>
        <w:tc>
          <w:tcPr>
            <w:tcW w:w="806" w:type="dxa"/>
          </w:tcPr>
          <w:p w14:paraId="0E2B0041" w14:textId="4ED314E1" w:rsidR="008D5B80" w:rsidRDefault="008D5B80" w:rsidP="004D7B5D">
            <w:pPr>
              <w:spacing w:line="360" w:lineRule="auto"/>
              <w:rPr>
                <w:lang w:val="en-US"/>
              </w:rPr>
            </w:pPr>
            <w:r>
              <w:rPr>
                <w:lang w:val="en-US"/>
              </w:rPr>
              <w:t>0.2</w:t>
            </w:r>
          </w:p>
        </w:tc>
        <w:tc>
          <w:tcPr>
            <w:tcW w:w="948" w:type="dxa"/>
          </w:tcPr>
          <w:p w14:paraId="22B581E0" w14:textId="77777777" w:rsidR="008D5B80" w:rsidRDefault="008D5B80" w:rsidP="004D7B5D">
            <w:pPr>
              <w:spacing w:line="360" w:lineRule="auto"/>
              <w:rPr>
                <w:lang w:val="en-US"/>
              </w:rPr>
            </w:pPr>
            <w:r>
              <w:rPr>
                <w:lang w:val="en-US"/>
              </w:rPr>
              <w:t>0.5</w:t>
            </w:r>
          </w:p>
        </w:tc>
        <w:tc>
          <w:tcPr>
            <w:tcW w:w="1398" w:type="dxa"/>
          </w:tcPr>
          <w:p w14:paraId="2844340F" w14:textId="77777777" w:rsidR="008D5B80" w:rsidRDefault="008D5B80" w:rsidP="004D7B5D">
            <w:pPr>
              <w:spacing w:line="360" w:lineRule="auto"/>
              <w:rPr>
                <w:lang w:val="en-US"/>
              </w:rPr>
            </w:pPr>
            <w:r>
              <w:rPr>
                <w:lang w:val="en-US"/>
              </w:rPr>
              <w:t>1</w:t>
            </w:r>
          </w:p>
        </w:tc>
        <w:tc>
          <w:tcPr>
            <w:tcW w:w="1162" w:type="dxa"/>
          </w:tcPr>
          <w:p w14:paraId="5B8DFA71" w14:textId="77777777" w:rsidR="008D5B80" w:rsidRDefault="008D5B80" w:rsidP="004D7B5D">
            <w:pPr>
              <w:spacing w:line="360" w:lineRule="auto"/>
              <w:rPr>
                <w:lang w:val="en-US"/>
              </w:rPr>
            </w:pPr>
            <w:r>
              <w:rPr>
                <w:lang w:val="en-US"/>
              </w:rPr>
              <w:t>2</w:t>
            </w:r>
          </w:p>
        </w:tc>
        <w:tc>
          <w:tcPr>
            <w:tcW w:w="1162" w:type="dxa"/>
          </w:tcPr>
          <w:p w14:paraId="70CD9677" w14:textId="77777777" w:rsidR="008D5B80" w:rsidRDefault="008D5B80" w:rsidP="004D7B5D">
            <w:pPr>
              <w:spacing w:line="360" w:lineRule="auto"/>
              <w:rPr>
                <w:lang w:val="en-US"/>
              </w:rPr>
            </w:pPr>
            <w:r>
              <w:rPr>
                <w:lang w:val="en-US"/>
              </w:rPr>
              <w:t>5</w:t>
            </w:r>
          </w:p>
        </w:tc>
        <w:tc>
          <w:tcPr>
            <w:tcW w:w="1228" w:type="dxa"/>
          </w:tcPr>
          <w:p w14:paraId="1A125622" w14:textId="77777777" w:rsidR="008D5B80" w:rsidRDefault="008D5B80" w:rsidP="004D7B5D">
            <w:pPr>
              <w:spacing w:line="360" w:lineRule="auto"/>
              <w:rPr>
                <w:lang w:val="en-US"/>
              </w:rPr>
            </w:pPr>
            <w:r>
              <w:rPr>
                <w:lang w:val="en-US"/>
              </w:rPr>
              <w:t>10</w:t>
            </w:r>
          </w:p>
        </w:tc>
      </w:tr>
      <w:tr w:rsidR="008D5B80" w14:paraId="6B9C9AF3" w14:textId="77777777" w:rsidTr="008D5B80">
        <w:trPr>
          <w:jc w:val="center"/>
        </w:trPr>
        <w:tc>
          <w:tcPr>
            <w:tcW w:w="2835" w:type="dxa"/>
          </w:tcPr>
          <w:p w14:paraId="428BC5F6" w14:textId="77777777" w:rsidR="008D5B80" w:rsidRDefault="008D5B80" w:rsidP="004D7B5D">
            <w:pPr>
              <w:spacing w:line="360" w:lineRule="auto"/>
              <w:rPr>
                <w:lang w:val="en-US"/>
              </w:rPr>
            </w:pPr>
            <w:r>
              <w:rPr>
                <w:lang w:val="en-US"/>
              </w:rPr>
              <w:t>31.08.21</w:t>
            </w:r>
          </w:p>
        </w:tc>
        <w:tc>
          <w:tcPr>
            <w:tcW w:w="816" w:type="dxa"/>
          </w:tcPr>
          <w:p w14:paraId="073645F6" w14:textId="77777777" w:rsidR="008D5B80" w:rsidRDefault="008D5B80" w:rsidP="004D7B5D">
            <w:pPr>
              <w:spacing w:line="360" w:lineRule="auto"/>
              <w:rPr>
                <w:lang w:val="en-US"/>
              </w:rPr>
            </w:pPr>
            <m:oMathPara>
              <m:oMath>
                <m:r>
                  <w:rPr>
                    <w:rFonts w:ascii="Cambria Math" w:hAnsi="Cambria Math"/>
                    <w:lang w:val="en-US"/>
                  </w:rPr>
                  <m:t>13.1s±0.3</m:t>
                </m:r>
              </m:oMath>
            </m:oMathPara>
          </w:p>
        </w:tc>
        <w:tc>
          <w:tcPr>
            <w:tcW w:w="806" w:type="dxa"/>
          </w:tcPr>
          <w:p w14:paraId="4826AECE" w14:textId="77777777" w:rsidR="008D5B80" w:rsidRDefault="008D5B80" w:rsidP="004D7B5D">
            <w:pPr>
              <w:spacing w:line="360" w:lineRule="auto"/>
              <w:rPr>
                <w:lang w:val="en-US"/>
              </w:rPr>
            </w:pPr>
            <m:oMathPara>
              <m:oMath>
                <m:r>
                  <w:rPr>
                    <w:rFonts w:ascii="Cambria Math" w:hAnsi="Cambria Math"/>
                    <w:lang w:val="en-US"/>
                  </w:rPr>
                  <m:t>23.4s±0.4</m:t>
                </m:r>
              </m:oMath>
            </m:oMathPara>
          </w:p>
        </w:tc>
        <w:tc>
          <w:tcPr>
            <w:tcW w:w="948" w:type="dxa"/>
          </w:tcPr>
          <w:p w14:paraId="0F0CF6C5" w14:textId="77777777" w:rsidR="008D5B80" w:rsidRDefault="008D5B80" w:rsidP="004D7B5D">
            <w:pPr>
              <w:spacing w:line="360" w:lineRule="auto"/>
              <w:rPr>
                <w:lang w:val="en-US"/>
              </w:rPr>
            </w:pPr>
            <m:oMathPara>
              <m:oMath>
                <m:r>
                  <w:rPr>
                    <w:rFonts w:ascii="Cambria Math" w:hAnsi="Cambria Math"/>
                    <w:lang w:val="en-US"/>
                  </w:rPr>
                  <m:t>54s±8</m:t>
                </m:r>
              </m:oMath>
            </m:oMathPara>
          </w:p>
        </w:tc>
        <w:tc>
          <w:tcPr>
            <w:tcW w:w="1398" w:type="dxa"/>
          </w:tcPr>
          <w:p w14:paraId="7F63A68C" w14:textId="77777777" w:rsidR="008D5B80" w:rsidRPr="00CC2C82" w:rsidRDefault="008D5B80" w:rsidP="004D7B5D">
            <w:pPr>
              <w:spacing w:line="360" w:lineRule="auto"/>
              <w:rPr>
                <w:rFonts w:eastAsiaTheme="minorEastAsia"/>
                <w:lang w:val="en-US"/>
              </w:rPr>
            </w:pPr>
            <m:oMathPara>
              <m:oMath>
                <m:r>
                  <w:rPr>
                    <w:rFonts w:ascii="Cambria Math" w:hAnsi="Cambria Math"/>
                    <w:lang w:val="en-US"/>
                  </w:rPr>
                  <m:t xml:space="preserve">1 m 43 s </m:t>
                </m:r>
                <m:r>
                  <m:rPr>
                    <m:sty m:val="p"/>
                  </m:rPr>
                  <w:rPr>
                    <w:rFonts w:ascii="Cambria Math" w:hAnsi="Cambria Math"/>
                    <w:lang w:val="en-US"/>
                  </w:rPr>
                  <w:br/>
                </m:r>
              </m:oMath>
              <m:oMath>
                <m:r>
                  <w:rPr>
                    <w:rFonts w:ascii="Cambria Math" w:eastAsiaTheme="minorEastAsia" w:hAnsi="Cambria Math"/>
                    <w:lang w:val="en-US"/>
                  </w:rPr>
                  <m:t>± 2 s</m:t>
                </m:r>
              </m:oMath>
            </m:oMathPara>
          </w:p>
        </w:tc>
        <w:tc>
          <w:tcPr>
            <w:tcW w:w="1162" w:type="dxa"/>
          </w:tcPr>
          <w:p w14:paraId="2CF957E6" w14:textId="77777777" w:rsidR="008D5B80" w:rsidRDefault="008D5B80" w:rsidP="004D7B5D">
            <w:pPr>
              <w:spacing w:line="360" w:lineRule="auto"/>
              <w:rPr>
                <w:lang w:val="en-US"/>
              </w:rPr>
            </w:pPr>
            <m:oMathPara>
              <m:oMath>
                <m:r>
                  <w:rPr>
                    <w:rFonts w:ascii="Cambria Math" w:hAnsi="Cambria Math"/>
                    <w:lang w:val="en-US"/>
                  </w:rPr>
                  <m:t>3 m 27 s</m:t>
                </m:r>
                <m:r>
                  <m:rPr>
                    <m:sty m:val="p"/>
                  </m:rPr>
                  <w:rPr>
                    <w:rFonts w:ascii="Cambria Math" w:hAnsi="Cambria Math"/>
                    <w:lang w:val="en-US"/>
                  </w:rPr>
                  <w:br/>
                </m:r>
              </m:oMath>
              <m:oMath>
                <m:r>
                  <w:rPr>
                    <w:rFonts w:ascii="Cambria Math" w:hAnsi="Cambria Math"/>
                    <w:lang w:val="en-US"/>
                  </w:rPr>
                  <m:t>±5 s</m:t>
                </m:r>
              </m:oMath>
            </m:oMathPara>
          </w:p>
        </w:tc>
        <w:tc>
          <w:tcPr>
            <w:tcW w:w="1162" w:type="dxa"/>
          </w:tcPr>
          <w:p w14:paraId="74ADE2F3" w14:textId="77777777" w:rsidR="008D5B80" w:rsidRDefault="008D5B80" w:rsidP="004D7B5D">
            <w:pPr>
              <w:spacing w:line="360" w:lineRule="auto"/>
              <w:rPr>
                <w:lang w:val="en-US"/>
              </w:rPr>
            </w:pPr>
            <m:oMathPara>
              <m:oMath>
                <m:r>
                  <w:rPr>
                    <w:rFonts w:ascii="Cambria Math" w:hAnsi="Cambria Math"/>
                    <w:lang w:val="en-US"/>
                  </w:rPr>
                  <m:t>8 m 39 s</m:t>
                </m:r>
                <m:r>
                  <m:rPr>
                    <m:sty m:val="p"/>
                  </m:rPr>
                  <w:rPr>
                    <w:rFonts w:ascii="Cambria Math" w:hAnsi="Cambria Math"/>
                    <w:lang w:val="en-US"/>
                  </w:rPr>
                  <w:br/>
                </m:r>
              </m:oMath>
              <m:oMath>
                <m:r>
                  <w:rPr>
                    <w:rFonts w:ascii="Cambria Math" w:hAnsi="Cambria Math"/>
                    <w:lang w:val="en-US"/>
                  </w:rPr>
                  <m:t>± 13 s</m:t>
                </m:r>
              </m:oMath>
            </m:oMathPara>
          </w:p>
        </w:tc>
        <w:tc>
          <w:tcPr>
            <w:tcW w:w="1228" w:type="dxa"/>
          </w:tcPr>
          <w:p w14:paraId="4DE880A8" w14:textId="77777777" w:rsidR="008D5B80" w:rsidRDefault="008D5B80" w:rsidP="004D7B5D">
            <w:pPr>
              <w:spacing w:line="360" w:lineRule="auto"/>
              <w:rPr>
                <w:lang w:val="en-US"/>
              </w:rPr>
            </w:pPr>
            <m:oMathPara>
              <m:oMath>
                <m:r>
                  <w:rPr>
                    <w:rFonts w:ascii="Cambria Math" w:hAnsi="Cambria Math"/>
                    <w:lang w:val="en-US"/>
                  </w:rPr>
                  <m:t>17 m 19 s</m:t>
                </m:r>
                <m:r>
                  <m:rPr>
                    <m:sty m:val="p"/>
                  </m:rPr>
                  <w:rPr>
                    <w:rFonts w:ascii="Cambria Math" w:hAnsi="Cambria Math"/>
                    <w:lang w:val="en-US"/>
                  </w:rPr>
                  <w:br/>
                </m:r>
              </m:oMath>
              <m:oMath>
                <m:r>
                  <w:rPr>
                    <w:rFonts w:ascii="Cambria Math" w:hAnsi="Cambria Math"/>
                    <w:lang w:val="en-US"/>
                  </w:rPr>
                  <m:t>± 26 s</m:t>
                </m:r>
              </m:oMath>
            </m:oMathPara>
          </w:p>
        </w:tc>
      </w:tr>
      <w:tr w:rsidR="008D5B80" w14:paraId="50567B11" w14:textId="77777777" w:rsidTr="008D5B80">
        <w:trPr>
          <w:jc w:val="center"/>
        </w:trPr>
        <w:tc>
          <w:tcPr>
            <w:tcW w:w="2835" w:type="dxa"/>
          </w:tcPr>
          <w:p w14:paraId="71F14806" w14:textId="77777777" w:rsidR="008D5B80" w:rsidRDefault="008D5B80" w:rsidP="004D7B5D">
            <w:pPr>
              <w:spacing w:line="360" w:lineRule="auto"/>
              <w:rPr>
                <w:lang w:val="en-US"/>
              </w:rPr>
            </w:pPr>
            <w:commentRangeStart w:id="274"/>
            <w:r>
              <w:rPr>
                <w:lang w:val="en-US"/>
              </w:rPr>
              <w:t>13.10.21</w:t>
            </w:r>
          </w:p>
        </w:tc>
        <w:tc>
          <w:tcPr>
            <w:tcW w:w="816" w:type="dxa"/>
          </w:tcPr>
          <w:p w14:paraId="5064EFD0" w14:textId="77777777"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13.0s</m:t>
                </m:r>
                <m:r>
                  <m:rPr>
                    <m:sty m:val="p"/>
                  </m:rPr>
                  <w:rPr>
                    <w:rFonts w:ascii="Cambria Math" w:eastAsia="Calibri" w:hAnsi="Cambria Math" w:cs="Times New Roman"/>
                    <w:lang w:val="en-US"/>
                  </w:rPr>
                  <w:br/>
                </m:r>
              </m:oMath>
              <m:oMath>
                <m:r>
                  <w:rPr>
                    <w:rFonts w:ascii="Cambria Math" w:eastAsia="Calibri" w:hAnsi="Cambria Math" w:cs="Times New Roman"/>
                    <w:lang w:val="en-US"/>
                  </w:rPr>
                  <m:t xml:space="preserve">± 0.3 </m:t>
                </m:r>
              </m:oMath>
            </m:oMathPara>
          </w:p>
        </w:tc>
        <w:tc>
          <w:tcPr>
            <w:tcW w:w="806" w:type="dxa"/>
          </w:tcPr>
          <w:p w14:paraId="4B50CC1D" w14:textId="77777777" w:rsidR="008D5B80" w:rsidRPr="001C025F" w:rsidRDefault="008D5B80" w:rsidP="004D7B5D">
            <w:pPr>
              <w:spacing w:line="360" w:lineRule="auto"/>
              <w:rPr>
                <w:rFonts w:eastAsia="Calibri" w:cs="Times New Roman"/>
                <w:lang w:val="en-US"/>
              </w:rPr>
            </w:pPr>
            <m:oMathPara>
              <m:oMath>
                <m:r>
                  <w:rPr>
                    <w:rFonts w:ascii="Cambria Math" w:eastAsia="Calibri" w:hAnsi="Cambria Math" w:cs="Times New Roman"/>
                    <w:lang w:val="en-US"/>
                  </w:rPr>
                  <m:t>23.1s±0.5</m:t>
                </m:r>
              </m:oMath>
            </m:oMathPara>
          </w:p>
        </w:tc>
        <w:tc>
          <w:tcPr>
            <w:tcW w:w="948" w:type="dxa"/>
          </w:tcPr>
          <w:p w14:paraId="75B34E4C" w14:textId="77777777"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53.3s±0.9</m:t>
                </m:r>
              </m:oMath>
            </m:oMathPara>
          </w:p>
        </w:tc>
        <w:tc>
          <w:tcPr>
            <w:tcW w:w="1398" w:type="dxa"/>
          </w:tcPr>
          <w:p w14:paraId="7ACFAAAC" w14:textId="77777777" w:rsidR="008D5B80" w:rsidRDefault="008D5B80" w:rsidP="004D7B5D">
            <w:pPr>
              <w:spacing w:line="360" w:lineRule="auto"/>
              <w:rPr>
                <w:rFonts w:eastAsia="Calibri" w:cs="Times New Roman"/>
                <w:lang w:val="en-US"/>
              </w:rPr>
            </w:pPr>
            <m:oMathPara>
              <m:oMath>
                <m:r>
                  <w:rPr>
                    <w:rFonts w:ascii="Cambria Math" w:hAnsi="Cambria Math"/>
                    <w:lang w:val="en-US"/>
                  </w:rPr>
                  <m:t xml:space="preserve">1 m 40 s </m:t>
                </m:r>
                <m:r>
                  <m:rPr>
                    <m:sty m:val="p"/>
                  </m:rPr>
                  <w:rPr>
                    <w:rFonts w:ascii="Cambria Math" w:hAnsi="Cambria Math"/>
                    <w:lang w:val="en-US"/>
                  </w:rPr>
                  <w:br/>
                </m:r>
              </m:oMath>
              <m:oMath>
                <m:r>
                  <w:rPr>
                    <w:rFonts w:ascii="Cambria Math" w:eastAsiaTheme="minorEastAsia" w:hAnsi="Cambria Math"/>
                    <w:lang w:val="en-US"/>
                  </w:rPr>
                  <m:t>± 1 s</m:t>
                </m:r>
              </m:oMath>
            </m:oMathPara>
          </w:p>
        </w:tc>
        <w:tc>
          <w:tcPr>
            <w:tcW w:w="1162" w:type="dxa"/>
          </w:tcPr>
          <w:p w14:paraId="0BD38C70" w14:textId="77777777" w:rsidR="008D5B80" w:rsidRDefault="008D5B80" w:rsidP="004D7B5D">
            <w:pPr>
              <w:spacing w:line="360" w:lineRule="auto"/>
              <w:rPr>
                <w:rFonts w:eastAsia="Times New Roman" w:cs="Times New Roman"/>
                <w:lang w:val="en-US"/>
              </w:rPr>
            </w:pPr>
            <m:oMathPara>
              <m:oMath>
                <m:r>
                  <w:rPr>
                    <w:rFonts w:ascii="Cambria Math" w:hAnsi="Cambria Math"/>
                    <w:lang w:val="en-US"/>
                  </w:rPr>
                  <m:t>3 m 21 s</m:t>
                </m:r>
                <m:r>
                  <m:rPr>
                    <m:sty m:val="p"/>
                  </m:rPr>
                  <w:rPr>
                    <w:rFonts w:ascii="Cambria Math" w:hAnsi="Cambria Math"/>
                    <w:lang w:val="en-US"/>
                  </w:rPr>
                  <w:br/>
                </m:r>
              </m:oMath>
              <m:oMath>
                <m:r>
                  <w:rPr>
                    <w:rFonts w:ascii="Cambria Math" w:hAnsi="Cambria Math"/>
                    <w:lang w:val="en-US"/>
                  </w:rPr>
                  <m:t>±3 s</m:t>
                </m:r>
              </m:oMath>
            </m:oMathPara>
          </w:p>
        </w:tc>
        <w:tc>
          <w:tcPr>
            <w:tcW w:w="1162" w:type="dxa"/>
          </w:tcPr>
          <w:p w14:paraId="4DBF5338" w14:textId="77777777" w:rsidR="008D5B80" w:rsidRDefault="008D5B80" w:rsidP="004D7B5D">
            <w:pPr>
              <w:spacing w:line="360" w:lineRule="auto"/>
              <w:rPr>
                <w:rFonts w:eastAsia="Calibri" w:cs="Times New Roman"/>
                <w:lang w:val="en-US"/>
              </w:rPr>
            </w:pPr>
            <m:oMathPara>
              <m:oMath>
                <m:r>
                  <w:rPr>
                    <w:rFonts w:ascii="Cambria Math" w:hAnsi="Cambria Math"/>
                    <w:lang w:val="en-US"/>
                  </w:rPr>
                  <m:t>8 m 22 s</m:t>
                </m:r>
                <m:r>
                  <m:rPr>
                    <m:sty m:val="p"/>
                  </m:rPr>
                  <w:rPr>
                    <w:rFonts w:ascii="Cambria Math" w:hAnsi="Cambria Math"/>
                    <w:lang w:val="en-US"/>
                  </w:rPr>
                  <w:br/>
                </m:r>
              </m:oMath>
              <m:oMath>
                <m:r>
                  <w:rPr>
                    <w:rFonts w:ascii="Cambria Math" w:hAnsi="Cambria Math"/>
                    <w:lang w:val="en-US"/>
                  </w:rPr>
                  <m:t>± 9 s</m:t>
                </m:r>
              </m:oMath>
            </m:oMathPara>
          </w:p>
        </w:tc>
        <w:tc>
          <w:tcPr>
            <w:tcW w:w="1228" w:type="dxa"/>
          </w:tcPr>
          <w:p w14:paraId="3FE85D77" w14:textId="77777777" w:rsidR="008D5B80" w:rsidRDefault="008D5B80" w:rsidP="004D7B5D">
            <w:pPr>
              <w:spacing w:line="360" w:lineRule="auto"/>
              <w:rPr>
                <w:rFonts w:eastAsia="Calibri" w:cs="Times New Roman"/>
                <w:lang w:val="en-US"/>
              </w:rPr>
            </w:pPr>
            <m:oMathPara>
              <m:oMath>
                <m:r>
                  <w:rPr>
                    <w:rFonts w:ascii="Cambria Math" w:hAnsi="Cambria Math"/>
                    <w:lang w:val="en-US"/>
                  </w:rPr>
                  <m:t>16 m 45 s</m:t>
                </m:r>
                <m:r>
                  <m:rPr>
                    <m:sty m:val="p"/>
                  </m:rPr>
                  <w:rPr>
                    <w:rFonts w:ascii="Cambria Math" w:hAnsi="Cambria Math"/>
                    <w:lang w:val="en-US"/>
                  </w:rPr>
                  <w:br/>
                </m:r>
              </m:oMath>
              <m:oMath>
                <m:r>
                  <w:rPr>
                    <w:rFonts w:ascii="Cambria Math" w:hAnsi="Cambria Math"/>
                    <w:lang w:val="en-US"/>
                  </w:rPr>
                  <m:t>± 19 s</m:t>
                </m:r>
                <w:commentRangeEnd w:id="274"/>
                <m:r>
                  <m:rPr>
                    <m:sty m:val="p"/>
                  </m:rPr>
                  <w:rPr>
                    <w:rStyle w:val="CommentReference"/>
                    <w:rFonts w:ascii="Cambria Math" w:hAnsi="Cambria Math"/>
                  </w:rPr>
                  <w:commentReference w:id="274"/>
                </m:r>
              </m:oMath>
            </m:oMathPara>
          </w:p>
        </w:tc>
      </w:tr>
    </w:tbl>
    <w:p w14:paraId="20BC170A" w14:textId="77777777" w:rsidR="008D5B80" w:rsidRDefault="008D5B80" w:rsidP="004D7B5D">
      <w:pPr>
        <w:spacing w:line="360" w:lineRule="auto"/>
        <w:rPr>
          <w:lang w:val="en-US"/>
        </w:rPr>
      </w:pPr>
    </w:p>
    <w:p w14:paraId="163ABC08" w14:textId="5FBAAD1A" w:rsidR="008D5B80" w:rsidRDefault="002F7580" w:rsidP="004D7B5D">
      <w:pPr>
        <w:pStyle w:val="Heading3"/>
        <w:spacing w:line="360" w:lineRule="auto"/>
        <w:rPr>
          <w:lang w:val="en-US"/>
        </w:rPr>
      </w:pPr>
      <w:bookmarkStart w:id="275" w:name="_Toc106449145"/>
      <w:r>
        <w:rPr>
          <w:lang w:val="en-US"/>
        </w:rPr>
        <w:t xml:space="preserve">Gafchromic </w:t>
      </w:r>
      <w:r w:rsidR="00037989">
        <w:rPr>
          <w:lang w:val="en-US"/>
        </w:rPr>
        <w:t>film fitting</w:t>
      </w:r>
      <w:bookmarkEnd w:id="275"/>
    </w:p>
    <w:p w14:paraId="145974CC" w14:textId="029D3D68" w:rsidR="00413501" w:rsidRPr="007C3F31" w:rsidRDefault="00413501" w:rsidP="004D7B5D">
      <w:pPr>
        <w:pStyle w:val="Caption"/>
        <w:keepNext/>
        <w:spacing w:line="360" w:lineRule="auto"/>
        <w:rPr>
          <w:lang w:val="en-US"/>
        </w:rPr>
      </w:pPr>
      <w:bookmarkStart w:id="276" w:name="_Ref103863424"/>
      <w:r w:rsidRPr="007C3F31">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6</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3</w:t>
      </w:r>
      <w:r w:rsidR="00CF695D">
        <w:rPr>
          <w:lang w:val="en-US"/>
        </w:rPr>
        <w:fldChar w:fldCharType="end"/>
      </w:r>
      <w:bookmarkEnd w:id="276"/>
      <w:r w:rsidRPr="007C3F31">
        <w:rPr>
          <w:lang w:val="en-US"/>
        </w:rPr>
        <w:t xml:space="preserve">. </w:t>
      </w:r>
      <w:r w:rsidR="007A2B52">
        <w:rPr>
          <w:lang w:val="en-US"/>
        </w:rPr>
        <w:t>Estimated</w:t>
      </w:r>
      <w:r w:rsidR="007C3F31" w:rsidRPr="007C3F31">
        <w:rPr>
          <w:lang w:val="en-US"/>
        </w:rPr>
        <w:t xml:space="preserve"> parameters from f</w:t>
      </w:r>
      <w:r w:rsidR="007C3F31">
        <w:rPr>
          <w:lang w:val="en-US"/>
        </w:rPr>
        <w:t>itting of</w:t>
      </w:r>
      <w:r w:rsidR="0027135B">
        <w:rPr>
          <w:lang w:val="en-US"/>
        </w:rPr>
        <w:t xml:space="preserve"> netOD values with</w:t>
      </w:r>
      <w:r w:rsidR="007C3F31">
        <w:rPr>
          <w:lang w:val="en-US"/>
        </w:rPr>
        <w:t xml:space="preserve"> equation </w:t>
      </w:r>
      <w:r w:rsidR="007A2B52">
        <w:rPr>
          <w:lang w:val="en-US"/>
        </w:rPr>
        <w:fldChar w:fldCharType="begin"/>
      </w:r>
      <w:r w:rsidR="007A2B52">
        <w:rPr>
          <w:lang w:val="en-US"/>
        </w:rPr>
        <w:instrText xml:space="preserve"> REF _Ref101268144 \h </w:instrText>
      </w:r>
      <w:r w:rsidR="004D7B5D">
        <w:rPr>
          <w:lang w:val="en-US"/>
        </w:rPr>
        <w:instrText xml:space="preserve"> \* MERGEFORMAT </w:instrText>
      </w:r>
      <w:r w:rsidR="007A2B52">
        <w:rPr>
          <w:lang w:val="en-US"/>
        </w:rPr>
      </w:r>
      <w:r w:rsidR="007A2B52">
        <w:rPr>
          <w:lang w:val="en-US"/>
        </w:rPr>
        <w:fldChar w:fldCharType="separate"/>
      </w:r>
      <w:r w:rsidR="006B0B91" w:rsidRPr="006B0B91">
        <w:rPr>
          <w:noProof/>
          <w:lang w:val="en-US"/>
        </w:rPr>
        <w:t>2</w:t>
      </w:r>
      <w:r w:rsidR="006B0B91" w:rsidRPr="006B0B91">
        <w:rPr>
          <w:noProof/>
          <w:lang w:val="en-US"/>
        </w:rPr>
        <w:noBreakHyphen/>
        <w:t>6</w:t>
      </w:r>
      <w:r w:rsidR="007A2B52">
        <w:rPr>
          <w:lang w:val="en-US"/>
        </w:rPr>
        <w:fldChar w:fldCharType="end"/>
      </w:r>
      <w:r w:rsidR="0027135B">
        <w:rPr>
          <w:lang w:val="en-US"/>
        </w:rPr>
        <w:t xml:space="preserve">. </w:t>
      </w:r>
      <w:r w:rsidR="00082333">
        <w:rPr>
          <w:lang w:val="en-US"/>
        </w:rPr>
        <w:t>The fittin</w:t>
      </w:r>
      <w:r w:rsidR="0029236B">
        <w:rPr>
          <w:lang w:val="en-US"/>
        </w:rPr>
        <w:t xml:space="preserve">g was performed on high and low response films separately. </w:t>
      </w:r>
    </w:p>
    <w:tbl>
      <w:tblPr>
        <w:tblStyle w:val="TableGrid"/>
        <w:tblW w:w="0" w:type="auto"/>
        <w:tblLook w:val="04A0" w:firstRow="1" w:lastRow="0" w:firstColumn="1" w:lastColumn="0" w:noHBand="0" w:noVBand="1"/>
      </w:tblPr>
      <w:tblGrid>
        <w:gridCol w:w="3325"/>
        <w:gridCol w:w="1349"/>
        <w:gridCol w:w="1441"/>
        <w:gridCol w:w="1440"/>
      </w:tblGrid>
      <w:tr w:rsidR="00297562" w14:paraId="358389EC" w14:textId="49FEFD1E" w:rsidTr="001B67E2">
        <w:tc>
          <w:tcPr>
            <w:tcW w:w="3325" w:type="dxa"/>
            <w:tcBorders>
              <w:bottom w:val="single" w:sz="4" w:space="0" w:color="auto"/>
              <w:right w:val="single" w:sz="4" w:space="0" w:color="auto"/>
              <w:tl2br w:val="single" w:sz="4" w:space="0" w:color="auto"/>
            </w:tcBorders>
          </w:tcPr>
          <w:p w14:paraId="016C8133" w14:textId="074D2A69" w:rsidR="005D7BC5" w:rsidRDefault="005D7BC5" w:rsidP="004D7B5D">
            <w:pPr>
              <w:spacing w:line="360" w:lineRule="auto"/>
              <w:rPr>
                <w:lang w:val="en-US"/>
              </w:rPr>
            </w:pPr>
            <w:r>
              <w:rPr>
                <w:lang w:val="en-US"/>
              </w:rPr>
              <w:t xml:space="preserve">                     Color channel</w:t>
            </w:r>
          </w:p>
          <w:p w14:paraId="4315CA9A" w14:textId="11799C43" w:rsidR="00413501" w:rsidRDefault="00E84A1E" w:rsidP="004D7B5D">
            <w:pPr>
              <w:spacing w:line="360" w:lineRule="auto"/>
              <w:rPr>
                <w:lang w:val="en-US"/>
              </w:rPr>
            </w:pPr>
            <w:r>
              <w:rPr>
                <w:lang w:val="en-US"/>
              </w:rPr>
              <w:t>Fitting parameters</w:t>
            </w:r>
          </w:p>
        </w:tc>
        <w:tc>
          <w:tcPr>
            <w:tcW w:w="1349" w:type="dxa"/>
            <w:tcBorders>
              <w:top w:val="single" w:sz="4" w:space="0" w:color="auto"/>
              <w:left w:val="single" w:sz="4" w:space="0" w:color="auto"/>
              <w:bottom w:val="single" w:sz="4" w:space="0" w:color="auto"/>
              <w:right w:val="single" w:sz="4" w:space="0" w:color="auto"/>
            </w:tcBorders>
          </w:tcPr>
          <w:p w14:paraId="360A46B8" w14:textId="72D35E56" w:rsidR="00413501" w:rsidRDefault="00E84A1E" w:rsidP="004D7B5D">
            <w:pPr>
              <w:spacing w:line="360" w:lineRule="auto"/>
              <w:rPr>
                <w:lang w:val="en-US"/>
              </w:rPr>
            </w:pPr>
            <w:r w:rsidRPr="00E84A1E">
              <w:rPr>
                <w:color w:val="4472C4" w:themeColor="accent1"/>
                <w:lang w:val="en-US"/>
              </w:rPr>
              <w:t>BLUE</w:t>
            </w:r>
          </w:p>
        </w:tc>
        <w:tc>
          <w:tcPr>
            <w:tcW w:w="1441" w:type="dxa"/>
            <w:tcBorders>
              <w:top w:val="single" w:sz="4" w:space="0" w:color="auto"/>
              <w:left w:val="single" w:sz="4" w:space="0" w:color="auto"/>
              <w:bottom w:val="single" w:sz="4" w:space="0" w:color="auto"/>
              <w:right w:val="single" w:sz="4" w:space="0" w:color="auto"/>
            </w:tcBorders>
          </w:tcPr>
          <w:p w14:paraId="4347D357" w14:textId="0E2855FA" w:rsidR="00413501" w:rsidRDefault="00E84A1E" w:rsidP="004D7B5D">
            <w:pPr>
              <w:spacing w:line="360" w:lineRule="auto"/>
              <w:rPr>
                <w:lang w:val="en-US"/>
              </w:rPr>
            </w:pPr>
            <w:r w:rsidRPr="00E84A1E">
              <w:rPr>
                <w:color w:val="70AD47" w:themeColor="accent6"/>
                <w:lang w:val="en-US"/>
              </w:rPr>
              <w:t>GREEN</w:t>
            </w:r>
          </w:p>
        </w:tc>
        <w:tc>
          <w:tcPr>
            <w:tcW w:w="1440" w:type="dxa"/>
            <w:tcBorders>
              <w:top w:val="single" w:sz="4" w:space="0" w:color="auto"/>
              <w:left w:val="single" w:sz="4" w:space="0" w:color="auto"/>
              <w:bottom w:val="single" w:sz="4" w:space="0" w:color="auto"/>
              <w:right w:val="single" w:sz="4" w:space="0" w:color="auto"/>
            </w:tcBorders>
          </w:tcPr>
          <w:p w14:paraId="564138AC" w14:textId="213FC9A2" w:rsidR="00413501" w:rsidRDefault="00E84A1E" w:rsidP="004D7B5D">
            <w:pPr>
              <w:spacing w:line="360" w:lineRule="auto"/>
              <w:rPr>
                <w:lang w:val="en-US"/>
              </w:rPr>
            </w:pPr>
            <w:r w:rsidRPr="00E84A1E">
              <w:rPr>
                <w:color w:val="7F7F7F" w:themeColor="text1" w:themeTint="80"/>
                <w:lang w:val="en-US"/>
              </w:rPr>
              <w:t>GREY</w:t>
            </w:r>
          </w:p>
        </w:tc>
      </w:tr>
      <w:tr w:rsidR="00297562" w14:paraId="46465043" w14:textId="7C8443C1" w:rsidTr="001B67E2">
        <w:tc>
          <w:tcPr>
            <w:tcW w:w="3325" w:type="dxa"/>
            <w:tcBorders>
              <w:top w:val="single" w:sz="4" w:space="0" w:color="auto"/>
              <w:left w:val="single" w:sz="4" w:space="0" w:color="auto"/>
              <w:bottom w:val="single" w:sz="4" w:space="0" w:color="auto"/>
              <w:right w:val="single" w:sz="4" w:space="0" w:color="auto"/>
            </w:tcBorders>
          </w:tcPr>
          <w:p w14:paraId="124EE9FF" w14:textId="1D00873A" w:rsidR="00413501" w:rsidRDefault="002632A7" w:rsidP="004D7B5D">
            <w:pPr>
              <w:spacing w:line="360" w:lineRule="auto"/>
              <w:rPr>
                <w:lang w:val="en-US"/>
              </w:rPr>
            </w:pPr>
            <w:r>
              <w:rPr>
                <w:lang w:val="en-US"/>
              </w:rPr>
              <w:t>a (high</w:t>
            </w:r>
            <w:r w:rsidR="007C3F31">
              <w:rPr>
                <w:lang w:val="en-US"/>
              </w:rPr>
              <w:t>, low</w:t>
            </w:r>
            <w:r>
              <w:rPr>
                <w:lang w:val="en-US"/>
              </w:rPr>
              <w:t>)</w:t>
            </w:r>
          </w:p>
        </w:tc>
        <w:tc>
          <w:tcPr>
            <w:tcW w:w="1349" w:type="dxa"/>
            <w:tcBorders>
              <w:top w:val="single" w:sz="4" w:space="0" w:color="auto"/>
              <w:left w:val="single" w:sz="4" w:space="0" w:color="auto"/>
              <w:bottom w:val="single" w:sz="4" w:space="0" w:color="auto"/>
              <w:right w:val="single" w:sz="4" w:space="0" w:color="auto"/>
            </w:tcBorders>
          </w:tcPr>
          <w:p w14:paraId="78738525" w14:textId="7294AF88" w:rsidR="00413501" w:rsidRDefault="008F07B6" w:rsidP="004D7B5D">
            <w:pPr>
              <w:spacing w:line="360" w:lineRule="auto"/>
              <w:rPr>
                <w:lang w:val="en-US"/>
              </w:rPr>
            </w:pPr>
            <m:oMathPara>
              <m:oMath>
                <m:r>
                  <w:rPr>
                    <w:rFonts w:ascii="Cambria Math" w:eastAsiaTheme="minorEastAsia" w:hAnsi="Cambria Math"/>
                    <w:lang w:val="en-US"/>
                  </w:rPr>
                  <m:t>19±2</m:t>
                </m:r>
                <m:r>
                  <m:rPr>
                    <m:sty m:val="p"/>
                  </m:rPr>
                  <w:rPr>
                    <w:rFonts w:ascii="Cambria Math" w:eastAsiaTheme="minorEastAsia" w:hAnsi="Cambria Math"/>
                    <w:lang w:val="en-US"/>
                  </w:rPr>
                  <w:br/>
                </m:r>
              </m:oMath>
              <m:oMath>
                <m:r>
                  <w:rPr>
                    <w:rFonts w:ascii="Cambria Math" w:hAnsi="Cambria Math"/>
                    <w:lang w:val="en-US"/>
                  </w:rPr>
                  <m:t>37±9</m:t>
                </m:r>
              </m:oMath>
            </m:oMathPara>
          </w:p>
        </w:tc>
        <w:tc>
          <w:tcPr>
            <w:tcW w:w="1441" w:type="dxa"/>
            <w:tcBorders>
              <w:top w:val="single" w:sz="4" w:space="0" w:color="auto"/>
              <w:left w:val="single" w:sz="4" w:space="0" w:color="auto"/>
              <w:bottom w:val="single" w:sz="4" w:space="0" w:color="auto"/>
              <w:right w:val="single" w:sz="4" w:space="0" w:color="auto"/>
            </w:tcBorders>
          </w:tcPr>
          <w:p w14:paraId="02C7CE69" w14:textId="021B029E" w:rsidR="00413501" w:rsidRDefault="008C4888" w:rsidP="004D7B5D">
            <w:pPr>
              <w:spacing w:line="360" w:lineRule="auto"/>
              <w:rPr>
                <w:lang w:val="en-US"/>
              </w:rPr>
            </w:pPr>
            <w:r>
              <w:rPr>
                <w:lang w:val="en-US"/>
              </w:rPr>
              <w:t>8</w:t>
            </w:r>
            <m:oMath>
              <m:r>
                <w:rPr>
                  <w:rFonts w:ascii="Cambria Math" w:hAnsi="Cambria Math"/>
                  <w:lang w:val="en-US"/>
                </w:rPr>
                <m:t>.9±0.2</m:t>
              </m:r>
              <m:r>
                <m:rPr>
                  <m:sty m:val="p"/>
                </m:rPr>
                <w:rPr>
                  <w:rFonts w:ascii="Cambria Math" w:hAnsi="Cambria Math"/>
                  <w:lang w:val="en-US"/>
                </w:rPr>
                <w:br/>
              </m:r>
            </m:oMath>
            <m:oMathPara>
              <m:oMath>
                <m:r>
                  <w:rPr>
                    <w:rFonts w:ascii="Cambria Math" w:hAnsi="Cambria Math"/>
                    <w:lang w:val="en-US"/>
                  </w:rPr>
                  <m:t>11±1</m:t>
                </m:r>
              </m:oMath>
            </m:oMathPara>
          </w:p>
        </w:tc>
        <w:tc>
          <w:tcPr>
            <w:tcW w:w="1440" w:type="dxa"/>
            <w:tcBorders>
              <w:top w:val="single" w:sz="4" w:space="0" w:color="auto"/>
              <w:left w:val="single" w:sz="4" w:space="0" w:color="auto"/>
              <w:bottom w:val="single" w:sz="4" w:space="0" w:color="auto"/>
              <w:right w:val="single" w:sz="4" w:space="0" w:color="auto"/>
            </w:tcBorders>
          </w:tcPr>
          <w:p w14:paraId="79283959" w14:textId="04621382" w:rsidR="00413501" w:rsidRDefault="00EF3502" w:rsidP="004D7B5D">
            <w:pPr>
              <w:spacing w:line="360" w:lineRule="auto"/>
              <w:rPr>
                <w:lang w:val="en-US"/>
              </w:rPr>
            </w:pPr>
            <m:oMathPara>
              <m:oMath>
                <m:r>
                  <w:rPr>
                    <w:rFonts w:ascii="Cambria Math" w:hAnsi="Cambria Math"/>
                    <w:lang w:val="en-US"/>
                  </w:rPr>
                  <m:t>8.6±0.3</m:t>
                </m:r>
                <m:r>
                  <m:rPr>
                    <m:sty m:val="p"/>
                  </m:rPr>
                  <w:rPr>
                    <w:rFonts w:ascii="Cambria Math" w:hAnsi="Cambria Math"/>
                    <w:lang w:val="en-US"/>
                  </w:rPr>
                  <w:br/>
                </m:r>
              </m:oMath>
              <m:oMath>
                <m:r>
                  <w:rPr>
                    <w:rFonts w:ascii="Cambria Math" w:hAnsi="Cambria Math"/>
                    <w:lang w:val="en-US"/>
                  </w:rPr>
                  <m:t>10±2</m:t>
                </m:r>
              </m:oMath>
            </m:oMathPara>
          </w:p>
        </w:tc>
      </w:tr>
      <w:tr w:rsidR="00297562" w14:paraId="1CBE9157" w14:textId="163ADCDE" w:rsidTr="001B67E2">
        <w:tc>
          <w:tcPr>
            <w:tcW w:w="3325" w:type="dxa"/>
            <w:tcBorders>
              <w:top w:val="single" w:sz="4" w:space="0" w:color="auto"/>
              <w:left w:val="single" w:sz="4" w:space="0" w:color="auto"/>
              <w:bottom w:val="single" w:sz="4" w:space="0" w:color="auto"/>
              <w:right w:val="single" w:sz="4" w:space="0" w:color="auto"/>
            </w:tcBorders>
          </w:tcPr>
          <w:p w14:paraId="1281E413" w14:textId="26EAEE24" w:rsidR="00413501" w:rsidRDefault="00B417D1" w:rsidP="004D7B5D">
            <w:pPr>
              <w:spacing w:line="360" w:lineRule="auto"/>
              <w:rPr>
                <w:lang w:val="en-US"/>
              </w:rPr>
            </w:pPr>
            <w:r>
              <w:rPr>
                <w:lang w:val="en-US"/>
              </w:rPr>
              <w:t>b (high, low)</w:t>
            </w:r>
          </w:p>
        </w:tc>
        <w:tc>
          <w:tcPr>
            <w:tcW w:w="1349" w:type="dxa"/>
            <w:tcBorders>
              <w:top w:val="single" w:sz="4" w:space="0" w:color="auto"/>
              <w:left w:val="single" w:sz="4" w:space="0" w:color="auto"/>
              <w:bottom w:val="single" w:sz="4" w:space="0" w:color="auto"/>
              <w:right w:val="single" w:sz="4" w:space="0" w:color="auto"/>
            </w:tcBorders>
          </w:tcPr>
          <w:p w14:paraId="1C176D31" w14:textId="4E88D4A8" w:rsidR="00413501" w:rsidRDefault="00795835" w:rsidP="004D7B5D">
            <w:pPr>
              <w:spacing w:line="360" w:lineRule="auto"/>
              <w:rPr>
                <w:lang w:val="en-US"/>
              </w:rPr>
            </w:pPr>
            <m:oMathPara>
              <m:oMath>
                <m:r>
                  <w:rPr>
                    <w:rFonts w:ascii="Cambria Math" w:hAnsi="Cambria Math"/>
                    <w:lang w:val="en-US"/>
                  </w:rPr>
                  <m:t>87±8</m:t>
                </m:r>
                <m:r>
                  <m:rPr>
                    <m:sty m:val="p"/>
                  </m:rPr>
                  <w:rPr>
                    <w:rFonts w:ascii="Cambria Math" w:hAnsi="Cambria Math"/>
                    <w:lang w:val="en-US"/>
                  </w:rPr>
                  <w:br/>
                </m:r>
              </m:oMath>
              <m:oMath>
                <m:r>
                  <w:rPr>
                    <w:rFonts w:ascii="Cambria Math" w:hAnsi="Cambria Math"/>
                    <w:lang w:val="en-US"/>
                  </w:rPr>
                  <m:t>59±51</m:t>
                </m:r>
              </m:oMath>
            </m:oMathPara>
          </w:p>
        </w:tc>
        <w:tc>
          <w:tcPr>
            <w:tcW w:w="1441" w:type="dxa"/>
            <w:tcBorders>
              <w:top w:val="single" w:sz="4" w:space="0" w:color="auto"/>
              <w:left w:val="single" w:sz="4" w:space="0" w:color="auto"/>
              <w:bottom w:val="single" w:sz="4" w:space="0" w:color="auto"/>
              <w:right w:val="single" w:sz="4" w:space="0" w:color="auto"/>
            </w:tcBorders>
          </w:tcPr>
          <w:p w14:paraId="49C4C4CC" w14:textId="5BCD6A88" w:rsidR="00413501" w:rsidRDefault="00297562" w:rsidP="004D7B5D">
            <w:pPr>
              <w:spacing w:line="360" w:lineRule="auto"/>
              <w:rPr>
                <w:lang w:val="en-US"/>
              </w:rPr>
            </w:pPr>
            <m:oMathPara>
              <m:oMath>
                <m:r>
                  <w:rPr>
                    <w:rFonts w:ascii="Cambria Math" w:hAnsi="Cambria Math"/>
                    <w:lang w:val="en-US"/>
                  </w:rPr>
                  <m:t>40±1</m:t>
                </m:r>
                <m:r>
                  <m:rPr>
                    <m:sty m:val="p"/>
                  </m:rPr>
                  <w:rPr>
                    <w:rFonts w:ascii="Cambria Math" w:hAnsi="Cambria Math"/>
                    <w:lang w:val="en-US"/>
                  </w:rPr>
                  <w:br/>
                </m:r>
              </m:oMath>
              <m:oMath>
                <m:r>
                  <w:rPr>
                    <w:rFonts w:ascii="Cambria Math" w:hAnsi="Cambria Math"/>
                    <w:lang w:val="en-US"/>
                  </w:rPr>
                  <m:t>39±6</m:t>
                </m:r>
              </m:oMath>
            </m:oMathPara>
          </w:p>
        </w:tc>
        <w:tc>
          <w:tcPr>
            <w:tcW w:w="1440" w:type="dxa"/>
            <w:tcBorders>
              <w:top w:val="single" w:sz="4" w:space="0" w:color="auto"/>
              <w:left w:val="single" w:sz="4" w:space="0" w:color="auto"/>
              <w:bottom w:val="single" w:sz="4" w:space="0" w:color="auto"/>
              <w:right w:val="single" w:sz="4" w:space="0" w:color="auto"/>
            </w:tcBorders>
          </w:tcPr>
          <w:p w14:paraId="6B38010B" w14:textId="355461A3" w:rsidR="00413501" w:rsidRDefault="00701BCA" w:rsidP="004D7B5D">
            <w:pPr>
              <w:spacing w:line="360" w:lineRule="auto"/>
              <w:rPr>
                <w:lang w:val="en-US"/>
              </w:rPr>
            </w:pPr>
            <m:oMathPara>
              <m:oMath>
                <m:r>
                  <w:rPr>
                    <w:rFonts w:ascii="Cambria Math" w:hAnsi="Cambria Math"/>
                    <w:lang w:val="en-US"/>
                  </w:rPr>
                  <m:t>67±3</m:t>
                </m:r>
                <m:r>
                  <m:rPr>
                    <m:sty m:val="p"/>
                  </m:rPr>
                  <w:rPr>
                    <w:rFonts w:ascii="Cambria Math" w:hAnsi="Cambria Math"/>
                    <w:lang w:val="en-US"/>
                  </w:rPr>
                  <w:br/>
                </m:r>
              </m:oMath>
              <m:oMath>
                <m:r>
                  <w:rPr>
                    <w:rFonts w:ascii="Cambria Math" w:hAnsi="Cambria Math"/>
                    <w:lang w:val="en-US"/>
                  </w:rPr>
                  <m:t>61±10</m:t>
                </m:r>
              </m:oMath>
            </m:oMathPara>
          </w:p>
        </w:tc>
      </w:tr>
      <w:tr w:rsidR="00CE0733" w14:paraId="774C6508" w14:textId="77777777" w:rsidTr="001B67E2">
        <w:tc>
          <w:tcPr>
            <w:tcW w:w="3325" w:type="dxa"/>
            <w:tcBorders>
              <w:top w:val="single" w:sz="4" w:space="0" w:color="auto"/>
              <w:left w:val="single" w:sz="4" w:space="0" w:color="auto"/>
              <w:bottom w:val="single" w:sz="4" w:space="0" w:color="auto"/>
              <w:right w:val="single" w:sz="4" w:space="0" w:color="auto"/>
            </w:tcBorders>
          </w:tcPr>
          <w:p w14:paraId="70047B77" w14:textId="72DDB030" w:rsidR="00E84A1E" w:rsidRDefault="00082333" w:rsidP="004D7B5D">
            <w:pPr>
              <w:spacing w:line="360" w:lineRule="auto"/>
              <w:rPr>
                <w:lang w:val="en-US"/>
              </w:rPr>
            </w:pPr>
            <w:r>
              <w:rPr>
                <w:lang w:val="en-US"/>
              </w:rPr>
              <w:t>n (high, low)</w:t>
            </w:r>
          </w:p>
        </w:tc>
        <w:tc>
          <w:tcPr>
            <w:tcW w:w="1349" w:type="dxa"/>
            <w:tcBorders>
              <w:top w:val="single" w:sz="4" w:space="0" w:color="auto"/>
              <w:left w:val="single" w:sz="4" w:space="0" w:color="auto"/>
              <w:bottom w:val="single" w:sz="4" w:space="0" w:color="auto"/>
              <w:right w:val="single" w:sz="4" w:space="0" w:color="auto"/>
            </w:tcBorders>
          </w:tcPr>
          <w:p w14:paraId="770169AE" w14:textId="3A08268D" w:rsidR="00E84A1E" w:rsidRDefault="00795835" w:rsidP="004D7B5D">
            <w:pPr>
              <w:spacing w:line="360" w:lineRule="auto"/>
              <w:rPr>
                <w:lang w:val="en-US"/>
              </w:rPr>
            </w:pPr>
            <m:oMathPara>
              <m:oMath>
                <m:r>
                  <w:rPr>
                    <w:rFonts w:ascii="Cambria Math" w:hAnsi="Cambria Math"/>
                    <w:lang w:val="en-US"/>
                  </w:rPr>
                  <m:t>1.8±0.1</m:t>
                </m:r>
                <m:r>
                  <m:rPr>
                    <m:sty m:val="p"/>
                  </m:rPr>
                  <w:rPr>
                    <w:rFonts w:ascii="Cambria Math" w:hAnsi="Cambria Math"/>
                    <w:lang w:val="en-US"/>
                  </w:rPr>
                  <w:br/>
                </m:r>
              </m:oMath>
              <m:oMath>
                <m:r>
                  <w:rPr>
                    <w:rFonts w:ascii="Cambria Math" w:hAnsi="Cambria Math"/>
                    <w:lang w:val="en-US"/>
                  </w:rPr>
                  <m:t xml:space="preserve"> 1.8±0.9</m:t>
                </m:r>
              </m:oMath>
            </m:oMathPara>
          </w:p>
        </w:tc>
        <w:tc>
          <w:tcPr>
            <w:tcW w:w="1441" w:type="dxa"/>
            <w:tcBorders>
              <w:top w:val="single" w:sz="4" w:space="0" w:color="auto"/>
              <w:left w:val="single" w:sz="4" w:space="0" w:color="auto"/>
              <w:bottom w:val="single" w:sz="4" w:space="0" w:color="auto"/>
              <w:right w:val="single" w:sz="4" w:space="0" w:color="auto"/>
            </w:tcBorders>
          </w:tcPr>
          <w:p w14:paraId="0C403652" w14:textId="11820069" w:rsidR="00E84A1E" w:rsidRDefault="00CE0733" w:rsidP="004D7B5D">
            <w:pPr>
              <w:spacing w:line="360" w:lineRule="auto"/>
              <w:rPr>
                <w:lang w:val="en-US"/>
              </w:rPr>
            </w:pPr>
            <m:oMathPara>
              <m:oMath>
                <m:r>
                  <w:rPr>
                    <w:rFonts w:ascii="Cambria Math" w:hAnsi="Cambria Math"/>
                    <w:lang w:val="en-US"/>
                  </w:rPr>
                  <m:t>2.60±0.06</m:t>
                </m:r>
                <m:r>
                  <m:rPr>
                    <m:sty m:val="p"/>
                  </m:rPr>
                  <w:rPr>
                    <w:rFonts w:ascii="Cambria Math" w:hAnsi="Cambria Math"/>
                    <w:lang w:val="en-US"/>
                  </w:rPr>
                  <w:br/>
                </m:r>
              </m:oMath>
              <m:oMath>
                <m:r>
                  <w:rPr>
                    <w:rFonts w:ascii="Cambria Math" w:hAnsi="Cambria Math"/>
                    <w:lang w:val="en-US"/>
                  </w:rPr>
                  <m:t>2.4±0.3</m:t>
                </m:r>
              </m:oMath>
            </m:oMathPara>
          </w:p>
        </w:tc>
        <w:tc>
          <w:tcPr>
            <w:tcW w:w="1440" w:type="dxa"/>
            <w:tcBorders>
              <w:top w:val="single" w:sz="4" w:space="0" w:color="auto"/>
              <w:left w:val="single" w:sz="4" w:space="0" w:color="auto"/>
              <w:bottom w:val="single" w:sz="4" w:space="0" w:color="auto"/>
              <w:right w:val="single" w:sz="4" w:space="0" w:color="auto"/>
            </w:tcBorders>
          </w:tcPr>
          <w:p w14:paraId="16708FE1" w14:textId="79DA7CF0" w:rsidR="00E84A1E" w:rsidRDefault="001B67E2" w:rsidP="004D7B5D">
            <w:pPr>
              <w:spacing w:line="360" w:lineRule="auto"/>
              <w:rPr>
                <w:lang w:val="en-US"/>
              </w:rPr>
            </w:pPr>
            <m:oMathPara>
              <m:oMath>
                <m:r>
                  <w:rPr>
                    <w:rFonts w:ascii="Cambria Math" w:hAnsi="Cambria Math"/>
                    <w:lang w:val="en-US"/>
                  </w:rPr>
                  <m:t>2.59±0.06</m:t>
                </m:r>
                <m:r>
                  <m:rPr>
                    <m:sty m:val="p"/>
                  </m:rPr>
                  <w:rPr>
                    <w:rFonts w:ascii="Cambria Math" w:hAnsi="Cambria Math"/>
                    <w:lang w:val="en-US"/>
                  </w:rPr>
                  <w:br/>
                </m:r>
              </m:oMath>
              <m:oMath>
                <m:r>
                  <w:rPr>
                    <w:rFonts w:ascii="Cambria Math" w:hAnsi="Cambria Math"/>
                    <w:lang w:val="en-US"/>
                  </w:rPr>
                  <m:t>2.3±0.3</m:t>
                </m:r>
              </m:oMath>
            </m:oMathPara>
          </w:p>
        </w:tc>
      </w:tr>
    </w:tbl>
    <w:p w14:paraId="73CAF9AE" w14:textId="4FB258FE" w:rsidR="00CD111B" w:rsidRPr="00CD111B" w:rsidRDefault="009B2C40" w:rsidP="004D7B5D">
      <w:pPr>
        <w:spacing w:line="360" w:lineRule="auto"/>
        <w:rPr>
          <w:lang w:val="en-US"/>
        </w:rPr>
      </w:pPr>
      <w:r>
        <w:rPr>
          <w:noProof/>
        </w:rPr>
        <mc:AlternateContent>
          <mc:Choice Requires="wps">
            <w:drawing>
              <wp:anchor distT="0" distB="0" distL="114300" distR="114300" simplePos="0" relativeHeight="251811840" behindDoc="1" locked="0" layoutInCell="1" allowOverlap="1" wp14:anchorId="080CEBB5" wp14:editId="3C61227A">
                <wp:simplePos x="0" y="0"/>
                <wp:positionH relativeFrom="column">
                  <wp:posOffset>398145</wp:posOffset>
                </wp:positionH>
                <wp:positionV relativeFrom="paragraph">
                  <wp:posOffset>3800475</wp:posOffset>
                </wp:positionV>
                <wp:extent cx="5147310"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6EEE86B2" w14:textId="463A8589" w:rsidR="009B2C40" w:rsidRPr="00FC6FA6" w:rsidRDefault="009B2C40" w:rsidP="009B2C40">
                            <w:pPr>
                              <w:pStyle w:val="Caption"/>
                              <w:rPr>
                                <w:noProof/>
                                <w:sz w:val="24"/>
                              </w:rPr>
                            </w:pPr>
                            <w:r>
                              <w:t xml:space="preserve">Figure </w:t>
                            </w:r>
                            <w:r w:rsidR="00D862CB">
                              <w:fldChar w:fldCharType="begin"/>
                            </w:r>
                            <w:r w:rsidR="00D862CB">
                              <w:instrText xml:space="preserve"> STYLEREF 1 \s </w:instrText>
                            </w:r>
                            <w:r w:rsidR="00D862CB">
                              <w:fldChar w:fldCharType="separate"/>
                            </w:r>
                            <w:r w:rsidR="00D862CB">
                              <w:rPr>
                                <w:noProof/>
                              </w:rPr>
                              <w:t>6</w:t>
                            </w:r>
                            <w:r w:rsidR="00D862CB">
                              <w:fldChar w:fldCharType="end"/>
                            </w:r>
                            <w:r w:rsidR="00D862CB">
                              <w:noBreakHyphen/>
                            </w:r>
                            <w:r w:rsidR="00D862CB">
                              <w:fldChar w:fldCharType="begin"/>
                            </w:r>
                            <w:r w:rsidR="00D862CB">
                              <w:instrText xml:space="preserve"> SEQ Figure \* ARABIC \s 1 </w:instrText>
                            </w:r>
                            <w:r w:rsidR="00D862CB">
                              <w:fldChar w:fldCharType="separate"/>
                            </w:r>
                            <w:r w:rsidR="00D862CB">
                              <w:rPr>
                                <w:noProof/>
                              </w:rPr>
                              <w:t>2</w:t>
                            </w:r>
                            <w:r w:rsidR="00D862C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EBB5" id="Text Box 110" o:spid="_x0000_s1074" type="#_x0000_t202" style="position:absolute;margin-left:31.35pt;margin-top:299.25pt;width:405.3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" stroked="f">
                <v:textbox style="mso-fit-shape-to-text:t" inset="0,0,0,0">
                  <w:txbxContent>
                    <w:p w14:paraId="6EEE86B2" w14:textId="463A8589" w:rsidR="009B2C40" w:rsidRPr="00FC6FA6" w:rsidRDefault="009B2C40" w:rsidP="009B2C40">
                      <w:pPr>
                        <w:pStyle w:val="Caption"/>
                        <w:rPr>
                          <w:noProof/>
                          <w:sz w:val="24"/>
                        </w:rPr>
                      </w:pPr>
                      <w:r>
                        <w:t xml:space="preserve">Figure </w:t>
                      </w:r>
                      <w:r w:rsidR="00D862CB">
                        <w:fldChar w:fldCharType="begin"/>
                      </w:r>
                      <w:r w:rsidR="00D862CB">
                        <w:instrText xml:space="preserve"> STYLEREF 1 \s </w:instrText>
                      </w:r>
                      <w:r w:rsidR="00D862CB">
                        <w:fldChar w:fldCharType="separate"/>
                      </w:r>
                      <w:r w:rsidR="00D862CB">
                        <w:rPr>
                          <w:noProof/>
                        </w:rPr>
                        <w:t>6</w:t>
                      </w:r>
                      <w:r w:rsidR="00D862CB">
                        <w:fldChar w:fldCharType="end"/>
                      </w:r>
                      <w:r w:rsidR="00D862CB">
                        <w:noBreakHyphen/>
                      </w:r>
                      <w:r w:rsidR="00D862CB">
                        <w:fldChar w:fldCharType="begin"/>
                      </w:r>
                      <w:r w:rsidR="00D862CB">
                        <w:instrText xml:space="preserve"> SEQ Figure \* ARABIC \s 1 </w:instrText>
                      </w:r>
                      <w:r w:rsidR="00D862CB">
                        <w:fldChar w:fldCharType="separate"/>
                      </w:r>
                      <w:r w:rsidR="00D862CB">
                        <w:rPr>
                          <w:noProof/>
                        </w:rPr>
                        <w:t>2</w:t>
                      </w:r>
                      <w:r w:rsidR="00D862CB">
                        <w:fldChar w:fldCharType="end"/>
                      </w:r>
                    </w:p>
                  </w:txbxContent>
                </v:textbox>
                <w10:wrap type="tight"/>
              </v:shape>
            </w:pict>
          </mc:Fallback>
        </mc:AlternateContent>
      </w:r>
      <w:r>
        <w:rPr>
          <w:noProof/>
          <w:lang w:val="en-US"/>
        </w:rPr>
        <w:drawing>
          <wp:anchor distT="0" distB="0" distL="114300" distR="114300" simplePos="0" relativeHeight="251807744" behindDoc="1" locked="0" layoutInCell="1" allowOverlap="1" wp14:anchorId="2FA83158" wp14:editId="11F05574">
            <wp:simplePos x="0" y="0"/>
            <wp:positionH relativeFrom="margin">
              <wp:align>center</wp:align>
            </wp:positionH>
            <wp:positionV relativeFrom="paragraph">
              <wp:posOffset>521</wp:posOffset>
            </wp:positionV>
            <wp:extent cx="5147310" cy="3743325"/>
            <wp:effectExtent l="0" t="0" r="0" b="9525"/>
            <wp:wrapTight wrapText="bothSides">
              <wp:wrapPolygon edited="0">
                <wp:start x="0" y="0"/>
                <wp:lineTo x="0" y="21545"/>
                <wp:lineTo x="21504" y="21545"/>
                <wp:lineTo x="21504" y="0"/>
                <wp:lineTo x="0" y="0"/>
              </wp:wrapPolygon>
            </wp:wrapTight>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7310" cy="3743325"/>
                    </a:xfrm>
                    <a:prstGeom prst="rect">
                      <a:avLst/>
                    </a:prstGeom>
                  </pic:spPr>
                </pic:pic>
              </a:graphicData>
            </a:graphic>
            <wp14:sizeRelH relativeFrom="margin">
              <wp14:pctWidth>0</wp14:pctWidth>
            </wp14:sizeRelH>
            <wp14:sizeRelV relativeFrom="margin">
              <wp14:pctHeight>0</wp14:pctHeight>
            </wp14:sizeRelV>
          </wp:anchor>
        </w:drawing>
      </w:r>
    </w:p>
    <w:p w14:paraId="56FEFB9C" w14:textId="1BF0797B" w:rsidR="00F90FBA" w:rsidRPr="00F90FBA" w:rsidRDefault="00F90FBA" w:rsidP="004D7B5D">
      <w:pPr>
        <w:spacing w:line="360" w:lineRule="auto"/>
        <w:rPr>
          <w:lang w:val="en-US"/>
        </w:rPr>
      </w:pPr>
    </w:p>
    <w:p w14:paraId="07DB7F19" w14:textId="496B8CBC" w:rsidR="0067377B" w:rsidRDefault="0067377B" w:rsidP="004D7B5D">
      <w:pPr>
        <w:spacing w:line="360" w:lineRule="auto"/>
        <w:rPr>
          <w:lang w:val="en-US"/>
        </w:rPr>
      </w:pPr>
    </w:p>
    <w:p w14:paraId="5CD061B6" w14:textId="73DF1298" w:rsidR="0067377B" w:rsidRDefault="0067377B" w:rsidP="004D7B5D">
      <w:pPr>
        <w:spacing w:line="360" w:lineRule="auto"/>
        <w:rPr>
          <w:lang w:val="en-US"/>
        </w:rPr>
      </w:pPr>
    </w:p>
    <w:p w14:paraId="5A00E508" w14:textId="4E297D78" w:rsidR="0067377B" w:rsidRDefault="0067377B" w:rsidP="004D7B5D">
      <w:pPr>
        <w:spacing w:line="360" w:lineRule="auto"/>
        <w:rPr>
          <w:lang w:val="en-US"/>
        </w:rPr>
      </w:pPr>
    </w:p>
    <w:p w14:paraId="4C5B08FE" w14:textId="6EA6687C" w:rsidR="0067377B" w:rsidRDefault="0067377B" w:rsidP="004D7B5D">
      <w:pPr>
        <w:spacing w:line="360" w:lineRule="auto"/>
        <w:rPr>
          <w:lang w:val="en-US"/>
        </w:rPr>
      </w:pPr>
    </w:p>
    <w:p w14:paraId="221CC8C0" w14:textId="69470C2C" w:rsidR="0067377B" w:rsidRDefault="0067377B" w:rsidP="004D7B5D">
      <w:pPr>
        <w:spacing w:line="360" w:lineRule="auto"/>
        <w:rPr>
          <w:lang w:val="en-US"/>
        </w:rPr>
      </w:pPr>
    </w:p>
    <w:p w14:paraId="2DB836A3" w14:textId="77777777" w:rsidR="0067377B" w:rsidRDefault="0067377B" w:rsidP="004D7B5D">
      <w:pPr>
        <w:spacing w:line="360" w:lineRule="auto"/>
        <w:rPr>
          <w:lang w:val="en-US"/>
        </w:rPr>
      </w:pPr>
    </w:p>
    <w:p w14:paraId="69BEBD2B" w14:textId="46CD8FE5" w:rsidR="0067377B" w:rsidRDefault="0067377B" w:rsidP="004D7B5D">
      <w:pPr>
        <w:spacing w:line="360" w:lineRule="auto"/>
        <w:rPr>
          <w:lang w:val="en-US"/>
        </w:rPr>
      </w:pPr>
    </w:p>
    <w:p w14:paraId="2A029E7A" w14:textId="221487D7" w:rsidR="0067377B" w:rsidRDefault="0067377B" w:rsidP="004D7B5D">
      <w:pPr>
        <w:spacing w:line="360" w:lineRule="auto"/>
        <w:rPr>
          <w:lang w:val="en-US"/>
        </w:rPr>
      </w:pPr>
    </w:p>
    <w:p w14:paraId="397882C1" w14:textId="2373F1BB" w:rsidR="0067377B" w:rsidRDefault="0067377B" w:rsidP="004D7B5D">
      <w:pPr>
        <w:spacing w:line="360" w:lineRule="auto"/>
        <w:rPr>
          <w:lang w:val="en-US"/>
        </w:rPr>
      </w:pPr>
    </w:p>
    <w:p w14:paraId="318A2B7F" w14:textId="5B7DCE4F" w:rsidR="0067377B" w:rsidRDefault="009B2C40" w:rsidP="004D7B5D">
      <w:pPr>
        <w:spacing w:line="360" w:lineRule="auto"/>
        <w:rPr>
          <w:lang w:val="en-US"/>
        </w:rPr>
      </w:pPr>
      <w:r>
        <w:rPr>
          <w:noProof/>
        </w:rPr>
        <mc:AlternateContent>
          <mc:Choice Requires="wps">
            <w:drawing>
              <wp:anchor distT="0" distB="0" distL="114300" distR="114300" simplePos="0" relativeHeight="251813888" behindDoc="1" locked="0" layoutInCell="1" allowOverlap="1" wp14:anchorId="0460A663" wp14:editId="10893730">
                <wp:simplePos x="0" y="0"/>
                <wp:positionH relativeFrom="column">
                  <wp:posOffset>300990</wp:posOffset>
                </wp:positionH>
                <wp:positionV relativeFrom="paragraph">
                  <wp:posOffset>4284345</wp:posOffset>
                </wp:positionV>
                <wp:extent cx="534225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6524C157" w14:textId="5407B431" w:rsidR="009B2C40" w:rsidRPr="00FE5733" w:rsidRDefault="009B2C40" w:rsidP="009B2C40">
                            <w:pPr>
                              <w:pStyle w:val="Caption"/>
                              <w:rPr>
                                <w:noProof/>
                                <w:sz w:val="24"/>
                              </w:rPr>
                            </w:pPr>
                            <w:r>
                              <w:t xml:space="preserve">Figure </w:t>
                            </w:r>
                            <w:r w:rsidR="00D862CB">
                              <w:fldChar w:fldCharType="begin"/>
                            </w:r>
                            <w:r w:rsidR="00D862CB">
                              <w:instrText xml:space="preserve"> STYLEREF 1 \s </w:instrText>
                            </w:r>
                            <w:r w:rsidR="00D862CB">
                              <w:fldChar w:fldCharType="separate"/>
                            </w:r>
                            <w:r w:rsidR="00D862CB">
                              <w:rPr>
                                <w:noProof/>
                              </w:rPr>
                              <w:t>6</w:t>
                            </w:r>
                            <w:r w:rsidR="00D862CB">
                              <w:fldChar w:fldCharType="end"/>
                            </w:r>
                            <w:r w:rsidR="00D862CB">
                              <w:noBreakHyphen/>
                            </w:r>
                            <w:r w:rsidR="00D862CB">
                              <w:fldChar w:fldCharType="begin"/>
                            </w:r>
                            <w:r w:rsidR="00D862CB">
                              <w:instrText xml:space="preserve"> SEQ Figure \* ARABIC \s 1 </w:instrText>
                            </w:r>
                            <w:r w:rsidR="00D862CB">
                              <w:fldChar w:fldCharType="separate"/>
                            </w:r>
                            <w:r w:rsidR="00D862CB">
                              <w:rPr>
                                <w:noProof/>
                              </w:rPr>
                              <w:t>3</w:t>
                            </w:r>
                            <w:r w:rsidR="00D862C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0A663" id="Text Box 113" o:spid="_x0000_s1075" type="#_x0000_t202" style="position:absolute;margin-left:23.7pt;margin-top:337.35pt;width:420.6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ic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" stroked="f">
                <v:textbox style="mso-fit-shape-to-text:t" inset="0,0,0,0">
                  <w:txbxContent>
                    <w:p w14:paraId="6524C157" w14:textId="5407B431" w:rsidR="009B2C40" w:rsidRPr="00FE5733" w:rsidRDefault="009B2C40" w:rsidP="009B2C40">
                      <w:pPr>
                        <w:pStyle w:val="Caption"/>
                        <w:rPr>
                          <w:noProof/>
                          <w:sz w:val="24"/>
                        </w:rPr>
                      </w:pPr>
                      <w:r>
                        <w:t xml:space="preserve">Figure </w:t>
                      </w:r>
                      <w:r w:rsidR="00D862CB">
                        <w:fldChar w:fldCharType="begin"/>
                      </w:r>
                      <w:r w:rsidR="00D862CB">
                        <w:instrText xml:space="preserve"> STYLEREF 1 \s </w:instrText>
                      </w:r>
                      <w:r w:rsidR="00D862CB">
                        <w:fldChar w:fldCharType="separate"/>
                      </w:r>
                      <w:r w:rsidR="00D862CB">
                        <w:rPr>
                          <w:noProof/>
                        </w:rPr>
                        <w:t>6</w:t>
                      </w:r>
                      <w:r w:rsidR="00D862CB">
                        <w:fldChar w:fldCharType="end"/>
                      </w:r>
                      <w:r w:rsidR="00D862CB">
                        <w:noBreakHyphen/>
                      </w:r>
                      <w:r w:rsidR="00D862CB">
                        <w:fldChar w:fldCharType="begin"/>
                      </w:r>
                      <w:r w:rsidR="00D862CB">
                        <w:instrText xml:space="preserve"> SEQ Figure \* ARABIC \s 1 </w:instrText>
                      </w:r>
                      <w:r w:rsidR="00D862CB">
                        <w:fldChar w:fldCharType="separate"/>
                      </w:r>
                      <w:r w:rsidR="00D862CB">
                        <w:rPr>
                          <w:noProof/>
                        </w:rPr>
                        <w:t>3</w:t>
                      </w:r>
                      <w:r w:rsidR="00D862CB">
                        <w:fldChar w:fldCharType="end"/>
                      </w:r>
                    </w:p>
                  </w:txbxContent>
                </v:textbox>
                <w10:wrap type="tight"/>
              </v:shape>
            </w:pict>
          </mc:Fallback>
        </mc:AlternateContent>
      </w:r>
      <w:r>
        <w:rPr>
          <w:noProof/>
          <w:lang w:val="en-US"/>
        </w:rPr>
        <w:drawing>
          <wp:anchor distT="0" distB="0" distL="114300" distR="114300" simplePos="0" relativeHeight="251808768" behindDoc="1" locked="0" layoutInCell="1" allowOverlap="1" wp14:anchorId="015AE6D1" wp14:editId="160D0D73">
            <wp:simplePos x="0" y="0"/>
            <wp:positionH relativeFrom="margin">
              <wp:align>center</wp:align>
            </wp:positionH>
            <wp:positionV relativeFrom="paragraph">
              <wp:posOffset>683895</wp:posOffset>
            </wp:positionV>
            <wp:extent cx="5342562" cy="3929059"/>
            <wp:effectExtent l="0" t="0" r="0" b="0"/>
            <wp:wrapTight wrapText="bothSides">
              <wp:wrapPolygon edited="0">
                <wp:start x="0" y="0"/>
                <wp:lineTo x="0" y="21471"/>
                <wp:lineTo x="21490" y="21471"/>
                <wp:lineTo x="2149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42562" cy="3929059"/>
                    </a:xfrm>
                    <a:prstGeom prst="rect">
                      <a:avLst/>
                    </a:prstGeom>
                  </pic:spPr>
                </pic:pic>
              </a:graphicData>
            </a:graphic>
            <wp14:sizeRelH relativeFrom="margin">
              <wp14:pctWidth>0</wp14:pctWidth>
            </wp14:sizeRelH>
            <wp14:sizeRelV relativeFrom="margin">
              <wp14:pctHeight>0</wp14:pctHeight>
            </wp14:sizeRelV>
          </wp:anchor>
        </w:drawing>
      </w:r>
    </w:p>
    <w:p w14:paraId="2EA3B1A5" w14:textId="7A53F862" w:rsidR="0067377B" w:rsidRDefault="009B2C40" w:rsidP="004D7B5D">
      <w:pPr>
        <w:spacing w:line="360" w:lineRule="auto"/>
        <w:rPr>
          <w:lang w:val="en-US"/>
        </w:rPr>
      </w:pPr>
      <w:r>
        <w:rPr>
          <w:noProof/>
          <w:lang w:val="en-US"/>
        </w:rPr>
        <w:drawing>
          <wp:anchor distT="0" distB="0" distL="114300" distR="114300" simplePos="0" relativeHeight="251809792" behindDoc="1" locked="0" layoutInCell="1" allowOverlap="1" wp14:anchorId="6020B8CC" wp14:editId="026CC137">
            <wp:simplePos x="0" y="0"/>
            <wp:positionH relativeFrom="column">
              <wp:posOffset>184785</wp:posOffset>
            </wp:positionH>
            <wp:positionV relativeFrom="paragraph">
              <wp:posOffset>0</wp:posOffset>
            </wp:positionV>
            <wp:extent cx="5588635" cy="4064635"/>
            <wp:effectExtent l="0" t="0" r="0" b="0"/>
            <wp:wrapTight wrapText="bothSides">
              <wp:wrapPolygon edited="0">
                <wp:start x="0" y="0"/>
                <wp:lineTo x="0" y="21462"/>
                <wp:lineTo x="21499" y="21462"/>
                <wp:lineTo x="21499" y="0"/>
                <wp:lineTo x="0" y="0"/>
              </wp:wrapPolygon>
            </wp:wrapTight>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8635" cy="4064635"/>
                    </a:xfrm>
                    <a:prstGeom prst="rect">
                      <a:avLst/>
                    </a:prstGeom>
                  </pic:spPr>
                </pic:pic>
              </a:graphicData>
            </a:graphic>
            <wp14:sizeRelH relativeFrom="margin">
              <wp14:pctWidth>0</wp14:pctWidth>
            </wp14:sizeRelH>
            <wp14:sizeRelV relativeFrom="margin">
              <wp14:pctHeight>0</wp14:pctHeight>
            </wp14:sizeRelV>
          </wp:anchor>
        </w:drawing>
      </w:r>
    </w:p>
    <w:p w14:paraId="689E2EE1" w14:textId="77777777" w:rsidR="0067377B" w:rsidRDefault="0067377B" w:rsidP="004D7B5D">
      <w:pPr>
        <w:spacing w:line="360" w:lineRule="auto"/>
        <w:rPr>
          <w:lang w:val="en-US"/>
        </w:rPr>
      </w:pPr>
    </w:p>
    <w:p w14:paraId="08E4F21F" w14:textId="77777777" w:rsidR="0067377B" w:rsidRDefault="0067377B" w:rsidP="004D7B5D">
      <w:pPr>
        <w:spacing w:line="360" w:lineRule="auto"/>
        <w:rPr>
          <w:lang w:val="en-US"/>
        </w:rPr>
      </w:pPr>
    </w:p>
    <w:p w14:paraId="4397BCA6" w14:textId="77777777" w:rsidR="0067377B" w:rsidRDefault="0067377B" w:rsidP="004D7B5D">
      <w:pPr>
        <w:spacing w:line="360" w:lineRule="auto"/>
        <w:rPr>
          <w:lang w:val="en-US"/>
        </w:rPr>
      </w:pPr>
    </w:p>
    <w:p w14:paraId="61D8CD9A" w14:textId="77777777" w:rsidR="0067377B" w:rsidRDefault="0067377B" w:rsidP="004D7B5D">
      <w:pPr>
        <w:spacing w:line="360" w:lineRule="auto"/>
        <w:rPr>
          <w:lang w:val="en-US"/>
        </w:rPr>
      </w:pPr>
    </w:p>
    <w:p w14:paraId="70C8715E" w14:textId="77777777" w:rsidR="00482D0A" w:rsidRDefault="00482D0A" w:rsidP="004D7B5D">
      <w:pPr>
        <w:spacing w:line="360" w:lineRule="auto"/>
        <w:rPr>
          <w:lang w:val="en-US"/>
        </w:rPr>
      </w:pPr>
    </w:p>
    <w:p w14:paraId="500EB082" w14:textId="77777777" w:rsidR="00482D0A" w:rsidRDefault="00482D0A" w:rsidP="004D7B5D">
      <w:pPr>
        <w:spacing w:line="360" w:lineRule="auto"/>
        <w:rPr>
          <w:lang w:val="en-US"/>
        </w:rPr>
      </w:pPr>
    </w:p>
    <w:p w14:paraId="7CB63F03" w14:textId="77777777" w:rsidR="00482D0A" w:rsidRPr="008D5B80" w:rsidRDefault="00482D0A" w:rsidP="004D7B5D">
      <w:pPr>
        <w:spacing w:line="360" w:lineRule="auto"/>
        <w:rPr>
          <w:lang w:val="en-US"/>
        </w:rPr>
      </w:pPr>
    </w:p>
    <w:p w14:paraId="2787DB2C" w14:textId="0F38A00D" w:rsidR="00754F04" w:rsidRDefault="00754F04" w:rsidP="00C222A7">
      <w:pPr>
        <w:pStyle w:val="Heading2"/>
        <w:rPr>
          <w:rFonts w:eastAsiaTheme="minorEastAsia"/>
          <w:lang w:val="en-US"/>
        </w:rPr>
      </w:pPr>
      <w:bookmarkStart w:id="277" w:name="_Toc106449146"/>
      <w:r>
        <w:rPr>
          <w:rFonts w:eastAsiaTheme="minorEastAsia"/>
          <w:lang w:val="en-US"/>
        </w:rPr>
        <w:t xml:space="preserve">Initial guess </w:t>
      </w:r>
      <w:r w:rsidR="00DA69D4">
        <w:rPr>
          <w:rFonts w:eastAsiaTheme="minorEastAsia"/>
          <w:lang w:val="en-US"/>
        </w:rPr>
        <w:t>LM</w:t>
      </w:r>
      <w:bookmarkEnd w:id="277"/>
    </w:p>
    <w:tbl>
      <w:tblPr>
        <w:tblStyle w:val="TableGrid"/>
        <w:tblpPr w:leftFromText="180" w:rightFromText="180" w:vertAnchor="text" w:horzAnchor="margin" w:tblpY="316"/>
        <w:tblW w:w="0" w:type="auto"/>
        <w:tblLook w:val="04A0" w:firstRow="1" w:lastRow="0" w:firstColumn="1" w:lastColumn="0" w:noHBand="0" w:noVBand="1"/>
      </w:tblPr>
      <w:tblGrid>
        <w:gridCol w:w="1906"/>
        <w:gridCol w:w="1906"/>
        <w:gridCol w:w="1906"/>
        <w:gridCol w:w="2000"/>
        <w:gridCol w:w="1632"/>
      </w:tblGrid>
      <w:tr w:rsidR="00607BBF" w:rsidRPr="002D3942" w14:paraId="579C58CA" w14:textId="77777777" w:rsidTr="00607BBF">
        <w:tc>
          <w:tcPr>
            <w:tcW w:w="5718" w:type="dxa"/>
            <w:gridSpan w:val="3"/>
            <w:tcBorders>
              <w:top w:val="single" w:sz="4" w:space="0" w:color="auto"/>
              <w:left w:val="single" w:sz="4" w:space="0" w:color="auto"/>
              <w:bottom w:val="single" w:sz="4" w:space="0" w:color="auto"/>
              <w:right w:val="single" w:sz="4" w:space="0" w:color="auto"/>
            </w:tcBorders>
          </w:tcPr>
          <w:p w14:paraId="7E343F0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Initial guess of unknown parameters of the model</w:t>
            </w:r>
          </w:p>
          <w:p w14:paraId="3563BFAC" w14:textId="77777777" w:rsidR="00607BBF" w:rsidRPr="00326F63" w:rsidRDefault="00607BBF" w:rsidP="00607BBF">
            <w:pPr>
              <w:tabs>
                <w:tab w:val="left" w:pos="4067"/>
              </w:tabs>
              <w:spacing w:line="360" w:lineRule="auto"/>
              <w:rPr>
                <w:rFonts w:eastAsiaTheme="minorEastAsia"/>
                <w:sz w:val="22"/>
                <w:szCs w:val="20"/>
                <w:lang w:val="en-US"/>
              </w:rPr>
            </w:pPr>
            <m:oMathPara>
              <m:oMath>
                <m:r>
                  <w:rPr>
                    <w:rFonts w:ascii="Cambria Math" w:eastAsiaTheme="minorEastAsia" w:hAnsi="Cambria Math"/>
                    <w:sz w:val="22"/>
                    <w:szCs w:val="20"/>
                    <w:lang w:val="en-US"/>
                  </w:rPr>
                  <m:t>D=a⋅netOD+b⋅netO</m:t>
                </m:r>
                <m:sSup>
                  <m:sSupPr>
                    <m:ctrlPr>
                      <w:rPr>
                        <w:rFonts w:ascii="Cambria Math" w:eastAsiaTheme="minorEastAsia" w:hAnsi="Cambria Math"/>
                        <w:i/>
                        <w:sz w:val="22"/>
                        <w:szCs w:val="20"/>
                        <w:lang w:val="en-US"/>
                      </w:rPr>
                    </m:ctrlPr>
                  </m:sSupPr>
                  <m:e>
                    <m:r>
                      <w:rPr>
                        <w:rFonts w:ascii="Cambria Math" w:eastAsiaTheme="minorEastAsia" w:hAnsi="Cambria Math"/>
                        <w:sz w:val="22"/>
                        <w:szCs w:val="20"/>
                        <w:lang w:val="en-US"/>
                      </w:rPr>
                      <m:t>D</m:t>
                    </m:r>
                  </m:e>
                  <m:sup>
                    <m:r>
                      <w:rPr>
                        <w:rFonts w:ascii="Cambria Math" w:eastAsiaTheme="minorEastAsia" w:hAnsi="Cambria Math"/>
                        <w:sz w:val="22"/>
                        <w:szCs w:val="20"/>
                        <w:lang w:val="en-US"/>
                      </w:rPr>
                      <m:t>n</m:t>
                    </m:r>
                  </m:sup>
                </m:sSup>
              </m:oMath>
            </m:oMathPara>
          </w:p>
        </w:tc>
        <w:tc>
          <w:tcPr>
            <w:tcW w:w="2000" w:type="dxa"/>
            <w:tcBorders>
              <w:left w:val="single" w:sz="4" w:space="0" w:color="auto"/>
            </w:tcBorders>
          </w:tcPr>
          <w:p w14:paraId="4EBCFD54" w14:textId="48035F43" w:rsidR="00607BBF" w:rsidRPr="00326F63" w:rsidRDefault="00614DD5" w:rsidP="00607BBF">
            <w:pPr>
              <w:tabs>
                <w:tab w:val="left" w:pos="4067"/>
              </w:tabs>
              <w:spacing w:line="360" w:lineRule="auto"/>
              <w:rPr>
                <w:rFonts w:eastAsiaTheme="minorEastAsia"/>
                <w:sz w:val="22"/>
                <w:szCs w:val="20"/>
                <w:lang w:val="en-US"/>
              </w:rPr>
            </w:pPr>
            <w:r>
              <w:rPr>
                <w:rFonts w:eastAsiaTheme="minorEastAsia"/>
                <w:sz w:val="22"/>
                <w:szCs w:val="20"/>
                <w:lang w:val="en-US"/>
              </w:rPr>
              <w:t>Estimated parameters</w:t>
            </w:r>
            <w:r w:rsidR="00607BBF" w:rsidRPr="00326F63">
              <w:rPr>
                <w:rFonts w:eastAsiaTheme="minorEastAsia"/>
                <w:sz w:val="22"/>
                <w:szCs w:val="20"/>
                <w:lang w:val="en-US"/>
              </w:rPr>
              <w:t xml:space="preserve"> </w:t>
            </w:r>
            <w:r>
              <w:rPr>
                <w:rFonts w:eastAsiaTheme="minorEastAsia"/>
                <w:sz w:val="22"/>
                <w:szCs w:val="20"/>
                <w:lang w:val="en-US"/>
              </w:rPr>
              <w:br/>
            </w:r>
            <w:r w:rsidR="00607BBF" w:rsidRPr="00326F63">
              <w:rPr>
                <w:rFonts w:eastAsiaTheme="minorEastAsia"/>
                <w:sz w:val="22"/>
                <w:szCs w:val="20"/>
                <w:lang w:val="en-US"/>
              </w:rPr>
              <w:t>[</w:t>
            </w:r>
            <w:proofErr w:type="gramStart"/>
            <w:r w:rsidR="00607BBF" w:rsidRPr="00326F63">
              <w:rPr>
                <w:rFonts w:eastAsiaTheme="minorEastAsia"/>
                <w:sz w:val="22"/>
                <w:szCs w:val="20"/>
                <w:lang w:val="en-US"/>
              </w:rPr>
              <w:t>a,b</w:t>
            </w:r>
            <w:proofErr w:type="gramEnd"/>
            <w:r w:rsidR="00607BBF" w:rsidRPr="00326F63">
              <w:rPr>
                <w:rFonts w:eastAsiaTheme="minorEastAsia"/>
                <w:sz w:val="22"/>
                <w:szCs w:val="20"/>
                <w:lang w:val="en-US"/>
              </w:rPr>
              <w:t>,n]</w:t>
            </w:r>
          </w:p>
        </w:tc>
        <w:tc>
          <w:tcPr>
            <w:tcW w:w="1632" w:type="dxa"/>
          </w:tcPr>
          <w:p w14:paraId="434F632C" w14:textId="77777777" w:rsidR="00607BBF" w:rsidRPr="00326F63" w:rsidRDefault="00607BBF" w:rsidP="00607BBF">
            <w:pPr>
              <w:tabs>
                <w:tab w:val="left" w:pos="4067"/>
              </w:tabs>
              <w:spacing w:line="360" w:lineRule="auto"/>
              <w:rPr>
                <w:rFonts w:eastAsiaTheme="minorEastAsia"/>
                <w:sz w:val="22"/>
                <w:szCs w:val="20"/>
                <w:lang w:val="en-US"/>
              </w:rPr>
            </w:pPr>
          </w:p>
        </w:tc>
      </w:tr>
      <w:tr w:rsidR="00607BBF" w14:paraId="058B13CD" w14:textId="77777777" w:rsidTr="00607BBF">
        <w:tc>
          <w:tcPr>
            <w:tcW w:w="1906" w:type="dxa"/>
            <w:tcBorders>
              <w:top w:val="single" w:sz="4" w:space="0" w:color="auto"/>
            </w:tcBorders>
          </w:tcPr>
          <w:p w14:paraId="2407140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a </w:t>
            </w:r>
          </w:p>
        </w:tc>
        <w:tc>
          <w:tcPr>
            <w:tcW w:w="1906" w:type="dxa"/>
            <w:tcBorders>
              <w:top w:val="single" w:sz="4" w:space="0" w:color="auto"/>
            </w:tcBorders>
          </w:tcPr>
          <w:p w14:paraId="3E971CF1"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b </w:t>
            </w:r>
          </w:p>
        </w:tc>
        <w:tc>
          <w:tcPr>
            <w:tcW w:w="1906" w:type="dxa"/>
            <w:tcBorders>
              <w:top w:val="single" w:sz="4" w:space="0" w:color="auto"/>
            </w:tcBorders>
          </w:tcPr>
          <w:p w14:paraId="463E145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n</w:t>
            </w:r>
          </w:p>
        </w:tc>
        <w:tc>
          <w:tcPr>
            <w:tcW w:w="2000" w:type="dxa"/>
          </w:tcPr>
          <w:p w14:paraId="569EBEF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Low response</w:t>
            </w:r>
          </w:p>
        </w:tc>
        <w:tc>
          <w:tcPr>
            <w:tcW w:w="1632" w:type="dxa"/>
          </w:tcPr>
          <w:p w14:paraId="2312065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High response</w:t>
            </w:r>
          </w:p>
        </w:tc>
      </w:tr>
      <w:tr w:rsidR="00607BBF" w14:paraId="0C3450D2" w14:textId="77777777" w:rsidTr="00607BBF">
        <w:tc>
          <w:tcPr>
            <w:tcW w:w="1906" w:type="dxa"/>
          </w:tcPr>
          <w:p w14:paraId="4383562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-2.505</w:t>
            </w:r>
          </w:p>
        </w:tc>
        <w:tc>
          <w:tcPr>
            <w:tcW w:w="1906" w:type="dxa"/>
          </w:tcPr>
          <w:p w14:paraId="208DA06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-0.994</w:t>
            </w:r>
          </w:p>
        </w:tc>
        <w:tc>
          <w:tcPr>
            <w:tcW w:w="1906" w:type="dxa"/>
          </w:tcPr>
          <w:p w14:paraId="744EDDF6"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0.207</w:t>
            </w:r>
          </w:p>
        </w:tc>
        <w:tc>
          <w:tcPr>
            <w:tcW w:w="2000" w:type="dxa"/>
          </w:tcPr>
          <w:p w14:paraId="10A62B1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1CEF90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1CF228EE" w14:textId="77777777" w:rsidTr="00607BBF">
        <w:tc>
          <w:tcPr>
            <w:tcW w:w="1906" w:type="dxa"/>
          </w:tcPr>
          <w:p w14:paraId="4E0D428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1.333</w:t>
            </w:r>
          </w:p>
        </w:tc>
        <w:tc>
          <w:tcPr>
            <w:tcW w:w="1906" w:type="dxa"/>
          </w:tcPr>
          <w:p w14:paraId="6DBD543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-1.283</w:t>
            </w:r>
          </w:p>
        </w:tc>
        <w:tc>
          <w:tcPr>
            <w:tcW w:w="1906" w:type="dxa"/>
          </w:tcPr>
          <w:p w14:paraId="135567E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0.711</w:t>
            </w:r>
          </w:p>
        </w:tc>
        <w:tc>
          <w:tcPr>
            <w:tcW w:w="2000" w:type="dxa"/>
          </w:tcPr>
          <w:p w14:paraId="4E80B8C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[77223.095, -77194.254, 1.0]</w:t>
            </w:r>
          </w:p>
        </w:tc>
        <w:tc>
          <w:tcPr>
            <w:tcW w:w="1632" w:type="dxa"/>
          </w:tcPr>
          <w:p w14:paraId="3B3C8CCB"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[100403.926, -100379.48, 1.0]</w:t>
            </w:r>
          </w:p>
        </w:tc>
      </w:tr>
      <w:tr w:rsidR="00607BBF" w14:paraId="53A1BF08" w14:textId="77777777" w:rsidTr="00607BBF">
        <w:tc>
          <w:tcPr>
            <w:tcW w:w="1906" w:type="dxa"/>
          </w:tcPr>
          <w:p w14:paraId="1118FC7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-0.39</w:t>
            </w:r>
          </w:p>
        </w:tc>
        <w:tc>
          <w:tcPr>
            <w:tcW w:w="1906" w:type="dxa"/>
          </w:tcPr>
          <w:p w14:paraId="069B32F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-1.349</w:t>
            </w:r>
          </w:p>
        </w:tc>
        <w:tc>
          <w:tcPr>
            <w:tcW w:w="1906" w:type="dxa"/>
          </w:tcPr>
          <w:p w14:paraId="0AFDC768"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1.001</w:t>
            </w:r>
          </w:p>
        </w:tc>
        <w:tc>
          <w:tcPr>
            <w:tcW w:w="2000" w:type="dxa"/>
          </w:tcPr>
          <w:p w14:paraId="44D7865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1B48D1B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77760BBC" w14:textId="77777777" w:rsidTr="00607BBF">
        <w:tc>
          <w:tcPr>
            <w:tcW w:w="1906" w:type="dxa"/>
          </w:tcPr>
          <w:p w14:paraId="7F2A6B2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0.176</w:t>
            </w:r>
          </w:p>
        </w:tc>
        <w:tc>
          <w:tcPr>
            <w:tcW w:w="1906" w:type="dxa"/>
          </w:tcPr>
          <w:p w14:paraId="195E6BF3"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0.17</w:t>
            </w:r>
          </w:p>
        </w:tc>
        <w:tc>
          <w:tcPr>
            <w:tcW w:w="1906" w:type="dxa"/>
          </w:tcPr>
          <w:p w14:paraId="5660119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0.715</w:t>
            </w:r>
          </w:p>
        </w:tc>
        <w:tc>
          <w:tcPr>
            <w:tcW w:w="2000" w:type="dxa"/>
          </w:tcPr>
          <w:p w14:paraId="3E8F65D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1E427B0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366B3A73" w14:textId="77777777" w:rsidTr="00607BBF">
        <w:tc>
          <w:tcPr>
            <w:tcW w:w="1906" w:type="dxa"/>
          </w:tcPr>
          <w:p w14:paraId="06AD2FD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w:t>
            </w:r>
          </w:p>
        </w:tc>
        <w:tc>
          <w:tcPr>
            <w:tcW w:w="1906" w:type="dxa"/>
          </w:tcPr>
          <w:p w14:paraId="3D1157B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-0.358</w:t>
            </w:r>
          </w:p>
        </w:tc>
        <w:tc>
          <w:tcPr>
            <w:tcW w:w="1906" w:type="dxa"/>
          </w:tcPr>
          <w:p w14:paraId="5D6011E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0.114</w:t>
            </w:r>
          </w:p>
        </w:tc>
        <w:tc>
          <w:tcPr>
            <w:tcW w:w="2000" w:type="dxa"/>
          </w:tcPr>
          <w:p w14:paraId="499BAAC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50.374, 2.625]</w:t>
            </w:r>
          </w:p>
        </w:tc>
        <w:tc>
          <w:tcPr>
            <w:tcW w:w="1632" w:type="dxa"/>
          </w:tcPr>
          <w:p w14:paraId="73F26DC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36D1253E" w14:textId="77777777" w:rsidTr="00607BBF">
        <w:tc>
          <w:tcPr>
            <w:tcW w:w="1906" w:type="dxa"/>
          </w:tcPr>
          <w:p w14:paraId="4AAE13A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-0.551</w:t>
            </w:r>
          </w:p>
        </w:tc>
        <w:tc>
          <w:tcPr>
            <w:tcW w:w="1906" w:type="dxa"/>
          </w:tcPr>
          <w:p w14:paraId="13360C7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-0.035</w:t>
            </w:r>
          </w:p>
        </w:tc>
        <w:tc>
          <w:tcPr>
            <w:tcW w:w="1906" w:type="dxa"/>
          </w:tcPr>
          <w:p w14:paraId="1B89470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0.535</w:t>
            </w:r>
          </w:p>
        </w:tc>
        <w:tc>
          <w:tcPr>
            <w:tcW w:w="2000" w:type="dxa"/>
          </w:tcPr>
          <w:p w14:paraId="7C761BB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A13708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51D808D1" w14:textId="77777777" w:rsidTr="00607BBF">
        <w:tc>
          <w:tcPr>
            <w:tcW w:w="1906" w:type="dxa"/>
          </w:tcPr>
          <w:p w14:paraId="108E7D7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1.387</w:t>
            </w:r>
          </w:p>
        </w:tc>
        <w:tc>
          <w:tcPr>
            <w:tcW w:w="1906" w:type="dxa"/>
          </w:tcPr>
          <w:p w14:paraId="456FEBB6"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-1.142</w:t>
            </w:r>
          </w:p>
        </w:tc>
        <w:tc>
          <w:tcPr>
            <w:tcW w:w="1906" w:type="dxa"/>
          </w:tcPr>
          <w:p w14:paraId="71B288C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0.445</w:t>
            </w:r>
          </w:p>
        </w:tc>
        <w:tc>
          <w:tcPr>
            <w:tcW w:w="2000" w:type="dxa"/>
          </w:tcPr>
          <w:p w14:paraId="6935DDBB"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2884BF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0B782503" w14:textId="77777777" w:rsidTr="00607BBF">
        <w:tc>
          <w:tcPr>
            <w:tcW w:w="1906" w:type="dxa"/>
          </w:tcPr>
          <w:p w14:paraId="67D726F2"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-0.328</w:t>
            </w:r>
          </w:p>
        </w:tc>
        <w:tc>
          <w:tcPr>
            <w:tcW w:w="1906" w:type="dxa"/>
          </w:tcPr>
          <w:p w14:paraId="43FDF6C5"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-0.096</w:t>
            </w:r>
          </w:p>
        </w:tc>
        <w:tc>
          <w:tcPr>
            <w:tcW w:w="1906" w:type="dxa"/>
          </w:tcPr>
          <w:p w14:paraId="00F0A9C7"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0.88</w:t>
            </w:r>
          </w:p>
        </w:tc>
        <w:tc>
          <w:tcPr>
            <w:tcW w:w="2000" w:type="dxa"/>
          </w:tcPr>
          <w:p w14:paraId="2BADF257" w14:textId="77777777" w:rsidR="00607BBF" w:rsidRPr="00326F63" w:rsidRDefault="00607BBF" w:rsidP="00607BBF">
            <w:pPr>
              <w:tabs>
                <w:tab w:val="left" w:pos="4067"/>
              </w:tabs>
              <w:spacing w:line="360" w:lineRule="auto"/>
              <w:rPr>
                <w:sz w:val="22"/>
                <w:szCs w:val="20"/>
              </w:rPr>
            </w:pPr>
            <w:r w:rsidRPr="00326F63">
              <w:rPr>
                <w:sz w:val="22"/>
                <w:szCs w:val="20"/>
              </w:rPr>
              <w:t>[7.238, 50.374, 2.625]</w:t>
            </w:r>
          </w:p>
        </w:tc>
        <w:tc>
          <w:tcPr>
            <w:tcW w:w="1632" w:type="dxa"/>
          </w:tcPr>
          <w:p w14:paraId="4B36AC2D"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r w:rsidR="00607BBF" w14:paraId="63636227" w14:textId="77777777" w:rsidTr="00607BBF">
        <w:tc>
          <w:tcPr>
            <w:tcW w:w="1906" w:type="dxa"/>
          </w:tcPr>
          <w:p w14:paraId="1B309A0A" w14:textId="77777777" w:rsidR="00607BBF" w:rsidRPr="00326F63" w:rsidRDefault="00607BBF" w:rsidP="00607BBF">
            <w:pPr>
              <w:tabs>
                <w:tab w:val="left" w:pos="4067"/>
              </w:tabs>
              <w:spacing w:line="360" w:lineRule="auto"/>
              <w:rPr>
                <w:sz w:val="22"/>
                <w:szCs w:val="20"/>
              </w:rPr>
            </w:pPr>
            <w:r w:rsidRPr="00326F63">
              <w:rPr>
                <w:sz w:val="22"/>
                <w:szCs w:val="20"/>
              </w:rPr>
              <w:t>-0.428</w:t>
            </w:r>
          </w:p>
        </w:tc>
        <w:tc>
          <w:tcPr>
            <w:tcW w:w="1906" w:type="dxa"/>
          </w:tcPr>
          <w:p w14:paraId="32924315" w14:textId="77777777" w:rsidR="00607BBF" w:rsidRPr="00326F63" w:rsidRDefault="00607BBF" w:rsidP="00607BBF">
            <w:pPr>
              <w:tabs>
                <w:tab w:val="left" w:pos="4067"/>
              </w:tabs>
              <w:spacing w:line="360" w:lineRule="auto"/>
              <w:rPr>
                <w:sz w:val="22"/>
                <w:szCs w:val="20"/>
              </w:rPr>
            </w:pPr>
            <w:r w:rsidRPr="00326F63">
              <w:rPr>
                <w:sz w:val="22"/>
                <w:szCs w:val="20"/>
              </w:rPr>
              <w:t>0.308</w:t>
            </w:r>
          </w:p>
        </w:tc>
        <w:tc>
          <w:tcPr>
            <w:tcW w:w="1906" w:type="dxa"/>
          </w:tcPr>
          <w:p w14:paraId="3024411D" w14:textId="77777777" w:rsidR="00607BBF" w:rsidRPr="00326F63" w:rsidRDefault="00607BBF" w:rsidP="00607BBF">
            <w:pPr>
              <w:tabs>
                <w:tab w:val="left" w:pos="4067"/>
              </w:tabs>
              <w:spacing w:line="360" w:lineRule="auto"/>
              <w:rPr>
                <w:sz w:val="22"/>
                <w:szCs w:val="20"/>
              </w:rPr>
            </w:pPr>
            <w:r w:rsidRPr="00326F63">
              <w:rPr>
                <w:sz w:val="22"/>
                <w:szCs w:val="20"/>
              </w:rPr>
              <w:t>0.468</w:t>
            </w:r>
          </w:p>
        </w:tc>
        <w:tc>
          <w:tcPr>
            <w:tcW w:w="2000" w:type="dxa"/>
          </w:tcPr>
          <w:p w14:paraId="79E2D01F" w14:textId="77777777" w:rsidR="00607BBF" w:rsidRPr="00326F63" w:rsidRDefault="00607BBF" w:rsidP="00607BBF">
            <w:pPr>
              <w:tabs>
                <w:tab w:val="left" w:pos="4067"/>
              </w:tabs>
              <w:spacing w:line="360" w:lineRule="auto"/>
              <w:rPr>
                <w:sz w:val="22"/>
                <w:szCs w:val="20"/>
              </w:rPr>
            </w:pPr>
            <w:r w:rsidRPr="00326F63">
              <w:rPr>
                <w:sz w:val="22"/>
                <w:szCs w:val="20"/>
              </w:rPr>
              <w:t>[7.238, 50.375, 2.625]</w:t>
            </w:r>
          </w:p>
        </w:tc>
        <w:tc>
          <w:tcPr>
            <w:tcW w:w="1632" w:type="dxa"/>
          </w:tcPr>
          <w:p w14:paraId="0D572642"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r w:rsidR="00607BBF" w14:paraId="23F579FB" w14:textId="77777777" w:rsidTr="00607BBF">
        <w:tc>
          <w:tcPr>
            <w:tcW w:w="1906" w:type="dxa"/>
          </w:tcPr>
          <w:p w14:paraId="76B96A80" w14:textId="77777777" w:rsidR="00607BBF" w:rsidRPr="00326F63" w:rsidRDefault="00607BBF" w:rsidP="00607BBF">
            <w:pPr>
              <w:tabs>
                <w:tab w:val="left" w:pos="4067"/>
              </w:tabs>
              <w:spacing w:line="360" w:lineRule="auto"/>
              <w:rPr>
                <w:sz w:val="22"/>
                <w:szCs w:val="20"/>
              </w:rPr>
            </w:pPr>
            <w:r w:rsidRPr="00326F63">
              <w:rPr>
                <w:sz w:val="22"/>
                <w:szCs w:val="20"/>
              </w:rPr>
              <w:t xml:space="preserve">-1.604 </w:t>
            </w:r>
          </w:p>
        </w:tc>
        <w:tc>
          <w:tcPr>
            <w:tcW w:w="1906" w:type="dxa"/>
          </w:tcPr>
          <w:p w14:paraId="4237A5C3" w14:textId="77777777" w:rsidR="00607BBF" w:rsidRPr="00326F63" w:rsidRDefault="00607BBF" w:rsidP="00607BBF">
            <w:pPr>
              <w:tabs>
                <w:tab w:val="left" w:pos="4067"/>
              </w:tabs>
              <w:spacing w:line="360" w:lineRule="auto"/>
              <w:rPr>
                <w:sz w:val="22"/>
                <w:szCs w:val="20"/>
              </w:rPr>
            </w:pPr>
            <w:r w:rsidRPr="00326F63">
              <w:rPr>
                <w:sz w:val="22"/>
                <w:szCs w:val="20"/>
              </w:rPr>
              <w:t>-1.323</w:t>
            </w:r>
          </w:p>
        </w:tc>
        <w:tc>
          <w:tcPr>
            <w:tcW w:w="1906" w:type="dxa"/>
          </w:tcPr>
          <w:p w14:paraId="6BDF0E04" w14:textId="77777777" w:rsidR="00607BBF" w:rsidRPr="00326F63" w:rsidRDefault="00607BBF" w:rsidP="00607BBF">
            <w:pPr>
              <w:tabs>
                <w:tab w:val="left" w:pos="4067"/>
              </w:tabs>
              <w:spacing w:line="360" w:lineRule="auto"/>
              <w:rPr>
                <w:sz w:val="22"/>
                <w:szCs w:val="20"/>
              </w:rPr>
            </w:pPr>
            <w:r w:rsidRPr="00326F63">
              <w:rPr>
                <w:sz w:val="22"/>
                <w:szCs w:val="20"/>
              </w:rPr>
              <w:t>0.271</w:t>
            </w:r>
          </w:p>
        </w:tc>
        <w:tc>
          <w:tcPr>
            <w:tcW w:w="2000" w:type="dxa"/>
          </w:tcPr>
          <w:p w14:paraId="6729AA09" w14:textId="77777777" w:rsidR="00607BBF" w:rsidRPr="00326F63" w:rsidRDefault="00607BBF" w:rsidP="00607BBF">
            <w:pPr>
              <w:tabs>
                <w:tab w:val="left" w:pos="4067"/>
              </w:tabs>
              <w:spacing w:line="360" w:lineRule="auto"/>
              <w:rPr>
                <w:sz w:val="22"/>
                <w:szCs w:val="20"/>
              </w:rPr>
            </w:pPr>
            <w:r w:rsidRPr="00326F63">
              <w:rPr>
                <w:sz w:val="22"/>
                <w:szCs w:val="20"/>
              </w:rPr>
              <w:t>[7.238, 50.374, 2.625]</w:t>
            </w:r>
          </w:p>
        </w:tc>
        <w:tc>
          <w:tcPr>
            <w:tcW w:w="1632" w:type="dxa"/>
          </w:tcPr>
          <w:p w14:paraId="446CFB67"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bl>
    <w:p w14:paraId="47D5EE43" w14:textId="0E0A030A" w:rsidR="00607BBF" w:rsidRPr="007906F9" w:rsidRDefault="00607BBF" w:rsidP="00607BBF">
      <w:pPr>
        <w:pStyle w:val="Caption"/>
        <w:keepNext/>
        <w:rPr>
          <w:lang w:val="en-US"/>
        </w:rPr>
      </w:pPr>
      <w:bookmarkStart w:id="278" w:name="_Ref105596225"/>
      <w:r w:rsidRPr="007906F9">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6</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4</w:t>
      </w:r>
      <w:r w:rsidR="00CF695D">
        <w:rPr>
          <w:lang w:val="en-US"/>
        </w:rPr>
        <w:fldChar w:fldCharType="end"/>
      </w:r>
      <w:bookmarkEnd w:id="278"/>
      <w:r w:rsidRPr="007906F9">
        <w:rPr>
          <w:lang w:val="en-US"/>
        </w:rPr>
        <w:t xml:space="preserve">. </w:t>
      </w:r>
      <w:r w:rsidR="007906F9" w:rsidRPr="007906F9">
        <w:rPr>
          <w:lang w:val="en-US"/>
        </w:rPr>
        <w:t>Initial guesses made f</w:t>
      </w:r>
      <w:r w:rsidR="007906F9">
        <w:rPr>
          <w:lang w:val="en-US"/>
        </w:rPr>
        <w:t xml:space="preserve">or </w:t>
      </w:r>
      <w:r w:rsidR="00614DD5">
        <w:rPr>
          <w:lang w:val="en-US"/>
        </w:rPr>
        <w:t>nonlinear</w:t>
      </w:r>
      <w:r w:rsidR="007906F9">
        <w:rPr>
          <w:lang w:val="en-US"/>
        </w:rPr>
        <w:t xml:space="preserve"> fitting of dose model, to test robustness </w:t>
      </w:r>
      <w:r w:rsidR="00614DD5">
        <w:rPr>
          <w:lang w:val="en-US"/>
        </w:rPr>
        <w:t>of the estimations.</w:t>
      </w:r>
    </w:p>
    <w:p w14:paraId="21A737FB" w14:textId="05C3A276" w:rsidR="00D52B12" w:rsidRDefault="00D52B12" w:rsidP="004D7B5D">
      <w:pPr>
        <w:tabs>
          <w:tab w:val="left" w:pos="4067"/>
        </w:tabs>
        <w:spacing w:line="360" w:lineRule="auto"/>
        <w:rPr>
          <w:rFonts w:eastAsiaTheme="minorEastAsia"/>
          <w:lang w:val="en-US"/>
        </w:rPr>
      </w:pPr>
      <w:r>
        <w:rPr>
          <w:rFonts w:eastAsiaTheme="minorEastAsia"/>
          <w:lang w:val="en-US"/>
        </w:rPr>
        <w:tab/>
      </w:r>
    </w:p>
    <w:p w14:paraId="163B5841" w14:textId="42396B77" w:rsidR="00B962E2" w:rsidRDefault="00C60396" w:rsidP="00C222A7">
      <w:pPr>
        <w:pStyle w:val="Heading2"/>
        <w:rPr>
          <w:rFonts w:eastAsiaTheme="minorEastAsia"/>
          <w:lang w:val="en-US"/>
        </w:rPr>
      </w:pPr>
      <w:bookmarkStart w:id="279" w:name="_Toc106449147"/>
      <w:r>
        <w:rPr>
          <w:rFonts w:eastAsiaTheme="minorEastAsia"/>
          <w:lang w:val="en-US"/>
        </w:rPr>
        <w:t>Cell Segmentation</w:t>
      </w:r>
      <w:bookmarkEnd w:id="279"/>
    </w:p>
    <w:p w14:paraId="1CD0A916" w14:textId="77777777" w:rsidR="00326F63" w:rsidRDefault="00326F63" w:rsidP="00326F63">
      <w:pPr>
        <w:keepNext/>
        <w:spacing w:after="160" w:line="360" w:lineRule="auto"/>
      </w:pPr>
      <w:r>
        <w:rPr>
          <w:rFonts w:eastAsiaTheme="minorEastAsia"/>
          <w:noProof/>
          <w:lang w:val="en-US"/>
        </w:rPr>
        <w:drawing>
          <wp:inline distT="0" distB="0" distL="0" distR="0" wp14:anchorId="0AB12A18" wp14:editId="6BE8A19B">
            <wp:extent cx="5749047" cy="4721118"/>
            <wp:effectExtent l="0" t="0" r="4445" b="3810"/>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rotWithShape="1">
                    <a:blip r:embed="rId109">
                      <a:extLst>
                        <a:ext uri="{28A0092B-C50C-407E-A947-70E740481C1C}">
                          <a14:useLocalDpi xmlns:a14="http://schemas.microsoft.com/office/drawing/2010/main" val="0"/>
                        </a:ext>
                      </a:extLst>
                    </a:blip>
                    <a:srcRect l="6711" t="4075" r="38461" b="15880"/>
                    <a:stretch/>
                  </pic:blipFill>
                  <pic:spPr bwMode="auto">
                    <a:xfrm>
                      <a:off x="0" y="0"/>
                      <a:ext cx="5767332" cy="4736134"/>
                    </a:xfrm>
                    <a:prstGeom prst="rect">
                      <a:avLst/>
                    </a:prstGeom>
                    <a:ln>
                      <a:noFill/>
                    </a:ln>
                    <a:extLst>
                      <a:ext uri="{53640926-AAD7-44D8-BBD7-CCE9431645EC}">
                        <a14:shadowObscured xmlns:a14="http://schemas.microsoft.com/office/drawing/2010/main"/>
                      </a:ext>
                    </a:extLst>
                  </pic:spPr>
                </pic:pic>
              </a:graphicData>
            </a:graphic>
          </wp:inline>
        </w:drawing>
      </w:r>
    </w:p>
    <w:p w14:paraId="0BF38178" w14:textId="0D358F25" w:rsidR="00326F63" w:rsidRPr="00250C31" w:rsidRDefault="00326F63" w:rsidP="00326F63">
      <w:pPr>
        <w:pStyle w:val="Caption"/>
        <w:rPr>
          <w:lang w:val="en-US"/>
        </w:rPr>
      </w:pPr>
      <w:bookmarkStart w:id="280" w:name="_Ref106005657"/>
      <w:r w:rsidRPr="00250C3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4</w:t>
      </w:r>
      <w:r w:rsidR="00D862CB">
        <w:rPr>
          <w:lang w:val="en-US"/>
        </w:rPr>
        <w:fldChar w:fldCharType="end"/>
      </w:r>
      <w:bookmarkEnd w:id="280"/>
      <w:r w:rsidR="00250C31" w:rsidRPr="00250C31">
        <w:rPr>
          <w:lang w:val="en-US"/>
        </w:rPr>
        <w:t>. Stained control flasks (top) and segmented control flask (bottom)</w:t>
      </w:r>
      <w:r w:rsidR="00250C31">
        <w:rPr>
          <w:lang w:val="en-US"/>
        </w:rPr>
        <w:t xml:space="preserve">, for evaluation of </w:t>
      </w:r>
      <w:r w:rsidR="008A6094">
        <w:rPr>
          <w:lang w:val="en-US"/>
        </w:rPr>
        <w:t xml:space="preserve">segmentation algorithm. </w:t>
      </w:r>
    </w:p>
    <w:p w14:paraId="2BEE31AF" w14:textId="1B0EAB5C" w:rsidR="00B962E2" w:rsidRDefault="00B962E2" w:rsidP="004D7B5D">
      <w:pPr>
        <w:spacing w:after="160" w:line="360" w:lineRule="auto"/>
        <w:rPr>
          <w:rFonts w:eastAsiaTheme="minorEastAsia"/>
          <w:lang w:val="en-US"/>
        </w:rPr>
      </w:pPr>
      <w:r>
        <w:rPr>
          <w:rFonts w:eastAsiaTheme="minorEastAsia"/>
          <w:lang w:val="en-US"/>
        </w:rPr>
        <w:br w:type="page"/>
      </w:r>
    </w:p>
    <w:p w14:paraId="57E8E865" w14:textId="2333B68E" w:rsidR="00DA69D4" w:rsidRDefault="00885F4B" w:rsidP="00C222A7">
      <w:pPr>
        <w:pStyle w:val="Heading2"/>
        <w:rPr>
          <w:rFonts w:eastAsiaTheme="minorEastAsia"/>
          <w:lang w:val="en-US"/>
        </w:rPr>
      </w:pPr>
      <w:bookmarkStart w:id="281" w:name="_Toc106449148"/>
      <w:r>
        <w:rPr>
          <w:rFonts w:eastAsiaTheme="minorEastAsia"/>
          <w:lang w:val="en-US"/>
        </w:rPr>
        <w:t>Cell flask registration</w:t>
      </w:r>
      <w:bookmarkEnd w:id="281"/>
      <w:r>
        <w:rPr>
          <w:rFonts w:eastAsiaTheme="minorEastAsia"/>
          <w:lang w:val="en-US"/>
        </w:rPr>
        <w:t xml:space="preserve"> </w:t>
      </w:r>
    </w:p>
    <w:p w14:paraId="17553BCC" w14:textId="3F933774" w:rsidR="00B92C68" w:rsidRPr="004D5F2D" w:rsidRDefault="00B652D8" w:rsidP="004D7B5D">
      <w:pPr>
        <w:spacing w:line="360" w:lineRule="auto"/>
        <w:rPr>
          <w:lang w:val="en-US"/>
        </w:rPr>
      </w:pPr>
      <w:r>
        <w:rPr>
          <w:noProof/>
        </w:rPr>
        <w:drawing>
          <wp:anchor distT="0" distB="0" distL="114300" distR="114300" simplePos="0" relativeHeight="251881472" behindDoc="1" locked="0" layoutInCell="1" allowOverlap="1" wp14:anchorId="03E6C214" wp14:editId="25C1F5DD">
            <wp:simplePos x="0" y="0"/>
            <wp:positionH relativeFrom="page">
              <wp:posOffset>5242588</wp:posOffset>
            </wp:positionH>
            <wp:positionV relativeFrom="paragraph">
              <wp:posOffset>653856</wp:posOffset>
            </wp:positionV>
            <wp:extent cx="2516505" cy="2680970"/>
            <wp:effectExtent l="0" t="0" r="0" b="5080"/>
            <wp:wrapTight wrapText="bothSides">
              <wp:wrapPolygon edited="0">
                <wp:start x="0" y="0"/>
                <wp:lineTo x="0" y="21487"/>
                <wp:lineTo x="21420" y="21487"/>
                <wp:lineTo x="21420" y="0"/>
                <wp:lineTo x="0" y="0"/>
              </wp:wrapPolygon>
            </wp:wrapTight>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rotWithShape="1">
                    <a:blip r:embed="rId110" cstate="print">
                      <a:extLst>
                        <a:ext uri="{28A0092B-C50C-407E-A947-70E740481C1C}">
                          <a14:useLocalDpi xmlns:a14="http://schemas.microsoft.com/office/drawing/2010/main" val="0"/>
                        </a:ext>
                      </a:extLst>
                    </a:blip>
                    <a:srcRect l="6410" t="8333" r="12820" b="5609"/>
                    <a:stretch/>
                  </pic:blipFill>
                  <pic:spPr bwMode="auto">
                    <a:xfrm>
                      <a:off x="0" y="0"/>
                      <a:ext cx="2516505" cy="268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1" locked="0" layoutInCell="1" allowOverlap="1" wp14:anchorId="06B5C0CE" wp14:editId="2D3BA6AE">
            <wp:simplePos x="0" y="0"/>
            <wp:positionH relativeFrom="column">
              <wp:posOffset>1813560</wp:posOffset>
            </wp:positionH>
            <wp:positionV relativeFrom="paragraph">
              <wp:posOffset>694055</wp:posOffset>
            </wp:positionV>
            <wp:extent cx="2506345" cy="2614930"/>
            <wp:effectExtent l="0" t="0" r="8255" b="0"/>
            <wp:wrapTight wrapText="bothSides">
              <wp:wrapPolygon edited="0">
                <wp:start x="0" y="0"/>
                <wp:lineTo x="0" y="21401"/>
                <wp:lineTo x="21507" y="21401"/>
                <wp:lineTo x="21507" y="0"/>
                <wp:lineTo x="0" y="0"/>
              </wp:wrapPolygon>
            </wp:wrapTight>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rotWithShape="1">
                    <a:blip r:embed="rId111" cstate="print">
                      <a:extLst>
                        <a:ext uri="{28A0092B-C50C-407E-A947-70E740481C1C}">
                          <a14:useLocalDpi xmlns:a14="http://schemas.microsoft.com/office/drawing/2010/main" val="0"/>
                        </a:ext>
                      </a:extLst>
                    </a:blip>
                    <a:srcRect l="8653" t="8974" r="9295" b="5449"/>
                    <a:stretch/>
                  </pic:blipFill>
                  <pic:spPr bwMode="auto">
                    <a:xfrm>
                      <a:off x="0" y="0"/>
                      <a:ext cx="250634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21">
        <w:rPr>
          <w:lang w:val="en-US"/>
        </w:rPr>
        <w:t>Dose map registered to segmented cell flasks for</w:t>
      </w:r>
      <w:r w:rsidR="00B92C68" w:rsidRPr="00B52E23">
        <w:rPr>
          <w:lang w:val="en-US"/>
        </w:rPr>
        <w:t xml:space="preserve"> 2, 5 og 10 Gy </w:t>
      </w:r>
      <w:r w:rsidR="00B52E23" w:rsidRPr="00B52E23">
        <w:rPr>
          <w:lang w:val="en-US"/>
        </w:rPr>
        <w:t>stripes and</w:t>
      </w:r>
      <w:r w:rsidR="00B52E23">
        <w:rPr>
          <w:lang w:val="en-US"/>
        </w:rPr>
        <w:t xml:space="preserve"> dots</w:t>
      </w:r>
      <w:r w:rsidR="005A2921">
        <w:rPr>
          <w:lang w:val="en-US"/>
        </w:rPr>
        <w:t xml:space="preserve"> with quadrat size of 0.5</w:t>
      </w:r>
      <w:r w:rsidR="0045697B">
        <w:rPr>
          <w:lang w:val="en-US"/>
        </w:rPr>
        <w:t xml:space="preserve"> (top)</w:t>
      </w:r>
      <w:r w:rsidR="005A2921">
        <w:rPr>
          <w:lang w:val="en-US"/>
        </w:rPr>
        <w:t xml:space="preserve"> </w:t>
      </w:r>
      <w:r w:rsidR="0046294E">
        <w:rPr>
          <w:lang w:val="en-US"/>
        </w:rPr>
        <w:t>and 4</w:t>
      </w:r>
      <w:r w:rsidR="0045697B">
        <w:rPr>
          <w:lang w:val="en-US"/>
        </w:rPr>
        <w:t xml:space="preserve"> (bottom)</w:t>
      </w:r>
      <w:r w:rsidR="0046294E">
        <w:rPr>
          <w:lang w:val="en-US"/>
        </w:rPr>
        <w:t xml:space="preserve"> mm</w:t>
      </w:r>
      <w:r w:rsidR="004D5F2D">
        <w:rPr>
          <w:lang w:val="en-US"/>
        </w:rPr>
        <w:t xml:space="preserve">. </w:t>
      </w:r>
    </w:p>
    <w:p w14:paraId="3BE3BE07" w14:textId="1099D258" w:rsidR="00B92C68" w:rsidRPr="00B52E23" w:rsidRDefault="00B652D8" w:rsidP="004D7B5D">
      <w:pPr>
        <w:spacing w:after="160" w:line="360" w:lineRule="auto"/>
        <w:rPr>
          <w:lang w:val="en-US"/>
        </w:rPr>
      </w:pPr>
      <w:r>
        <w:rPr>
          <w:noProof/>
          <w:lang w:val="en-US"/>
        </w:rPr>
        <w:drawing>
          <wp:anchor distT="0" distB="0" distL="114300" distR="114300" simplePos="0" relativeHeight="251880448" behindDoc="1" locked="0" layoutInCell="1" allowOverlap="1" wp14:anchorId="7C64EAB5" wp14:editId="1726BF4A">
            <wp:simplePos x="0" y="0"/>
            <wp:positionH relativeFrom="page">
              <wp:align>right</wp:align>
            </wp:positionH>
            <wp:positionV relativeFrom="paragraph">
              <wp:posOffset>2908300</wp:posOffset>
            </wp:positionV>
            <wp:extent cx="2507615" cy="2592705"/>
            <wp:effectExtent l="0" t="0" r="6985" b="0"/>
            <wp:wrapTight wrapText="bothSides">
              <wp:wrapPolygon edited="0">
                <wp:start x="0" y="0"/>
                <wp:lineTo x="0" y="21425"/>
                <wp:lineTo x="21496" y="21425"/>
                <wp:lineTo x="21496" y="0"/>
                <wp:lineTo x="0" y="0"/>
              </wp:wrapPolygon>
            </wp:wrapTight>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rotWithShape="1">
                    <a:blip r:embed="rId112" cstate="print">
                      <a:extLst>
                        <a:ext uri="{28A0092B-C50C-407E-A947-70E740481C1C}">
                          <a14:useLocalDpi xmlns:a14="http://schemas.microsoft.com/office/drawing/2010/main" val="0"/>
                        </a:ext>
                      </a:extLst>
                    </a:blip>
                    <a:srcRect l="5352" t="9291" r="11909" b="5160"/>
                    <a:stretch/>
                  </pic:blipFill>
                  <pic:spPr bwMode="auto">
                    <a:xfrm>
                      <a:off x="0" y="0"/>
                      <a:ext cx="250761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8400" behindDoc="1" locked="0" layoutInCell="1" allowOverlap="1" wp14:anchorId="3A5031B9" wp14:editId="6FE5F0E3">
            <wp:simplePos x="0" y="0"/>
            <wp:positionH relativeFrom="margin">
              <wp:posOffset>1788795</wp:posOffset>
            </wp:positionH>
            <wp:positionV relativeFrom="paragraph">
              <wp:posOffset>2912745</wp:posOffset>
            </wp:positionV>
            <wp:extent cx="2557145" cy="2621280"/>
            <wp:effectExtent l="0" t="0" r="0" b="7620"/>
            <wp:wrapTight wrapText="bothSides">
              <wp:wrapPolygon edited="0">
                <wp:start x="0" y="0"/>
                <wp:lineTo x="0" y="21506"/>
                <wp:lineTo x="21402" y="21506"/>
                <wp:lineTo x="21402" y="0"/>
                <wp:lineTo x="0" y="0"/>
              </wp:wrapPolygon>
            </wp:wrapTight>
            <wp:docPr id="120" name="Picture 12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atter chart&#10;&#10;Description automatically generated with medium confidence"/>
                    <pic:cNvPicPr/>
                  </pic:nvPicPr>
                  <pic:blipFill rotWithShape="1">
                    <a:blip r:embed="rId113" cstate="print">
                      <a:extLst>
                        <a:ext uri="{28A0092B-C50C-407E-A947-70E740481C1C}">
                          <a14:useLocalDpi xmlns:a14="http://schemas.microsoft.com/office/drawing/2010/main" val="0"/>
                        </a:ext>
                      </a:extLst>
                    </a:blip>
                    <a:srcRect l="5723" t="9217" r="10280" b="4715"/>
                    <a:stretch/>
                  </pic:blipFill>
                  <pic:spPr bwMode="auto">
                    <a:xfrm>
                      <a:off x="0" y="0"/>
                      <a:ext cx="2557145"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9424" behindDoc="1" locked="0" layoutInCell="1" allowOverlap="1" wp14:anchorId="09244B5B" wp14:editId="63C71FCB">
            <wp:simplePos x="0" y="0"/>
            <wp:positionH relativeFrom="page">
              <wp:posOffset>123190</wp:posOffset>
            </wp:positionH>
            <wp:positionV relativeFrom="paragraph">
              <wp:posOffset>2881630</wp:posOffset>
            </wp:positionV>
            <wp:extent cx="2588260" cy="2625090"/>
            <wp:effectExtent l="0" t="0" r="2540" b="3810"/>
            <wp:wrapTight wrapText="bothSides">
              <wp:wrapPolygon edited="0">
                <wp:start x="0" y="0"/>
                <wp:lineTo x="0" y="21475"/>
                <wp:lineTo x="21462" y="21475"/>
                <wp:lineTo x="21462" y="0"/>
                <wp:lineTo x="0" y="0"/>
              </wp:wrapPolygon>
            </wp:wrapTight>
            <wp:docPr id="121" name="Picture 1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low confidence"/>
                    <pic:cNvPicPr/>
                  </pic:nvPicPr>
                  <pic:blipFill rotWithShape="1">
                    <a:blip r:embed="rId114" cstate="print">
                      <a:extLst>
                        <a:ext uri="{28A0092B-C50C-407E-A947-70E740481C1C}">
                          <a14:useLocalDpi xmlns:a14="http://schemas.microsoft.com/office/drawing/2010/main" val="0"/>
                        </a:ext>
                      </a:extLst>
                    </a:blip>
                    <a:srcRect l="6021" t="9662" r="9829" b="5010"/>
                    <a:stretch/>
                  </pic:blipFill>
                  <pic:spPr bwMode="auto">
                    <a:xfrm>
                      <a:off x="0" y="0"/>
                      <a:ext cx="2588260"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1" locked="0" layoutInCell="1" allowOverlap="1" wp14:anchorId="70B9BACB" wp14:editId="45E68DA9">
            <wp:simplePos x="0" y="0"/>
            <wp:positionH relativeFrom="column">
              <wp:posOffset>-770255</wp:posOffset>
            </wp:positionH>
            <wp:positionV relativeFrom="paragraph">
              <wp:posOffset>23495</wp:posOffset>
            </wp:positionV>
            <wp:extent cx="2519045" cy="2581275"/>
            <wp:effectExtent l="0" t="0" r="0" b="9525"/>
            <wp:wrapTight wrapText="bothSides">
              <wp:wrapPolygon edited="0">
                <wp:start x="0" y="0"/>
                <wp:lineTo x="0" y="21520"/>
                <wp:lineTo x="21399" y="21520"/>
                <wp:lineTo x="21399"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rotWithShape="1">
                    <a:blip r:embed="rId115" cstate="print">
                      <a:extLst>
                        <a:ext uri="{28A0092B-C50C-407E-A947-70E740481C1C}">
                          <a14:useLocalDpi xmlns:a14="http://schemas.microsoft.com/office/drawing/2010/main" val="0"/>
                        </a:ext>
                      </a:extLst>
                    </a:blip>
                    <a:srcRect l="5128" t="8814" r="10737" b="4968"/>
                    <a:stretch/>
                  </pic:blipFill>
                  <pic:spPr bwMode="auto">
                    <a:xfrm>
                      <a:off x="0" y="0"/>
                      <a:ext cx="251904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DDFDF" w14:textId="70B8FF44" w:rsidR="00B92C68" w:rsidRPr="00B52E23" w:rsidRDefault="0046294E" w:rsidP="004D7B5D">
      <w:pPr>
        <w:spacing w:after="160" w:line="360" w:lineRule="auto"/>
        <w:rPr>
          <w:lang w:val="en-US"/>
        </w:rPr>
      </w:pPr>
      <w:r>
        <w:rPr>
          <w:noProof/>
        </w:rPr>
        <mc:AlternateContent>
          <mc:Choice Requires="wps">
            <w:drawing>
              <wp:anchor distT="0" distB="0" distL="114300" distR="114300" simplePos="0" relativeHeight="251856896" behindDoc="1" locked="0" layoutInCell="1" allowOverlap="1" wp14:anchorId="23E1A630" wp14:editId="0425BC9B">
                <wp:simplePos x="0" y="0"/>
                <wp:positionH relativeFrom="margin">
                  <wp:align>left</wp:align>
                </wp:positionH>
                <wp:positionV relativeFrom="paragraph">
                  <wp:posOffset>2818240</wp:posOffset>
                </wp:positionV>
                <wp:extent cx="5855335" cy="635"/>
                <wp:effectExtent l="0" t="0" r="0" b="0"/>
                <wp:wrapTight wrapText="bothSides">
                  <wp:wrapPolygon edited="0">
                    <wp:start x="0" y="0"/>
                    <wp:lineTo x="0" y="20052"/>
                    <wp:lineTo x="21504" y="20052"/>
                    <wp:lineTo x="21504"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5855335" cy="635"/>
                        </a:xfrm>
                        <a:prstGeom prst="rect">
                          <a:avLst/>
                        </a:prstGeom>
                        <a:solidFill>
                          <a:prstClr val="white"/>
                        </a:solidFill>
                        <a:ln>
                          <a:noFill/>
                        </a:ln>
                      </wps:spPr>
                      <wps:txbx>
                        <w:txbxContent>
                          <w:p w14:paraId="4D3797DB" w14:textId="763A177F" w:rsidR="00B92C68" w:rsidRPr="001D5801" w:rsidRDefault="00B92C68" w:rsidP="00B92C68">
                            <w:pPr>
                              <w:pStyle w:val="Caption"/>
                              <w:rPr>
                                <w:noProof/>
                                <w:sz w:val="24"/>
                                <w:lang w:val="en-US"/>
                              </w:rPr>
                            </w:pPr>
                            <w:bookmarkStart w:id="282" w:name="_Ref105244692"/>
                            <w:r w:rsidRPr="001D580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282"/>
                            <w:r w:rsidRPr="001D5801">
                              <w:rPr>
                                <w:lang w:val="en-US"/>
                              </w:rPr>
                              <w:t>. Segmented cell flasks</w:t>
                            </w:r>
                            <w:r>
                              <w:rPr>
                                <w:lang w:val="en-US"/>
                              </w:rPr>
                              <w:t xml:space="preserve"> irradiated using a striped GRID configuration and</w:t>
                            </w:r>
                            <w:r w:rsidRPr="001D5801">
                              <w:rPr>
                                <w:lang w:val="en-US"/>
                              </w:rPr>
                              <w:t xml:space="preserve"> registered t</w:t>
                            </w:r>
                            <w:r>
                              <w:rPr>
                                <w:lang w:val="en-US"/>
                              </w:rPr>
                              <w:t xml:space="preserve">o their respective dose map. The cell flask data was gathered from experiments performed 18.11.2019 and flasks were irradiated in position 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1A630" id="Text Box 94" o:spid="_x0000_s1076" type="#_x0000_t202" style="position:absolute;margin-left:0;margin-top:221.9pt;width:461.05pt;height:.05pt;z-index:-25145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tF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" stroked="f">
                <v:textbox style="mso-fit-shape-to-text:t" inset="0,0,0,0">
                  <w:txbxContent>
                    <w:p w14:paraId="4D3797DB" w14:textId="763A177F" w:rsidR="00B92C68" w:rsidRPr="001D5801" w:rsidRDefault="00B92C68" w:rsidP="00B92C68">
                      <w:pPr>
                        <w:pStyle w:val="Caption"/>
                        <w:rPr>
                          <w:noProof/>
                          <w:sz w:val="24"/>
                          <w:lang w:val="en-US"/>
                        </w:rPr>
                      </w:pPr>
                      <w:bookmarkStart w:id="283" w:name="_Ref105244692"/>
                      <w:r w:rsidRPr="001D5801">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5</w:t>
                      </w:r>
                      <w:r w:rsidR="00D862CB">
                        <w:rPr>
                          <w:lang w:val="en-US"/>
                        </w:rPr>
                        <w:fldChar w:fldCharType="end"/>
                      </w:r>
                      <w:bookmarkEnd w:id="283"/>
                      <w:r w:rsidRPr="001D5801">
                        <w:rPr>
                          <w:lang w:val="en-US"/>
                        </w:rPr>
                        <w:t>. Segmented cell flasks</w:t>
                      </w:r>
                      <w:r>
                        <w:rPr>
                          <w:lang w:val="en-US"/>
                        </w:rPr>
                        <w:t xml:space="preserve"> irradiated using a striped GRID configuration and</w:t>
                      </w:r>
                      <w:r w:rsidRPr="001D5801">
                        <w:rPr>
                          <w:lang w:val="en-US"/>
                        </w:rPr>
                        <w:t xml:space="preserve"> registered t</w:t>
                      </w:r>
                      <w:r>
                        <w:rPr>
                          <w:lang w:val="en-US"/>
                        </w:rPr>
                        <w:t xml:space="preserve">o their respective dose map. The cell flask data was gathered from experiments performed 18.11.2019 and flasks were irradiated in position A. </w:t>
                      </w:r>
                    </w:p>
                  </w:txbxContent>
                </v:textbox>
                <w10:wrap type="tight" anchorx="margin"/>
              </v:shape>
            </w:pict>
          </mc:Fallback>
        </mc:AlternateContent>
      </w:r>
    </w:p>
    <w:p w14:paraId="688232DE" w14:textId="5838DD00" w:rsidR="00B92C68" w:rsidRPr="00B52E23" w:rsidRDefault="00B92C68" w:rsidP="004D7B5D">
      <w:pPr>
        <w:spacing w:after="160" w:line="360" w:lineRule="auto"/>
        <w:rPr>
          <w:lang w:val="en-US"/>
        </w:rPr>
      </w:pPr>
    </w:p>
    <w:p w14:paraId="65E66C14" w14:textId="58EF7498" w:rsidR="00B92C68" w:rsidRPr="00B52E23" w:rsidRDefault="00B92C68" w:rsidP="004D7B5D">
      <w:pPr>
        <w:spacing w:after="160" w:line="360" w:lineRule="auto"/>
        <w:rPr>
          <w:lang w:val="en-US"/>
        </w:rPr>
      </w:pPr>
    </w:p>
    <w:p w14:paraId="53CD17A7" w14:textId="7ADB419F" w:rsidR="00B92C68" w:rsidRPr="00B52E23" w:rsidRDefault="00B92C68" w:rsidP="004D7B5D">
      <w:pPr>
        <w:spacing w:after="160" w:line="360" w:lineRule="auto"/>
        <w:rPr>
          <w:lang w:val="en-US"/>
        </w:rPr>
      </w:pPr>
    </w:p>
    <w:p w14:paraId="7E113A14" w14:textId="7019741B" w:rsidR="00B92C68" w:rsidRPr="00B52E23" w:rsidRDefault="00667436" w:rsidP="004D7B5D">
      <w:pPr>
        <w:spacing w:after="160" w:line="360" w:lineRule="auto"/>
        <w:rPr>
          <w:lang w:val="en-US"/>
        </w:rPr>
      </w:pPr>
      <w:r>
        <w:rPr>
          <w:noProof/>
          <w:lang w:val="en-US"/>
        </w:rPr>
        <w:drawing>
          <wp:anchor distT="0" distB="0" distL="114300" distR="114300" simplePos="0" relativeHeight="251884544" behindDoc="1" locked="0" layoutInCell="1" allowOverlap="1" wp14:anchorId="7264A882" wp14:editId="526D37A6">
            <wp:simplePos x="0" y="0"/>
            <wp:positionH relativeFrom="page">
              <wp:posOffset>5352553</wp:posOffset>
            </wp:positionH>
            <wp:positionV relativeFrom="paragraph">
              <wp:posOffset>3025168</wp:posOffset>
            </wp:positionV>
            <wp:extent cx="2348865" cy="2495550"/>
            <wp:effectExtent l="0" t="0" r="0" b="0"/>
            <wp:wrapTight wrapText="bothSides">
              <wp:wrapPolygon edited="0">
                <wp:start x="0" y="0"/>
                <wp:lineTo x="0" y="21435"/>
                <wp:lineTo x="21372" y="21435"/>
                <wp:lineTo x="21372" y="0"/>
                <wp:lineTo x="0" y="0"/>
              </wp:wrapPolygon>
            </wp:wrapTight>
            <wp:docPr id="193" name="Picture 1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scatter chart&#10;&#10;Description automatically generated"/>
                    <pic:cNvPicPr/>
                  </pic:nvPicPr>
                  <pic:blipFill rotWithShape="1">
                    <a:blip r:embed="rId116" cstate="print">
                      <a:extLst>
                        <a:ext uri="{28A0092B-C50C-407E-A947-70E740481C1C}">
                          <a14:useLocalDpi xmlns:a14="http://schemas.microsoft.com/office/drawing/2010/main" val="0"/>
                        </a:ext>
                      </a:extLst>
                    </a:blip>
                    <a:srcRect l="6540" t="9514" r="12813" b="4794"/>
                    <a:stretch/>
                  </pic:blipFill>
                  <pic:spPr bwMode="auto">
                    <a:xfrm>
                      <a:off x="0" y="0"/>
                      <a:ext cx="234886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968" behindDoc="1" locked="0" layoutInCell="1" allowOverlap="1" wp14:anchorId="73713957" wp14:editId="691A490E">
            <wp:simplePos x="0" y="0"/>
            <wp:positionH relativeFrom="margin">
              <wp:posOffset>4469765</wp:posOffset>
            </wp:positionH>
            <wp:positionV relativeFrom="paragraph">
              <wp:posOffset>436880</wp:posOffset>
            </wp:positionV>
            <wp:extent cx="2303780" cy="2486660"/>
            <wp:effectExtent l="0" t="0" r="1270" b="8890"/>
            <wp:wrapTight wrapText="bothSides">
              <wp:wrapPolygon edited="0">
                <wp:start x="0" y="0"/>
                <wp:lineTo x="0" y="21512"/>
                <wp:lineTo x="21433" y="21512"/>
                <wp:lineTo x="21433" y="0"/>
                <wp:lineTo x="0" y="0"/>
              </wp:wrapPolygon>
            </wp:wrapTight>
            <wp:docPr id="116" name="Picture 1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scatter chart&#10;&#10;Description automatically generated"/>
                    <pic:cNvPicPr/>
                  </pic:nvPicPr>
                  <pic:blipFill rotWithShape="1">
                    <a:blip r:embed="rId117" cstate="print">
                      <a:extLst>
                        <a:ext uri="{28A0092B-C50C-407E-A947-70E740481C1C}">
                          <a14:useLocalDpi xmlns:a14="http://schemas.microsoft.com/office/drawing/2010/main" val="0"/>
                        </a:ext>
                      </a:extLst>
                    </a:blip>
                    <a:srcRect l="9148" t="10256" r="12536" b="5197"/>
                    <a:stretch/>
                  </pic:blipFill>
                  <pic:spPr bwMode="auto">
                    <a:xfrm>
                      <a:off x="0" y="0"/>
                      <a:ext cx="2303780"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7920" behindDoc="1" locked="0" layoutInCell="1" allowOverlap="1" wp14:anchorId="497B5E30" wp14:editId="16264E17">
            <wp:simplePos x="0" y="0"/>
            <wp:positionH relativeFrom="column">
              <wp:posOffset>-503748</wp:posOffset>
            </wp:positionH>
            <wp:positionV relativeFrom="paragraph">
              <wp:posOffset>371006</wp:posOffset>
            </wp:positionV>
            <wp:extent cx="2455545" cy="2553970"/>
            <wp:effectExtent l="0" t="0" r="1905" b="0"/>
            <wp:wrapTight wrapText="bothSides">
              <wp:wrapPolygon edited="0">
                <wp:start x="0" y="0"/>
                <wp:lineTo x="0" y="21428"/>
                <wp:lineTo x="21449" y="21428"/>
                <wp:lineTo x="21449" y="0"/>
                <wp:lineTo x="0" y="0"/>
              </wp:wrapPolygon>
            </wp:wrapTight>
            <wp:docPr id="117" name="Picture 11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atter chart&#10;&#10;Description automatically generated"/>
                    <pic:cNvPicPr/>
                  </pic:nvPicPr>
                  <pic:blipFill rotWithShape="1">
                    <a:blip r:embed="rId118" cstate="print">
                      <a:extLst>
                        <a:ext uri="{28A0092B-C50C-407E-A947-70E740481C1C}">
                          <a14:useLocalDpi xmlns:a14="http://schemas.microsoft.com/office/drawing/2010/main" val="0"/>
                        </a:ext>
                      </a:extLst>
                    </a:blip>
                    <a:srcRect l="5961" t="9426" r="11008" b="4218"/>
                    <a:stretch/>
                  </pic:blipFill>
                  <pic:spPr bwMode="auto">
                    <a:xfrm>
                      <a:off x="0" y="0"/>
                      <a:ext cx="2455545" cy="255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E1E5A" w14:textId="78F3CE1D" w:rsidR="00B92C68" w:rsidRPr="00B52E23" w:rsidRDefault="00E408D3" w:rsidP="004D7B5D">
      <w:pPr>
        <w:spacing w:after="160" w:line="360" w:lineRule="auto"/>
        <w:rPr>
          <w:lang w:val="en-US"/>
        </w:rPr>
      </w:pPr>
      <w:r>
        <w:rPr>
          <w:noProof/>
        </w:rPr>
        <mc:AlternateContent>
          <mc:Choice Requires="wps">
            <w:drawing>
              <wp:anchor distT="0" distB="0" distL="114300" distR="114300" simplePos="0" relativeHeight="251860992" behindDoc="1" locked="0" layoutInCell="1" allowOverlap="1" wp14:anchorId="51757749" wp14:editId="3C372107">
                <wp:simplePos x="0" y="0"/>
                <wp:positionH relativeFrom="margin">
                  <wp:align>center</wp:align>
                </wp:positionH>
                <wp:positionV relativeFrom="paragraph">
                  <wp:posOffset>5416329</wp:posOffset>
                </wp:positionV>
                <wp:extent cx="3473450" cy="635"/>
                <wp:effectExtent l="0" t="0" r="0" b="0"/>
                <wp:wrapTight wrapText="bothSides">
                  <wp:wrapPolygon edited="0">
                    <wp:start x="0" y="0"/>
                    <wp:lineTo x="0" y="20802"/>
                    <wp:lineTo x="21442" y="20802"/>
                    <wp:lineTo x="21442"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68C98DE3" w14:textId="4D1B3293" w:rsidR="00B92C68" w:rsidRPr="00225A84" w:rsidRDefault="00B92C68" w:rsidP="00B92C68">
                            <w:pPr>
                              <w:pStyle w:val="Caption"/>
                              <w:rPr>
                                <w:noProof/>
                                <w:sz w:val="24"/>
                                <w:lang w:val="en-US"/>
                              </w:rPr>
                            </w:pPr>
                            <w:bookmarkStart w:id="284" w:name="_Ref105244694"/>
                            <w:r w:rsidRPr="00225A84">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6</w:t>
                            </w:r>
                            <w:r w:rsidR="00D862CB">
                              <w:rPr>
                                <w:lang w:val="en-US"/>
                              </w:rPr>
                              <w:fldChar w:fldCharType="end"/>
                            </w:r>
                            <w:bookmarkEnd w:id="284"/>
                            <w:r w:rsidRPr="00225A84">
                              <w:rPr>
                                <w:lang w:val="en-US"/>
                              </w:rPr>
                              <w:t xml:space="preserve">. </w:t>
                            </w:r>
                            <w:r w:rsidRPr="001D5801">
                              <w:rPr>
                                <w:lang w:val="en-US"/>
                              </w:rPr>
                              <w:t>Segmented cell flasks</w:t>
                            </w:r>
                            <w:r>
                              <w:rPr>
                                <w:lang w:val="en-US"/>
                              </w:rPr>
                              <w:t xml:space="preserve"> irradiated using a dotted GRID configuration and</w:t>
                            </w:r>
                            <w:r w:rsidRPr="001D5801">
                              <w:rPr>
                                <w:lang w:val="en-US"/>
                              </w:rPr>
                              <w:t xml:space="preserve"> registered t</w:t>
                            </w:r>
                            <w:r>
                              <w:rPr>
                                <w:lang w:val="en-US"/>
                              </w:rPr>
                              <w:t>o their respective dose map. The cell flask data was gathered from experiments performed 20.11.2019 and flasks were irradiated in position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57749" id="Text Box 118" o:spid="_x0000_s1077" type="#_x0000_t202" style="position:absolute;margin-left:0;margin-top:426.5pt;width:273.5pt;height:.05pt;z-index:-251455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c+GwIAAEAEAAAOAAAAZHJzL2Uyb0RvYy54bWysU01v2zAMvQ/YfxB0X5w0b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7n1x/n1zfkkuS7nd/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" stroked="f">
                <v:textbox style="mso-fit-shape-to-text:t" inset="0,0,0,0">
                  <w:txbxContent>
                    <w:p w14:paraId="68C98DE3" w14:textId="4D1B3293" w:rsidR="00B92C68" w:rsidRPr="00225A84" w:rsidRDefault="00B92C68" w:rsidP="00B92C68">
                      <w:pPr>
                        <w:pStyle w:val="Caption"/>
                        <w:rPr>
                          <w:noProof/>
                          <w:sz w:val="24"/>
                          <w:lang w:val="en-US"/>
                        </w:rPr>
                      </w:pPr>
                      <w:bookmarkStart w:id="285" w:name="_Ref105244694"/>
                      <w:r w:rsidRPr="00225A84">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6</w:t>
                      </w:r>
                      <w:r w:rsidR="00D862CB">
                        <w:rPr>
                          <w:lang w:val="en-US"/>
                        </w:rPr>
                        <w:fldChar w:fldCharType="end"/>
                      </w:r>
                      <w:bookmarkEnd w:id="285"/>
                      <w:r w:rsidRPr="00225A84">
                        <w:rPr>
                          <w:lang w:val="en-US"/>
                        </w:rPr>
                        <w:t xml:space="preserve">. </w:t>
                      </w:r>
                      <w:r w:rsidRPr="001D5801">
                        <w:rPr>
                          <w:lang w:val="en-US"/>
                        </w:rPr>
                        <w:t>Segmented cell flasks</w:t>
                      </w:r>
                      <w:r>
                        <w:rPr>
                          <w:lang w:val="en-US"/>
                        </w:rPr>
                        <w:t xml:space="preserve"> irradiated using a dotted GRID configuration and</w:t>
                      </w:r>
                      <w:r w:rsidRPr="001D5801">
                        <w:rPr>
                          <w:lang w:val="en-US"/>
                        </w:rPr>
                        <w:t xml:space="preserve"> registered t</w:t>
                      </w:r>
                      <w:r>
                        <w:rPr>
                          <w:lang w:val="en-US"/>
                        </w:rPr>
                        <w:t>o their respective dose map. The cell flask data was gathered from experiments performed 20.11.2019 and flasks were irradiated in position A.</w:t>
                      </w:r>
                    </w:p>
                  </w:txbxContent>
                </v:textbox>
                <w10:wrap type="tight" anchorx="margin"/>
              </v:shape>
            </w:pict>
          </mc:Fallback>
        </mc:AlternateContent>
      </w:r>
      <w:r w:rsidR="00667436">
        <w:rPr>
          <w:noProof/>
          <w:lang w:val="en-US"/>
        </w:rPr>
        <w:drawing>
          <wp:anchor distT="0" distB="0" distL="114300" distR="114300" simplePos="0" relativeHeight="251883520" behindDoc="1" locked="0" layoutInCell="1" allowOverlap="1" wp14:anchorId="23C4118D" wp14:editId="19E14638">
            <wp:simplePos x="0" y="0"/>
            <wp:positionH relativeFrom="column">
              <wp:posOffset>1965214</wp:posOffset>
            </wp:positionH>
            <wp:positionV relativeFrom="paragraph">
              <wp:posOffset>2696652</wp:posOffset>
            </wp:positionV>
            <wp:extent cx="2451735" cy="2459990"/>
            <wp:effectExtent l="0" t="0" r="5715" b="0"/>
            <wp:wrapTight wrapText="bothSides">
              <wp:wrapPolygon edited="0">
                <wp:start x="0" y="0"/>
                <wp:lineTo x="0" y="21410"/>
                <wp:lineTo x="21483" y="21410"/>
                <wp:lineTo x="21483" y="0"/>
                <wp:lineTo x="0" y="0"/>
              </wp:wrapPolygon>
            </wp:wrapTight>
            <wp:docPr id="192" name="Picture 1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scatter chart&#10;&#10;Description automatically generated"/>
                    <pic:cNvPicPr/>
                  </pic:nvPicPr>
                  <pic:blipFill rotWithShape="1">
                    <a:blip r:embed="rId119" cstate="print">
                      <a:extLst>
                        <a:ext uri="{28A0092B-C50C-407E-A947-70E740481C1C}">
                          <a14:useLocalDpi xmlns:a14="http://schemas.microsoft.com/office/drawing/2010/main" val="0"/>
                        </a:ext>
                      </a:extLst>
                    </a:blip>
                    <a:srcRect l="5946" t="10256" r="9685" b="5091"/>
                    <a:stretch/>
                  </pic:blipFill>
                  <pic:spPr bwMode="auto">
                    <a:xfrm>
                      <a:off x="0" y="0"/>
                      <a:ext cx="2451735"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882496" behindDoc="1" locked="0" layoutInCell="1" allowOverlap="1" wp14:anchorId="1087B16B" wp14:editId="419F9F1F">
            <wp:simplePos x="0" y="0"/>
            <wp:positionH relativeFrom="column">
              <wp:posOffset>-477520</wp:posOffset>
            </wp:positionH>
            <wp:positionV relativeFrom="paragraph">
              <wp:posOffset>2660650</wp:posOffset>
            </wp:positionV>
            <wp:extent cx="2455545" cy="2503805"/>
            <wp:effectExtent l="0" t="0" r="1905" b="0"/>
            <wp:wrapTight wrapText="bothSides">
              <wp:wrapPolygon edited="0">
                <wp:start x="0" y="0"/>
                <wp:lineTo x="0" y="21364"/>
                <wp:lineTo x="21449" y="21364"/>
                <wp:lineTo x="21449" y="0"/>
                <wp:lineTo x="0" y="0"/>
              </wp:wrapPolygon>
            </wp:wrapTight>
            <wp:docPr id="126" name="Picture 1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low confidence"/>
                    <pic:cNvPicPr/>
                  </pic:nvPicPr>
                  <pic:blipFill rotWithShape="1">
                    <a:blip r:embed="rId120" cstate="print">
                      <a:extLst>
                        <a:ext uri="{28A0092B-C50C-407E-A947-70E740481C1C}">
                          <a14:useLocalDpi xmlns:a14="http://schemas.microsoft.com/office/drawing/2010/main" val="0"/>
                        </a:ext>
                      </a:extLst>
                    </a:blip>
                    <a:srcRect l="6095" t="9810" r="10874" b="5530"/>
                    <a:stretch/>
                  </pic:blipFill>
                  <pic:spPr bwMode="auto">
                    <a:xfrm>
                      <a:off x="0" y="0"/>
                      <a:ext cx="2455545"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858944" behindDoc="1" locked="0" layoutInCell="1" allowOverlap="1" wp14:anchorId="52995E0A" wp14:editId="4B86C35D">
            <wp:simplePos x="0" y="0"/>
            <wp:positionH relativeFrom="column">
              <wp:posOffset>2035810</wp:posOffset>
            </wp:positionH>
            <wp:positionV relativeFrom="paragraph">
              <wp:posOffset>5715</wp:posOffset>
            </wp:positionV>
            <wp:extent cx="2355850" cy="2543810"/>
            <wp:effectExtent l="0" t="0" r="6350" b="8890"/>
            <wp:wrapTight wrapText="bothSides">
              <wp:wrapPolygon edited="0">
                <wp:start x="0" y="0"/>
                <wp:lineTo x="0" y="21514"/>
                <wp:lineTo x="21484" y="21514"/>
                <wp:lineTo x="21484" y="0"/>
                <wp:lineTo x="0" y="0"/>
              </wp:wrapPolygon>
            </wp:wrapTight>
            <wp:docPr id="101" name="Picture 10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atter chart&#10;&#10;Description automatically generated"/>
                    <pic:cNvPicPr/>
                  </pic:nvPicPr>
                  <pic:blipFill rotWithShape="1">
                    <a:blip r:embed="rId121" cstate="print">
                      <a:extLst>
                        <a:ext uri="{28A0092B-C50C-407E-A947-70E740481C1C}">
                          <a14:useLocalDpi xmlns:a14="http://schemas.microsoft.com/office/drawing/2010/main" val="0"/>
                        </a:ext>
                      </a:extLst>
                    </a:blip>
                    <a:srcRect l="9148" t="8732" r="10880" b="4912"/>
                    <a:stretch/>
                  </pic:blipFill>
                  <pic:spPr bwMode="auto">
                    <a:xfrm>
                      <a:off x="0" y="0"/>
                      <a:ext cx="235585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F6419" w14:textId="23BD6AB5" w:rsidR="00B92C68" w:rsidRPr="00B52E23" w:rsidRDefault="00B92C68" w:rsidP="004D7B5D">
      <w:pPr>
        <w:spacing w:after="160" w:line="360" w:lineRule="auto"/>
        <w:rPr>
          <w:lang w:val="en-US"/>
        </w:rPr>
      </w:pPr>
    </w:p>
    <w:p w14:paraId="435BC086" w14:textId="7B0CFAAD" w:rsidR="00C54F83" w:rsidRDefault="00C54F83" w:rsidP="004D7B5D">
      <w:pPr>
        <w:spacing w:after="160" w:line="360" w:lineRule="auto"/>
        <w:rPr>
          <w:lang w:val="en-US"/>
        </w:rPr>
      </w:pPr>
    </w:p>
    <w:p w14:paraId="37F0249A" w14:textId="5BF607E9" w:rsidR="00C54F83" w:rsidRDefault="00C54F83" w:rsidP="004D7B5D">
      <w:pPr>
        <w:spacing w:after="160" w:line="360" w:lineRule="auto"/>
        <w:rPr>
          <w:lang w:val="en-US"/>
        </w:rPr>
      </w:pPr>
    </w:p>
    <w:p w14:paraId="5F412549" w14:textId="2548E6F7" w:rsidR="00C54F83" w:rsidRDefault="00C54F83" w:rsidP="004D7B5D">
      <w:pPr>
        <w:spacing w:after="160" w:line="360" w:lineRule="auto"/>
        <w:rPr>
          <w:lang w:val="en-US"/>
        </w:rPr>
      </w:pPr>
    </w:p>
    <w:p w14:paraId="28C39E31" w14:textId="2F0328F1" w:rsidR="003615EB" w:rsidRPr="00B52E23" w:rsidRDefault="003615EB" w:rsidP="004D7B5D">
      <w:pPr>
        <w:spacing w:line="360" w:lineRule="auto"/>
        <w:rPr>
          <w:lang w:val="en-US"/>
        </w:rPr>
      </w:pPr>
    </w:p>
    <w:p w14:paraId="1AC14EDA" w14:textId="4BEA38D6" w:rsidR="0047417F" w:rsidRDefault="00891CEF" w:rsidP="00C222A7">
      <w:pPr>
        <w:pStyle w:val="Heading2"/>
        <w:rPr>
          <w:lang w:val="en-US"/>
        </w:rPr>
      </w:pPr>
      <w:bookmarkStart w:id="286" w:name="_Toc106449149"/>
      <w:bookmarkStart w:id="287" w:name="_Ref106535695"/>
      <w:r>
        <w:rPr>
          <w:lang w:val="en-US"/>
        </w:rPr>
        <w:t>Poisson eval</w:t>
      </w:r>
      <w:bookmarkEnd w:id="286"/>
      <w:bookmarkEnd w:id="287"/>
    </w:p>
    <w:p w14:paraId="2DD8D109" w14:textId="53C34DD2" w:rsidR="00437ADA" w:rsidRDefault="00CD0D20" w:rsidP="004D7B5D">
      <w:pPr>
        <w:spacing w:line="360" w:lineRule="auto"/>
        <w:rPr>
          <w:lang w:val="en-US"/>
        </w:rPr>
      </w:pPr>
      <w:r>
        <w:rPr>
          <w:noProof/>
          <w:lang w:val="en-US"/>
        </w:rPr>
        <w:drawing>
          <wp:anchor distT="0" distB="0" distL="114300" distR="114300" simplePos="0" relativeHeight="251849728" behindDoc="1" locked="0" layoutInCell="1" allowOverlap="1" wp14:anchorId="06C6D486" wp14:editId="59910CBE">
            <wp:simplePos x="0" y="0"/>
            <wp:positionH relativeFrom="margin">
              <wp:posOffset>-772795</wp:posOffset>
            </wp:positionH>
            <wp:positionV relativeFrom="paragraph">
              <wp:posOffset>5353685</wp:posOffset>
            </wp:positionV>
            <wp:extent cx="7528560" cy="2363470"/>
            <wp:effectExtent l="0" t="0" r="0" b="0"/>
            <wp:wrapTight wrapText="bothSides">
              <wp:wrapPolygon edited="0">
                <wp:start x="0" y="0"/>
                <wp:lineTo x="0" y="21414"/>
                <wp:lineTo x="21534" y="21414"/>
                <wp:lineTo x="2153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22">
                      <a:extLst>
                        <a:ext uri="{28A0092B-C50C-407E-A947-70E740481C1C}">
                          <a14:useLocalDpi xmlns:a14="http://schemas.microsoft.com/office/drawing/2010/main" val="0"/>
                        </a:ext>
                      </a:extLst>
                    </a:blip>
                    <a:srcRect t="22095" b="22095"/>
                    <a:stretch>
                      <a:fillRect/>
                    </a:stretch>
                  </pic:blipFill>
                  <pic:spPr bwMode="auto">
                    <a:xfrm>
                      <a:off x="0" y="0"/>
                      <a:ext cx="7528560" cy="236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8704" behindDoc="1" locked="0" layoutInCell="1" allowOverlap="1" wp14:anchorId="164E628E" wp14:editId="7D5B716D">
            <wp:simplePos x="0" y="0"/>
            <wp:positionH relativeFrom="page">
              <wp:align>left</wp:align>
            </wp:positionH>
            <wp:positionV relativeFrom="paragraph">
              <wp:posOffset>2981735</wp:posOffset>
            </wp:positionV>
            <wp:extent cx="7725410" cy="2207260"/>
            <wp:effectExtent l="0" t="0" r="8890" b="2540"/>
            <wp:wrapTight wrapText="bothSides">
              <wp:wrapPolygon edited="0">
                <wp:start x="0" y="0"/>
                <wp:lineTo x="0" y="21438"/>
                <wp:lineTo x="21572" y="21438"/>
                <wp:lineTo x="21572"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123">
                      <a:extLst>
                        <a:ext uri="{28A0092B-C50C-407E-A947-70E740481C1C}">
                          <a14:useLocalDpi xmlns:a14="http://schemas.microsoft.com/office/drawing/2010/main" val="0"/>
                        </a:ext>
                      </a:extLst>
                    </a:blip>
                    <a:srcRect t="19106" b="30076"/>
                    <a:stretch/>
                  </pic:blipFill>
                  <pic:spPr bwMode="auto">
                    <a:xfrm>
                      <a:off x="0" y="0"/>
                      <a:ext cx="7725410" cy="220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075">
        <w:rPr>
          <w:noProof/>
          <w:lang w:val="en-US"/>
        </w:rPr>
        <w:drawing>
          <wp:anchor distT="0" distB="0" distL="114300" distR="114300" simplePos="0" relativeHeight="251847680" behindDoc="1" locked="0" layoutInCell="1" allowOverlap="1" wp14:anchorId="39A6BB3A" wp14:editId="4F62BE0D">
            <wp:simplePos x="0" y="0"/>
            <wp:positionH relativeFrom="page">
              <wp:align>left</wp:align>
            </wp:positionH>
            <wp:positionV relativeFrom="paragraph">
              <wp:posOffset>610736</wp:posOffset>
            </wp:positionV>
            <wp:extent cx="7695565" cy="2188845"/>
            <wp:effectExtent l="0" t="0" r="635" b="1905"/>
            <wp:wrapTight wrapText="bothSides">
              <wp:wrapPolygon edited="0">
                <wp:start x="0" y="0"/>
                <wp:lineTo x="0" y="21431"/>
                <wp:lineTo x="21548" y="21431"/>
                <wp:lineTo x="2154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124">
                      <a:extLst>
                        <a:ext uri="{28A0092B-C50C-407E-A947-70E740481C1C}">
                          <a14:useLocalDpi xmlns:a14="http://schemas.microsoft.com/office/drawing/2010/main" val="0"/>
                        </a:ext>
                      </a:extLst>
                    </a:blip>
                    <a:srcRect t="22092" b="27330"/>
                    <a:stretch/>
                  </pic:blipFill>
                  <pic:spPr bwMode="auto">
                    <a:xfrm>
                      <a:off x="0" y="0"/>
                      <a:ext cx="769556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ADA">
        <w:rPr>
          <w:lang w:val="en-US"/>
        </w:rPr>
        <w:t>Histograms of peak and valley survival, with increasing dose to the right</w:t>
      </w:r>
      <w:r w:rsidR="00F05075">
        <w:rPr>
          <w:lang w:val="en-US"/>
        </w:rPr>
        <w:t xml:space="preserve"> (2,5,10 Gy)</w:t>
      </w:r>
      <w:r w:rsidR="00437ADA">
        <w:rPr>
          <w:lang w:val="en-US"/>
        </w:rPr>
        <w:t xml:space="preserve">, and increasing </w:t>
      </w:r>
      <w:r w:rsidR="00F05075">
        <w:rPr>
          <w:lang w:val="en-US"/>
        </w:rPr>
        <w:t>quadrat</w:t>
      </w:r>
      <w:r w:rsidR="00437ADA">
        <w:rPr>
          <w:lang w:val="en-US"/>
        </w:rPr>
        <w:t xml:space="preserve"> size</w:t>
      </w:r>
      <w:r w:rsidR="00F05075">
        <w:rPr>
          <w:lang w:val="en-US"/>
        </w:rPr>
        <w:t xml:space="preserve"> (0.5,1,2,3,4 </w:t>
      </w:r>
      <w:r w:rsidR="003878C6">
        <w:rPr>
          <w:lang w:val="en-US"/>
        </w:rPr>
        <w:t>mm</w:t>
      </w:r>
      <w:r w:rsidR="00F05075">
        <w:rPr>
          <w:lang w:val="en-US"/>
        </w:rPr>
        <w:t>)</w:t>
      </w:r>
      <w:r w:rsidR="00437ADA">
        <w:rPr>
          <w:lang w:val="en-US"/>
        </w:rPr>
        <w:t xml:space="preserve"> further down.  </w:t>
      </w:r>
    </w:p>
    <w:p w14:paraId="4B346E68" w14:textId="51047A89" w:rsidR="00391816" w:rsidRDefault="00CD0D20" w:rsidP="004D7B5D">
      <w:pPr>
        <w:spacing w:line="360" w:lineRule="auto"/>
        <w:rPr>
          <w:lang w:val="en-US"/>
        </w:rPr>
      </w:pPr>
      <w:r>
        <w:rPr>
          <w:noProof/>
          <w:lang w:val="en-US"/>
        </w:rPr>
        <w:drawing>
          <wp:anchor distT="0" distB="0" distL="114300" distR="114300" simplePos="0" relativeHeight="251851776" behindDoc="1" locked="0" layoutInCell="1" allowOverlap="1" wp14:anchorId="5051F87D" wp14:editId="043E3C8D">
            <wp:simplePos x="0" y="0"/>
            <wp:positionH relativeFrom="page">
              <wp:posOffset>25198</wp:posOffset>
            </wp:positionH>
            <wp:positionV relativeFrom="paragraph">
              <wp:posOffset>2236541</wp:posOffset>
            </wp:positionV>
            <wp:extent cx="7691755" cy="2163445"/>
            <wp:effectExtent l="0" t="0" r="4445" b="8255"/>
            <wp:wrapTight wrapText="bothSides">
              <wp:wrapPolygon edited="0">
                <wp:start x="0" y="0"/>
                <wp:lineTo x="0" y="21492"/>
                <wp:lineTo x="21559" y="21492"/>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rotWithShape="1">
                    <a:blip r:embed="rId125">
                      <a:extLst>
                        <a:ext uri="{28A0092B-C50C-407E-A947-70E740481C1C}">
                          <a14:useLocalDpi xmlns:a14="http://schemas.microsoft.com/office/drawing/2010/main" val="0"/>
                        </a:ext>
                      </a:extLst>
                    </a:blip>
                    <a:srcRect t="18523" b="31452"/>
                    <a:stretch/>
                  </pic:blipFill>
                  <pic:spPr bwMode="auto">
                    <a:xfrm>
                      <a:off x="0" y="0"/>
                      <a:ext cx="7691755"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0752" behindDoc="1" locked="0" layoutInCell="1" allowOverlap="1" wp14:anchorId="791562A1" wp14:editId="7CB90277">
            <wp:simplePos x="0" y="0"/>
            <wp:positionH relativeFrom="page">
              <wp:align>left</wp:align>
            </wp:positionH>
            <wp:positionV relativeFrom="paragraph">
              <wp:posOffset>215</wp:posOffset>
            </wp:positionV>
            <wp:extent cx="7724775" cy="2028825"/>
            <wp:effectExtent l="0" t="0" r="9525" b="9525"/>
            <wp:wrapTight wrapText="bothSides">
              <wp:wrapPolygon edited="0">
                <wp:start x="0" y="0"/>
                <wp:lineTo x="0" y="21499"/>
                <wp:lineTo x="21573" y="21499"/>
                <wp:lineTo x="21573"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rotWithShape="1">
                    <a:blip r:embed="rId126">
                      <a:extLst>
                        <a:ext uri="{28A0092B-C50C-407E-A947-70E740481C1C}">
                          <a14:useLocalDpi xmlns:a14="http://schemas.microsoft.com/office/drawing/2010/main" val="0"/>
                        </a:ext>
                      </a:extLst>
                    </a:blip>
                    <a:srcRect t="22012" b="31287"/>
                    <a:stretch/>
                  </pic:blipFill>
                  <pic:spPr bwMode="auto">
                    <a:xfrm>
                      <a:off x="0" y="0"/>
                      <a:ext cx="772477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4FBE8" w14:textId="7689D8F6" w:rsidR="00891CEF" w:rsidRPr="00891CEF" w:rsidRDefault="00891CEF" w:rsidP="004D7B5D">
      <w:pPr>
        <w:spacing w:line="360" w:lineRule="auto"/>
        <w:rPr>
          <w:lang w:val="en-US"/>
        </w:rPr>
      </w:pPr>
    </w:p>
    <w:p w14:paraId="314E5912" w14:textId="3C70DE14" w:rsidR="00340BA5" w:rsidRDefault="00340BA5" w:rsidP="004D7B5D">
      <w:pPr>
        <w:spacing w:line="360" w:lineRule="auto"/>
        <w:rPr>
          <w:lang w:val="en-US"/>
        </w:rPr>
      </w:pPr>
    </w:p>
    <w:p w14:paraId="0F44996B" w14:textId="61C07DEF" w:rsidR="00E37415" w:rsidRDefault="00E37415" w:rsidP="004D7B5D">
      <w:pPr>
        <w:spacing w:line="360" w:lineRule="auto"/>
        <w:rPr>
          <w:lang w:val="en-US"/>
        </w:rPr>
      </w:pPr>
    </w:p>
    <w:p w14:paraId="03689C4F" w14:textId="6EDE7274" w:rsidR="00E37415" w:rsidRDefault="00E37415" w:rsidP="004D7B5D">
      <w:pPr>
        <w:spacing w:line="360" w:lineRule="auto"/>
        <w:rPr>
          <w:lang w:val="en-US"/>
        </w:rPr>
      </w:pPr>
    </w:p>
    <w:p w14:paraId="3BA91F4E" w14:textId="41C22E48" w:rsidR="00891CEF" w:rsidRDefault="00891CEF" w:rsidP="004D7B5D">
      <w:pPr>
        <w:spacing w:line="360" w:lineRule="auto"/>
        <w:rPr>
          <w:lang w:val="en-US"/>
        </w:rPr>
      </w:pPr>
    </w:p>
    <w:p w14:paraId="2D560444" w14:textId="05DE9450" w:rsidR="00B1189C" w:rsidRDefault="00B1189C" w:rsidP="004D7B5D">
      <w:pPr>
        <w:spacing w:line="360" w:lineRule="auto"/>
        <w:rPr>
          <w:lang w:val="en-US"/>
        </w:rPr>
      </w:pPr>
    </w:p>
    <w:p w14:paraId="71B62078" w14:textId="1D65DA88" w:rsidR="00B1189C" w:rsidRDefault="00B1189C" w:rsidP="004D7B5D">
      <w:pPr>
        <w:spacing w:line="360" w:lineRule="auto"/>
        <w:rPr>
          <w:lang w:val="en-US"/>
        </w:rPr>
      </w:pPr>
    </w:p>
    <w:p w14:paraId="663B3FA6" w14:textId="77777777" w:rsidR="009B073D" w:rsidRDefault="009B073D" w:rsidP="004D7B5D">
      <w:pPr>
        <w:spacing w:line="360" w:lineRule="auto"/>
        <w:rPr>
          <w:lang w:val="en-US"/>
        </w:rPr>
      </w:pPr>
    </w:p>
    <w:p w14:paraId="178C6209" w14:textId="5D07F6E8" w:rsidR="009B073D" w:rsidRDefault="00515692" w:rsidP="00C222A7">
      <w:pPr>
        <w:pStyle w:val="Heading2"/>
        <w:rPr>
          <w:lang w:val="en-US"/>
        </w:rPr>
      </w:pPr>
      <w:r>
        <w:rPr>
          <w:lang w:val="en-US"/>
        </w:rPr>
        <w:t xml:space="preserve"> </w:t>
      </w:r>
      <w:bookmarkStart w:id="288" w:name="_Toc106449150"/>
      <w:r>
        <w:rPr>
          <w:lang w:val="en-US"/>
        </w:rPr>
        <w:t>4 x 4 mm</w:t>
      </w:r>
      <w:r>
        <w:rPr>
          <w:vertAlign w:val="superscript"/>
          <w:lang w:val="en-US"/>
        </w:rPr>
        <w:t>2</w:t>
      </w:r>
      <w:r>
        <w:rPr>
          <w:lang w:val="en-US"/>
        </w:rPr>
        <w:t xml:space="preserve"> 2D analysis results</w:t>
      </w:r>
      <w:bookmarkEnd w:id="288"/>
      <w:r>
        <w:rPr>
          <w:lang w:val="en-US"/>
        </w:rPr>
        <w:t xml:space="preserve"> </w:t>
      </w:r>
    </w:p>
    <w:p w14:paraId="2F30877F" w14:textId="77777777" w:rsidR="004F74A9" w:rsidRPr="004F74A9" w:rsidRDefault="004F74A9" w:rsidP="004F74A9">
      <w:pPr>
        <w:rPr>
          <w:lang w:val="en-US"/>
        </w:rPr>
      </w:pPr>
    </w:p>
    <w:p w14:paraId="4AC830B4" w14:textId="5333862F" w:rsidR="004F74A9" w:rsidRPr="004F74A9" w:rsidRDefault="004F74A9" w:rsidP="004F74A9">
      <w:pPr>
        <w:pStyle w:val="Caption"/>
        <w:keepNext/>
        <w:rPr>
          <w:lang w:val="en-US"/>
        </w:rPr>
      </w:pPr>
      <w:bookmarkStart w:id="289" w:name="_Ref105413627"/>
      <w:r w:rsidRPr="004F74A9">
        <w:rPr>
          <w:lang w:val="en-US"/>
        </w:rPr>
        <w:t xml:space="preserve">Table </w:t>
      </w:r>
      <w:r w:rsidR="00CF695D">
        <w:rPr>
          <w:lang w:val="en-US"/>
        </w:rPr>
        <w:fldChar w:fldCharType="begin"/>
      </w:r>
      <w:r w:rsidR="00CF695D">
        <w:rPr>
          <w:lang w:val="en-US"/>
        </w:rPr>
        <w:instrText xml:space="preserve"> STYLEREF 1 \s </w:instrText>
      </w:r>
      <w:r w:rsidR="00CF695D">
        <w:rPr>
          <w:lang w:val="en-US"/>
        </w:rPr>
        <w:fldChar w:fldCharType="separate"/>
      </w:r>
      <w:r w:rsidR="00CF695D">
        <w:rPr>
          <w:noProof/>
          <w:lang w:val="en-US"/>
        </w:rPr>
        <w:t>6</w:t>
      </w:r>
      <w:r w:rsidR="00CF695D">
        <w:rPr>
          <w:lang w:val="en-US"/>
        </w:rPr>
        <w:fldChar w:fldCharType="end"/>
      </w:r>
      <w:r w:rsidR="00CF695D">
        <w:rPr>
          <w:lang w:val="en-US"/>
        </w:rPr>
        <w:noBreakHyphen/>
      </w:r>
      <w:r w:rsidR="00CF695D">
        <w:rPr>
          <w:lang w:val="en-US"/>
        </w:rPr>
        <w:fldChar w:fldCharType="begin"/>
      </w:r>
      <w:r w:rsidR="00CF695D">
        <w:rPr>
          <w:lang w:val="en-US"/>
        </w:rPr>
        <w:instrText xml:space="preserve"> SEQ Table \* ARABIC \s 1 </w:instrText>
      </w:r>
      <w:r w:rsidR="00CF695D">
        <w:rPr>
          <w:lang w:val="en-US"/>
        </w:rPr>
        <w:fldChar w:fldCharType="separate"/>
      </w:r>
      <w:r w:rsidR="00CF695D">
        <w:rPr>
          <w:noProof/>
          <w:lang w:val="en-US"/>
        </w:rPr>
        <w:t>5</w:t>
      </w:r>
      <w:r w:rsidR="00CF695D">
        <w:rPr>
          <w:lang w:val="en-US"/>
        </w:rPr>
        <w:fldChar w:fldCharType="end"/>
      </w:r>
      <w:bookmarkEnd w:id="289"/>
      <w:r w:rsidRPr="004F74A9">
        <w:rPr>
          <w:lang w:val="en-US"/>
        </w:rPr>
        <w:t xml:space="preserve">,. </w:t>
      </w:r>
      <w:r w:rsidRPr="00913890">
        <w:rPr>
          <w:lang w:val="en-US"/>
        </w:rPr>
        <w:t xml:space="preserve">Poisson regression output for </w:t>
      </w:r>
      <w:r>
        <w:rPr>
          <w:lang w:val="en-US"/>
        </w:rPr>
        <w:t>4 x 4 mm</w:t>
      </w:r>
      <w:r>
        <w:rPr>
          <w:vertAlign w:val="superscript"/>
          <w:lang w:val="en-US"/>
        </w:rPr>
        <w:t>2</w:t>
      </w:r>
      <w:r>
        <w:rPr>
          <w:lang w:val="en-US"/>
        </w:rPr>
        <w:t xml:space="preserve"> with increasing number of explanatory variables. The fitting parameters are const, x1, x2, x3 and x4. Const is the intercept, x1 and x2 is dose and dose squared, respectively. </w:t>
      </w:r>
      <w:r>
        <w:rPr>
          <w:i w:val="0"/>
          <w:iCs w:val="0"/>
          <w:lang w:val="en-US"/>
        </w:rPr>
        <w:t>x3 is either peak distance or peak area when number of explanatory variables are 3. x4 is peak distance when all explanatory variables are included.</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349"/>
        <w:gridCol w:w="6396"/>
        <w:gridCol w:w="1605"/>
      </w:tblGrid>
      <w:tr w:rsidR="00175B56" w:rsidRPr="0061046B" w14:paraId="16A5C90F" w14:textId="0501AE58" w:rsidTr="00175B56">
        <w:tc>
          <w:tcPr>
            <w:tcW w:w="1218" w:type="dxa"/>
          </w:tcPr>
          <w:p w14:paraId="26432439" w14:textId="56E8FDB9" w:rsidR="00175B56" w:rsidRDefault="00175B56" w:rsidP="00894CFE">
            <w:pPr>
              <w:spacing w:line="360" w:lineRule="auto"/>
              <w:rPr>
                <w:lang w:val="en-US"/>
              </w:rPr>
            </w:pPr>
            <w:r>
              <w:rPr>
                <w:lang w:val="en-US"/>
              </w:rPr>
              <w:t xml:space="preserve">Number of </w:t>
            </w:r>
            <w:r w:rsidR="00920371">
              <w:rPr>
                <w:lang w:val="en-US"/>
              </w:rPr>
              <w:t>explanatory variables</w:t>
            </w:r>
          </w:p>
        </w:tc>
        <w:tc>
          <w:tcPr>
            <w:tcW w:w="6396" w:type="dxa"/>
          </w:tcPr>
          <w:p w14:paraId="78D175EC" w14:textId="02DCE84E" w:rsidR="00175B56" w:rsidRPr="00913890" w:rsidRDefault="00175B56" w:rsidP="00894CFE">
            <w:pPr>
              <w:spacing w:line="360" w:lineRule="auto"/>
              <w:rPr>
                <w:lang w:val="en-US"/>
              </w:rPr>
            </w:pPr>
            <w:r>
              <w:rPr>
                <w:lang w:val="en-US"/>
              </w:rPr>
              <w:t>Poisson regression output 4 x 4 mm</w:t>
            </w:r>
            <w:r>
              <w:rPr>
                <w:vertAlign w:val="superscript"/>
                <w:lang w:val="en-US"/>
              </w:rPr>
              <w:t xml:space="preserve">2 </w:t>
            </w:r>
            <w:r>
              <w:rPr>
                <w:lang w:val="en-US"/>
              </w:rPr>
              <w:t>quadrat size</w:t>
            </w:r>
          </w:p>
        </w:tc>
        <w:tc>
          <w:tcPr>
            <w:tcW w:w="1736" w:type="dxa"/>
          </w:tcPr>
          <w:p w14:paraId="2C8A2549" w14:textId="059F46DB" w:rsidR="00175B56" w:rsidRDefault="004E62E1" w:rsidP="00175B56">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175B56">
              <w:rPr>
                <w:rFonts w:eastAsiaTheme="minorEastAsia"/>
                <w:lang w:val="en-US"/>
              </w:rPr>
              <w:t xml:space="preserve"> (p-value)</w:t>
            </w:r>
          </w:p>
        </w:tc>
      </w:tr>
      <w:tr w:rsidR="00175B56" w14:paraId="08A10520" w14:textId="72D04ADC" w:rsidTr="00175B56">
        <w:tc>
          <w:tcPr>
            <w:tcW w:w="1218" w:type="dxa"/>
          </w:tcPr>
          <w:p w14:paraId="711F14B2" w14:textId="77777777" w:rsidR="00175B56" w:rsidRDefault="00175B56" w:rsidP="00894CFE">
            <w:pPr>
              <w:spacing w:line="360" w:lineRule="auto"/>
              <w:rPr>
                <w:lang w:val="en-US"/>
              </w:rPr>
            </w:pPr>
            <w:r>
              <w:rPr>
                <w:lang w:val="en-US"/>
              </w:rPr>
              <w:t>2</w:t>
            </w:r>
          </w:p>
        </w:tc>
        <w:tc>
          <w:tcPr>
            <w:tcW w:w="6396" w:type="dxa"/>
          </w:tcPr>
          <w:p w14:paraId="5069DF1C" w14:textId="0BDE8D5E" w:rsidR="00175B56" w:rsidRDefault="00175B56" w:rsidP="00894CFE">
            <w:pPr>
              <w:spacing w:line="360" w:lineRule="auto"/>
              <w:rPr>
                <w:lang w:val="en-US"/>
              </w:rPr>
            </w:pPr>
            <w:r w:rsidRPr="00B85A00">
              <w:rPr>
                <w:noProof/>
                <w:lang w:val="en-US"/>
              </w:rPr>
              <w:drawing>
                <wp:inline distT="0" distB="0" distL="0" distR="0" wp14:anchorId="73E1F6DC" wp14:editId="13C57AF4">
                  <wp:extent cx="3735333" cy="773723"/>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536" r="10021" b="14434"/>
                          <a:stretch/>
                        </pic:blipFill>
                        <pic:spPr bwMode="auto">
                          <a:xfrm>
                            <a:off x="0" y="0"/>
                            <a:ext cx="3738477" cy="774374"/>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BD4DF12" w14:textId="183B54F0" w:rsidR="00175B56" w:rsidRPr="00B85A00" w:rsidRDefault="00CA5288" w:rsidP="00175B56">
            <w:pPr>
              <w:spacing w:line="360" w:lineRule="auto"/>
              <w:jc w:val="center"/>
              <w:rPr>
                <w:noProof/>
                <w:lang w:val="en-US"/>
              </w:rPr>
            </w:pPr>
            <w:r>
              <w:rPr>
                <w:noProof/>
                <w:lang w:val="en-US"/>
              </w:rPr>
              <w:t>0.885</w:t>
            </w:r>
          </w:p>
        </w:tc>
      </w:tr>
      <w:tr w:rsidR="00175B56" w14:paraId="252C83E5" w14:textId="5C11957F" w:rsidTr="00175B56">
        <w:trPr>
          <w:trHeight w:val="1516"/>
        </w:trPr>
        <w:tc>
          <w:tcPr>
            <w:tcW w:w="1218" w:type="dxa"/>
          </w:tcPr>
          <w:p w14:paraId="244E48D6" w14:textId="77777777" w:rsidR="00175B56" w:rsidRDefault="00175B56" w:rsidP="00894CFE">
            <w:pPr>
              <w:spacing w:line="360" w:lineRule="auto"/>
              <w:rPr>
                <w:lang w:val="en-US"/>
              </w:rPr>
            </w:pPr>
            <w:r>
              <w:rPr>
                <w:lang w:val="en-US"/>
              </w:rPr>
              <w:t>3 (peak dist)</w:t>
            </w:r>
          </w:p>
        </w:tc>
        <w:tc>
          <w:tcPr>
            <w:tcW w:w="6396" w:type="dxa"/>
          </w:tcPr>
          <w:p w14:paraId="6A4CF3A9" w14:textId="5E994EB5" w:rsidR="00175B56" w:rsidRDefault="00175B56" w:rsidP="00894CFE">
            <w:pPr>
              <w:spacing w:line="360" w:lineRule="auto"/>
              <w:rPr>
                <w:lang w:val="en-US"/>
              </w:rPr>
            </w:pPr>
            <w:r w:rsidRPr="00512B9F">
              <w:rPr>
                <w:noProof/>
                <w:lang w:val="en-US"/>
              </w:rPr>
              <w:drawing>
                <wp:inline distT="0" distB="0" distL="0" distR="0" wp14:anchorId="3A6D616D" wp14:editId="113F6D1D">
                  <wp:extent cx="3858163" cy="93358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8163" cy="933580"/>
                          </a:xfrm>
                          <a:prstGeom prst="rect">
                            <a:avLst/>
                          </a:prstGeom>
                        </pic:spPr>
                      </pic:pic>
                    </a:graphicData>
                  </a:graphic>
                </wp:inline>
              </w:drawing>
            </w:r>
          </w:p>
        </w:tc>
        <w:tc>
          <w:tcPr>
            <w:tcW w:w="1736" w:type="dxa"/>
          </w:tcPr>
          <w:p w14:paraId="29A11962" w14:textId="247A5A7C" w:rsidR="00175B56" w:rsidRPr="00512B9F" w:rsidRDefault="006757DC" w:rsidP="00175B56">
            <w:pPr>
              <w:spacing w:line="360" w:lineRule="auto"/>
              <w:jc w:val="center"/>
              <w:rPr>
                <w:noProof/>
                <w:lang w:val="en-US"/>
              </w:rPr>
            </w:pPr>
            <w:r>
              <w:rPr>
                <w:noProof/>
                <w:lang w:val="en-US"/>
              </w:rPr>
              <w:t>0.982</w:t>
            </w:r>
          </w:p>
        </w:tc>
      </w:tr>
      <w:tr w:rsidR="00175B56" w14:paraId="199BDB27" w14:textId="76D5471B" w:rsidTr="00175B56">
        <w:tc>
          <w:tcPr>
            <w:tcW w:w="1218" w:type="dxa"/>
          </w:tcPr>
          <w:p w14:paraId="37CCB871" w14:textId="77777777" w:rsidR="00175B56" w:rsidRDefault="00175B56" w:rsidP="00894CFE">
            <w:pPr>
              <w:spacing w:line="360" w:lineRule="auto"/>
              <w:rPr>
                <w:lang w:val="en-US"/>
              </w:rPr>
            </w:pPr>
            <w:r>
              <w:rPr>
                <w:lang w:val="en-US"/>
              </w:rPr>
              <w:t>3 (peak area)</w:t>
            </w:r>
          </w:p>
        </w:tc>
        <w:tc>
          <w:tcPr>
            <w:tcW w:w="6396" w:type="dxa"/>
          </w:tcPr>
          <w:p w14:paraId="43CC8F22" w14:textId="107C99F2" w:rsidR="00175B56" w:rsidRDefault="00175B56" w:rsidP="00894CFE">
            <w:pPr>
              <w:spacing w:line="360" w:lineRule="auto"/>
              <w:rPr>
                <w:lang w:val="en-US"/>
              </w:rPr>
            </w:pPr>
            <w:r w:rsidRPr="00F41D46">
              <w:rPr>
                <w:noProof/>
                <w:lang w:val="en-US"/>
              </w:rPr>
              <w:drawing>
                <wp:inline distT="0" distB="0" distL="0" distR="0" wp14:anchorId="172A898C" wp14:editId="55EB6EEA">
                  <wp:extent cx="3877216" cy="88594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77216" cy="885949"/>
                          </a:xfrm>
                          <a:prstGeom prst="rect">
                            <a:avLst/>
                          </a:prstGeom>
                        </pic:spPr>
                      </pic:pic>
                    </a:graphicData>
                  </a:graphic>
                </wp:inline>
              </w:drawing>
            </w:r>
          </w:p>
        </w:tc>
        <w:tc>
          <w:tcPr>
            <w:tcW w:w="1736" w:type="dxa"/>
          </w:tcPr>
          <w:p w14:paraId="6F15DE20" w14:textId="71EAE633" w:rsidR="00175B56" w:rsidRPr="00F41D46" w:rsidRDefault="006757DC" w:rsidP="00175B56">
            <w:pPr>
              <w:spacing w:line="360" w:lineRule="auto"/>
              <w:jc w:val="center"/>
              <w:rPr>
                <w:noProof/>
                <w:lang w:val="en-US"/>
              </w:rPr>
            </w:pPr>
            <w:r>
              <w:rPr>
                <w:noProof/>
                <w:lang w:val="en-US"/>
              </w:rPr>
              <w:t>0.990</w:t>
            </w:r>
          </w:p>
        </w:tc>
      </w:tr>
      <w:tr w:rsidR="00175B56" w14:paraId="1AB80264" w14:textId="02EF3D94" w:rsidTr="00175B56">
        <w:tc>
          <w:tcPr>
            <w:tcW w:w="1218" w:type="dxa"/>
          </w:tcPr>
          <w:p w14:paraId="0B332BCE" w14:textId="77777777" w:rsidR="00175B56" w:rsidRDefault="00175B56" w:rsidP="00894CFE">
            <w:pPr>
              <w:spacing w:line="360" w:lineRule="auto"/>
              <w:rPr>
                <w:lang w:val="en-US"/>
              </w:rPr>
            </w:pPr>
            <w:r>
              <w:rPr>
                <w:lang w:val="en-US"/>
              </w:rPr>
              <w:t>4</w:t>
            </w:r>
          </w:p>
        </w:tc>
        <w:tc>
          <w:tcPr>
            <w:tcW w:w="6396" w:type="dxa"/>
          </w:tcPr>
          <w:p w14:paraId="45243FFF" w14:textId="3451D29E" w:rsidR="00175B56" w:rsidRDefault="00175B56" w:rsidP="00894CFE">
            <w:pPr>
              <w:spacing w:line="360" w:lineRule="auto"/>
              <w:rPr>
                <w:lang w:val="en-US"/>
              </w:rPr>
            </w:pPr>
            <w:r w:rsidRPr="00F41D46">
              <w:rPr>
                <w:noProof/>
                <w:lang w:val="en-US"/>
              </w:rPr>
              <w:drawing>
                <wp:inline distT="0" distB="0" distL="0" distR="0" wp14:anchorId="35C14E78" wp14:editId="53EC200B">
                  <wp:extent cx="3915321" cy="1105054"/>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15321" cy="1105054"/>
                          </a:xfrm>
                          <a:prstGeom prst="rect">
                            <a:avLst/>
                          </a:prstGeom>
                        </pic:spPr>
                      </pic:pic>
                    </a:graphicData>
                  </a:graphic>
                </wp:inline>
              </w:drawing>
            </w:r>
          </w:p>
        </w:tc>
        <w:tc>
          <w:tcPr>
            <w:tcW w:w="1736" w:type="dxa"/>
          </w:tcPr>
          <w:p w14:paraId="2F1A0380" w14:textId="1783EF31" w:rsidR="00175B56" w:rsidRPr="00F41D46" w:rsidRDefault="006757DC" w:rsidP="00175B56">
            <w:pPr>
              <w:spacing w:line="360" w:lineRule="auto"/>
              <w:jc w:val="center"/>
              <w:rPr>
                <w:noProof/>
                <w:lang w:val="en-US"/>
              </w:rPr>
            </w:pPr>
            <w:r>
              <w:rPr>
                <w:noProof/>
                <w:lang w:val="en-US"/>
              </w:rPr>
              <w:t>0.956</w:t>
            </w:r>
          </w:p>
        </w:tc>
      </w:tr>
    </w:tbl>
    <w:p w14:paraId="292CBE3C" w14:textId="28D87AB6" w:rsidR="00891CEF" w:rsidRDefault="00891CEF" w:rsidP="004D7B5D">
      <w:pPr>
        <w:spacing w:line="360" w:lineRule="auto"/>
        <w:rPr>
          <w:lang w:val="en-US"/>
        </w:rPr>
      </w:pPr>
    </w:p>
    <w:p w14:paraId="13E85483" w14:textId="52FEE880" w:rsidR="00993B1D" w:rsidRDefault="00993B1D" w:rsidP="004D7B5D">
      <w:pPr>
        <w:spacing w:line="360" w:lineRule="auto"/>
        <w:rPr>
          <w:lang w:val="en-US"/>
        </w:rPr>
      </w:pPr>
    </w:p>
    <w:p w14:paraId="182A5836" w14:textId="2B86BDB3" w:rsidR="00993B1D" w:rsidRDefault="00993B1D" w:rsidP="004D7B5D">
      <w:pPr>
        <w:spacing w:line="360" w:lineRule="auto"/>
        <w:rPr>
          <w:lang w:val="en-US"/>
        </w:rPr>
      </w:pPr>
    </w:p>
    <w:p w14:paraId="6B284AB3" w14:textId="03C6AA98" w:rsidR="00993B1D" w:rsidRDefault="00993B1D" w:rsidP="004D7B5D">
      <w:pPr>
        <w:spacing w:line="360" w:lineRule="auto"/>
        <w:rPr>
          <w:lang w:val="en-US"/>
        </w:rPr>
      </w:pPr>
    </w:p>
    <w:p w14:paraId="778B3C8B" w14:textId="5AAF84BB" w:rsidR="00993B1D" w:rsidRDefault="00993B1D" w:rsidP="004D7B5D">
      <w:pPr>
        <w:spacing w:line="360" w:lineRule="auto"/>
        <w:rPr>
          <w:lang w:val="en-US"/>
        </w:rPr>
      </w:pPr>
      <w:r>
        <w:rPr>
          <w:noProof/>
          <w:lang w:val="en-US"/>
        </w:rPr>
        <w:drawing>
          <wp:anchor distT="0" distB="0" distL="114300" distR="114300" simplePos="0" relativeHeight="251891712" behindDoc="1" locked="0" layoutInCell="1" allowOverlap="1" wp14:anchorId="2A742E07" wp14:editId="1A83E17D">
            <wp:simplePos x="0" y="0"/>
            <wp:positionH relativeFrom="margin">
              <wp:align>left</wp:align>
            </wp:positionH>
            <wp:positionV relativeFrom="paragraph">
              <wp:posOffset>-7</wp:posOffset>
            </wp:positionV>
            <wp:extent cx="4921250" cy="3763645"/>
            <wp:effectExtent l="0" t="0" r="0" b="8255"/>
            <wp:wrapTight wrapText="bothSides">
              <wp:wrapPolygon edited="0">
                <wp:start x="0" y="0"/>
                <wp:lineTo x="0" y="21538"/>
                <wp:lineTo x="21489" y="21538"/>
                <wp:lineTo x="21489" y="0"/>
                <wp:lineTo x="0" y="0"/>
              </wp:wrapPolygon>
            </wp:wrapTight>
            <wp:docPr id="220" name="Picture 2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10;&#10;Description automatically generated with medium confidence"/>
                    <pic:cNvPicPr/>
                  </pic:nvPicPr>
                  <pic:blipFill rotWithShape="1">
                    <a:blip r:embed="rId131" cstate="print">
                      <a:extLst>
                        <a:ext uri="{28A0092B-C50C-407E-A947-70E740481C1C}">
                          <a14:useLocalDpi xmlns:a14="http://schemas.microsoft.com/office/drawing/2010/main" val="0"/>
                        </a:ext>
                      </a:extLst>
                    </a:blip>
                    <a:srcRect l="6763" t="6147" r="8866"/>
                    <a:stretch/>
                  </pic:blipFill>
                  <pic:spPr bwMode="auto">
                    <a:xfrm>
                      <a:off x="0" y="0"/>
                      <a:ext cx="4921250" cy="376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7CAD9" w14:textId="4B6DDAAC" w:rsidR="00993B1D" w:rsidRDefault="00993B1D" w:rsidP="004D7B5D">
      <w:pPr>
        <w:spacing w:line="360" w:lineRule="auto"/>
        <w:rPr>
          <w:lang w:val="en-US"/>
        </w:rPr>
      </w:pPr>
    </w:p>
    <w:p w14:paraId="506ACB48" w14:textId="2C0557FB" w:rsidR="00993B1D" w:rsidRDefault="00993B1D" w:rsidP="004D7B5D">
      <w:pPr>
        <w:spacing w:line="360" w:lineRule="auto"/>
        <w:rPr>
          <w:lang w:val="en-US"/>
        </w:rPr>
      </w:pPr>
    </w:p>
    <w:p w14:paraId="640D1551" w14:textId="64F7BC29" w:rsidR="00993B1D" w:rsidRDefault="00993B1D" w:rsidP="004D7B5D">
      <w:pPr>
        <w:spacing w:line="360" w:lineRule="auto"/>
        <w:rPr>
          <w:lang w:val="en-US"/>
        </w:rPr>
      </w:pPr>
    </w:p>
    <w:p w14:paraId="0EFA54C7" w14:textId="34930EA4" w:rsidR="00993B1D" w:rsidRDefault="00993B1D" w:rsidP="004D7B5D">
      <w:pPr>
        <w:spacing w:line="360" w:lineRule="auto"/>
        <w:rPr>
          <w:lang w:val="en-US"/>
        </w:rPr>
      </w:pPr>
    </w:p>
    <w:p w14:paraId="08A573D6" w14:textId="4E598C71" w:rsidR="00993B1D" w:rsidRDefault="00993B1D" w:rsidP="004D7B5D">
      <w:pPr>
        <w:spacing w:line="360" w:lineRule="auto"/>
        <w:rPr>
          <w:lang w:val="en-US"/>
        </w:rPr>
      </w:pPr>
    </w:p>
    <w:p w14:paraId="5C6DB1A0" w14:textId="77443A83" w:rsidR="00993B1D" w:rsidRDefault="00993B1D" w:rsidP="004D7B5D">
      <w:pPr>
        <w:spacing w:line="360" w:lineRule="auto"/>
        <w:rPr>
          <w:lang w:val="en-US"/>
        </w:rPr>
      </w:pPr>
    </w:p>
    <w:p w14:paraId="0F85A94E" w14:textId="15BCD69A" w:rsidR="00993B1D" w:rsidRDefault="00993B1D" w:rsidP="004D7B5D">
      <w:pPr>
        <w:spacing w:line="360" w:lineRule="auto"/>
        <w:rPr>
          <w:lang w:val="en-US"/>
        </w:rPr>
      </w:pPr>
    </w:p>
    <w:p w14:paraId="08818D71" w14:textId="6D1BE411" w:rsidR="00993B1D" w:rsidRDefault="00993B1D" w:rsidP="004D7B5D">
      <w:pPr>
        <w:spacing w:line="360" w:lineRule="auto"/>
        <w:rPr>
          <w:lang w:val="en-US"/>
        </w:rPr>
      </w:pPr>
    </w:p>
    <w:p w14:paraId="0B99B83A" w14:textId="77777777" w:rsidR="00993B1D" w:rsidRDefault="00993B1D" w:rsidP="00993B1D">
      <w:pPr>
        <w:pStyle w:val="Caption"/>
        <w:rPr>
          <w:lang w:val="en-US"/>
        </w:rPr>
      </w:pPr>
      <w:bookmarkStart w:id="290" w:name="_Ref105234796"/>
    </w:p>
    <w:p w14:paraId="28CF6D32" w14:textId="0221B2C4" w:rsidR="00993B1D" w:rsidRDefault="00993B1D" w:rsidP="00993B1D">
      <w:pPr>
        <w:pStyle w:val="Caption"/>
        <w:rPr>
          <w:lang w:val="en-US"/>
        </w:rPr>
      </w:pPr>
      <w:r w:rsidRPr="00D85F2F">
        <w:rPr>
          <w:lang w:val="en-US"/>
        </w:rPr>
        <w:t xml:space="preserve">Figure </w:t>
      </w:r>
      <w:r w:rsidR="00D862CB">
        <w:rPr>
          <w:lang w:val="en-US"/>
        </w:rPr>
        <w:fldChar w:fldCharType="begin"/>
      </w:r>
      <w:r w:rsidR="00D862CB">
        <w:rPr>
          <w:lang w:val="en-US"/>
        </w:rPr>
        <w:instrText xml:space="preserve"> STYLEREF 1 \s </w:instrText>
      </w:r>
      <w:r w:rsidR="00D862CB">
        <w:rPr>
          <w:lang w:val="en-US"/>
        </w:rPr>
        <w:fldChar w:fldCharType="separate"/>
      </w:r>
      <w:r w:rsidR="00D862CB">
        <w:rPr>
          <w:noProof/>
          <w:lang w:val="en-US"/>
        </w:rPr>
        <w:t>6</w:t>
      </w:r>
      <w:r w:rsidR="00D862CB">
        <w:rPr>
          <w:lang w:val="en-US"/>
        </w:rPr>
        <w:fldChar w:fldCharType="end"/>
      </w:r>
      <w:r w:rsidR="00D862CB">
        <w:rPr>
          <w:lang w:val="en-US"/>
        </w:rPr>
        <w:noBreakHyphen/>
      </w:r>
      <w:r w:rsidR="00D862CB">
        <w:rPr>
          <w:lang w:val="en-US"/>
        </w:rPr>
        <w:fldChar w:fldCharType="begin"/>
      </w:r>
      <w:r w:rsidR="00D862CB">
        <w:rPr>
          <w:lang w:val="en-US"/>
        </w:rPr>
        <w:instrText xml:space="preserve"> SEQ Figure \* ARABIC \s 1 </w:instrText>
      </w:r>
      <w:r w:rsidR="00D862CB">
        <w:rPr>
          <w:lang w:val="en-US"/>
        </w:rPr>
        <w:fldChar w:fldCharType="separate"/>
      </w:r>
      <w:r w:rsidR="00D862CB">
        <w:rPr>
          <w:noProof/>
          <w:lang w:val="en-US"/>
        </w:rPr>
        <w:t>7</w:t>
      </w:r>
      <w:r w:rsidR="00D862CB">
        <w:rPr>
          <w:lang w:val="en-US"/>
        </w:rPr>
        <w:fldChar w:fldCharType="end"/>
      </w:r>
      <w:bookmarkEnd w:id="290"/>
      <w:r w:rsidRPr="00D85F2F">
        <w:rPr>
          <w:lang w:val="en-US"/>
        </w:rPr>
        <w:t>. Predicted versus observed s</w:t>
      </w:r>
      <w:r>
        <w:rPr>
          <w:lang w:val="en-US"/>
        </w:rPr>
        <w:t>urvival data for 4 x 4 mm</w:t>
      </w:r>
      <w:r>
        <w:rPr>
          <w:vertAlign w:val="superscript"/>
          <w:lang w:val="en-US"/>
        </w:rPr>
        <w:t>2</w:t>
      </w:r>
      <w:r>
        <w:rPr>
          <w:lang w:val="en-US"/>
        </w:rPr>
        <w:t xml:space="preserve"> quadrat size and 4 explanatory variables. SC stands for surviving colonies. </w:t>
      </w:r>
    </w:p>
    <w:p w14:paraId="777AB459" w14:textId="3965C0FB" w:rsidR="00993B1D" w:rsidRDefault="00993B1D" w:rsidP="004D7B5D">
      <w:pPr>
        <w:spacing w:line="360" w:lineRule="auto"/>
        <w:rPr>
          <w:lang w:val="en-US"/>
        </w:rPr>
      </w:pPr>
    </w:p>
    <w:p w14:paraId="0FA92066" w14:textId="664C99E8" w:rsidR="00993B1D" w:rsidRDefault="00993B1D" w:rsidP="004D7B5D">
      <w:pPr>
        <w:spacing w:line="360" w:lineRule="auto"/>
        <w:rPr>
          <w:lang w:val="en-US"/>
        </w:rPr>
      </w:pPr>
    </w:p>
    <w:p w14:paraId="23B9439B" w14:textId="77777777" w:rsidR="00993B1D" w:rsidRDefault="00993B1D" w:rsidP="004D7B5D">
      <w:pPr>
        <w:spacing w:line="360" w:lineRule="auto"/>
        <w:rPr>
          <w:lang w:val="en-US"/>
        </w:rPr>
      </w:pPr>
    </w:p>
    <w:p w14:paraId="7F147EC3" w14:textId="157AF1C3" w:rsidR="00891CEF" w:rsidRDefault="00752F9E" w:rsidP="004D7B5D">
      <w:pPr>
        <w:spacing w:line="360" w:lineRule="auto"/>
        <w:rPr>
          <w:lang w:val="en-US"/>
        </w:rPr>
      </w:pPr>
      <w:r>
        <w:rPr>
          <w:noProof/>
          <w:lang w:val="en-US"/>
        </w:rPr>
        <w:lastRenderedPageBreak/>
        <w:drawing>
          <wp:anchor distT="0" distB="0" distL="114300" distR="114300" simplePos="0" relativeHeight="251949056" behindDoc="1" locked="0" layoutInCell="1" allowOverlap="1" wp14:anchorId="3C8C800B" wp14:editId="739EEF5A">
            <wp:simplePos x="0" y="0"/>
            <wp:positionH relativeFrom="column">
              <wp:posOffset>946785</wp:posOffset>
            </wp:positionH>
            <wp:positionV relativeFrom="paragraph">
              <wp:posOffset>7620</wp:posOffset>
            </wp:positionV>
            <wp:extent cx="3904615" cy="3622675"/>
            <wp:effectExtent l="0" t="0" r="635" b="0"/>
            <wp:wrapTight wrapText="bothSides">
              <wp:wrapPolygon edited="0">
                <wp:start x="0" y="0"/>
                <wp:lineTo x="0" y="21467"/>
                <wp:lineTo x="21498" y="21467"/>
                <wp:lineTo x="21498"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rotWithShape="1">
                    <a:blip r:embed="rId132" cstate="print">
                      <a:extLst>
                        <a:ext uri="{28A0092B-C50C-407E-A947-70E740481C1C}">
                          <a14:useLocalDpi xmlns:a14="http://schemas.microsoft.com/office/drawing/2010/main" val="0"/>
                        </a:ext>
                      </a:extLst>
                    </a:blip>
                    <a:srcRect l="50621" t="-455" r="329" b="455"/>
                    <a:stretch/>
                  </pic:blipFill>
                  <pic:spPr bwMode="auto">
                    <a:xfrm>
                      <a:off x="0" y="0"/>
                      <a:ext cx="3904615" cy="3622675"/>
                    </a:xfrm>
                    <a:prstGeom prst="rect">
                      <a:avLst/>
                    </a:prstGeom>
                    <a:ln>
                      <a:noFill/>
                    </a:ln>
                    <a:extLst>
                      <a:ext uri="{53640926-AAD7-44D8-BBD7-CCE9431645EC}">
                        <a14:shadowObscured xmlns:a14="http://schemas.microsoft.com/office/drawing/2010/main"/>
                      </a:ext>
                    </a:extLst>
                  </pic:spPr>
                </pic:pic>
              </a:graphicData>
            </a:graphic>
          </wp:anchor>
        </w:drawing>
      </w:r>
      <w:r w:rsidR="00515692">
        <w:rPr>
          <w:noProof/>
        </w:rPr>
        <mc:AlternateContent>
          <mc:Choice Requires="wps">
            <w:drawing>
              <wp:anchor distT="0" distB="0" distL="114300" distR="114300" simplePos="0" relativeHeight="251951104" behindDoc="1" locked="0" layoutInCell="1" allowOverlap="1" wp14:anchorId="2B0BD808" wp14:editId="574540E8">
                <wp:simplePos x="0" y="0"/>
                <wp:positionH relativeFrom="column">
                  <wp:posOffset>946785</wp:posOffset>
                </wp:positionH>
                <wp:positionV relativeFrom="paragraph">
                  <wp:posOffset>3687445</wp:posOffset>
                </wp:positionV>
                <wp:extent cx="390461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3904615" cy="635"/>
                        </a:xfrm>
                        <a:prstGeom prst="rect">
                          <a:avLst/>
                        </a:prstGeom>
                        <a:solidFill>
                          <a:prstClr val="white"/>
                        </a:solidFill>
                        <a:ln>
                          <a:noFill/>
                        </a:ln>
                      </wps:spPr>
                      <wps:txbx>
                        <w:txbxContent>
                          <w:p w14:paraId="0DC7190A" w14:textId="6E36C003" w:rsidR="00515692" w:rsidRPr="007828AB" w:rsidRDefault="00515692" w:rsidP="00515692">
                            <w:pPr>
                              <w:pStyle w:val="Caption"/>
                              <w:rPr>
                                <w:noProof/>
                                <w:sz w:val="24"/>
                              </w:rPr>
                            </w:pPr>
                            <w:bookmarkStart w:id="291" w:name="_Ref106536035"/>
                            <w:r>
                              <w:t xml:space="preserve">Figure </w:t>
                            </w:r>
                            <w:r w:rsidR="00D862CB">
                              <w:fldChar w:fldCharType="begin"/>
                            </w:r>
                            <w:r w:rsidR="00D862CB">
                              <w:instrText xml:space="preserve"> STYLEREF 1 \s </w:instrText>
                            </w:r>
                            <w:r w:rsidR="00D862CB">
                              <w:fldChar w:fldCharType="separate"/>
                            </w:r>
                            <w:r w:rsidR="00D862CB">
                              <w:rPr>
                                <w:noProof/>
                              </w:rPr>
                              <w:t>6</w:t>
                            </w:r>
                            <w:r w:rsidR="00D862CB">
                              <w:fldChar w:fldCharType="end"/>
                            </w:r>
                            <w:r w:rsidR="00D862CB">
                              <w:noBreakHyphen/>
                            </w:r>
                            <w:r w:rsidR="00D862CB">
                              <w:fldChar w:fldCharType="begin"/>
                            </w:r>
                            <w:r w:rsidR="00D862CB">
                              <w:instrText xml:space="preserve"> SEQ Figure \* ARABIC \s 1 </w:instrText>
                            </w:r>
                            <w:r w:rsidR="00D862CB">
                              <w:fldChar w:fldCharType="separate"/>
                            </w:r>
                            <w:r w:rsidR="00D862CB">
                              <w:rPr>
                                <w:noProof/>
                              </w:rPr>
                              <w:t>8</w:t>
                            </w:r>
                            <w:r w:rsidR="00D862CB">
                              <w:fldChar w:fldCharType="end"/>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BD808" id="Text Box 232" o:spid="_x0000_s1078" type="#_x0000_t202" style="position:absolute;margin-left:74.55pt;margin-top:290.35pt;width:307.4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mdGw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8YfZ5MpZ5Jis9tp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" stroked="f">
                <v:textbox style="mso-fit-shape-to-text:t" inset="0,0,0,0">
                  <w:txbxContent>
                    <w:p w14:paraId="0DC7190A" w14:textId="6E36C003" w:rsidR="00515692" w:rsidRPr="007828AB" w:rsidRDefault="00515692" w:rsidP="00515692">
                      <w:pPr>
                        <w:pStyle w:val="Caption"/>
                        <w:rPr>
                          <w:noProof/>
                          <w:sz w:val="24"/>
                        </w:rPr>
                      </w:pPr>
                      <w:bookmarkStart w:id="292" w:name="_Ref106536035"/>
                      <w:r>
                        <w:t xml:space="preserve">Figure </w:t>
                      </w:r>
                      <w:r w:rsidR="00D862CB">
                        <w:fldChar w:fldCharType="begin"/>
                      </w:r>
                      <w:r w:rsidR="00D862CB">
                        <w:instrText xml:space="preserve"> STYLEREF 1 \s </w:instrText>
                      </w:r>
                      <w:r w:rsidR="00D862CB">
                        <w:fldChar w:fldCharType="separate"/>
                      </w:r>
                      <w:r w:rsidR="00D862CB">
                        <w:rPr>
                          <w:noProof/>
                        </w:rPr>
                        <w:t>6</w:t>
                      </w:r>
                      <w:r w:rsidR="00D862CB">
                        <w:fldChar w:fldCharType="end"/>
                      </w:r>
                      <w:r w:rsidR="00D862CB">
                        <w:noBreakHyphen/>
                      </w:r>
                      <w:r w:rsidR="00D862CB">
                        <w:fldChar w:fldCharType="begin"/>
                      </w:r>
                      <w:r w:rsidR="00D862CB">
                        <w:instrText xml:space="preserve"> SEQ Figure \* ARABIC \s 1 </w:instrText>
                      </w:r>
                      <w:r w:rsidR="00D862CB">
                        <w:fldChar w:fldCharType="separate"/>
                      </w:r>
                      <w:r w:rsidR="00D862CB">
                        <w:rPr>
                          <w:noProof/>
                        </w:rPr>
                        <w:t>8</w:t>
                      </w:r>
                      <w:r w:rsidR="00D862CB">
                        <w:fldChar w:fldCharType="end"/>
                      </w:r>
                      <w:bookmarkEnd w:id="292"/>
                    </w:p>
                  </w:txbxContent>
                </v:textbox>
                <w10:wrap type="tight"/>
              </v:shape>
            </w:pict>
          </mc:Fallback>
        </mc:AlternateContent>
      </w:r>
    </w:p>
    <w:p w14:paraId="2D92E5D7" w14:textId="1564E7EE" w:rsidR="00256DD4" w:rsidRDefault="00256DD4" w:rsidP="004D7B5D">
      <w:pPr>
        <w:spacing w:line="360" w:lineRule="auto"/>
        <w:rPr>
          <w:lang w:val="en-US"/>
        </w:rPr>
      </w:pPr>
    </w:p>
    <w:p w14:paraId="406EDBBE" w14:textId="72F6C043" w:rsidR="00256DD4" w:rsidRDefault="00256DD4" w:rsidP="004D7B5D">
      <w:pPr>
        <w:spacing w:line="360" w:lineRule="auto"/>
        <w:rPr>
          <w:lang w:val="en-US"/>
        </w:rPr>
      </w:pPr>
    </w:p>
    <w:p w14:paraId="1D70A38F" w14:textId="77777777" w:rsidR="00515692" w:rsidRDefault="00515692" w:rsidP="00BB0084">
      <w:pPr>
        <w:pStyle w:val="Caption"/>
        <w:keepNext/>
      </w:pPr>
    </w:p>
    <w:p w14:paraId="6E33C108" w14:textId="77777777" w:rsidR="00515692" w:rsidRDefault="00515692" w:rsidP="00BB0084">
      <w:pPr>
        <w:pStyle w:val="Caption"/>
        <w:keepNext/>
      </w:pPr>
    </w:p>
    <w:p w14:paraId="46681E55" w14:textId="77777777" w:rsidR="00515692" w:rsidRDefault="00515692" w:rsidP="00BB0084">
      <w:pPr>
        <w:pStyle w:val="Caption"/>
        <w:keepNext/>
      </w:pPr>
    </w:p>
    <w:p w14:paraId="453EEBCE" w14:textId="77777777" w:rsidR="00515692" w:rsidRDefault="00515692" w:rsidP="00BB0084">
      <w:pPr>
        <w:pStyle w:val="Caption"/>
        <w:keepNext/>
      </w:pPr>
    </w:p>
    <w:p w14:paraId="1C41506A" w14:textId="77777777" w:rsidR="00515692" w:rsidRDefault="00515692" w:rsidP="00BB0084">
      <w:pPr>
        <w:pStyle w:val="Caption"/>
        <w:keepNext/>
      </w:pPr>
    </w:p>
    <w:p w14:paraId="4A0D6617" w14:textId="77777777" w:rsidR="00515692" w:rsidRDefault="00515692" w:rsidP="00BB0084">
      <w:pPr>
        <w:pStyle w:val="Caption"/>
        <w:keepNext/>
      </w:pPr>
    </w:p>
    <w:p w14:paraId="7D6BA9B9" w14:textId="77777777" w:rsidR="00515692" w:rsidRDefault="00515692" w:rsidP="00BB0084">
      <w:pPr>
        <w:pStyle w:val="Caption"/>
        <w:keepNext/>
      </w:pPr>
    </w:p>
    <w:p w14:paraId="0E09D228" w14:textId="77777777" w:rsidR="00515692" w:rsidRDefault="00515692" w:rsidP="00BB0084">
      <w:pPr>
        <w:pStyle w:val="Caption"/>
        <w:keepNext/>
      </w:pPr>
    </w:p>
    <w:p w14:paraId="2CC6F619" w14:textId="77777777" w:rsidR="00515692" w:rsidRDefault="00515692" w:rsidP="00BB0084">
      <w:pPr>
        <w:pStyle w:val="Caption"/>
        <w:keepNext/>
      </w:pPr>
    </w:p>
    <w:p w14:paraId="7791E778" w14:textId="77777777" w:rsidR="00515692" w:rsidRDefault="00515692" w:rsidP="00BB0084">
      <w:pPr>
        <w:pStyle w:val="Caption"/>
        <w:keepNext/>
      </w:pPr>
    </w:p>
    <w:p w14:paraId="020CC32C" w14:textId="77777777" w:rsidR="00515692" w:rsidRDefault="00515692" w:rsidP="00BB0084">
      <w:pPr>
        <w:pStyle w:val="Caption"/>
        <w:keepNext/>
      </w:pPr>
    </w:p>
    <w:p w14:paraId="52618480" w14:textId="77777777" w:rsidR="00515692" w:rsidRDefault="00515692" w:rsidP="00BB0084">
      <w:pPr>
        <w:pStyle w:val="Caption"/>
        <w:keepNext/>
      </w:pPr>
    </w:p>
    <w:p w14:paraId="474B1DEC" w14:textId="0AA7E0A1" w:rsidR="00BB0084" w:rsidRDefault="00BB0084" w:rsidP="00BB0084">
      <w:pPr>
        <w:pStyle w:val="Caption"/>
        <w:keepNext/>
      </w:pPr>
      <w:bookmarkStart w:id="293" w:name="_Ref106536167"/>
      <w:r>
        <w:t xml:space="preserve">Table </w:t>
      </w:r>
      <w:r w:rsidR="00CF695D">
        <w:fldChar w:fldCharType="begin"/>
      </w:r>
      <w:r w:rsidR="00CF695D">
        <w:instrText xml:space="preserve"> STYLEREF 1 \s </w:instrText>
      </w:r>
      <w:r w:rsidR="00CF695D">
        <w:fldChar w:fldCharType="separate"/>
      </w:r>
      <w:r w:rsidR="00CF695D">
        <w:rPr>
          <w:noProof/>
        </w:rPr>
        <w:t>6</w:t>
      </w:r>
      <w:r w:rsidR="00CF695D">
        <w:fldChar w:fldCharType="end"/>
      </w:r>
      <w:r w:rsidR="00CF695D">
        <w:noBreakHyphen/>
      </w:r>
      <w:r w:rsidR="00CF695D">
        <w:fldChar w:fldCharType="begin"/>
      </w:r>
      <w:r w:rsidR="00CF695D">
        <w:instrText xml:space="preserve"> SEQ Table \* ARABIC \s 1 </w:instrText>
      </w:r>
      <w:r w:rsidR="00CF695D">
        <w:fldChar w:fldCharType="separate"/>
      </w:r>
      <w:r w:rsidR="00CF695D">
        <w:rPr>
          <w:noProof/>
        </w:rPr>
        <w:t>6</w:t>
      </w:r>
      <w:r w:rsidR="00CF695D">
        <w:fldChar w:fldCharType="end"/>
      </w:r>
      <w:bookmarkEnd w:id="293"/>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3A7C5C" w14:paraId="51EA8205" w14:textId="77777777" w:rsidTr="000107FB">
        <w:tc>
          <w:tcPr>
            <w:tcW w:w="1558" w:type="dxa"/>
            <w:tcBorders>
              <w:bottom w:val="single" w:sz="4" w:space="0" w:color="auto"/>
              <w:right w:val="single" w:sz="4" w:space="0" w:color="auto"/>
            </w:tcBorders>
          </w:tcPr>
          <w:p w14:paraId="17C1C9D9" w14:textId="77777777" w:rsidR="003A7C5C" w:rsidRDefault="003A7C5C" w:rsidP="000107FB">
            <w:pPr>
              <w:rPr>
                <w:lang w:val="en-US"/>
              </w:rPr>
            </w:pPr>
            <w:r>
              <w:rPr>
                <w:lang w:val="en-US"/>
              </w:rPr>
              <w:t>Explanatory variables</w:t>
            </w:r>
          </w:p>
        </w:tc>
        <w:tc>
          <w:tcPr>
            <w:tcW w:w="1558" w:type="dxa"/>
            <w:tcBorders>
              <w:left w:val="single" w:sz="4" w:space="0" w:color="auto"/>
              <w:bottom w:val="single" w:sz="4" w:space="0" w:color="auto"/>
            </w:tcBorders>
          </w:tcPr>
          <w:p w14:paraId="006939CA" w14:textId="77777777" w:rsidR="003A7C5C" w:rsidRDefault="003A7C5C" w:rsidP="000107FB">
            <w:pPr>
              <w:rPr>
                <w:lang w:val="en-US"/>
              </w:rPr>
            </w:pPr>
            <m:oMathPara>
              <m:oMath>
                <m:r>
                  <w:rPr>
                    <w:rFonts w:ascii="Cambria Math" w:hAnsi="Cambria Math"/>
                    <w:lang w:val="en-US"/>
                  </w:rPr>
                  <m:t>D</m:t>
                </m:r>
              </m:oMath>
            </m:oMathPara>
          </w:p>
        </w:tc>
        <w:tc>
          <w:tcPr>
            <w:tcW w:w="1558" w:type="dxa"/>
            <w:tcBorders>
              <w:bottom w:val="single" w:sz="4" w:space="0" w:color="auto"/>
            </w:tcBorders>
          </w:tcPr>
          <w:p w14:paraId="5FDAB773" w14:textId="77777777" w:rsidR="003A7C5C" w:rsidRDefault="004E62E1" w:rsidP="000107FB">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64BC920A" w14:textId="77777777" w:rsidR="003A7C5C" w:rsidRDefault="003A7C5C" w:rsidP="000107FB">
            <w:pPr>
              <w:rPr>
                <w:lang w:val="en-US"/>
              </w:rPr>
            </w:pPr>
            <w:r>
              <w:rPr>
                <w:lang w:val="en-US"/>
              </w:rPr>
              <w:t>PAR</w:t>
            </w:r>
          </w:p>
        </w:tc>
        <w:tc>
          <w:tcPr>
            <w:tcW w:w="1559" w:type="dxa"/>
            <w:tcBorders>
              <w:bottom w:val="single" w:sz="4" w:space="0" w:color="auto"/>
            </w:tcBorders>
          </w:tcPr>
          <w:p w14:paraId="313B7B00" w14:textId="77777777" w:rsidR="003A7C5C" w:rsidRDefault="003A7C5C" w:rsidP="000107FB">
            <w:pPr>
              <w:rPr>
                <w:lang w:val="en-US"/>
              </w:rPr>
            </w:pPr>
            <w:r>
              <w:rPr>
                <w:lang w:val="en-US"/>
              </w:rPr>
              <w:t>Peak Distance</w:t>
            </w:r>
          </w:p>
        </w:tc>
      </w:tr>
      <w:tr w:rsidR="00785813" w14:paraId="663BC72F" w14:textId="77777777" w:rsidTr="00B87A3C">
        <w:tc>
          <w:tcPr>
            <w:tcW w:w="1558" w:type="dxa"/>
            <w:tcBorders>
              <w:top w:val="single" w:sz="4" w:space="0" w:color="auto"/>
              <w:right w:val="single" w:sz="4" w:space="0" w:color="auto"/>
            </w:tcBorders>
          </w:tcPr>
          <w:p w14:paraId="2C8ADD8C" w14:textId="77777777" w:rsidR="00785813" w:rsidRDefault="00785813" w:rsidP="00785813">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vAlign w:val="bottom"/>
          </w:tcPr>
          <w:p w14:paraId="666214A1" w14:textId="5200EEB0" w:rsidR="00785813" w:rsidRDefault="00785813" w:rsidP="00785813">
            <w:pPr>
              <w:jc w:val="center"/>
              <w:rPr>
                <w:lang w:val="en-US"/>
              </w:rPr>
            </w:pPr>
            <w:r>
              <w:rPr>
                <w:rFonts w:ascii="Calibri" w:hAnsi="Calibri" w:cs="Calibri"/>
                <w:color w:val="000000"/>
                <w:sz w:val="22"/>
              </w:rPr>
              <w:t>1</w:t>
            </w:r>
          </w:p>
        </w:tc>
        <w:tc>
          <w:tcPr>
            <w:tcW w:w="1558" w:type="dxa"/>
            <w:tcBorders>
              <w:top w:val="single" w:sz="4" w:space="0" w:color="auto"/>
            </w:tcBorders>
            <w:vAlign w:val="bottom"/>
          </w:tcPr>
          <w:p w14:paraId="5BBE5D59" w14:textId="65D6C14B" w:rsidR="00785813" w:rsidRDefault="00785813" w:rsidP="00785813">
            <w:pPr>
              <w:jc w:val="center"/>
              <w:rPr>
                <w:lang w:val="en-US"/>
              </w:rPr>
            </w:pPr>
            <w:r>
              <w:rPr>
                <w:rFonts w:ascii="Calibri" w:hAnsi="Calibri" w:cs="Calibri"/>
                <w:color w:val="000000"/>
                <w:sz w:val="22"/>
              </w:rPr>
              <w:t>0.94</w:t>
            </w:r>
          </w:p>
        </w:tc>
        <w:tc>
          <w:tcPr>
            <w:tcW w:w="1558" w:type="dxa"/>
            <w:tcBorders>
              <w:top w:val="single" w:sz="4" w:space="0" w:color="auto"/>
            </w:tcBorders>
            <w:vAlign w:val="bottom"/>
          </w:tcPr>
          <w:p w14:paraId="310FF8A6" w14:textId="5E77D3BF" w:rsidR="00785813" w:rsidRDefault="00785813" w:rsidP="00785813">
            <w:pPr>
              <w:jc w:val="center"/>
              <w:rPr>
                <w:lang w:val="en-US"/>
              </w:rPr>
            </w:pPr>
            <w:r>
              <w:rPr>
                <w:rFonts w:ascii="Calibri" w:hAnsi="Calibri" w:cs="Calibri"/>
                <w:color w:val="000000"/>
                <w:sz w:val="22"/>
              </w:rPr>
              <w:t>0.60</w:t>
            </w:r>
          </w:p>
        </w:tc>
        <w:tc>
          <w:tcPr>
            <w:tcW w:w="1559" w:type="dxa"/>
            <w:tcBorders>
              <w:top w:val="single" w:sz="4" w:space="0" w:color="auto"/>
            </w:tcBorders>
            <w:vAlign w:val="bottom"/>
          </w:tcPr>
          <w:p w14:paraId="4CC2BF90" w14:textId="1D338CDA" w:rsidR="00785813" w:rsidRDefault="00785813" w:rsidP="00785813">
            <w:pPr>
              <w:jc w:val="center"/>
              <w:rPr>
                <w:lang w:val="en-US"/>
              </w:rPr>
            </w:pPr>
            <w:r>
              <w:rPr>
                <w:rFonts w:ascii="Calibri" w:hAnsi="Calibri" w:cs="Calibri"/>
                <w:color w:val="000000"/>
                <w:sz w:val="22"/>
              </w:rPr>
              <w:t>-0.37</w:t>
            </w:r>
          </w:p>
        </w:tc>
      </w:tr>
      <w:tr w:rsidR="00785813" w14:paraId="0D155084" w14:textId="77777777" w:rsidTr="00B87A3C">
        <w:tc>
          <w:tcPr>
            <w:tcW w:w="1558" w:type="dxa"/>
            <w:tcBorders>
              <w:right w:val="single" w:sz="4" w:space="0" w:color="auto"/>
            </w:tcBorders>
          </w:tcPr>
          <w:p w14:paraId="1E55480B" w14:textId="77777777" w:rsidR="00785813" w:rsidRDefault="004E62E1" w:rsidP="00785813">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vAlign w:val="bottom"/>
          </w:tcPr>
          <w:p w14:paraId="48B98C09" w14:textId="7B037AFD" w:rsidR="00785813" w:rsidRDefault="00785813" w:rsidP="00785813">
            <w:pPr>
              <w:jc w:val="center"/>
              <w:rPr>
                <w:lang w:val="en-US"/>
              </w:rPr>
            </w:pPr>
            <w:r>
              <w:rPr>
                <w:rFonts w:ascii="Calibri" w:hAnsi="Calibri" w:cs="Calibri"/>
                <w:color w:val="000000"/>
                <w:sz w:val="22"/>
              </w:rPr>
              <w:t>0.94</w:t>
            </w:r>
          </w:p>
        </w:tc>
        <w:tc>
          <w:tcPr>
            <w:tcW w:w="1558" w:type="dxa"/>
            <w:vAlign w:val="bottom"/>
          </w:tcPr>
          <w:p w14:paraId="113E1E66" w14:textId="30429F65" w:rsidR="00785813" w:rsidRDefault="00785813" w:rsidP="00785813">
            <w:pPr>
              <w:jc w:val="center"/>
              <w:rPr>
                <w:lang w:val="en-US"/>
              </w:rPr>
            </w:pPr>
            <w:r>
              <w:rPr>
                <w:rFonts w:ascii="Calibri" w:hAnsi="Calibri" w:cs="Calibri"/>
                <w:color w:val="000000"/>
                <w:sz w:val="22"/>
              </w:rPr>
              <w:t>1</w:t>
            </w:r>
          </w:p>
        </w:tc>
        <w:tc>
          <w:tcPr>
            <w:tcW w:w="1558" w:type="dxa"/>
            <w:vAlign w:val="bottom"/>
          </w:tcPr>
          <w:p w14:paraId="1720DC77" w14:textId="5E563618" w:rsidR="00785813" w:rsidRDefault="00785813" w:rsidP="00785813">
            <w:pPr>
              <w:jc w:val="center"/>
              <w:rPr>
                <w:lang w:val="en-US"/>
              </w:rPr>
            </w:pPr>
            <w:r>
              <w:rPr>
                <w:rFonts w:ascii="Calibri" w:hAnsi="Calibri" w:cs="Calibri"/>
                <w:color w:val="000000"/>
                <w:sz w:val="22"/>
              </w:rPr>
              <w:t>0.40</w:t>
            </w:r>
          </w:p>
        </w:tc>
        <w:tc>
          <w:tcPr>
            <w:tcW w:w="1559" w:type="dxa"/>
            <w:vAlign w:val="bottom"/>
          </w:tcPr>
          <w:p w14:paraId="62B6778D" w14:textId="086170DD" w:rsidR="00785813" w:rsidRDefault="00785813" w:rsidP="00785813">
            <w:pPr>
              <w:jc w:val="center"/>
              <w:rPr>
                <w:lang w:val="en-US"/>
              </w:rPr>
            </w:pPr>
            <w:r>
              <w:rPr>
                <w:rFonts w:ascii="Calibri" w:hAnsi="Calibri" w:cs="Calibri"/>
                <w:color w:val="000000"/>
                <w:sz w:val="22"/>
              </w:rPr>
              <w:t>-0.32</w:t>
            </w:r>
          </w:p>
        </w:tc>
      </w:tr>
      <w:tr w:rsidR="00785813" w14:paraId="2B05B039" w14:textId="77777777" w:rsidTr="00B87A3C">
        <w:tc>
          <w:tcPr>
            <w:tcW w:w="1558" w:type="dxa"/>
            <w:tcBorders>
              <w:right w:val="single" w:sz="4" w:space="0" w:color="auto"/>
            </w:tcBorders>
          </w:tcPr>
          <w:p w14:paraId="05BE87D6" w14:textId="77777777" w:rsidR="00785813" w:rsidRDefault="00785813" w:rsidP="00785813">
            <w:pPr>
              <w:rPr>
                <w:lang w:val="en-US"/>
              </w:rPr>
            </w:pPr>
            <w:r>
              <w:rPr>
                <w:lang w:val="en-US"/>
              </w:rPr>
              <w:t>PAR</w:t>
            </w:r>
          </w:p>
        </w:tc>
        <w:tc>
          <w:tcPr>
            <w:tcW w:w="1558" w:type="dxa"/>
            <w:tcBorders>
              <w:left w:val="single" w:sz="4" w:space="0" w:color="auto"/>
            </w:tcBorders>
            <w:vAlign w:val="bottom"/>
          </w:tcPr>
          <w:p w14:paraId="796DD2D6" w14:textId="6C2593DC" w:rsidR="00785813" w:rsidRDefault="00785813" w:rsidP="00785813">
            <w:pPr>
              <w:jc w:val="center"/>
              <w:rPr>
                <w:lang w:val="en-US"/>
              </w:rPr>
            </w:pPr>
            <w:r>
              <w:rPr>
                <w:rFonts w:ascii="Calibri" w:hAnsi="Calibri" w:cs="Calibri"/>
                <w:color w:val="000000"/>
                <w:sz w:val="22"/>
              </w:rPr>
              <w:t>0.60</w:t>
            </w:r>
          </w:p>
        </w:tc>
        <w:tc>
          <w:tcPr>
            <w:tcW w:w="1558" w:type="dxa"/>
            <w:vAlign w:val="bottom"/>
          </w:tcPr>
          <w:p w14:paraId="053E617E" w14:textId="227B0E0D" w:rsidR="00785813" w:rsidRDefault="00785813" w:rsidP="00785813">
            <w:pPr>
              <w:jc w:val="center"/>
              <w:rPr>
                <w:lang w:val="en-US"/>
              </w:rPr>
            </w:pPr>
            <w:r>
              <w:rPr>
                <w:rFonts w:ascii="Calibri" w:hAnsi="Calibri" w:cs="Calibri"/>
                <w:color w:val="000000"/>
                <w:sz w:val="22"/>
              </w:rPr>
              <w:t>0.40</w:t>
            </w:r>
          </w:p>
        </w:tc>
        <w:tc>
          <w:tcPr>
            <w:tcW w:w="1558" w:type="dxa"/>
            <w:vAlign w:val="bottom"/>
          </w:tcPr>
          <w:p w14:paraId="452EDB17" w14:textId="30719B31" w:rsidR="00785813" w:rsidRDefault="00785813" w:rsidP="00785813">
            <w:pPr>
              <w:jc w:val="center"/>
              <w:rPr>
                <w:lang w:val="en-US"/>
              </w:rPr>
            </w:pPr>
            <w:r>
              <w:rPr>
                <w:rFonts w:ascii="Calibri" w:hAnsi="Calibri" w:cs="Calibri"/>
                <w:color w:val="000000"/>
                <w:sz w:val="22"/>
              </w:rPr>
              <w:t>1</w:t>
            </w:r>
          </w:p>
        </w:tc>
        <w:tc>
          <w:tcPr>
            <w:tcW w:w="1559" w:type="dxa"/>
            <w:vAlign w:val="bottom"/>
          </w:tcPr>
          <w:p w14:paraId="3197E3AA" w14:textId="4FD3B8B2" w:rsidR="00785813" w:rsidRDefault="00785813" w:rsidP="00785813">
            <w:pPr>
              <w:jc w:val="center"/>
              <w:rPr>
                <w:lang w:val="en-US"/>
              </w:rPr>
            </w:pPr>
            <w:r>
              <w:rPr>
                <w:rFonts w:ascii="Calibri" w:hAnsi="Calibri" w:cs="Calibri"/>
                <w:color w:val="000000"/>
                <w:sz w:val="22"/>
              </w:rPr>
              <w:t>-0.44</w:t>
            </w:r>
          </w:p>
        </w:tc>
      </w:tr>
      <w:tr w:rsidR="00785813" w14:paraId="04F4EAF9" w14:textId="77777777" w:rsidTr="00B87A3C">
        <w:tc>
          <w:tcPr>
            <w:tcW w:w="1558" w:type="dxa"/>
            <w:tcBorders>
              <w:right w:val="single" w:sz="4" w:space="0" w:color="auto"/>
            </w:tcBorders>
          </w:tcPr>
          <w:p w14:paraId="14464EC8" w14:textId="77777777" w:rsidR="00785813" w:rsidRDefault="00785813" w:rsidP="00785813">
            <w:pPr>
              <w:rPr>
                <w:lang w:val="en-US"/>
              </w:rPr>
            </w:pPr>
            <w:r>
              <w:rPr>
                <w:lang w:val="en-US"/>
              </w:rPr>
              <w:t>Peak Distance</w:t>
            </w:r>
          </w:p>
        </w:tc>
        <w:tc>
          <w:tcPr>
            <w:tcW w:w="1558" w:type="dxa"/>
            <w:tcBorders>
              <w:left w:val="single" w:sz="4" w:space="0" w:color="auto"/>
            </w:tcBorders>
            <w:vAlign w:val="bottom"/>
          </w:tcPr>
          <w:p w14:paraId="6848FA7D" w14:textId="78A64486" w:rsidR="00785813" w:rsidRDefault="00785813" w:rsidP="00785813">
            <w:pPr>
              <w:jc w:val="center"/>
              <w:rPr>
                <w:lang w:val="en-US"/>
              </w:rPr>
            </w:pPr>
            <w:r>
              <w:rPr>
                <w:rFonts w:ascii="Calibri" w:hAnsi="Calibri" w:cs="Calibri"/>
                <w:color w:val="000000"/>
                <w:sz w:val="22"/>
              </w:rPr>
              <w:t>-0.37</w:t>
            </w:r>
          </w:p>
        </w:tc>
        <w:tc>
          <w:tcPr>
            <w:tcW w:w="1558" w:type="dxa"/>
            <w:vAlign w:val="bottom"/>
          </w:tcPr>
          <w:p w14:paraId="52BE7137" w14:textId="1D9FAE36" w:rsidR="00785813" w:rsidRDefault="00785813" w:rsidP="00785813">
            <w:pPr>
              <w:jc w:val="center"/>
              <w:rPr>
                <w:lang w:val="en-US"/>
              </w:rPr>
            </w:pPr>
            <w:r>
              <w:rPr>
                <w:rFonts w:ascii="Calibri" w:hAnsi="Calibri" w:cs="Calibri"/>
                <w:color w:val="000000"/>
                <w:sz w:val="22"/>
              </w:rPr>
              <w:t>-0.32</w:t>
            </w:r>
          </w:p>
        </w:tc>
        <w:tc>
          <w:tcPr>
            <w:tcW w:w="1558" w:type="dxa"/>
            <w:vAlign w:val="bottom"/>
          </w:tcPr>
          <w:p w14:paraId="6F0A22B8" w14:textId="44F62B27" w:rsidR="00785813" w:rsidRDefault="00785813" w:rsidP="00785813">
            <w:pPr>
              <w:jc w:val="center"/>
              <w:rPr>
                <w:lang w:val="en-US"/>
              </w:rPr>
            </w:pPr>
            <w:r>
              <w:rPr>
                <w:rFonts w:ascii="Calibri" w:hAnsi="Calibri" w:cs="Calibri"/>
                <w:color w:val="000000"/>
                <w:sz w:val="22"/>
              </w:rPr>
              <w:t>-0.44</w:t>
            </w:r>
          </w:p>
        </w:tc>
        <w:tc>
          <w:tcPr>
            <w:tcW w:w="1559" w:type="dxa"/>
            <w:vAlign w:val="bottom"/>
          </w:tcPr>
          <w:p w14:paraId="72E2E194" w14:textId="2128B225" w:rsidR="00785813" w:rsidRDefault="00785813" w:rsidP="00785813">
            <w:pPr>
              <w:jc w:val="center"/>
              <w:rPr>
                <w:lang w:val="en-US"/>
              </w:rPr>
            </w:pPr>
            <w:r>
              <w:rPr>
                <w:rFonts w:ascii="Calibri" w:hAnsi="Calibri" w:cs="Calibri"/>
                <w:color w:val="000000"/>
                <w:sz w:val="22"/>
              </w:rPr>
              <w:t>1</w:t>
            </w:r>
          </w:p>
        </w:tc>
      </w:tr>
    </w:tbl>
    <w:p w14:paraId="74A0D5A7" w14:textId="77777777" w:rsidR="00256DD4" w:rsidRDefault="00256DD4" w:rsidP="004D7B5D">
      <w:pPr>
        <w:spacing w:line="360" w:lineRule="auto"/>
        <w:rPr>
          <w:lang w:val="en-US"/>
        </w:rPr>
      </w:pPr>
    </w:p>
    <w:p w14:paraId="3491D11E" w14:textId="77777777" w:rsidR="00256DD4" w:rsidRDefault="00256DD4" w:rsidP="004D7B5D">
      <w:pPr>
        <w:spacing w:line="360" w:lineRule="auto"/>
        <w:rPr>
          <w:lang w:val="en-US"/>
        </w:rPr>
      </w:pPr>
    </w:p>
    <w:p w14:paraId="0DEE0850" w14:textId="2F688A97" w:rsidR="00256DD4" w:rsidRDefault="00256DD4" w:rsidP="004D7B5D">
      <w:pPr>
        <w:spacing w:line="360" w:lineRule="auto"/>
        <w:rPr>
          <w:lang w:val="en-US"/>
        </w:rPr>
      </w:pPr>
    </w:p>
    <w:p w14:paraId="6AE47D3A" w14:textId="77777777" w:rsidR="00E62F03" w:rsidRPr="00E62F03" w:rsidRDefault="00E62F03" w:rsidP="00E62F03">
      <w:pPr>
        <w:rPr>
          <w:lang w:val="en-US"/>
        </w:rPr>
      </w:pPr>
    </w:p>
    <w:p w14:paraId="18A73457" w14:textId="2F0843D5" w:rsidR="00F21CFA" w:rsidRPr="009D0829" w:rsidRDefault="009B621F" w:rsidP="00C222A7">
      <w:pPr>
        <w:pStyle w:val="Heading2"/>
        <w:rPr>
          <w:lang w:val="en-US"/>
        </w:rPr>
      </w:pPr>
      <w:bookmarkStart w:id="294" w:name="_Ref104800850"/>
      <w:r>
        <w:rPr>
          <w:lang w:val="en-US"/>
        </w:rPr>
        <w:lastRenderedPageBreak/>
        <w:t xml:space="preserve"> </w:t>
      </w:r>
      <w:bookmarkStart w:id="295" w:name="_Toc106449151"/>
      <w:r w:rsidR="00F21CFA">
        <w:rPr>
          <w:lang w:val="en-US"/>
        </w:rPr>
        <w:t xml:space="preserve">Average </w:t>
      </w:r>
      <w:r>
        <w:rPr>
          <w:lang w:val="en-US"/>
        </w:rPr>
        <w:t>d</w:t>
      </w:r>
      <w:r w:rsidR="00F21CFA">
        <w:rPr>
          <w:lang w:val="en-US"/>
        </w:rPr>
        <w:t>istance</w:t>
      </w:r>
      <w:bookmarkEnd w:id="294"/>
      <w:bookmarkEnd w:id="295"/>
    </w:p>
    <w:p w14:paraId="34F7F386" w14:textId="2CDF2F2A" w:rsidR="00CA4907" w:rsidRDefault="00CE4307" w:rsidP="004D7B5D">
      <w:pPr>
        <w:spacing w:before="240" w:line="360" w:lineRule="auto"/>
        <w:rPr>
          <w:lang w:val="en-US"/>
        </w:rPr>
      </w:pPr>
      <w:r>
        <w:rPr>
          <w:lang w:val="en-US"/>
        </w:rPr>
        <w:t>The average distance between</w:t>
      </w:r>
      <w:r w:rsidR="00295CFB">
        <w:rPr>
          <w:lang w:val="en-US"/>
        </w:rPr>
        <w:t xml:space="preserve"> the 30 000 cells in the T25 cell flask (25</w:t>
      </w:r>
      <w:r w:rsidR="00AA445C">
        <w:rPr>
          <w:lang w:val="en-US"/>
        </w:rPr>
        <w:t xml:space="preserve"> cm</w:t>
      </w:r>
      <w:r w:rsidR="00295CFB">
        <w:rPr>
          <w:vertAlign w:val="superscript"/>
          <w:lang w:val="en-US"/>
        </w:rPr>
        <w:t>2</w:t>
      </w:r>
      <w:r w:rsidR="00295CFB">
        <w:rPr>
          <w:lang w:val="en-US"/>
        </w:rPr>
        <w:t>)</w:t>
      </w:r>
      <w:r>
        <w:rPr>
          <w:lang w:val="en-US"/>
        </w:rPr>
        <w:t xml:space="preserve"> was done </w:t>
      </w:r>
      <w:r w:rsidR="0049762C">
        <w:rPr>
          <w:lang w:val="en-US"/>
        </w:rPr>
        <w:t xml:space="preserve">using a result from the mathematical concept of square line picking </w:t>
      </w:r>
      <w:r w:rsidR="0049762C">
        <w:rPr>
          <w:lang w:val="en-US"/>
        </w:rPr>
        <w:fldChar w:fldCharType="begin"/>
      </w:r>
      <w:r w:rsidR="0049762C">
        <w:rPr>
          <w:lang w:val="en-US"/>
        </w:rPr>
        <w:instrText xml:space="preserve"> ADDIN ZOTERO_ITEM CSL_CITATION {"citationID":"4WmWFNG9","properties":{"formattedCitation":"(Weisstein, n.d.)","plainCitation":"(Weisstein, n.d.)","noteIndex":0},"citationItems":[{"id":562,"uris":["http://zotero.org/users/9228513/items/99PYPYTF"],"itemData":{"id":562,"type":"webpage","abstract":"Square line picking is the selection of pairs of points (corresponding to endpoints of a line segment) randomly placed inside a square. n random line segments can be picked in a unit square in the Wolfram Language using the function RandomPoint[Rectangle[], {n, 2}]. Picking two points at random from the interior of a unit square, the average distance between them is the n=2 case of hypercube line picking, i.e., Delta(2) = 1/(15)[sqrt(2)+2+5ln(1+sqrt(2))] (1)   = 1/(15)(2+sqrt(2)+5sinh^(-1)1)...","genre":"Text","language":"en","note":"publisher: Wolfram Research, Inc.","title":"Square Line Picking","URL":"https://mathworld.wolfram.com/","author":[{"family":"Weisstein","given":"Eric W."}],"accessed":{"date-parts":[["2022",5,25]]}}}],"schema":"https://github.com/citation-style-language/schema/raw/master/csl-citation.json"} </w:instrText>
      </w:r>
      <w:r w:rsidR="0049762C">
        <w:rPr>
          <w:lang w:val="en-US"/>
        </w:rPr>
        <w:fldChar w:fldCharType="separate"/>
      </w:r>
      <w:r w:rsidR="0049762C" w:rsidRPr="0049762C">
        <w:rPr>
          <w:rFonts w:cs="Times New Roman"/>
          <w:lang w:val="en-US"/>
        </w:rPr>
        <w:t>(Weisstein, n.d.)</w:t>
      </w:r>
      <w:r w:rsidR="0049762C">
        <w:rPr>
          <w:lang w:val="en-US"/>
        </w:rPr>
        <w:fldChar w:fldCharType="end"/>
      </w:r>
      <w:r w:rsidR="009D0829">
        <w:rPr>
          <w:lang w:val="en-US"/>
        </w:rPr>
        <w:t xml:space="preserve">, </w:t>
      </w:r>
      <w:r w:rsidR="00CE60EE">
        <w:rPr>
          <w:lang w:val="en-US"/>
        </w:rPr>
        <w:t>which</w:t>
      </w:r>
      <w:r w:rsidR="009D0829">
        <w:rPr>
          <w:lang w:val="en-US"/>
        </w:rPr>
        <w:t xml:space="preserve"> states that picking two </w:t>
      </w:r>
      <w:r w:rsidR="00CD63BA">
        <w:rPr>
          <w:lang w:val="en-US"/>
        </w:rPr>
        <w:t>points randomly placed inside a</w:t>
      </w:r>
      <w:r w:rsidR="00A22742">
        <w:rPr>
          <w:lang w:val="en-US"/>
        </w:rPr>
        <w:t xml:space="preserve"> unit</w:t>
      </w:r>
      <w:r w:rsidR="00CD63BA">
        <w:rPr>
          <w:lang w:val="en-US"/>
        </w:rPr>
        <w:t xml:space="preserve"> </w:t>
      </w:r>
      <w:r w:rsidR="00CA16E0">
        <w:rPr>
          <w:lang w:val="en-US"/>
        </w:rPr>
        <w:t xml:space="preserve">square </w:t>
      </w:r>
      <w:r w:rsidR="00AB37E7">
        <w:rPr>
          <w:lang w:val="en-US"/>
        </w:rPr>
        <w:t xml:space="preserve">the average distance between them will be 0.52. </w:t>
      </w:r>
      <w:r w:rsidR="00583803">
        <w:rPr>
          <w:lang w:val="en-US"/>
        </w:rPr>
        <w:t>Assuming</w:t>
      </w:r>
      <w:r w:rsidR="00EC7FB9">
        <w:rPr>
          <w:lang w:val="en-US"/>
        </w:rPr>
        <w:t xml:space="preserve"> uniformly </w:t>
      </w:r>
      <w:r w:rsidR="00A7123C">
        <w:rPr>
          <w:lang w:val="en-US"/>
        </w:rPr>
        <w:t>distributed cells, we have a cell density of 12 cells pe</w:t>
      </w:r>
      <w:r w:rsidR="005B71F5">
        <w:rPr>
          <w:lang w:val="en-US"/>
        </w:rPr>
        <w:t>r mm</w:t>
      </w:r>
      <w:r w:rsidR="005B71F5">
        <w:rPr>
          <w:vertAlign w:val="superscript"/>
          <w:lang w:val="en-US"/>
        </w:rPr>
        <w:t>2</w:t>
      </w:r>
      <w:r w:rsidR="005B71F5">
        <w:rPr>
          <w:lang w:val="en-US"/>
        </w:rPr>
        <w:t xml:space="preserve">. </w:t>
      </w:r>
      <w:r w:rsidR="00263812">
        <w:rPr>
          <w:lang w:val="en-US"/>
        </w:rPr>
        <w:t xml:space="preserve">We want to know, how large the square needs </w:t>
      </w:r>
      <w:r w:rsidR="00373DF7">
        <w:rPr>
          <w:lang w:val="en-US"/>
        </w:rPr>
        <w:t>to be to have 2 cells within</w:t>
      </w:r>
      <w:r w:rsidR="00B208A6">
        <w:rPr>
          <w:lang w:val="en-US"/>
        </w:rPr>
        <w:t xml:space="preserve"> the square. </w:t>
      </w:r>
      <w:r w:rsidR="006E2256">
        <w:rPr>
          <w:lang w:val="en-US"/>
        </w:rPr>
        <w:br/>
        <w:t xml:space="preserve">Solving the equation </w:t>
      </w:r>
    </w:p>
    <w:p w14:paraId="4B60C934" w14:textId="053F7BD4" w:rsidR="00295CFB" w:rsidRDefault="004C5173" w:rsidP="004D7B5D">
      <w:pPr>
        <w:spacing w:before="240" w:line="360" w:lineRule="auto"/>
        <w:jc w:val="center"/>
        <w:rPr>
          <w:rFonts w:eastAsiaTheme="minorEastAsia"/>
          <w:lang w:val="en-US"/>
        </w:rPr>
      </w:pPr>
      <m:oMath>
        <m:r>
          <w:rPr>
            <w:rFonts w:ascii="Cambria Math" w:hAnsi="Cambria Math"/>
            <w:lang w:val="en-US"/>
          </w:rPr>
          <m:t>12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hAnsi="Cambria Math"/>
            <w:lang w:val="en-US"/>
          </w:rPr>
          <m:t>⋅x=2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eastAsiaTheme="minorEastAsia" w:hAnsi="Cambria Math"/>
            <w:lang w:val="en-US"/>
          </w:rPr>
          <m:t xml:space="preserve"> </m:t>
        </m:r>
      </m:oMath>
      <w:r w:rsidR="00B8576D">
        <w:rPr>
          <w:rFonts w:eastAsiaTheme="minorEastAsia"/>
          <w:lang w:val="en-US"/>
        </w:rPr>
        <w:t>.</w:t>
      </w:r>
    </w:p>
    <w:p w14:paraId="774681D8" w14:textId="2323CBE1" w:rsidR="00631494" w:rsidRDefault="006E2256" w:rsidP="004D7B5D">
      <w:pPr>
        <w:spacing w:before="240" w:line="360" w:lineRule="auto"/>
        <w:jc w:val="both"/>
        <w:rPr>
          <w:rFonts w:eastAsiaTheme="minorEastAsia"/>
          <w:lang w:val="en-US"/>
        </w:rPr>
      </w:pPr>
      <w:r>
        <w:rPr>
          <w:rFonts w:eastAsiaTheme="minorEastAsia"/>
          <w:lang w:val="en-US"/>
        </w:rPr>
        <w:t xml:space="preserve">We get </w:t>
      </w:r>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oMath>
      <w:r w:rsidR="004B72B4">
        <w:rPr>
          <w:rFonts w:eastAsiaTheme="minorEastAsia"/>
          <w:lang w:val="en-US"/>
        </w:rPr>
        <w:t xml:space="preserve">. Which means that </w:t>
      </w:r>
      <w:r w:rsidR="0094668F">
        <w:rPr>
          <w:rFonts w:eastAsiaTheme="minorEastAsia"/>
          <w:lang w:val="en-US"/>
        </w:rPr>
        <w:t xml:space="preserve">we need to reduce the </w:t>
      </w:r>
      <w:r w:rsidR="00AB4528">
        <w:rPr>
          <w:rFonts w:eastAsiaTheme="minorEastAsia"/>
          <w:lang w:val="en-US"/>
        </w:rPr>
        <w:t>1 x 1 mm</w:t>
      </w:r>
      <w:r w:rsidR="00AB4528">
        <w:rPr>
          <w:rFonts w:eastAsiaTheme="minorEastAsia"/>
          <w:vertAlign w:val="superscript"/>
          <w:lang w:val="en-US"/>
        </w:rPr>
        <w:t>2</w:t>
      </w:r>
      <w:r w:rsidR="00AB4528">
        <w:rPr>
          <w:rFonts w:eastAsiaTheme="minorEastAsia"/>
          <w:lang w:val="en-US"/>
        </w:rPr>
        <w:t xml:space="preserve"> square by 1/6</w:t>
      </w:r>
      <w:r w:rsidR="00010522">
        <w:rPr>
          <w:rFonts w:eastAsiaTheme="minorEastAsia"/>
          <w:lang w:val="en-US"/>
        </w:rPr>
        <w:t>,</w:t>
      </w:r>
      <w:r w:rsidR="00970B58">
        <w:rPr>
          <w:rFonts w:eastAsiaTheme="minorEastAsia"/>
          <w:lang w:val="en-US"/>
        </w:rPr>
        <w:t xml:space="preserve"> thus a square of size </w:t>
      </w:r>
      <m:oMath>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oMath>
      <w:r w:rsidR="00970B58">
        <w:rPr>
          <w:rFonts w:eastAsiaTheme="minorEastAsia"/>
          <w:lang w:val="en-US"/>
        </w:rPr>
        <w:t xml:space="preserve"> is expected to contain 2 cells on average with an average distance between those points of</w:t>
      </w:r>
      <w:r w:rsidR="00FD2F46">
        <w:rPr>
          <w:rFonts w:eastAsiaTheme="minorEastAsia"/>
          <w:lang w:val="en-US"/>
        </w:rPr>
        <w:t xml:space="preserve"> </w:t>
      </w:r>
    </w:p>
    <w:p w14:paraId="1B8F9F27" w14:textId="50FD8CB4" w:rsidR="00631494" w:rsidRDefault="00631494" w:rsidP="004D7B5D">
      <w:pPr>
        <w:spacing w:before="240" w:line="360" w:lineRule="auto"/>
        <w:jc w:val="both"/>
        <w:rPr>
          <w:rFonts w:eastAsiaTheme="minorEastAsia"/>
          <w:lang w:val="en-US"/>
        </w:rPr>
      </w:pPr>
      <m:oMathPara>
        <m:oMath>
          <m:r>
            <w:rPr>
              <w:rFonts w:ascii="Cambria Math" w:eastAsiaTheme="minorEastAsia" w:hAnsi="Cambria Math"/>
              <w:lang w:val="en-US"/>
            </w:rPr>
            <m:t>0.52⋅</m:t>
          </m:r>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r>
            <w:rPr>
              <w:rFonts w:ascii="Cambria Math" w:eastAsiaTheme="minorEastAsia" w:hAnsi="Cambria Math"/>
              <w:lang w:val="en-US"/>
            </w:rPr>
            <m:t>= 0.2123≈0.2 mm .</m:t>
          </m:r>
        </m:oMath>
      </m:oMathPara>
    </w:p>
    <w:p w14:paraId="57BD876D" w14:textId="49C2F8F0" w:rsidR="006E2256" w:rsidRPr="00AB4528" w:rsidRDefault="00BD69E5" w:rsidP="004D7B5D">
      <w:pPr>
        <w:spacing w:before="240" w:line="360" w:lineRule="auto"/>
        <w:jc w:val="both"/>
        <w:rPr>
          <w:lang w:val="en-US"/>
        </w:rPr>
      </w:pPr>
      <w:r>
        <w:rPr>
          <w:rFonts w:eastAsiaTheme="minorEastAsia"/>
          <w:lang w:val="en-US"/>
        </w:rPr>
        <w:t xml:space="preserve"> </w:t>
      </w:r>
    </w:p>
    <w:sectPr w:rsidR="006E2256" w:rsidRPr="00AB4528"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5" w:author="Jacob Lie" w:date="2022-06-22T19:14:00Z" w:initials="JL">
    <w:p w14:paraId="4F7247AD" w14:textId="77777777" w:rsidR="00915BA7" w:rsidRDefault="00915BA7" w:rsidP="00E4369D">
      <w:pPr>
        <w:pStyle w:val="CommentText"/>
      </w:pPr>
      <w:r>
        <w:rPr>
          <w:rStyle w:val="CommentReference"/>
        </w:rPr>
        <w:annotationRef/>
      </w:r>
      <w:r>
        <w:t>Invisible text because word is a bitch</w:t>
      </w:r>
    </w:p>
  </w:comment>
  <w:comment w:id="71" w:author="Jacob Lie" w:date="2022-06-22T21:09:00Z" w:initials="JL">
    <w:p w14:paraId="1891A800" w14:textId="77777777" w:rsidR="004710BE" w:rsidRDefault="004710BE" w:rsidP="00DD30B2">
      <w:pPr>
        <w:pStyle w:val="CommentText"/>
      </w:pPr>
      <w:r>
        <w:rPr>
          <w:rStyle w:val="CommentReference"/>
        </w:rPr>
        <w:annotationRef/>
      </w:r>
      <w:r>
        <w:t>Will potentially remove</w:t>
      </w:r>
    </w:p>
  </w:comment>
  <w:comment w:id="81" w:author="Jacob Lie" w:date="2022-06-21T16:45:00Z" w:initials="JL">
    <w:p w14:paraId="742E49C1" w14:textId="26E6BB67" w:rsidR="002A2CAC" w:rsidRDefault="002A2CAC" w:rsidP="003B0565">
      <w:pPr>
        <w:pStyle w:val="CommentText"/>
      </w:pPr>
      <w:r>
        <w:rPr>
          <w:rStyle w:val="CommentReference"/>
        </w:rPr>
        <w:annotationRef/>
      </w:r>
      <w:r>
        <w:t>Cell is not a person</w:t>
      </w:r>
    </w:p>
  </w:comment>
  <w:comment w:id="101" w:author="Jacob Lie" w:date="2022-03-31T10:53:00Z" w:initials="JL">
    <w:p w14:paraId="528CC9A8" w14:textId="0C535212" w:rsidR="007953F0" w:rsidRDefault="00F56572" w:rsidP="00C5120F">
      <w:pPr>
        <w:pStyle w:val="CommentText"/>
      </w:pPr>
      <w:r>
        <w:rPr>
          <w:rStyle w:val="CommentReference"/>
        </w:rPr>
        <w:annotationRef/>
      </w:r>
      <w:r w:rsidR="007953F0">
        <w:t xml:space="preserve">En veldig crude versjon, vanskelig å skrive om. </w:t>
      </w:r>
    </w:p>
  </w:comment>
  <w:comment w:id="102"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10"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20" w:author="Jacob Lie" w:date="2022-05-11T11:28:00Z" w:initials="JL">
    <w:p w14:paraId="4EF05272" w14:textId="77777777" w:rsidR="00F003FE" w:rsidRDefault="00F003FE" w:rsidP="00A01033">
      <w:pPr>
        <w:pStyle w:val="CommentText"/>
      </w:pPr>
      <w:r>
        <w:rPr>
          <w:rStyle w:val="CommentReference"/>
        </w:rPr>
        <w:annotationRef/>
      </w:r>
      <w:r>
        <w:t>Positions + repeated measurements</w:t>
      </w:r>
    </w:p>
  </w:comment>
  <w:comment w:id="135" w:author="Jacob Lie" w:date="2022-04-14T17:23:00Z" w:initials="JL">
    <w:p w14:paraId="02689FB7" w14:textId="4550C97D" w:rsidR="000D22E4" w:rsidRDefault="000D22E4" w:rsidP="00134255">
      <w:pPr>
        <w:pStyle w:val="CommentText"/>
      </w:pPr>
      <w:r>
        <w:rPr>
          <w:rStyle w:val="CommentReference"/>
        </w:rPr>
        <w:annotationRef/>
      </w:r>
      <w:r>
        <w:t>Or prescision</w:t>
      </w:r>
    </w:p>
  </w:comment>
  <w:comment w:id="144" w:author="Jacob Lie" w:date="2022-05-23T20:24:00Z" w:initials="JL">
    <w:p w14:paraId="26FB681D" w14:textId="77777777" w:rsidR="007A5AB9" w:rsidRDefault="007A5AB9" w:rsidP="00EA5684">
      <w:pPr>
        <w:pStyle w:val="CommentText"/>
      </w:pPr>
      <w:r>
        <w:rPr>
          <w:rStyle w:val="CommentReference"/>
        </w:rPr>
        <w:annotationRef/>
      </w:r>
      <w:r>
        <w:t>We do not divide with 2 because the high and low dose comes from two separate fits</w:t>
      </w:r>
    </w:p>
  </w:comment>
  <w:comment w:id="147" w:author="Jacob Lie" w:date="2022-05-20T15:15:00Z" w:initials="JL">
    <w:p w14:paraId="2E156988" w14:textId="15D5DF67" w:rsidR="00F7651D" w:rsidRDefault="00F7651D" w:rsidP="00910EB2">
      <w:pPr>
        <w:pStyle w:val="CommentText"/>
      </w:pPr>
      <w:r>
        <w:rPr>
          <w:rStyle w:val="CommentReference"/>
        </w:rPr>
        <w:annotationRef/>
      </w:r>
      <w:r>
        <w:t>Too much?</w:t>
      </w:r>
    </w:p>
  </w:comment>
  <w:comment w:id="153" w:author="Jacob Lie" w:date="2022-04-05T11:10:00Z" w:initials="JL">
    <w:p w14:paraId="60125451" w14:textId="067E4174" w:rsidR="000B1A09" w:rsidRDefault="000B1A09" w:rsidP="002F0968">
      <w:pPr>
        <w:pStyle w:val="CommentText"/>
      </w:pPr>
      <w:r>
        <w:rPr>
          <w:rStyle w:val="CommentReference"/>
        </w:rPr>
        <w:annotationRef/>
      </w:r>
      <w:r>
        <w:t>Remove we when refering to what someone else did</w:t>
      </w:r>
    </w:p>
  </w:comment>
  <w:comment w:id="160" w:author="Jacob Lie" w:date="2022-05-11T17:25:00Z" w:initials="JL">
    <w:p w14:paraId="2A6F490C" w14:textId="77777777" w:rsidR="00F154F9" w:rsidRDefault="00F154F9" w:rsidP="009730C7">
      <w:pPr>
        <w:pStyle w:val="CommentText"/>
      </w:pPr>
      <w:r>
        <w:rPr>
          <w:rStyle w:val="CommentReference"/>
        </w:rPr>
        <w:annotationRef/>
      </w:r>
      <w:r>
        <w:t>030120 and 171220 were similar but no similar enough</w:t>
      </w:r>
    </w:p>
  </w:comment>
  <w:comment w:id="248" w:author="Jacob Lie" w:date="2022-05-19T20:26:00Z" w:initials="JL">
    <w:p w14:paraId="068A60E7" w14:textId="1FBDCD7B" w:rsidR="00A47A47" w:rsidRDefault="00A47A47" w:rsidP="00A20C15">
      <w:pPr>
        <w:pStyle w:val="CommentText"/>
      </w:pPr>
      <w:r>
        <w:rPr>
          <w:rStyle w:val="CommentReference"/>
        </w:rPr>
        <w:annotationRef/>
      </w:r>
      <w:r>
        <w:t>We compared this percentage difference with the percentage difference between high and low netOD, which was not comparable</w:t>
      </w:r>
    </w:p>
  </w:comment>
  <w:comment w:id="274" w:author="Jacob Lie" w:date="2022-05-11T16:48:00Z" w:initials="JL">
    <w:p w14:paraId="6ACCA8A2" w14:textId="73F32245" w:rsidR="008D5B80" w:rsidRDefault="008D5B80" w:rsidP="008D5B80">
      <w:pPr>
        <w:pStyle w:val="CommentText"/>
      </w:pPr>
      <w:r>
        <w:rPr>
          <w:rStyle w:val="CommentReference"/>
        </w:rPr>
        <w:annotationRef/>
      </w:r>
      <w:r>
        <w:t>Include new uncertainties multiplied with 1.026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7247AD" w15:done="0"/>
  <w15:commentEx w15:paraId="1891A800" w15:done="0"/>
  <w15:commentEx w15:paraId="742E49C1" w15:done="0"/>
  <w15:commentEx w15:paraId="528CC9A8" w15:done="0"/>
  <w15:commentEx w15:paraId="049E3AD8" w15:done="0"/>
  <w15:commentEx w15:paraId="0A164405" w15:done="0"/>
  <w15:commentEx w15:paraId="4EF05272" w15:done="0"/>
  <w15:commentEx w15:paraId="02689FB7" w15:done="0"/>
  <w15:commentEx w15:paraId="26FB681D" w15:done="0"/>
  <w15:commentEx w15:paraId="2E156988" w15:done="0"/>
  <w15:commentEx w15:paraId="60125451" w15:done="0"/>
  <w15:commentEx w15:paraId="2A6F490C" w15:done="0"/>
  <w15:commentEx w15:paraId="068A60E7" w15:done="0"/>
  <w15:commentEx w15:paraId="6ACCA8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DE878" w16cex:dateUtc="2022-06-22T17:14:00Z"/>
  <w16cex:commentExtensible w16cex:durableId="265E037B" w16cex:dateUtc="2022-06-22T19:09:00Z"/>
  <w16cex:commentExtensible w16cex:durableId="265C7434" w16cex:dateUtc="2022-06-21T14:45:00Z"/>
  <w16cex:commentExtensible w16cex:durableId="25F0068C" w16cex:dateUtc="2022-03-31T08:53:00Z"/>
  <w16cex:commentExtensible w16cex:durableId="25F04583" w16cex:dateUtc="2022-03-31T13:21:00Z"/>
  <w16cex:commentExtensible w16cex:durableId="25F5799C" w16cex:dateUtc="2022-04-04T12:05:00Z"/>
  <w16cex:commentExtensible w16cex:durableId="26261C76" w16cex:dateUtc="2022-05-11T09:28:00Z"/>
  <w16cex:commentExtensible w16cex:durableId="2602D72D" w16cex:dateUtc="2022-04-14T15:23:00Z"/>
  <w16cex:commentExtensible w16cex:durableId="26366BF8" w16cex:dateUtc="2022-05-23T18:24:00Z"/>
  <w16cex:commentExtensible w16cex:durableId="26322EFD" w16cex:dateUtc="2022-05-20T13:15:00Z"/>
  <w16cex:commentExtensible w16cex:durableId="25F6A210" w16cex:dateUtc="2022-04-05T09:10:00Z"/>
  <w16cex:commentExtensible w16cex:durableId="26266FF1" w16cex:dateUtc="2022-05-11T15:25:00Z"/>
  <w16cex:commentExtensible w16cex:durableId="26312667" w16cex:dateUtc="2022-05-19T18:26:00Z"/>
  <w16cex:commentExtensible w16cex:durableId="26266752" w16cex:dateUtc="2022-05-11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7247AD" w16cid:durableId="265DE878"/>
  <w16cid:commentId w16cid:paraId="1891A800" w16cid:durableId="265E037B"/>
  <w16cid:commentId w16cid:paraId="742E49C1" w16cid:durableId="265C7434"/>
  <w16cid:commentId w16cid:paraId="528CC9A8" w16cid:durableId="25F0068C"/>
  <w16cid:commentId w16cid:paraId="049E3AD8" w16cid:durableId="25F04583"/>
  <w16cid:commentId w16cid:paraId="0A164405" w16cid:durableId="25F5799C"/>
  <w16cid:commentId w16cid:paraId="4EF05272" w16cid:durableId="26261C76"/>
  <w16cid:commentId w16cid:paraId="02689FB7" w16cid:durableId="2602D72D"/>
  <w16cid:commentId w16cid:paraId="26FB681D" w16cid:durableId="26366BF8"/>
  <w16cid:commentId w16cid:paraId="2E156988" w16cid:durableId="26322EFD"/>
  <w16cid:commentId w16cid:paraId="60125451" w16cid:durableId="25F6A210"/>
  <w16cid:commentId w16cid:paraId="2A6F490C" w16cid:durableId="26266FF1"/>
  <w16cid:commentId w16cid:paraId="068A60E7" w16cid:durableId="26312667"/>
  <w16cid:commentId w16cid:paraId="6ACCA8A2" w16cid:durableId="26266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117D0" w14:textId="77777777" w:rsidR="00BA74EA" w:rsidRDefault="00BA74EA" w:rsidP="00D622F0">
      <w:pPr>
        <w:spacing w:after="0" w:line="240" w:lineRule="auto"/>
      </w:pPr>
      <w:r>
        <w:separator/>
      </w:r>
    </w:p>
  </w:endnote>
  <w:endnote w:type="continuationSeparator" w:id="0">
    <w:p w14:paraId="73FE14DC" w14:textId="77777777" w:rsidR="00BA74EA" w:rsidRDefault="00BA74EA"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3BE84" w14:textId="3A809583" w:rsidR="006B0056" w:rsidRDefault="006B0056" w:rsidP="006B0056">
    <w:pPr>
      <w:pStyle w:val="Footer"/>
      <w:tabs>
        <w:tab w:val="clear" w:pos="4680"/>
        <w:tab w:val="clear" w:pos="9360"/>
        <w:tab w:val="left" w:pos="860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430F3" w14:textId="77777777" w:rsidR="00BA74EA" w:rsidRDefault="00BA74EA" w:rsidP="00D622F0">
      <w:pPr>
        <w:spacing w:after="0" w:line="240" w:lineRule="auto"/>
      </w:pPr>
      <w:r>
        <w:separator/>
      </w:r>
    </w:p>
  </w:footnote>
  <w:footnote w:type="continuationSeparator" w:id="0">
    <w:p w14:paraId="48E99886" w14:textId="77777777" w:rsidR="00BA74EA" w:rsidRDefault="00BA74EA" w:rsidP="00D62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D5AB4" w14:textId="77777777" w:rsidR="00F60EB0" w:rsidRDefault="00F60E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949C7"/>
    <w:multiLevelType w:val="multilevel"/>
    <w:tmpl w:val="2E2EEC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0A44C7"/>
    <w:multiLevelType w:val="multilevel"/>
    <w:tmpl w:val="04090025"/>
    <w:lvl w:ilvl="0">
      <w:start w:val="1"/>
      <w:numFmt w:val="decimal"/>
      <w:pStyle w:val="Heading1"/>
      <w:lvlText w:val="%1"/>
      <w:lvlJc w:val="left"/>
      <w:pPr>
        <w:ind w:left="882" w:hanging="432"/>
      </w:pPr>
    </w:lvl>
    <w:lvl w:ilvl="1">
      <w:start w:val="1"/>
      <w:numFmt w:val="decimal"/>
      <w:pStyle w:val="Heading2"/>
      <w:lvlText w:val="%1.%2"/>
      <w:lvlJc w:val="left"/>
      <w:pPr>
        <w:ind w:left="48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594" w:hanging="864"/>
      </w:pPr>
    </w:lvl>
    <w:lvl w:ilvl="4">
      <w:start w:val="1"/>
      <w:numFmt w:val="decimal"/>
      <w:pStyle w:val="Heading5"/>
      <w:lvlText w:val="%1.%2.%3.%4.%5"/>
      <w:lvlJc w:val="left"/>
      <w:pPr>
        <w:ind w:left="738" w:hanging="1008"/>
      </w:pPr>
    </w:lvl>
    <w:lvl w:ilvl="5">
      <w:start w:val="1"/>
      <w:numFmt w:val="decimal"/>
      <w:pStyle w:val="Heading6"/>
      <w:lvlText w:val="%1.%2.%3.%4.%5.%6"/>
      <w:lvlJc w:val="left"/>
      <w:pPr>
        <w:ind w:left="882" w:hanging="1152"/>
      </w:pPr>
    </w:lvl>
    <w:lvl w:ilvl="6">
      <w:start w:val="1"/>
      <w:numFmt w:val="decimal"/>
      <w:pStyle w:val="Heading7"/>
      <w:lvlText w:val="%1.%2.%3.%4.%5.%6.%7"/>
      <w:lvlJc w:val="left"/>
      <w:pPr>
        <w:ind w:left="1026" w:hanging="1296"/>
      </w:pPr>
    </w:lvl>
    <w:lvl w:ilvl="7">
      <w:start w:val="1"/>
      <w:numFmt w:val="decimal"/>
      <w:pStyle w:val="Heading8"/>
      <w:lvlText w:val="%1.%2.%3.%4.%5.%6.%7.%8"/>
      <w:lvlJc w:val="left"/>
      <w:pPr>
        <w:ind w:left="1170" w:hanging="1440"/>
      </w:pPr>
    </w:lvl>
    <w:lvl w:ilvl="8">
      <w:start w:val="1"/>
      <w:numFmt w:val="decimal"/>
      <w:pStyle w:val="Heading9"/>
      <w:lvlText w:val="%1.%2.%3.%4.%5.%6.%7.%8.%9"/>
      <w:lvlJc w:val="left"/>
      <w:pPr>
        <w:ind w:left="1314" w:hanging="1584"/>
      </w:pPr>
    </w:lvl>
  </w:abstractNum>
  <w:abstractNum w:abstractNumId="11"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1"/>
  </w:num>
  <w:num w:numId="2" w16cid:durableId="717977269">
    <w:abstractNumId w:val="2"/>
  </w:num>
  <w:num w:numId="3" w16cid:durableId="438834060">
    <w:abstractNumId w:val="13"/>
  </w:num>
  <w:num w:numId="4" w16cid:durableId="731075872">
    <w:abstractNumId w:val="1"/>
  </w:num>
  <w:num w:numId="5" w16cid:durableId="438336850">
    <w:abstractNumId w:val="5"/>
  </w:num>
  <w:num w:numId="6" w16cid:durableId="1571771507">
    <w:abstractNumId w:val="10"/>
  </w:num>
  <w:num w:numId="7" w16cid:durableId="1223716218">
    <w:abstractNumId w:val="12"/>
  </w:num>
  <w:num w:numId="8" w16cid:durableId="1620528419">
    <w:abstractNumId w:val="6"/>
  </w:num>
  <w:num w:numId="9" w16cid:durableId="918051994">
    <w:abstractNumId w:val="7"/>
  </w:num>
  <w:num w:numId="10" w16cid:durableId="197086465">
    <w:abstractNumId w:val="0"/>
  </w:num>
  <w:num w:numId="11" w16cid:durableId="1235318430">
    <w:abstractNumId w:val="8"/>
  </w:num>
  <w:num w:numId="12" w16cid:durableId="972248046">
    <w:abstractNumId w:val="9"/>
  </w:num>
  <w:num w:numId="13" w16cid:durableId="701175586">
    <w:abstractNumId w:val="3"/>
  </w:num>
  <w:num w:numId="14" w16cid:durableId="8523086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6772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7269483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revisionView w:markup="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2A"/>
    <w:rsid w:val="00000272"/>
    <w:rsid w:val="000002E3"/>
    <w:rsid w:val="0000041E"/>
    <w:rsid w:val="0000060E"/>
    <w:rsid w:val="0000068F"/>
    <w:rsid w:val="0000073D"/>
    <w:rsid w:val="00000791"/>
    <w:rsid w:val="00000D4C"/>
    <w:rsid w:val="0000115F"/>
    <w:rsid w:val="0000189E"/>
    <w:rsid w:val="00001929"/>
    <w:rsid w:val="000019D7"/>
    <w:rsid w:val="00001B68"/>
    <w:rsid w:val="00001D02"/>
    <w:rsid w:val="00002138"/>
    <w:rsid w:val="000021DF"/>
    <w:rsid w:val="00002280"/>
    <w:rsid w:val="000024B9"/>
    <w:rsid w:val="000029E5"/>
    <w:rsid w:val="00002B82"/>
    <w:rsid w:val="00002DF7"/>
    <w:rsid w:val="0000339F"/>
    <w:rsid w:val="000034B7"/>
    <w:rsid w:val="000037D1"/>
    <w:rsid w:val="00003A73"/>
    <w:rsid w:val="00003B6C"/>
    <w:rsid w:val="00003C70"/>
    <w:rsid w:val="00003EAD"/>
    <w:rsid w:val="000041C6"/>
    <w:rsid w:val="000041F5"/>
    <w:rsid w:val="000042AE"/>
    <w:rsid w:val="00004361"/>
    <w:rsid w:val="00004811"/>
    <w:rsid w:val="000049D7"/>
    <w:rsid w:val="00004CD0"/>
    <w:rsid w:val="00004CF1"/>
    <w:rsid w:val="00004DA4"/>
    <w:rsid w:val="00004DCB"/>
    <w:rsid w:val="000051E1"/>
    <w:rsid w:val="00005891"/>
    <w:rsid w:val="000058B8"/>
    <w:rsid w:val="00005906"/>
    <w:rsid w:val="00005943"/>
    <w:rsid w:val="00005AA5"/>
    <w:rsid w:val="00005CEC"/>
    <w:rsid w:val="00005D7B"/>
    <w:rsid w:val="000061DF"/>
    <w:rsid w:val="000061FA"/>
    <w:rsid w:val="000063BC"/>
    <w:rsid w:val="0000668E"/>
    <w:rsid w:val="0000669D"/>
    <w:rsid w:val="000066A5"/>
    <w:rsid w:val="000066DE"/>
    <w:rsid w:val="00006E18"/>
    <w:rsid w:val="00006E44"/>
    <w:rsid w:val="00007196"/>
    <w:rsid w:val="00007309"/>
    <w:rsid w:val="000074DA"/>
    <w:rsid w:val="0000770E"/>
    <w:rsid w:val="00007884"/>
    <w:rsid w:val="00007A39"/>
    <w:rsid w:val="00007C7A"/>
    <w:rsid w:val="00007E16"/>
    <w:rsid w:val="00010522"/>
    <w:rsid w:val="000106C6"/>
    <w:rsid w:val="00010C13"/>
    <w:rsid w:val="00010CED"/>
    <w:rsid w:val="00010E12"/>
    <w:rsid w:val="00010E78"/>
    <w:rsid w:val="000111A5"/>
    <w:rsid w:val="00011255"/>
    <w:rsid w:val="0001157E"/>
    <w:rsid w:val="00011798"/>
    <w:rsid w:val="00011804"/>
    <w:rsid w:val="00011916"/>
    <w:rsid w:val="0001196B"/>
    <w:rsid w:val="00011AF2"/>
    <w:rsid w:val="00011BBD"/>
    <w:rsid w:val="00011FC1"/>
    <w:rsid w:val="00012214"/>
    <w:rsid w:val="00012325"/>
    <w:rsid w:val="00012346"/>
    <w:rsid w:val="000123BB"/>
    <w:rsid w:val="0001246A"/>
    <w:rsid w:val="00012490"/>
    <w:rsid w:val="00012531"/>
    <w:rsid w:val="0001292B"/>
    <w:rsid w:val="00012A04"/>
    <w:rsid w:val="00012A7F"/>
    <w:rsid w:val="00012BDF"/>
    <w:rsid w:val="00012E76"/>
    <w:rsid w:val="0001310A"/>
    <w:rsid w:val="00013138"/>
    <w:rsid w:val="00013281"/>
    <w:rsid w:val="00013623"/>
    <w:rsid w:val="000138A0"/>
    <w:rsid w:val="00013F35"/>
    <w:rsid w:val="0001409B"/>
    <w:rsid w:val="000141EF"/>
    <w:rsid w:val="00014536"/>
    <w:rsid w:val="0001487A"/>
    <w:rsid w:val="00014A49"/>
    <w:rsid w:val="00014B6A"/>
    <w:rsid w:val="00014B93"/>
    <w:rsid w:val="00014BD7"/>
    <w:rsid w:val="00014FBA"/>
    <w:rsid w:val="000152CF"/>
    <w:rsid w:val="0001580D"/>
    <w:rsid w:val="0001580E"/>
    <w:rsid w:val="00015984"/>
    <w:rsid w:val="00015AF6"/>
    <w:rsid w:val="00015B0B"/>
    <w:rsid w:val="00015B5E"/>
    <w:rsid w:val="00015B94"/>
    <w:rsid w:val="00015BFC"/>
    <w:rsid w:val="00015C67"/>
    <w:rsid w:val="00015D0F"/>
    <w:rsid w:val="00015F94"/>
    <w:rsid w:val="000160DD"/>
    <w:rsid w:val="0001624E"/>
    <w:rsid w:val="000163F8"/>
    <w:rsid w:val="000166DC"/>
    <w:rsid w:val="00016955"/>
    <w:rsid w:val="00016A56"/>
    <w:rsid w:val="000170B5"/>
    <w:rsid w:val="0001716B"/>
    <w:rsid w:val="00017248"/>
    <w:rsid w:val="000173EC"/>
    <w:rsid w:val="000178C7"/>
    <w:rsid w:val="00017AC2"/>
    <w:rsid w:val="00017BD0"/>
    <w:rsid w:val="00017C1D"/>
    <w:rsid w:val="00017F72"/>
    <w:rsid w:val="00017FCD"/>
    <w:rsid w:val="0002009D"/>
    <w:rsid w:val="000200F5"/>
    <w:rsid w:val="00020795"/>
    <w:rsid w:val="000209F1"/>
    <w:rsid w:val="00020B40"/>
    <w:rsid w:val="00020E1B"/>
    <w:rsid w:val="00020F65"/>
    <w:rsid w:val="00020F9D"/>
    <w:rsid w:val="000210BD"/>
    <w:rsid w:val="0002115C"/>
    <w:rsid w:val="00021763"/>
    <w:rsid w:val="00021902"/>
    <w:rsid w:val="000219C5"/>
    <w:rsid w:val="00021CDD"/>
    <w:rsid w:val="00021F68"/>
    <w:rsid w:val="00021F96"/>
    <w:rsid w:val="000221C9"/>
    <w:rsid w:val="00022244"/>
    <w:rsid w:val="000227CF"/>
    <w:rsid w:val="0002289D"/>
    <w:rsid w:val="00022F2E"/>
    <w:rsid w:val="00023079"/>
    <w:rsid w:val="00023230"/>
    <w:rsid w:val="000234F3"/>
    <w:rsid w:val="00023A0D"/>
    <w:rsid w:val="00023F27"/>
    <w:rsid w:val="00024776"/>
    <w:rsid w:val="0002478A"/>
    <w:rsid w:val="0002482B"/>
    <w:rsid w:val="0002494B"/>
    <w:rsid w:val="00024B0B"/>
    <w:rsid w:val="00024C9C"/>
    <w:rsid w:val="00024EAE"/>
    <w:rsid w:val="00025058"/>
    <w:rsid w:val="0002516D"/>
    <w:rsid w:val="00025485"/>
    <w:rsid w:val="000254F5"/>
    <w:rsid w:val="00025702"/>
    <w:rsid w:val="00025CD3"/>
    <w:rsid w:val="00025E0A"/>
    <w:rsid w:val="00026410"/>
    <w:rsid w:val="00026D1E"/>
    <w:rsid w:val="000270CE"/>
    <w:rsid w:val="000273B5"/>
    <w:rsid w:val="00027443"/>
    <w:rsid w:val="0002757E"/>
    <w:rsid w:val="0002763E"/>
    <w:rsid w:val="00027646"/>
    <w:rsid w:val="00027956"/>
    <w:rsid w:val="00027976"/>
    <w:rsid w:val="00027A84"/>
    <w:rsid w:val="00027BD8"/>
    <w:rsid w:val="00027D70"/>
    <w:rsid w:val="00027FBB"/>
    <w:rsid w:val="00030466"/>
    <w:rsid w:val="0003080B"/>
    <w:rsid w:val="00030BCD"/>
    <w:rsid w:val="00030ECD"/>
    <w:rsid w:val="000313DB"/>
    <w:rsid w:val="00031648"/>
    <w:rsid w:val="00031690"/>
    <w:rsid w:val="0003183B"/>
    <w:rsid w:val="00031865"/>
    <w:rsid w:val="00031B16"/>
    <w:rsid w:val="00031E4E"/>
    <w:rsid w:val="00031E66"/>
    <w:rsid w:val="00032276"/>
    <w:rsid w:val="00032418"/>
    <w:rsid w:val="00032766"/>
    <w:rsid w:val="000327A8"/>
    <w:rsid w:val="00032BAC"/>
    <w:rsid w:val="00032C40"/>
    <w:rsid w:val="00032C61"/>
    <w:rsid w:val="00032C8F"/>
    <w:rsid w:val="00033093"/>
    <w:rsid w:val="000335E7"/>
    <w:rsid w:val="000336A7"/>
    <w:rsid w:val="00033723"/>
    <w:rsid w:val="00033843"/>
    <w:rsid w:val="00033C6F"/>
    <w:rsid w:val="000341AC"/>
    <w:rsid w:val="000341C4"/>
    <w:rsid w:val="000343E2"/>
    <w:rsid w:val="0003451F"/>
    <w:rsid w:val="00034A9F"/>
    <w:rsid w:val="00034B38"/>
    <w:rsid w:val="0003504E"/>
    <w:rsid w:val="000355B1"/>
    <w:rsid w:val="000355BD"/>
    <w:rsid w:val="000357F4"/>
    <w:rsid w:val="00035BB1"/>
    <w:rsid w:val="00035FE9"/>
    <w:rsid w:val="0003633F"/>
    <w:rsid w:val="0003639C"/>
    <w:rsid w:val="000366F1"/>
    <w:rsid w:val="0003693A"/>
    <w:rsid w:val="00036A2B"/>
    <w:rsid w:val="00036A4C"/>
    <w:rsid w:val="00036C9C"/>
    <w:rsid w:val="0003709D"/>
    <w:rsid w:val="000372F3"/>
    <w:rsid w:val="00037373"/>
    <w:rsid w:val="00037842"/>
    <w:rsid w:val="000378C4"/>
    <w:rsid w:val="00037989"/>
    <w:rsid w:val="00037EDF"/>
    <w:rsid w:val="00037F6C"/>
    <w:rsid w:val="00037FA3"/>
    <w:rsid w:val="00037FC4"/>
    <w:rsid w:val="00037FFE"/>
    <w:rsid w:val="0004037C"/>
    <w:rsid w:val="0004044C"/>
    <w:rsid w:val="00040A70"/>
    <w:rsid w:val="00040B08"/>
    <w:rsid w:val="00040B15"/>
    <w:rsid w:val="00040B29"/>
    <w:rsid w:val="00040D4F"/>
    <w:rsid w:val="00040DBC"/>
    <w:rsid w:val="0004115E"/>
    <w:rsid w:val="0004120C"/>
    <w:rsid w:val="00041280"/>
    <w:rsid w:val="0004128C"/>
    <w:rsid w:val="00041632"/>
    <w:rsid w:val="000418F1"/>
    <w:rsid w:val="00041C17"/>
    <w:rsid w:val="0004208A"/>
    <w:rsid w:val="00042336"/>
    <w:rsid w:val="00042365"/>
    <w:rsid w:val="00042406"/>
    <w:rsid w:val="000424AE"/>
    <w:rsid w:val="00042519"/>
    <w:rsid w:val="000425CA"/>
    <w:rsid w:val="00042647"/>
    <w:rsid w:val="00042A34"/>
    <w:rsid w:val="00042C02"/>
    <w:rsid w:val="00042C89"/>
    <w:rsid w:val="00042CC2"/>
    <w:rsid w:val="00042CDC"/>
    <w:rsid w:val="00042FB7"/>
    <w:rsid w:val="0004301E"/>
    <w:rsid w:val="0004307B"/>
    <w:rsid w:val="00043322"/>
    <w:rsid w:val="00043881"/>
    <w:rsid w:val="0004399F"/>
    <w:rsid w:val="000439DE"/>
    <w:rsid w:val="00043C70"/>
    <w:rsid w:val="00043E58"/>
    <w:rsid w:val="00044202"/>
    <w:rsid w:val="00044386"/>
    <w:rsid w:val="00044851"/>
    <w:rsid w:val="000448A2"/>
    <w:rsid w:val="00044AB4"/>
    <w:rsid w:val="00044D16"/>
    <w:rsid w:val="00044D58"/>
    <w:rsid w:val="00044D8C"/>
    <w:rsid w:val="00044F3B"/>
    <w:rsid w:val="000452DC"/>
    <w:rsid w:val="00045486"/>
    <w:rsid w:val="00045511"/>
    <w:rsid w:val="0004561C"/>
    <w:rsid w:val="000458B5"/>
    <w:rsid w:val="00045921"/>
    <w:rsid w:val="00045ACF"/>
    <w:rsid w:val="00045BD2"/>
    <w:rsid w:val="00046260"/>
    <w:rsid w:val="0004633D"/>
    <w:rsid w:val="000463C9"/>
    <w:rsid w:val="000465F4"/>
    <w:rsid w:val="0004685F"/>
    <w:rsid w:val="000469A3"/>
    <w:rsid w:val="00046D20"/>
    <w:rsid w:val="00046D94"/>
    <w:rsid w:val="00047009"/>
    <w:rsid w:val="00047189"/>
    <w:rsid w:val="0004746D"/>
    <w:rsid w:val="000479E8"/>
    <w:rsid w:val="00047F35"/>
    <w:rsid w:val="00047FCD"/>
    <w:rsid w:val="00050359"/>
    <w:rsid w:val="000503D5"/>
    <w:rsid w:val="000503DA"/>
    <w:rsid w:val="000503FE"/>
    <w:rsid w:val="0005083E"/>
    <w:rsid w:val="000508DD"/>
    <w:rsid w:val="00050B4E"/>
    <w:rsid w:val="00050C57"/>
    <w:rsid w:val="00050E10"/>
    <w:rsid w:val="00050E46"/>
    <w:rsid w:val="000510A2"/>
    <w:rsid w:val="000514A0"/>
    <w:rsid w:val="000514FD"/>
    <w:rsid w:val="000515A2"/>
    <w:rsid w:val="000515E3"/>
    <w:rsid w:val="00051C2F"/>
    <w:rsid w:val="00051F4E"/>
    <w:rsid w:val="00052090"/>
    <w:rsid w:val="00052118"/>
    <w:rsid w:val="00052160"/>
    <w:rsid w:val="0005266A"/>
    <w:rsid w:val="00052955"/>
    <w:rsid w:val="00052AF5"/>
    <w:rsid w:val="00052D8D"/>
    <w:rsid w:val="00052FB6"/>
    <w:rsid w:val="000539E6"/>
    <w:rsid w:val="00053CA8"/>
    <w:rsid w:val="00053F4D"/>
    <w:rsid w:val="0005452D"/>
    <w:rsid w:val="000547CF"/>
    <w:rsid w:val="00054892"/>
    <w:rsid w:val="0005492A"/>
    <w:rsid w:val="00054969"/>
    <w:rsid w:val="00054AB2"/>
    <w:rsid w:val="00054B39"/>
    <w:rsid w:val="00054FEF"/>
    <w:rsid w:val="00055037"/>
    <w:rsid w:val="0005519E"/>
    <w:rsid w:val="0005541E"/>
    <w:rsid w:val="0005573E"/>
    <w:rsid w:val="00055808"/>
    <w:rsid w:val="00055842"/>
    <w:rsid w:val="00055868"/>
    <w:rsid w:val="00055987"/>
    <w:rsid w:val="00055D91"/>
    <w:rsid w:val="0005625F"/>
    <w:rsid w:val="000562D4"/>
    <w:rsid w:val="00056395"/>
    <w:rsid w:val="000565F9"/>
    <w:rsid w:val="00056683"/>
    <w:rsid w:val="00056B65"/>
    <w:rsid w:val="00056C83"/>
    <w:rsid w:val="00056CE5"/>
    <w:rsid w:val="00056EA6"/>
    <w:rsid w:val="00056F71"/>
    <w:rsid w:val="00056F7D"/>
    <w:rsid w:val="00056FEE"/>
    <w:rsid w:val="000574FA"/>
    <w:rsid w:val="0005753E"/>
    <w:rsid w:val="00057636"/>
    <w:rsid w:val="000576A8"/>
    <w:rsid w:val="00057952"/>
    <w:rsid w:val="00057B4D"/>
    <w:rsid w:val="00057C63"/>
    <w:rsid w:val="00057CF6"/>
    <w:rsid w:val="00057D59"/>
    <w:rsid w:val="000609C8"/>
    <w:rsid w:val="00060AA8"/>
    <w:rsid w:val="00060BA7"/>
    <w:rsid w:val="00060C71"/>
    <w:rsid w:val="00060DA1"/>
    <w:rsid w:val="00060F12"/>
    <w:rsid w:val="00061127"/>
    <w:rsid w:val="0006112D"/>
    <w:rsid w:val="00061508"/>
    <w:rsid w:val="000616CC"/>
    <w:rsid w:val="00061791"/>
    <w:rsid w:val="0006182D"/>
    <w:rsid w:val="00061884"/>
    <w:rsid w:val="00061F73"/>
    <w:rsid w:val="000621A4"/>
    <w:rsid w:val="00062B93"/>
    <w:rsid w:val="00062C40"/>
    <w:rsid w:val="00062C55"/>
    <w:rsid w:val="00062DF8"/>
    <w:rsid w:val="00062E31"/>
    <w:rsid w:val="00063286"/>
    <w:rsid w:val="00063391"/>
    <w:rsid w:val="000639B3"/>
    <w:rsid w:val="00063CD1"/>
    <w:rsid w:val="00063F83"/>
    <w:rsid w:val="00064117"/>
    <w:rsid w:val="00064134"/>
    <w:rsid w:val="000643F6"/>
    <w:rsid w:val="0006451C"/>
    <w:rsid w:val="000645CB"/>
    <w:rsid w:val="0006488C"/>
    <w:rsid w:val="00064A4F"/>
    <w:rsid w:val="00064D66"/>
    <w:rsid w:val="00065046"/>
    <w:rsid w:val="0006513C"/>
    <w:rsid w:val="00065172"/>
    <w:rsid w:val="0006531C"/>
    <w:rsid w:val="00065855"/>
    <w:rsid w:val="00065EA4"/>
    <w:rsid w:val="000660C2"/>
    <w:rsid w:val="00066216"/>
    <w:rsid w:val="000662A2"/>
    <w:rsid w:val="000663DA"/>
    <w:rsid w:val="00066561"/>
    <w:rsid w:val="000666D2"/>
    <w:rsid w:val="0006689B"/>
    <w:rsid w:val="00066BED"/>
    <w:rsid w:val="00067238"/>
    <w:rsid w:val="0006746C"/>
    <w:rsid w:val="0006760C"/>
    <w:rsid w:val="00067C15"/>
    <w:rsid w:val="00067C3A"/>
    <w:rsid w:val="00067C96"/>
    <w:rsid w:val="00067F91"/>
    <w:rsid w:val="000704EA"/>
    <w:rsid w:val="00070958"/>
    <w:rsid w:val="00070A92"/>
    <w:rsid w:val="00070B2E"/>
    <w:rsid w:val="00070C83"/>
    <w:rsid w:val="000710D1"/>
    <w:rsid w:val="000710DB"/>
    <w:rsid w:val="000718FE"/>
    <w:rsid w:val="00072169"/>
    <w:rsid w:val="000723E2"/>
    <w:rsid w:val="000726C6"/>
    <w:rsid w:val="00072793"/>
    <w:rsid w:val="00072924"/>
    <w:rsid w:val="00072999"/>
    <w:rsid w:val="00073040"/>
    <w:rsid w:val="0007331A"/>
    <w:rsid w:val="0007333B"/>
    <w:rsid w:val="000735F2"/>
    <w:rsid w:val="0007376A"/>
    <w:rsid w:val="00073890"/>
    <w:rsid w:val="00073926"/>
    <w:rsid w:val="00073B55"/>
    <w:rsid w:val="00073BD7"/>
    <w:rsid w:val="00073FA5"/>
    <w:rsid w:val="00073FC9"/>
    <w:rsid w:val="000748EB"/>
    <w:rsid w:val="00074AE7"/>
    <w:rsid w:val="00074C86"/>
    <w:rsid w:val="00074FF7"/>
    <w:rsid w:val="00075239"/>
    <w:rsid w:val="000753E8"/>
    <w:rsid w:val="00075483"/>
    <w:rsid w:val="0007571F"/>
    <w:rsid w:val="00075A70"/>
    <w:rsid w:val="00075C16"/>
    <w:rsid w:val="00075FC9"/>
    <w:rsid w:val="0007609E"/>
    <w:rsid w:val="00076395"/>
    <w:rsid w:val="0007697E"/>
    <w:rsid w:val="00076C4E"/>
    <w:rsid w:val="00076C85"/>
    <w:rsid w:val="00076CC7"/>
    <w:rsid w:val="0007702C"/>
    <w:rsid w:val="00077057"/>
    <w:rsid w:val="000772C1"/>
    <w:rsid w:val="00077550"/>
    <w:rsid w:val="000778B0"/>
    <w:rsid w:val="00077D25"/>
    <w:rsid w:val="00080055"/>
    <w:rsid w:val="000800C8"/>
    <w:rsid w:val="00080488"/>
    <w:rsid w:val="00080E46"/>
    <w:rsid w:val="00080EFB"/>
    <w:rsid w:val="00081436"/>
    <w:rsid w:val="000814F5"/>
    <w:rsid w:val="00081583"/>
    <w:rsid w:val="000816BC"/>
    <w:rsid w:val="000819D3"/>
    <w:rsid w:val="00081C6A"/>
    <w:rsid w:val="000821D2"/>
    <w:rsid w:val="00082333"/>
    <w:rsid w:val="000825D0"/>
    <w:rsid w:val="000827DA"/>
    <w:rsid w:val="00082A02"/>
    <w:rsid w:val="00082CE4"/>
    <w:rsid w:val="00082EEA"/>
    <w:rsid w:val="000833C4"/>
    <w:rsid w:val="000837A5"/>
    <w:rsid w:val="00083AE0"/>
    <w:rsid w:val="00083CF9"/>
    <w:rsid w:val="0008412C"/>
    <w:rsid w:val="0008415F"/>
    <w:rsid w:val="000849B0"/>
    <w:rsid w:val="00084C27"/>
    <w:rsid w:val="00084FF9"/>
    <w:rsid w:val="000852EC"/>
    <w:rsid w:val="00085412"/>
    <w:rsid w:val="00085928"/>
    <w:rsid w:val="00085AC4"/>
    <w:rsid w:val="00086686"/>
    <w:rsid w:val="00086898"/>
    <w:rsid w:val="000869C1"/>
    <w:rsid w:val="00086A59"/>
    <w:rsid w:val="00086A6E"/>
    <w:rsid w:val="00086AC6"/>
    <w:rsid w:val="00086E4A"/>
    <w:rsid w:val="00087336"/>
    <w:rsid w:val="00087413"/>
    <w:rsid w:val="000879F3"/>
    <w:rsid w:val="000879F7"/>
    <w:rsid w:val="00087EE4"/>
    <w:rsid w:val="0009031B"/>
    <w:rsid w:val="000905C6"/>
    <w:rsid w:val="0009061E"/>
    <w:rsid w:val="00090B34"/>
    <w:rsid w:val="00090B99"/>
    <w:rsid w:val="00090C2E"/>
    <w:rsid w:val="00090CC1"/>
    <w:rsid w:val="00090E23"/>
    <w:rsid w:val="00090F62"/>
    <w:rsid w:val="000910A6"/>
    <w:rsid w:val="0009138F"/>
    <w:rsid w:val="00091398"/>
    <w:rsid w:val="00091607"/>
    <w:rsid w:val="00091710"/>
    <w:rsid w:val="0009199D"/>
    <w:rsid w:val="00092038"/>
    <w:rsid w:val="000924BA"/>
    <w:rsid w:val="000927EE"/>
    <w:rsid w:val="00092BEE"/>
    <w:rsid w:val="00092F90"/>
    <w:rsid w:val="000930CF"/>
    <w:rsid w:val="000933BB"/>
    <w:rsid w:val="000934C3"/>
    <w:rsid w:val="000936B1"/>
    <w:rsid w:val="0009387F"/>
    <w:rsid w:val="0009395B"/>
    <w:rsid w:val="000939A9"/>
    <w:rsid w:val="00093D42"/>
    <w:rsid w:val="00093E1B"/>
    <w:rsid w:val="00093F20"/>
    <w:rsid w:val="00093FE9"/>
    <w:rsid w:val="00094106"/>
    <w:rsid w:val="000942C9"/>
    <w:rsid w:val="000942D9"/>
    <w:rsid w:val="000943F4"/>
    <w:rsid w:val="000946E0"/>
    <w:rsid w:val="00094CC6"/>
    <w:rsid w:val="00094CCE"/>
    <w:rsid w:val="00095532"/>
    <w:rsid w:val="000955A6"/>
    <w:rsid w:val="000955D0"/>
    <w:rsid w:val="0009560E"/>
    <w:rsid w:val="000959B6"/>
    <w:rsid w:val="00095BEE"/>
    <w:rsid w:val="00095E53"/>
    <w:rsid w:val="000960BC"/>
    <w:rsid w:val="0009614E"/>
    <w:rsid w:val="00096327"/>
    <w:rsid w:val="00096465"/>
    <w:rsid w:val="000964D6"/>
    <w:rsid w:val="00096528"/>
    <w:rsid w:val="0009675C"/>
    <w:rsid w:val="0009697C"/>
    <w:rsid w:val="00096E3F"/>
    <w:rsid w:val="00096EDB"/>
    <w:rsid w:val="00096FE2"/>
    <w:rsid w:val="0009729F"/>
    <w:rsid w:val="00097402"/>
    <w:rsid w:val="0009745E"/>
    <w:rsid w:val="000975CE"/>
    <w:rsid w:val="000977B8"/>
    <w:rsid w:val="00097965"/>
    <w:rsid w:val="00097D89"/>
    <w:rsid w:val="00097E9A"/>
    <w:rsid w:val="00097FD5"/>
    <w:rsid w:val="000A0584"/>
    <w:rsid w:val="000A058F"/>
    <w:rsid w:val="000A07E6"/>
    <w:rsid w:val="000A0861"/>
    <w:rsid w:val="000A0B88"/>
    <w:rsid w:val="000A127C"/>
    <w:rsid w:val="000A1508"/>
    <w:rsid w:val="000A1BC0"/>
    <w:rsid w:val="000A1CC3"/>
    <w:rsid w:val="000A1F86"/>
    <w:rsid w:val="000A1FAA"/>
    <w:rsid w:val="000A21B5"/>
    <w:rsid w:val="000A229A"/>
    <w:rsid w:val="000A2C41"/>
    <w:rsid w:val="000A2CE5"/>
    <w:rsid w:val="000A33FC"/>
    <w:rsid w:val="000A362E"/>
    <w:rsid w:val="000A3659"/>
    <w:rsid w:val="000A3B8E"/>
    <w:rsid w:val="000A3EDD"/>
    <w:rsid w:val="000A4193"/>
    <w:rsid w:val="000A427D"/>
    <w:rsid w:val="000A471F"/>
    <w:rsid w:val="000A48FF"/>
    <w:rsid w:val="000A4CEE"/>
    <w:rsid w:val="000A54EF"/>
    <w:rsid w:val="000A58B7"/>
    <w:rsid w:val="000A59B2"/>
    <w:rsid w:val="000A59D8"/>
    <w:rsid w:val="000A5C78"/>
    <w:rsid w:val="000A5CB8"/>
    <w:rsid w:val="000A62CB"/>
    <w:rsid w:val="000A67DB"/>
    <w:rsid w:val="000A6A61"/>
    <w:rsid w:val="000A6AB1"/>
    <w:rsid w:val="000A6C23"/>
    <w:rsid w:val="000A6E9C"/>
    <w:rsid w:val="000A7125"/>
    <w:rsid w:val="000A732B"/>
    <w:rsid w:val="000A7401"/>
    <w:rsid w:val="000A741B"/>
    <w:rsid w:val="000A745B"/>
    <w:rsid w:val="000A7489"/>
    <w:rsid w:val="000A74B1"/>
    <w:rsid w:val="000A7604"/>
    <w:rsid w:val="000A7A81"/>
    <w:rsid w:val="000A7C30"/>
    <w:rsid w:val="000A7D38"/>
    <w:rsid w:val="000A7F5B"/>
    <w:rsid w:val="000A7FAA"/>
    <w:rsid w:val="000B004B"/>
    <w:rsid w:val="000B02A9"/>
    <w:rsid w:val="000B066A"/>
    <w:rsid w:val="000B07D9"/>
    <w:rsid w:val="000B153E"/>
    <w:rsid w:val="000B1810"/>
    <w:rsid w:val="000B1A09"/>
    <w:rsid w:val="000B1A20"/>
    <w:rsid w:val="000B1A2B"/>
    <w:rsid w:val="000B1D62"/>
    <w:rsid w:val="000B1F5D"/>
    <w:rsid w:val="000B26EE"/>
    <w:rsid w:val="000B2978"/>
    <w:rsid w:val="000B29E1"/>
    <w:rsid w:val="000B2A12"/>
    <w:rsid w:val="000B2BA7"/>
    <w:rsid w:val="000B2C40"/>
    <w:rsid w:val="000B2E00"/>
    <w:rsid w:val="000B2E23"/>
    <w:rsid w:val="000B2E2C"/>
    <w:rsid w:val="000B313B"/>
    <w:rsid w:val="000B325B"/>
    <w:rsid w:val="000B3523"/>
    <w:rsid w:val="000B3BF2"/>
    <w:rsid w:val="000B3CC1"/>
    <w:rsid w:val="000B3FA8"/>
    <w:rsid w:val="000B43A2"/>
    <w:rsid w:val="000B473E"/>
    <w:rsid w:val="000B4800"/>
    <w:rsid w:val="000B4A1C"/>
    <w:rsid w:val="000B4BC7"/>
    <w:rsid w:val="000B4C6B"/>
    <w:rsid w:val="000B4D3E"/>
    <w:rsid w:val="000B5286"/>
    <w:rsid w:val="000B56C7"/>
    <w:rsid w:val="000B5B15"/>
    <w:rsid w:val="000B5F12"/>
    <w:rsid w:val="000B6498"/>
    <w:rsid w:val="000B6814"/>
    <w:rsid w:val="000B6DE4"/>
    <w:rsid w:val="000B6F79"/>
    <w:rsid w:val="000B6FAE"/>
    <w:rsid w:val="000B7038"/>
    <w:rsid w:val="000B72C1"/>
    <w:rsid w:val="000B758C"/>
    <w:rsid w:val="000B79AC"/>
    <w:rsid w:val="000B7B67"/>
    <w:rsid w:val="000B7B7D"/>
    <w:rsid w:val="000B7C10"/>
    <w:rsid w:val="000B7D1F"/>
    <w:rsid w:val="000C0591"/>
    <w:rsid w:val="000C05E4"/>
    <w:rsid w:val="000C0608"/>
    <w:rsid w:val="000C08B2"/>
    <w:rsid w:val="000C1195"/>
    <w:rsid w:val="000C1BE8"/>
    <w:rsid w:val="000C1D35"/>
    <w:rsid w:val="000C1EBF"/>
    <w:rsid w:val="000C2351"/>
    <w:rsid w:val="000C25D7"/>
    <w:rsid w:val="000C2624"/>
    <w:rsid w:val="000C2810"/>
    <w:rsid w:val="000C2937"/>
    <w:rsid w:val="000C2B89"/>
    <w:rsid w:val="000C2E34"/>
    <w:rsid w:val="000C34BE"/>
    <w:rsid w:val="000C3C04"/>
    <w:rsid w:val="000C3CD9"/>
    <w:rsid w:val="000C3D29"/>
    <w:rsid w:val="000C3D78"/>
    <w:rsid w:val="000C3E6C"/>
    <w:rsid w:val="000C40A5"/>
    <w:rsid w:val="000C4173"/>
    <w:rsid w:val="000C43C1"/>
    <w:rsid w:val="000C465E"/>
    <w:rsid w:val="000C4792"/>
    <w:rsid w:val="000C4B89"/>
    <w:rsid w:val="000C4EAF"/>
    <w:rsid w:val="000C51CC"/>
    <w:rsid w:val="000C51FA"/>
    <w:rsid w:val="000C520F"/>
    <w:rsid w:val="000C5296"/>
    <w:rsid w:val="000C52B1"/>
    <w:rsid w:val="000C575B"/>
    <w:rsid w:val="000C57A7"/>
    <w:rsid w:val="000C5925"/>
    <w:rsid w:val="000C5B62"/>
    <w:rsid w:val="000C5C9B"/>
    <w:rsid w:val="000C5E85"/>
    <w:rsid w:val="000C5F98"/>
    <w:rsid w:val="000C65E2"/>
    <w:rsid w:val="000C6692"/>
    <w:rsid w:val="000C684E"/>
    <w:rsid w:val="000C68C0"/>
    <w:rsid w:val="000C6B69"/>
    <w:rsid w:val="000C6CAD"/>
    <w:rsid w:val="000C6F82"/>
    <w:rsid w:val="000C7056"/>
    <w:rsid w:val="000C751A"/>
    <w:rsid w:val="000C751C"/>
    <w:rsid w:val="000C759F"/>
    <w:rsid w:val="000C75E7"/>
    <w:rsid w:val="000C7630"/>
    <w:rsid w:val="000C7B97"/>
    <w:rsid w:val="000C7D83"/>
    <w:rsid w:val="000C7EB9"/>
    <w:rsid w:val="000C7FA1"/>
    <w:rsid w:val="000D0420"/>
    <w:rsid w:val="000D0707"/>
    <w:rsid w:val="000D071A"/>
    <w:rsid w:val="000D0B8F"/>
    <w:rsid w:val="000D0D70"/>
    <w:rsid w:val="000D0D85"/>
    <w:rsid w:val="000D0E0B"/>
    <w:rsid w:val="000D1067"/>
    <w:rsid w:val="000D10E7"/>
    <w:rsid w:val="000D1357"/>
    <w:rsid w:val="000D154F"/>
    <w:rsid w:val="000D160D"/>
    <w:rsid w:val="000D16A7"/>
    <w:rsid w:val="000D1BFA"/>
    <w:rsid w:val="000D1E00"/>
    <w:rsid w:val="000D20A0"/>
    <w:rsid w:val="000D2129"/>
    <w:rsid w:val="000D2245"/>
    <w:rsid w:val="000D22C3"/>
    <w:rsid w:val="000D22E4"/>
    <w:rsid w:val="000D234B"/>
    <w:rsid w:val="000D2657"/>
    <w:rsid w:val="000D2704"/>
    <w:rsid w:val="000D278D"/>
    <w:rsid w:val="000D29D7"/>
    <w:rsid w:val="000D2BC0"/>
    <w:rsid w:val="000D2C1E"/>
    <w:rsid w:val="000D2D61"/>
    <w:rsid w:val="000D2DE2"/>
    <w:rsid w:val="000D2E91"/>
    <w:rsid w:val="000D310F"/>
    <w:rsid w:val="000D3634"/>
    <w:rsid w:val="000D384A"/>
    <w:rsid w:val="000D3A5A"/>
    <w:rsid w:val="000D3AB4"/>
    <w:rsid w:val="000D3CF3"/>
    <w:rsid w:val="000D41EF"/>
    <w:rsid w:val="000D4548"/>
    <w:rsid w:val="000D4622"/>
    <w:rsid w:val="000D4636"/>
    <w:rsid w:val="000D466F"/>
    <w:rsid w:val="000D47B6"/>
    <w:rsid w:val="000D4A63"/>
    <w:rsid w:val="000D4D9A"/>
    <w:rsid w:val="000D4DC2"/>
    <w:rsid w:val="000D502B"/>
    <w:rsid w:val="000D5078"/>
    <w:rsid w:val="000D58D6"/>
    <w:rsid w:val="000D5948"/>
    <w:rsid w:val="000D5950"/>
    <w:rsid w:val="000D5ACF"/>
    <w:rsid w:val="000D5E88"/>
    <w:rsid w:val="000D60A3"/>
    <w:rsid w:val="000D66A9"/>
    <w:rsid w:val="000D6787"/>
    <w:rsid w:val="000D679F"/>
    <w:rsid w:val="000D67D4"/>
    <w:rsid w:val="000D6BD5"/>
    <w:rsid w:val="000D6C41"/>
    <w:rsid w:val="000D6F66"/>
    <w:rsid w:val="000D6FE0"/>
    <w:rsid w:val="000D7489"/>
    <w:rsid w:val="000D78FB"/>
    <w:rsid w:val="000D7AB3"/>
    <w:rsid w:val="000D7C2C"/>
    <w:rsid w:val="000D7C2F"/>
    <w:rsid w:val="000D7C66"/>
    <w:rsid w:val="000D7E7F"/>
    <w:rsid w:val="000D7EB1"/>
    <w:rsid w:val="000E007D"/>
    <w:rsid w:val="000E0089"/>
    <w:rsid w:val="000E02D6"/>
    <w:rsid w:val="000E02D9"/>
    <w:rsid w:val="000E0626"/>
    <w:rsid w:val="000E06A2"/>
    <w:rsid w:val="000E085E"/>
    <w:rsid w:val="000E09E0"/>
    <w:rsid w:val="000E0A3A"/>
    <w:rsid w:val="000E0C0A"/>
    <w:rsid w:val="000E1227"/>
    <w:rsid w:val="000E145B"/>
    <w:rsid w:val="000E168B"/>
    <w:rsid w:val="000E19EF"/>
    <w:rsid w:val="000E1E79"/>
    <w:rsid w:val="000E1FAA"/>
    <w:rsid w:val="000E244C"/>
    <w:rsid w:val="000E2537"/>
    <w:rsid w:val="000E2646"/>
    <w:rsid w:val="000E27B3"/>
    <w:rsid w:val="000E2A92"/>
    <w:rsid w:val="000E2DB2"/>
    <w:rsid w:val="000E2FDA"/>
    <w:rsid w:val="000E3321"/>
    <w:rsid w:val="000E3559"/>
    <w:rsid w:val="000E35BA"/>
    <w:rsid w:val="000E379C"/>
    <w:rsid w:val="000E3907"/>
    <w:rsid w:val="000E3B90"/>
    <w:rsid w:val="000E3D7B"/>
    <w:rsid w:val="000E44B8"/>
    <w:rsid w:val="000E4744"/>
    <w:rsid w:val="000E47A9"/>
    <w:rsid w:val="000E47D7"/>
    <w:rsid w:val="000E4A35"/>
    <w:rsid w:val="000E4A9D"/>
    <w:rsid w:val="000E4E3E"/>
    <w:rsid w:val="000E511C"/>
    <w:rsid w:val="000E51CC"/>
    <w:rsid w:val="000E536C"/>
    <w:rsid w:val="000E551F"/>
    <w:rsid w:val="000E5717"/>
    <w:rsid w:val="000E5725"/>
    <w:rsid w:val="000E59A1"/>
    <w:rsid w:val="000E5E42"/>
    <w:rsid w:val="000E64DA"/>
    <w:rsid w:val="000E64E1"/>
    <w:rsid w:val="000E6730"/>
    <w:rsid w:val="000E6999"/>
    <w:rsid w:val="000E6A10"/>
    <w:rsid w:val="000E6A5F"/>
    <w:rsid w:val="000E6A75"/>
    <w:rsid w:val="000E7192"/>
    <w:rsid w:val="000E72FE"/>
    <w:rsid w:val="000E756A"/>
    <w:rsid w:val="000E7655"/>
    <w:rsid w:val="000E765F"/>
    <w:rsid w:val="000E7A0D"/>
    <w:rsid w:val="000E7A7D"/>
    <w:rsid w:val="000E7AFD"/>
    <w:rsid w:val="000E7B5C"/>
    <w:rsid w:val="000E7EDD"/>
    <w:rsid w:val="000F02A1"/>
    <w:rsid w:val="000F09F7"/>
    <w:rsid w:val="000F0CF8"/>
    <w:rsid w:val="000F1162"/>
    <w:rsid w:val="000F140A"/>
    <w:rsid w:val="000F14A0"/>
    <w:rsid w:val="000F17BE"/>
    <w:rsid w:val="000F1AC3"/>
    <w:rsid w:val="000F22EB"/>
    <w:rsid w:val="000F242A"/>
    <w:rsid w:val="000F268C"/>
    <w:rsid w:val="000F26FC"/>
    <w:rsid w:val="000F2807"/>
    <w:rsid w:val="000F2BAB"/>
    <w:rsid w:val="000F2C61"/>
    <w:rsid w:val="000F2C8A"/>
    <w:rsid w:val="000F2D30"/>
    <w:rsid w:val="000F2E2F"/>
    <w:rsid w:val="000F2ECD"/>
    <w:rsid w:val="000F2F1C"/>
    <w:rsid w:val="000F3462"/>
    <w:rsid w:val="000F34AE"/>
    <w:rsid w:val="000F35F9"/>
    <w:rsid w:val="000F395C"/>
    <w:rsid w:val="000F39D4"/>
    <w:rsid w:val="000F3E39"/>
    <w:rsid w:val="000F3F01"/>
    <w:rsid w:val="000F413D"/>
    <w:rsid w:val="000F4147"/>
    <w:rsid w:val="000F4185"/>
    <w:rsid w:val="000F41B1"/>
    <w:rsid w:val="000F4341"/>
    <w:rsid w:val="000F43F1"/>
    <w:rsid w:val="000F4580"/>
    <w:rsid w:val="000F4592"/>
    <w:rsid w:val="000F4796"/>
    <w:rsid w:val="000F48ED"/>
    <w:rsid w:val="000F49FB"/>
    <w:rsid w:val="000F4A6D"/>
    <w:rsid w:val="000F4F43"/>
    <w:rsid w:val="000F5274"/>
    <w:rsid w:val="000F52C0"/>
    <w:rsid w:val="000F583C"/>
    <w:rsid w:val="000F5920"/>
    <w:rsid w:val="000F5B46"/>
    <w:rsid w:val="000F5C75"/>
    <w:rsid w:val="000F5D28"/>
    <w:rsid w:val="000F5E51"/>
    <w:rsid w:val="000F6140"/>
    <w:rsid w:val="000F6454"/>
    <w:rsid w:val="000F659F"/>
    <w:rsid w:val="000F664E"/>
    <w:rsid w:val="000F6747"/>
    <w:rsid w:val="000F6A3C"/>
    <w:rsid w:val="000F6F19"/>
    <w:rsid w:val="000F7186"/>
    <w:rsid w:val="000F749A"/>
    <w:rsid w:val="000F74C6"/>
    <w:rsid w:val="000F75AC"/>
    <w:rsid w:val="000F75DE"/>
    <w:rsid w:val="000F7784"/>
    <w:rsid w:val="000F7842"/>
    <w:rsid w:val="000F78A2"/>
    <w:rsid w:val="000F7D28"/>
    <w:rsid w:val="000F7D56"/>
    <w:rsid w:val="000F7F10"/>
    <w:rsid w:val="0010036E"/>
    <w:rsid w:val="001003EA"/>
    <w:rsid w:val="00100642"/>
    <w:rsid w:val="00100935"/>
    <w:rsid w:val="00100A87"/>
    <w:rsid w:val="00100AEB"/>
    <w:rsid w:val="00100E50"/>
    <w:rsid w:val="00100F32"/>
    <w:rsid w:val="00100F56"/>
    <w:rsid w:val="0010110D"/>
    <w:rsid w:val="001011C6"/>
    <w:rsid w:val="0010183F"/>
    <w:rsid w:val="00101984"/>
    <w:rsid w:val="001019DD"/>
    <w:rsid w:val="00101EA1"/>
    <w:rsid w:val="00102052"/>
    <w:rsid w:val="00102087"/>
    <w:rsid w:val="00102162"/>
    <w:rsid w:val="00102243"/>
    <w:rsid w:val="001024FE"/>
    <w:rsid w:val="001025F5"/>
    <w:rsid w:val="00102789"/>
    <w:rsid w:val="001028C1"/>
    <w:rsid w:val="00102B67"/>
    <w:rsid w:val="0010302C"/>
    <w:rsid w:val="00103168"/>
    <w:rsid w:val="0010331A"/>
    <w:rsid w:val="001033A7"/>
    <w:rsid w:val="00103627"/>
    <w:rsid w:val="001036DE"/>
    <w:rsid w:val="00103831"/>
    <w:rsid w:val="0010383F"/>
    <w:rsid w:val="00103B47"/>
    <w:rsid w:val="00103BB4"/>
    <w:rsid w:val="00103BDB"/>
    <w:rsid w:val="00103D73"/>
    <w:rsid w:val="00104699"/>
    <w:rsid w:val="00104878"/>
    <w:rsid w:val="00104A8C"/>
    <w:rsid w:val="00104CA3"/>
    <w:rsid w:val="00104D1B"/>
    <w:rsid w:val="00104F88"/>
    <w:rsid w:val="0010507F"/>
    <w:rsid w:val="001054B5"/>
    <w:rsid w:val="00105500"/>
    <w:rsid w:val="00105508"/>
    <w:rsid w:val="0010592A"/>
    <w:rsid w:val="001059B2"/>
    <w:rsid w:val="00105C90"/>
    <w:rsid w:val="00105CE6"/>
    <w:rsid w:val="00105F09"/>
    <w:rsid w:val="00106252"/>
    <w:rsid w:val="001063E6"/>
    <w:rsid w:val="00106711"/>
    <w:rsid w:val="001069B7"/>
    <w:rsid w:val="001069BD"/>
    <w:rsid w:val="00106C3D"/>
    <w:rsid w:val="00106CE3"/>
    <w:rsid w:val="00106EE6"/>
    <w:rsid w:val="00106FD3"/>
    <w:rsid w:val="00107721"/>
    <w:rsid w:val="00107A26"/>
    <w:rsid w:val="00107B18"/>
    <w:rsid w:val="00107C3C"/>
    <w:rsid w:val="00107C96"/>
    <w:rsid w:val="00107EFB"/>
    <w:rsid w:val="00107F69"/>
    <w:rsid w:val="001100A0"/>
    <w:rsid w:val="00110797"/>
    <w:rsid w:val="0011084E"/>
    <w:rsid w:val="00110C95"/>
    <w:rsid w:val="00110CB9"/>
    <w:rsid w:val="00110CFB"/>
    <w:rsid w:val="001110D3"/>
    <w:rsid w:val="00111604"/>
    <w:rsid w:val="00111698"/>
    <w:rsid w:val="0011169B"/>
    <w:rsid w:val="001117BB"/>
    <w:rsid w:val="001117D5"/>
    <w:rsid w:val="001118C6"/>
    <w:rsid w:val="00111911"/>
    <w:rsid w:val="0011214C"/>
    <w:rsid w:val="0011241A"/>
    <w:rsid w:val="00112619"/>
    <w:rsid w:val="001129ED"/>
    <w:rsid w:val="00112AE0"/>
    <w:rsid w:val="00112C74"/>
    <w:rsid w:val="00112D61"/>
    <w:rsid w:val="00112E29"/>
    <w:rsid w:val="00113450"/>
    <w:rsid w:val="00113672"/>
    <w:rsid w:val="001136F3"/>
    <w:rsid w:val="00113742"/>
    <w:rsid w:val="00113956"/>
    <w:rsid w:val="0011398D"/>
    <w:rsid w:val="00113C53"/>
    <w:rsid w:val="00113EF7"/>
    <w:rsid w:val="00113EFA"/>
    <w:rsid w:val="00113EFF"/>
    <w:rsid w:val="00114075"/>
    <w:rsid w:val="001141D3"/>
    <w:rsid w:val="00114278"/>
    <w:rsid w:val="00114303"/>
    <w:rsid w:val="0011455F"/>
    <w:rsid w:val="0011466B"/>
    <w:rsid w:val="001146E0"/>
    <w:rsid w:val="0011479E"/>
    <w:rsid w:val="00114F0C"/>
    <w:rsid w:val="00114F88"/>
    <w:rsid w:val="00114F96"/>
    <w:rsid w:val="00114FDB"/>
    <w:rsid w:val="0011558D"/>
    <w:rsid w:val="00115B45"/>
    <w:rsid w:val="001160BE"/>
    <w:rsid w:val="0011632F"/>
    <w:rsid w:val="0011646B"/>
    <w:rsid w:val="001164DD"/>
    <w:rsid w:val="001165AA"/>
    <w:rsid w:val="00116A78"/>
    <w:rsid w:val="00116FEB"/>
    <w:rsid w:val="0011718D"/>
    <w:rsid w:val="00117450"/>
    <w:rsid w:val="0011774E"/>
    <w:rsid w:val="00117B53"/>
    <w:rsid w:val="00117BAD"/>
    <w:rsid w:val="00117BF9"/>
    <w:rsid w:val="00117C46"/>
    <w:rsid w:val="00117E19"/>
    <w:rsid w:val="00120131"/>
    <w:rsid w:val="001204E8"/>
    <w:rsid w:val="00120B90"/>
    <w:rsid w:val="00120D78"/>
    <w:rsid w:val="0012121C"/>
    <w:rsid w:val="001212F7"/>
    <w:rsid w:val="00121361"/>
    <w:rsid w:val="001217DD"/>
    <w:rsid w:val="00122469"/>
    <w:rsid w:val="00122607"/>
    <w:rsid w:val="001226B3"/>
    <w:rsid w:val="001228EB"/>
    <w:rsid w:val="00122C33"/>
    <w:rsid w:val="00122C5A"/>
    <w:rsid w:val="00122CD3"/>
    <w:rsid w:val="001231FF"/>
    <w:rsid w:val="00123272"/>
    <w:rsid w:val="0012327A"/>
    <w:rsid w:val="001232A8"/>
    <w:rsid w:val="001232F7"/>
    <w:rsid w:val="00123699"/>
    <w:rsid w:val="0012399D"/>
    <w:rsid w:val="00123AA0"/>
    <w:rsid w:val="00123B8C"/>
    <w:rsid w:val="00123CA4"/>
    <w:rsid w:val="00123CAC"/>
    <w:rsid w:val="00123D17"/>
    <w:rsid w:val="00123D3D"/>
    <w:rsid w:val="00123F19"/>
    <w:rsid w:val="00124146"/>
    <w:rsid w:val="0012416E"/>
    <w:rsid w:val="00124255"/>
    <w:rsid w:val="001242DC"/>
    <w:rsid w:val="0012432A"/>
    <w:rsid w:val="001244E8"/>
    <w:rsid w:val="0012456A"/>
    <w:rsid w:val="001245C3"/>
    <w:rsid w:val="0012477F"/>
    <w:rsid w:val="001248B3"/>
    <w:rsid w:val="001248D0"/>
    <w:rsid w:val="001248F2"/>
    <w:rsid w:val="00124B39"/>
    <w:rsid w:val="00124B72"/>
    <w:rsid w:val="00124BB5"/>
    <w:rsid w:val="001250B6"/>
    <w:rsid w:val="001250F0"/>
    <w:rsid w:val="00125189"/>
    <w:rsid w:val="001251A9"/>
    <w:rsid w:val="001252A4"/>
    <w:rsid w:val="0012566B"/>
    <w:rsid w:val="0012589B"/>
    <w:rsid w:val="00125957"/>
    <w:rsid w:val="00125ACA"/>
    <w:rsid w:val="00125B7B"/>
    <w:rsid w:val="00126605"/>
    <w:rsid w:val="0012669C"/>
    <w:rsid w:val="001267F4"/>
    <w:rsid w:val="00126DFA"/>
    <w:rsid w:val="00126E13"/>
    <w:rsid w:val="0012720D"/>
    <w:rsid w:val="00127396"/>
    <w:rsid w:val="001275EA"/>
    <w:rsid w:val="001276E5"/>
    <w:rsid w:val="00127722"/>
    <w:rsid w:val="00127DB3"/>
    <w:rsid w:val="00127FB1"/>
    <w:rsid w:val="00130083"/>
    <w:rsid w:val="00130191"/>
    <w:rsid w:val="00130322"/>
    <w:rsid w:val="00130381"/>
    <w:rsid w:val="00130429"/>
    <w:rsid w:val="001305A4"/>
    <w:rsid w:val="00130950"/>
    <w:rsid w:val="00130CD1"/>
    <w:rsid w:val="00130FA4"/>
    <w:rsid w:val="00131062"/>
    <w:rsid w:val="00131140"/>
    <w:rsid w:val="00131317"/>
    <w:rsid w:val="001314EF"/>
    <w:rsid w:val="00131E49"/>
    <w:rsid w:val="00131E9A"/>
    <w:rsid w:val="00131F49"/>
    <w:rsid w:val="00132334"/>
    <w:rsid w:val="001323D0"/>
    <w:rsid w:val="001326DD"/>
    <w:rsid w:val="0013287B"/>
    <w:rsid w:val="0013291C"/>
    <w:rsid w:val="00132C6C"/>
    <w:rsid w:val="001331AC"/>
    <w:rsid w:val="00133283"/>
    <w:rsid w:val="00133A60"/>
    <w:rsid w:val="00133C11"/>
    <w:rsid w:val="0013405B"/>
    <w:rsid w:val="00134149"/>
    <w:rsid w:val="0013451F"/>
    <w:rsid w:val="0013478F"/>
    <w:rsid w:val="00134904"/>
    <w:rsid w:val="00134A94"/>
    <w:rsid w:val="00134F33"/>
    <w:rsid w:val="00135257"/>
    <w:rsid w:val="0013545F"/>
    <w:rsid w:val="00135756"/>
    <w:rsid w:val="001358E2"/>
    <w:rsid w:val="001358E4"/>
    <w:rsid w:val="0013590E"/>
    <w:rsid w:val="00135B99"/>
    <w:rsid w:val="00135BD7"/>
    <w:rsid w:val="00135CCD"/>
    <w:rsid w:val="00135D42"/>
    <w:rsid w:val="00135E55"/>
    <w:rsid w:val="00136182"/>
    <w:rsid w:val="00136457"/>
    <w:rsid w:val="00136582"/>
    <w:rsid w:val="0013677D"/>
    <w:rsid w:val="00136782"/>
    <w:rsid w:val="00136AC3"/>
    <w:rsid w:val="00136AD2"/>
    <w:rsid w:val="00136B6C"/>
    <w:rsid w:val="00136B74"/>
    <w:rsid w:val="00136C56"/>
    <w:rsid w:val="00136CC7"/>
    <w:rsid w:val="00136CFF"/>
    <w:rsid w:val="00136E79"/>
    <w:rsid w:val="00137005"/>
    <w:rsid w:val="0013703D"/>
    <w:rsid w:val="0013710E"/>
    <w:rsid w:val="00137208"/>
    <w:rsid w:val="001372A6"/>
    <w:rsid w:val="00137514"/>
    <w:rsid w:val="001375A9"/>
    <w:rsid w:val="001375E1"/>
    <w:rsid w:val="00137794"/>
    <w:rsid w:val="001378A8"/>
    <w:rsid w:val="00137D23"/>
    <w:rsid w:val="00137E5A"/>
    <w:rsid w:val="00140216"/>
    <w:rsid w:val="001403FB"/>
    <w:rsid w:val="00140437"/>
    <w:rsid w:val="0014065B"/>
    <w:rsid w:val="0014069A"/>
    <w:rsid w:val="001407CC"/>
    <w:rsid w:val="00140955"/>
    <w:rsid w:val="00140A82"/>
    <w:rsid w:val="00140E02"/>
    <w:rsid w:val="00141024"/>
    <w:rsid w:val="001410C3"/>
    <w:rsid w:val="00141107"/>
    <w:rsid w:val="00141143"/>
    <w:rsid w:val="00141208"/>
    <w:rsid w:val="00141239"/>
    <w:rsid w:val="00141276"/>
    <w:rsid w:val="00141324"/>
    <w:rsid w:val="001416D2"/>
    <w:rsid w:val="00141D2A"/>
    <w:rsid w:val="00141FAE"/>
    <w:rsid w:val="00141FE0"/>
    <w:rsid w:val="001420F6"/>
    <w:rsid w:val="00142109"/>
    <w:rsid w:val="0014233C"/>
    <w:rsid w:val="001424CF"/>
    <w:rsid w:val="0014294A"/>
    <w:rsid w:val="00142B68"/>
    <w:rsid w:val="00143211"/>
    <w:rsid w:val="00143268"/>
    <w:rsid w:val="0014332F"/>
    <w:rsid w:val="001433C0"/>
    <w:rsid w:val="00143509"/>
    <w:rsid w:val="001435D1"/>
    <w:rsid w:val="00143653"/>
    <w:rsid w:val="00143712"/>
    <w:rsid w:val="001439AD"/>
    <w:rsid w:val="001439D4"/>
    <w:rsid w:val="00143AF1"/>
    <w:rsid w:val="00143C56"/>
    <w:rsid w:val="00143EA1"/>
    <w:rsid w:val="00143F9B"/>
    <w:rsid w:val="001440A9"/>
    <w:rsid w:val="00144127"/>
    <w:rsid w:val="001441C3"/>
    <w:rsid w:val="001445FA"/>
    <w:rsid w:val="00144730"/>
    <w:rsid w:val="0014492B"/>
    <w:rsid w:val="00144E7B"/>
    <w:rsid w:val="00144E93"/>
    <w:rsid w:val="00145097"/>
    <w:rsid w:val="0014547F"/>
    <w:rsid w:val="0014551B"/>
    <w:rsid w:val="001455FC"/>
    <w:rsid w:val="001457EF"/>
    <w:rsid w:val="0014607D"/>
    <w:rsid w:val="00146126"/>
    <w:rsid w:val="001461E2"/>
    <w:rsid w:val="0014620E"/>
    <w:rsid w:val="00146513"/>
    <w:rsid w:val="00146783"/>
    <w:rsid w:val="00146A57"/>
    <w:rsid w:val="00146B8A"/>
    <w:rsid w:val="00146BA0"/>
    <w:rsid w:val="00146C2E"/>
    <w:rsid w:val="00146EFE"/>
    <w:rsid w:val="00146F3C"/>
    <w:rsid w:val="00147001"/>
    <w:rsid w:val="001470D8"/>
    <w:rsid w:val="00147220"/>
    <w:rsid w:val="001472A0"/>
    <w:rsid w:val="00147418"/>
    <w:rsid w:val="001475BA"/>
    <w:rsid w:val="0014789C"/>
    <w:rsid w:val="001478AE"/>
    <w:rsid w:val="0014792A"/>
    <w:rsid w:val="00147AF3"/>
    <w:rsid w:val="00147ECA"/>
    <w:rsid w:val="00147EE6"/>
    <w:rsid w:val="00147FBF"/>
    <w:rsid w:val="00150578"/>
    <w:rsid w:val="001507A2"/>
    <w:rsid w:val="00150BE2"/>
    <w:rsid w:val="001511D6"/>
    <w:rsid w:val="0015136A"/>
    <w:rsid w:val="001513CA"/>
    <w:rsid w:val="00151584"/>
    <w:rsid w:val="00151634"/>
    <w:rsid w:val="00151639"/>
    <w:rsid w:val="00151716"/>
    <w:rsid w:val="001517E0"/>
    <w:rsid w:val="0015183F"/>
    <w:rsid w:val="00151A33"/>
    <w:rsid w:val="00151E79"/>
    <w:rsid w:val="0015234E"/>
    <w:rsid w:val="001523AE"/>
    <w:rsid w:val="0015280C"/>
    <w:rsid w:val="00152AE3"/>
    <w:rsid w:val="00152C2D"/>
    <w:rsid w:val="00152C50"/>
    <w:rsid w:val="00152C85"/>
    <w:rsid w:val="00152DB3"/>
    <w:rsid w:val="00152DEF"/>
    <w:rsid w:val="00152E1F"/>
    <w:rsid w:val="001531D4"/>
    <w:rsid w:val="00153329"/>
    <w:rsid w:val="0015334E"/>
    <w:rsid w:val="00153B37"/>
    <w:rsid w:val="00153E39"/>
    <w:rsid w:val="00153E65"/>
    <w:rsid w:val="00153FAF"/>
    <w:rsid w:val="00154030"/>
    <w:rsid w:val="001543D4"/>
    <w:rsid w:val="001544AE"/>
    <w:rsid w:val="00154846"/>
    <w:rsid w:val="001549B7"/>
    <w:rsid w:val="00154FDB"/>
    <w:rsid w:val="00155025"/>
    <w:rsid w:val="00155103"/>
    <w:rsid w:val="0015531C"/>
    <w:rsid w:val="0015533E"/>
    <w:rsid w:val="001553BA"/>
    <w:rsid w:val="001553BD"/>
    <w:rsid w:val="00155A88"/>
    <w:rsid w:val="00155BEF"/>
    <w:rsid w:val="00155C19"/>
    <w:rsid w:val="00155C43"/>
    <w:rsid w:val="00155FBC"/>
    <w:rsid w:val="00156541"/>
    <w:rsid w:val="001565A0"/>
    <w:rsid w:val="00156757"/>
    <w:rsid w:val="001567B9"/>
    <w:rsid w:val="0015698B"/>
    <w:rsid w:val="00156B55"/>
    <w:rsid w:val="00156CDB"/>
    <w:rsid w:val="00156F39"/>
    <w:rsid w:val="00156FA8"/>
    <w:rsid w:val="00157056"/>
    <w:rsid w:val="0015718C"/>
    <w:rsid w:val="00157335"/>
    <w:rsid w:val="001575C7"/>
    <w:rsid w:val="0015786A"/>
    <w:rsid w:val="001578F0"/>
    <w:rsid w:val="00157CBC"/>
    <w:rsid w:val="00157E46"/>
    <w:rsid w:val="00157E7E"/>
    <w:rsid w:val="0016093E"/>
    <w:rsid w:val="00160A5D"/>
    <w:rsid w:val="00160CCD"/>
    <w:rsid w:val="00160F05"/>
    <w:rsid w:val="00161346"/>
    <w:rsid w:val="0016165C"/>
    <w:rsid w:val="0016188B"/>
    <w:rsid w:val="0016197F"/>
    <w:rsid w:val="00161A14"/>
    <w:rsid w:val="00161A91"/>
    <w:rsid w:val="00161B1C"/>
    <w:rsid w:val="00161F00"/>
    <w:rsid w:val="00161F25"/>
    <w:rsid w:val="001624D4"/>
    <w:rsid w:val="00162721"/>
    <w:rsid w:val="0016273C"/>
    <w:rsid w:val="00162837"/>
    <w:rsid w:val="00162A31"/>
    <w:rsid w:val="00163164"/>
    <w:rsid w:val="00163190"/>
    <w:rsid w:val="001631C7"/>
    <w:rsid w:val="00163837"/>
    <w:rsid w:val="00163904"/>
    <w:rsid w:val="00163982"/>
    <w:rsid w:val="00163D59"/>
    <w:rsid w:val="0016403D"/>
    <w:rsid w:val="00164484"/>
    <w:rsid w:val="001646DF"/>
    <w:rsid w:val="001648A4"/>
    <w:rsid w:val="00164AFF"/>
    <w:rsid w:val="00164D33"/>
    <w:rsid w:val="00165231"/>
    <w:rsid w:val="00165490"/>
    <w:rsid w:val="00165546"/>
    <w:rsid w:val="001657CE"/>
    <w:rsid w:val="001657E8"/>
    <w:rsid w:val="001657FD"/>
    <w:rsid w:val="00165876"/>
    <w:rsid w:val="001658A8"/>
    <w:rsid w:val="00165905"/>
    <w:rsid w:val="00165968"/>
    <w:rsid w:val="00165DDC"/>
    <w:rsid w:val="00165FAA"/>
    <w:rsid w:val="00166394"/>
    <w:rsid w:val="001665A2"/>
    <w:rsid w:val="00166605"/>
    <w:rsid w:val="00166620"/>
    <w:rsid w:val="00166BD6"/>
    <w:rsid w:val="00166D8C"/>
    <w:rsid w:val="00166E4B"/>
    <w:rsid w:val="00167038"/>
    <w:rsid w:val="00167488"/>
    <w:rsid w:val="001676D0"/>
    <w:rsid w:val="00167717"/>
    <w:rsid w:val="001677BA"/>
    <w:rsid w:val="00167912"/>
    <w:rsid w:val="0016792E"/>
    <w:rsid w:val="00167B18"/>
    <w:rsid w:val="00167CBB"/>
    <w:rsid w:val="00167D7A"/>
    <w:rsid w:val="00167D8D"/>
    <w:rsid w:val="00167E7C"/>
    <w:rsid w:val="001703A0"/>
    <w:rsid w:val="001707B1"/>
    <w:rsid w:val="0017083A"/>
    <w:rsid w:val="00170A5C"/>
    <w:rsid w:val="00170CA8"/>
    <w:rsid w:val="00170CD1"/>
    <w:rsid w:val="00171142"/>
    <w:rsid w:val="0017117F"/>
    <w:rsid w:val="00171735"/>
    <w:rsid w:val="00171759"/>
    <w:rsid w:val="001718D6"/>
    <w:rsid w:val="00171A5B"/>
    <w:rsid w:val="00171C44"/>
    <w:rsid w:val="00171DDE"/>
    <w:rsid w:val="00171E1B"/>
    <w:rsid w:val="00171F13"/>
    <w:rsid w:val="0017209B"/>
    <w:rsid w:val="001721B7"/>
    <w:rsid w:val="001721C3"/>
    <w:rsid w:val="0017239C"/>
    <w:rsid w:val="00172BCA"/>
    <w:rsid w:val="00172D4C"/>
    <w:rsid w:val="00172DFE"/>
    <w:rsid w:val="00173350"/>
    <w:rsid w:val="00173651"/>
    <w:rsid w:val="0017368C"/>
    <w:rsid w:val="00173B05"/>
    <w:rsid w:val="00174096"/>
    <w:rsid w:val="00174287"/>
    <w:rsid w:val="001746B8"/>
    <w:rsid w:val="00174745"/>
    <w:rsid w:val="001747AE"/>
    <w:rsid w:val="00174996"/>
    <w:rsid w:val="00174BE7"/>
    <w:rsid w:val="00175319"/>
    <w:rsid w:val="001755B5"/>
    <w:rsid w:val="0017564D"/>
    <w:rsid w:val="0017587E"/>
    <w:rsid w:val="00175B56"/>
    <w:rsid w:val="00175D73"/>
    <w:rsid w:val="00176248"/>
    <w:rsid w:val="0017656D"/>
    <w:rsid w:val="00176753"/>
    <w:rsid w:val="001769D1"/>
    <w:rsid w:val="001769E1"/>
    <w:rsid w:val="00177319"/>
    <w:rsid w:val="0017734D"/>
    <w:rsid w:val="0017787D"/>
    <w:rsid w:val="001779FB"/>
    <w:rsid w:val="00177C26"/>
    <w:rsid w:val="00177C79"/>
    <w:rsid w:val="00180773"/>
    <w:rsid w:val="00180A89"/>
    <w:rsid w:val="00180B29"/>
    <w:rsid w:val="00180B57"/>
    <w:rsid w:val="00180BE4"/>
    <w:rsid w:val="00180D87"/>
    <w:rsid w:val="00180F86"/>
    <w:rsid w:val="0018129D"/>
    <w:rsid w:val="001812C7"/>
    <w:rsid w:val="00181535"/>
    <w:rsid w:val="00181544"/>
    <w:rsid w:val="001815AF"/>
    <w:rsid w:val="001817E5"/>
    <w:rsid w:val="001818DB"/>
    <w:rsid w:val="001819E9"/>
    <w:rsid w:val="00181A18"/>
    <w:rsid w:val="00181B87"/>
    <w:rsid w:val="00181B91"/>
    <w:rsid w:val="00181CA7"/>
    <w:rsid w:val="00181CE4"/>
    <w:rsid w:val="00182156"/>
    <w:rsid w:val="00182233"/>
    <w:rsid w:val="0018292C"/>
    <w:rsid w:val="00182AA7"/>
    <w:rsid w:val="00182C9C"/>
    <w:rsid w:val="00182FE9"/>
    <w:rsid w:val="0018325E"/>
    <w:rsid w:val="001836BB"/>
    <w:rsid w:val="00183831"/>
    <w:rsid w:val="00183872"/>
    <w:rsid w:val="00183894"/>
    <w:rsid w:val="00183906"/>
    <w:rsid w:val="0018391D"/>
    <w:rsid w:val="001839A4"/>
    <w:rsid w:val="00183C7E"/>
    <w:rsid w:val="0018405A"/>
    <w:rsid w:val="0018448E"/>
    <w:rsid w:val="00184528"/>
    <w:rsid w:val="00184582"/>
    <w:rsid w:val="00184C87"/>
    <w:rsid w:val="00184FFE"/>
    <w:rsid w:val="001854B9"/>
    <w:rsid w:val="001855C3"/>
    <w:rsid w:val="0018592D"/>
    <w:rsid w:val="00185A5B"/>
    <w:rsid w:val="00185C02"/>
    <w:rsid w:val="00185CEA"/>
    <w:rsid w:val="00185D75"/>
    <w:rsid w:val="00185E5E"/>
    <w:rsid w:val="00185F1F"/>
    <w:rsid w:val="00185FA9"/>
    <w:rsid w:val="001860A9"/>
    <w:rsid w:val="00186100"/>
    <w:rsid w:val="0018621C"/>
    <w:rsid w:val="0018641F"/>
    <w:rsid w:val="0018652A"/>
    <w:rsid w:val="00186ED9"/>
    <w:rsid w:val="00187109"/>
    <w:rsid w:val="0018710E"/>
    <w:rsid w:val="00187698"/>
    <w:rsid w:val="001876A6"/>
    <w:rsid w:val="00187965"/>
    <w:rsid w:val="0018796D"/>
    <w:rsid w:val="00187A2D"/>
    <w:rsid w:val="00187A71"/>
    <w:rsid w:val="00187B27"/>
    <w:rsid w:val="0019001D"/>
    <w:rsid w:val="00190517"/>
    <w:rsid w:val="00190685"/>
    <w:rsid w:val="001906AF"/>
    <w:rsid w:val="00190B73"/>
    <w:rsid w:val="00190BE1"/>
    <w:rsid w:val="00190D9D"/>
    <w:rsid w:val="00191075"/>
    <w:rsid w:val="00191139"/>
    <w:rsid w:val="001912A4"/>
    <w:rsid w:val="001919AC"/>
    <w:rsid w:val="00191A12"/>
    <w:rsid w:val="00191A53"/>
    <w:rsid w:val="00191C33"/>
    <w:rsid w:val="00191C60"/>
    <w:rsid w:val="00191E3F"/>
    <w:rsid w:val="00191F22"/>
    <w:rsid w:val="00191FBC"/>
    <w:rsid w:val="001921C4"/>
    <w:rsid w:val="001924CA"/>
    <w:rsid w:val="00192638"/>
    <w:rsid w:val="0019287B"/>
    <w:rsid w:val="001929C2"/>
    <w:rsid w:val="00192A22"/>
    <w:rsid w:val="00192A4A"/>
    <w:rsid w:val="00192B8E"/>
    <w:rsid w:val="00192C18"/>
    <w:rsid w:val="00192CE7"/>
    <w:rsid w:val="00192D19"/>
    <w:rsid w:val="00192D57"/>
    <w:rsid w:val="00192F50"/>
    <w:rsid w:val="001930B7"/>
    <w:rsid w:val="001932A2"/>
    <w:rsid w:val="001936FB"/>
    <w:rsid w:val="00193737"/>
    <w:rsid w:val="00193C27"/>
    <w:rsid w:val="00193D64"/>
    <w:rsid w:val="00194201"/>
    <w:rsid w:val="0019460A"/>
    <w:rsid w:val="00194943"/>
    <w:rsid w:val="00194F18"/>
    <w:rsid w:val="00194F3E"/>
    <w:rsid w:val="00194FEF"/>
    <w:rsid w:val="00195032"/>
    <w:rsid w:val="001950F6"/>
    <w:rsid w:val="001953F6"/>
    <w:rsid w:val="0019546B"/>
    <w:rsid w:val="001956F9"/>
    <w:rsid w:val="00195BD9"/>
    <w:rsid w:val="00196037"/>
    <w:rsid w:val="00196053"/>
    <w:rsid w:val="001962D9"/>
    <w:rsid w:val="001962F0"/>
    <w:rsid w:val="00196363"/>
    <w:rsid w:val="00196530"/>
    <w:rsid w:val="00196856"/>
    <w:rsid w:val="00196BA5"/>
    <w:rsid w:val="00196C71"/>
    <w:rsid w:val="00196D48"/>
    <w:rsid w:val="00196DFC"/>
    <w:rsid w:val="00196E1F"/>
    <w:rsid w:val="001971CE"/>
    <w:rsid w:val="001974BC"/>
    <w:rsid w:val="00197653"/>
    <w:rsid w:val="00197772"/>
    <w:rsid w:val="00197E96"/>
    <w:rsid w:val="00197F0F"/>
    <w:rsid w:val="001A0087"/>
    <w:rsid w:val="001A02C7"/>
    <w:rsid w:val="001A04AA"/>
    <w:rsid w:val="001A05F3"/>
    <w:rsid w:val="001A0752"/>
    <w:rsid w:val="001A0758"/>
    <w:rsid w:val="001A0A04"/>
    <w:rsid w:val="001A0A8F"/>
    <w:rsid w:val="001A1026"/>
    <w:rsid w:val="001A1201"/>
    <w:rsid w:val="001A12B8"/>
    <w:rsid w:val="001A139B"/>
    <w:rsid w:val="001A170C"/>
    <w:rsid w:val="001A173A"/>
    <w:rsid w:val="001A1957"/>
    <w:rsid w:val="001A19EB"/>
    <w:rsid w:val="001A1AED"/>
    <w:rsid w:val="001A1B8E"/>
    <w:rsid w:val="001A1B9D"/>
    <w:rsid w:val="001A1C49"/>
    <w:rsid w:val="001A1CAA"/>
    <w:rsid w:val="001A1CC4"/>
    <w:rsid w:val="001A1E7F"/>
    <w:rsid w:val="001A1E8C"/>
    <w:rsid w:val="001A1EAA"/>
    <w:rsid w:val="001A214E"/>
    <w:rsid w:val="001A225F"/>
    <w:rsid w:val="001A23CF"/>
    <w:rsid w:val="001A23EA"/>
    <w:rsid w:val="001A246E"/>
    <w:rsid w:val="001A2596"/>
    <w:rsid w:val="001A2809"/>
    <w:rsid w:val="001A292D"/>
    <w:rsid w:val="001A2E13"/>
    <w:rsid w:val="001A2F41"/>
    <w:rsid w:val="001A3113"/>
    <w:rsid w:val="001A32AD"/>
    <w:rsid w:val="001A3781"/>
    <w:rsid w:val="001A39EA"/>
    <w:rsid w:val="001A3FCE"/>
    <w:rsid w:val="001A4219"/>
    <w:rsid w:val="001A42A5"/>
    <w:rsid w:val="001A485B"/>
    <w:rsid w:val="001A498B"/>
    <w:rsid w:val="001A4D19"/>
    <w:rsid w:val="001A50AF"/>
    <w:rsid w:val="001A50C8"/>
    <w:rsid w:val="001A5719"/>
    <w:rsid w:val="001A57A8"/>
    <w:rsid w:val="001A59A7"/>
    <w:rsid w:val="001A5C0B"/>
    <w:rsid w:val="001A5C9E"/>
    <w:rsid w:val="001A5E85"/>
    <w:rsid w:val="001A5EB3"/>
    <w:rsid w:val="001A5EBE"/>
    <w:rsid w:val="001A5F01"/>
    <w:rsid w:val="001A621A"/>
    <w:rsid w:val="001A661D"/>
    <w:rsid w:val="001A67DD"/>
    <w:rsid w:val="001A6894"/>
    <w:rsid w:val="001A68B2"/>
    <w:rsid w:val="001A6992"/>
    <w:rsid w:val="001A69D1"/>
    <w:rsid w:val="001A6CDA"/>
    <w:rsid w:val="001A6CE3"/>
    <w:rsid w:val="001A6D5A"/>
    <w:rsid w:val="001A6D90"/>
    <w:rsid w:val="001A6E88"/>
    <w:rsid w:val="001A6F6F"/>
    <w:rsid w:val="001A6F9A"/>
    <w:rsid w:val="001A707C"/>
    <w:rsid w:val="001A71D0"/>
    <w:rsid w:val="001A722E"/>
    <w:rsid w:val="001A748D"/>
    <w:rsid w:val="001A75B9"/>
    <w:rsid w:val="001A7703"/>
    <w:rsid w:val="001A7BDC"/>
    <w:rsid w:val="001A7C25"/>
    <w:rsid w:val="001A7F10"/>
    <w:rsid w:val="001A7F1F"/>
    <w:rsid w:val="001B0501"/>
    <w:rsid w:val="001B0581"/>
    <w:rsid w:val="001B05BC"/>
    <w:rsid w:val="001B09EF"/>
    <w:rsid w:val="001B0DA1"/>
    <w:rsid w:val="001B11F3"/>
    <w:rsid w:val="001B1340"/>
    <w:rsid w:val="001B1425"/>
    <w:rsid w:val="001B16E5"/>
    <w:rsid w:val="001B1826"/>
    <w:rsid w:val="001B196C"/>
    <w:rsid w:val="001B1AEF"/>
    <w:rsid w:val="001B24BD"/>
    <w:rsid w:val="001B24E1"/>
    <w:rsid w:val="001B272E"/>
    <w:rsid w:val="001B2780"/>
    <w:rsid w:val="001B2849"/>
    <w:rsid w:val="001B2FD2"/>
    <w:rsid w:val="001B3419"/>
    <w:rsid w:val="001B3431"/>
    <w:rsid w:val="001B36C6"/>
    <w:rsid w:val="001B37A0"/>
    <w:rsid w:val="001B3848"/>
    <w:rsid w:val="001B3A95"/>
    <w:rsid w:val="001B3AED"/>
    <w:rsid w:val="001B3D33"/>
    <w:rsid w:val="001B41B6"/>
    <w:rsid w:val="001B424A"/>
    <w:rsid w:val="001B424E"/>
    <w:rsid w:val="001B434D"/>
    <w:rsid w:val="001B441B"/>
    <w:rsid w:val="001B46C0"/>
    <w:rsid w:val="001B4A08"/>
    <w:rsid w:val="001B4B95"/>
    <w:rsid w:val="001B4CD3"/>
    <w:rsid w:val="001B4EC3"/>
    <w:rsid w:val="001B4F95"/>
    <w:rsid w:val="001B506B"/>
    <w:rsid w:val="001B50B6"/>
    <w:rsid w:val="001B50CD"/>
    <w:rsid w:val="001B51AA"/>
    <w:rsid w:val="001B53D0"/>
    <w:rsid w:val="001B545F"/>
    <w:rsid w:val="001B58CA"/>
    <w:rsid w:val="001B59A4"/>
    <w:rsid w:val="001B59D8"/>
    <w:rsid w:val="001B5B85"/>
    <w:rsid w:val="001B5F91"/>
    <w:rsid w:val="001B6330"/>
    <w:rsid w:val="001B634E"/>
    <w:rsid w:val="001B64A2"/>
    <w:rsid w:val="001B6722"/>
    <w:rsid w:val="001B67E2"/>
    <w:rsid w:val="001B6828"/>
    <w:rsid w:val="001B6974"/>
    <w:rsid w:val="001B6B28"/>
    <w:rsid w:val="001B6B2E"/>
    <w:rsid w:val="001B6C08"/>
    <w:rsid w:val="001B6DC4"/>
    <w:rsid w:val="001B7135"/>
    <w:rsid w:val="001B7486"/>
    <w:rsid w:val="001B7A49"/>
    <w:rsid w:val="001C025F"/>
    <w:rsid w:val="001C02F6"/>
    <w:rsid w:val="001C04EF"/>
    <w:rsid w:val="001C089A"/>
    <w:rsid w:val="001C0AC7"/>
    <w:rsid w:val="001C137A"/>
    <w:rsid w:val="001C1457"/>
    <w:rsid w:val="001C16E0"/>
    <w:rsid w:val="001C1A10"/>
    <w:rsid w:val="001C1C0C"/>
    <w:rsid w:val="001C1F47"/>
    <w:rsid w:val="001C23AF"/>
    <w:rsid w:val="001C2497"/>
    <w:rsid w:val="001C269D"/>
    <w:rsid w:val="001C27E0"/>
    <w:rsid w:val="001C288A"/>
    <w:rsid w:val="001C2A31"/>
    <w:rsid w:val="001C2B0E"/>
    <w:rsid w:val="001C2F89"/>
    <w:rsid w:val="001C3324"/>
    <w:rsid w:val="001C33D9"/>
    <w:rsid w:val="001C3B47"/>
    <w:rsid w:val="001C3E7F"/>
    <w:rsid w:val="001C427B"/>
    <w:rsid w:val="001C4598"/>
    <w:rsid w:val="001C465E"/>
    <w:rsid w:val="001C47E9"/>
    <w:rsid w:val="001C494D"/>
    <w:rsid w:val="001C4B46"/>
    <w:rsid w:val="001C4F46"/>
    <w:rsid w:val="001C4FB9"/>
    <w:rsid w:val="001C521F"/>
    <w:rsid w:val="001C52E2"/>
    <w:rsid w:val="001C57AD"/>
    <w:rsid w:val="001C58C2"/>
    <w:rsid w:val="001C59FC"/>
    <w:rsid w:val="001C5C22"/>
    <w:rsid w:val="001C5E5D"/>
    <w:rsid w:val="001C61A6"/>
    <w:rsid w:val="001C630C"/>
    <w:rsid w:val="001C6567"/>
    <w:rsid w:val="001C65F1"/>
    <w:rsid w:val="001C67A0"/>
    <w:rsid w:val="001C6968"/>
    <w:rsid w:val="001C6A42"/>
    <w:rsid w:val="001C6C0C"/>
    <w:rsid w:val="001C6D66"/>
    <w:rsid w:val="001C6F5F"/>
    <w:rsid w:val="001C71EC"/>
    <w:rsid w:val="001C72AB"/>
    <w:rsid w:val="001C733C"/>
    <w:rsid w:val="001C7355"/>
    <w:rsid w:val="001C73BD"/>
    <w:rsid w:val="001C73E3"/>
    <w:rsid w:val="001C75B6"/>
    <w:rsid w:val="001C76DE"/>
    <w:rsid w:val="001C7929"/>
    <w:rsid w:val="001C793D"/>
    <w:rsid w:val="001C793E"/>
    <w:rsid w:val="001C7E12"/>
    <w:rsid w:val="001C7FA7"/>
    <w:rsid w:val="001C7FD9"/>
    <w:rsid w:val="001D0146"/>
    <w:rsid w:val="001D04FD"/>
    <w:rsid w:val="001D05EE"/>
    <w:rsid w:val="001D06AF"/>
    <w:rsid w:val="001D06D8"/>
    <w:rsid w:val="001D08EE"/>
    <w:rsid w:val="001D0A3F"/>
    <w:rsid w:val="001D0A40"/>
    <w:rsid w:val="001D0D8E"/>
    <w:rsid w:val="001D0D96"/>
    <w:rsid w:val="001D0DE3"/>
    <w:rsid w:val="001D0F45"/>
    <w:rsid w:val="001D0FD3"/>
    <w:rsid w:val="001D1017"/>
    <w:rsid w:val="001D12B0"/>
    <w:rsid w:val="001D12D1"/>
    <w:rsid w:val="001D1405"/>
    <w:rsid w:val="001D1E58"/>
    <w:rsid w:val="001D1F49"/>
    <w:rsid w:val="001D20E9"/>
    <w:rsid w:val="001D2256"/>
    <w:rsid w:val="001D23C8"/>
    <w:rsid w:val="001D23EF"/>
    <w:rsid w:val="001D23F6"/>
    <w:rsid w:val="001D244D"/>
    <w:rsid w:val="001D26EF"/>
    <w:rsid w:val="001D276F"/>
    <w:rsid w:val="001D2810"/>
    <w:rsid w:val="001D2864"/>
    <w:rsid w:val="001D299C"/>
    <w:rsid w:val="001D29A2"/>
    <w:rsid w:val="001D2AEC"/>
    <w:rsid w:val="001D2C50"/>
    <w:rsid w:val="001D2DFF"/>
    <w:rsid w:val="001D2FEA"/>
    <w:rsid w:val="001D3206"/>
    <w:rsid w:val="001D324B"/>
    <w:rsid w:val="001D3338"/>
    <w:rsid w:val="001D35CC"/>
    <w:rsid w:val="001D378B"/>
    <w:rsid w:val="001D3CF1"/>
    <w:rsid w:val="001D3CF9"/>
    <w:rsid w:val="001D3ECB"/>
    <w:rsid w:val="001D3F69"/>
    <w:rsid w:val="001D4650"/>
    <w:rsid w:val="001D491D"/>
    <w:rsid w:val="001D5276"/>
    <w:rsid w:val="001D52A3"/>
    <w:rsid w:val="001D5801"/>
    <w:rsid w:val="001D585C"/>
    <w:rsid w:val="001D5901"/>
    <w:rsid w:val="001D5954"/>
    <w:rsid w:val="001D59C5"/>
    <w:rsid w:val="001D59DA"/>
    <w:rsid w:val="001D63CC"/>
    <w:rsid w:val="001D67C3"/>
    <w:rsid w:val="001D69AB"/>
    <w:rsid w:val="001D69F2"/>
    <w:rsid w:val="001D6A34"/>
    <w:rsid w:val="001D6D28"/>
    <w:rsid w:val="001D6E09"/>
    <w:rsid w:val="001D6F90"/>
    <w:rsid w:val="001D73C6"/>
    <w:rsid w:val="001D77C6"/>
    <w:rsid w:val="001D7800"/>
    <w:rsid w:val="001D7BE3"/>
    <w:rsid w:val="001D7C02"/>
    <w:rsid w:val="001E0199"/>
    <w:rsid w:val="001E01C1"/>
    <w:rsid w:val="001E01F7"/>
    <w:rsid w:val="001E03A1"/>
    <w:rsid w:val="001E0A99"/>
    <w:rsid w:val="001E112F"/>
    <w:rsid w:val="001E1289"/>
    <w:rsid w:val="001E14B3"/>
    <w:rsid w:val="001E172A"/>
    <w:rsid w:val="001E17F5"/>
    <w:rsid w:val="001E18CB"/>
    <w:rsid w:val="001E193C"/>
    <w:rsid w:val="001E1AF1"/>
    <w:rsid w:val="001E1BEA"/>
    <w:rsid w:val="001E1FF4"/>
    <w:rsid w:val="001E21A7"/>
    <w:rsid w:val="001E2BF2"/>
    <w:rsid w:val="001E2BF7"/>
    <w:rsid w:val="001E2D89"/>
    <w:rsid w:val="001E2DB5"/>
    <w:rsid w:val="001E3063"/>
    <w:rsid w:val="001E30CC"/>
    <w:rsid w:val="001E326B"/>
    <w:rsid w:val="001E3547"/>
    <w:rsid w:val="001E35EA"/>
    <w:rsid w:val="001E3607"/>
    <w:rsid w:val="001E3870"/>
    <w:rsid w:val="001E39C4"/>
    <w:rsid w:val="001E3AA8"/>
    <w:rsid w:val="001E3FE7"/>
    <w:rsid w:val="001E4310"/>
    <w:rsid w:val="001E459D"/>
    <w:rsid w:val="001E46A2"/>
    <w:rsid w:val="001E48BC"/>
    <w:rsid w:val="001E48F6"/>
    <w:rsid w:val="001E4B40"/>
    <w:rsid w:val="001E4C51"/>
    <w:rsid w:val="001E4E28"/>
    <w:rsid w:val="001E4F8F"/>
    <w:rsid w:val="001E51A5"/>
    <w:rsid w:val="001E5273"/>
    <w:rsid w:val="001E52FF"/>
    <w:rsid w:val="001E5AC3"/>
    <w:rsid w:val="001E5AE4"/>
    <w:rsid w:val="001E5D63"/>
    <w:rsid w:val="001E5DB1"/>
    <w:rsid w:val="001E5EC7"/>
    <w:rsid w:val="001E603B"/>
    <w:rsid w:val="001E60A3"/>
    <w:rsid w:val="001E62F0"/>
    <w:rsid w:val="001E6399"/>
    <w:rsid w:val="001E66A0"/>
    <w:rsid w:val="001E6C76"/>
    <w:rsid w:val="001E6D8B"/>
    <w:rsid w:val="001E6E70"/>
    <w:rsid w:val="001E6ECE"/>
    <w:rsid w:val="001E6EDE"/>
    <w:rsid w:val="001E702D"/>
    <w:rsid w:val="001E76C9"/>
    <w:rsid w:val="001E77BF"/>
    <w:rsid w:val="001E7A5C"/>
    <w:rsid w:val="001E7C4F"/>
    <w:rsid w:val="001E7CD6"/>
    <w:rsid w:val="001E7CF6"/>
    <w:rsid w:val="001E7EB2"/>
    <w:rsid w:val="001E7EEA"/>
    <w:rsid w:val="001E7F38"/>
    <w:rsid w:val="001E7F4E"/>
    <w:rsid w:val="001E7FA1"/>
    <w:rsid w:val="001F0047"/>
    <w:rsid w:val="001F061D"/>
    <w:rsid w:val="001F06C9"/>
    <w:rsid w:val="001F0735"/>
    <w:rsid w:val="001F082E"/>
    <w:rsid w:val="001F0A75"/>
    <w:rsid w:val="001F0E58"/>
    <w:rsid w:val="001F0F4F"/>
    <w:rsid w:val="001F13C8"/>
    <w:rsid w:val="001F1611"/>
    <w:rsid w:val="001F18EF"/>
    <w:rsid w:val="001F1BEB"/>
    <w:rsid w:val="001F1CCE"/>
    <w:rsid w:val="001F2015"/>
    <w:rsid w:val="001F20DF"/>
    <w:rsid w:val="001F20EB"/>
    <w:rsid w:val="001F2256"/>
    <w:rsid w:val="001F22A8"/>
    <w:rsid w:val="001F233D"/>
    <w:rsid w:val="001F2453"/>
    <w:rsid w:val="001F2832"/>
    <w:rsid w:val="001F29D7"/>
    <w:rsid w:val="001F29DA"/>
    <w:rsid w:val="001F2F92"/>
    <w:rsid w:val="001F3065"/>
    <w:rsid w:val="001F323A"/>
    <w:rsid w:val="001F328B"/>
    <w:rsid w:val="001F3295"/>
    <w:rsid w:val="001F329F"/>
    <w:rsid w:val="001F3804"/>
    <w:rsid w:val="001F38DF"/>
    <w:rsid w:val="001F39FA"/>
    <w:rsid w:val="001F3B56"/>
    <w:rsid w:val="001F3C98"/>
    <w:rsid w:val="001F3E03"/>
    <w:rsid w:val="001F4073"/>
    <w:rsid w:val="001F4436"/>
    <w:rsid w:val="001F46F0"/>
    <w:rsid w:val="001F4761"/>
    <w:rsid w:val="001F4AAE"/>
    <w:rsid w:val="001F4D73"/>
    <w:rsid w:val="001F4FB2"/>
    <w:rsid w:val="001F50FC"/>
    <w:rsid w:val="001F56CE"/>
    <w:rsid w:val="001F57AC"/>
    <w:rsid w:val="001F5D0C"/>
    <w:rsid w:val="001F5E5B"/>
    <w:rsid w:val="001F6043"/>
    <w:rsid w:val="001F616F"/>
    <w:rsid w:val="001F6405"/>
    <w:rsid w:val="001F6426"/>
    <w:rsid w:val="001F6790"/>
    <w:rsid w:val="001F6DF3"/>
    <w:rsid w:val="001F7046"/>
    <w:rsid w:val="001F70B0"/>
    <w:rsid w:val="001F7123"/>
    <w:rsid w:val="001F746E"/>
    <w:rsid w:val="001F74A9"/>
    <w:rsid w:val="001F75A5"/>
    <w:rsid w:val="001F79E3"/>
    <w:rsid w:val="001F79F9"/>
    <w:rsid w:val="001F79FD"/>
    <w:rsid w:val="001F7A75"/>
    <w:rsid w:val="001F7C15"/>
    <w:rsid w:val="0020001E"/>
    <w:rsid w:val="0020005F"/>
    <w:rsid w:val="00200102"/>
    <w:rsid w:val="00200204"/>
    <w:rsid w:val="002002C7"/>
    <w:rsid w:val="00200561"/>
    <w:rsid w:val="002006A5"/>
    <w:rsid w:val="002006B2"/>
    <w:rsid w:val="002006E1"/>
    <w:rsid w:val="002007CB"/>
    <w:rsid w:val="002007F8"/>
    <w:rsid w:val="00200896"/>
    <w:rsid w:val="00200B51"/>
    <w:rsid w:val="00200BB9"/>
    <w:rsid w:val="00200D09"/>
    <w:rsid w:val="00200D7D"/>
    <w:rsid w:val="00200EBC"/>
    <w:rsid w:val="00201115"/>
    <w:rsid w:val="002012AD"/>
    <w:rsid w:val="00201470"/>
    <w:rsid w:val="00201585"/>
    <w:rsid w:val="0020162A"/>
    <w:rsid w:val="0020187B"/>
    <w:rsid w:val="00201978"/>
    <w:rsid w:val="00201C76"/>
    <w:rsid w:val="00201D5F"/>
    <w:rsid w:val="00201EED"/>
    <w:rsid w:val="0020219A"/>
    <w:rsid w:val="00202236"/>
    <w:rsid w:val="0020247A"/>
    <w:rsid w:val="002025C6"/>
    <w:rsid w:val="0020261F"/>
    <w:rsid w:val="0020270A"/>
    <w:rsid w:val="0020278B"/>
    <w:rsid w:val="002029C0"/>
    <w:rsid w:val="002029FD"/>
    <w:rsid w:val="00202B74"/>
    <w:rsid w:val="00202BE4"/>
    <w:rsid w:val="00202C5E"/>
    <w:rsid w:val="00202E70"/>
    <w:rsid w:val="0020320E"/>
    <w:rsid w:val="0020329A"/>
    <w:rsid w:val="00203594"/>
    <w:rsid w:val="002038D2"/>
    <w:rsid w:val="00203CC6"/>
    <w:rsid w:val="00203E6A"/>
    <w:rsid w:val="002041C9"/>
    <w:rsid w:val="00204528"/>
    <w:rsid w:val="0020456E"/>
    <w:rsid w:val="00204713"/>
    <w:rsid w:val="0020473C"/>
    <w:rsid w:val="0020491C"/>
    <w:rsid w:val="00204AA6"/>
    <w:rsid w:val="00204B3B"/>
    <w:rsid w:val="00204BBF"/>
    <w:rsid w:val="00205070"/>
    <w:rsid w:val="002050F6"/>
    <w:rsid w:val="0020564E"/>
    <w:rsid w:val="002056A1"/>
    <w:rsid w:val="0020598D"/>
    <w:rsid w:val="00205C31"/>
    <w:rsid w:val="00205D37"/>
    <w:rsid w:val="00205FF3"/>
    <w:rsid w:val="002060A7"/>
    <w:rsid w:val="00206169"/>
    <w:rsid w:val="0020658C"/>
    <w:rsid w:val="00206B5C"/>
    <w:rsid w:val="00206DD3"/>
    <w:rsid w:val="002070AA"/>
    <w:rsid w:val="00207271"/>
    <w:rsid w:val="00207392"/>
    <w:rsid w:val="0020766F"/>
    <w:rsid w:val="002076DF"/>
    <w:rsid w:val="00207762"/>
    <w:rsid w:val="0020777F"/>
    <w:rsid w:val="0021000F"/>
    <w:rsid w:val="002101EC"/>
    <w:rsid w:val="002103A7"/>
    <w:rsid w:val="0021047B"/>
    <w:rsid w:val="0021056B"/>
    <w:rsid w:val="0021061E"/>
    <w:rsid w:val="002106DC"/>
    <w:rsid w:val="002109FD"/>
    <w:rsid w:val="00210C94"/>
    <w:rsid w:val="002111AA"/>
    <w:rsid w:val="00211385"/>
    <w:rsid w:val="00211686"/>
    <w:rsid w:val="002116C1"/>
    <w:rsid w:val="002116EE"/>
    <w:rsid w:val="002119C7"/>
    <w:rsid w:val="00211A47"/>
    <w:rsid w:val="00211AE4"/>
    <w:rsid w:val="00211CF7"/>
    <w:rsid w:val="00211E1A"/>
    <w:rsid w:val="00211E6B"/>
    <w:rsid w:val="00211E6E"/>
    <w:rsid w:val="00211F17"/>
    <w:rsid w:val="002120C6"/>
    <w:rsid w:val="0021236F"/>
    <w:rsid w:val="002128FE"/>
    <w:rsid w:val="00212A30"/>
    <w:rsid w:val="00212E7B"/>
    <w:rsid w:val="00212EC3"/>
    <w:rsid w:val="00212F44"/>
    <w:rsid w:val="00212F9E"/>
    <w:rsid w:val="002131DA"/>
    <w:rsid w:val="0021320A"/>
    <w:rsid w:val="00213457"/>
    <w:rsid w:val="00213510"/>
    <w:rsid w:val="002136B7"/>
    <w:rsid w:val="00213B50"/>
    <w:rsid w:val="00213E3E"/>
    <w:rsid w:val="002140A5"/>
    <w:rsid w:val="002146E1"/>
    <w:rsid w:val="00214A71"/>
    <w:rsid w:val="0021511D"/>
    <w:rsid w:val="00215284"/>
    <w:rsid w:val="00215655"/>
    <w:rsid w:val="0021565A"/>
    <w:rsid w:val="0021565F"/>
    <w:rsid w:val="002156CE"/>
    <w:rsid w:val="002157A1"/>
    <w:rsid w:val="00215B54"/>
    <w:rsid w:val="00215C5E"/>
    <w:rsid w:val="00215FC1"/>
    <w:rsid w:val="00216074"/>
    <w:rsid w:val="00216534"/>
    <w:rsid w:val="00216700"/>
    <w:rsid w:val="002167F0"/>
    <w:rsid w:val="002167FD"/>
    <w:rsid w:val="0021683B"/>
    <w:rsid w:val="00216DC6"/>
    <w:rsid w:val="00217055"/>
    <w:rsid w:val="002172E7"/>
    <w:rsid w:val="00217407"/>
    <w:rsid w:val="002175B5"/>
    <w:rsid w:val="002179DF"/>
    <w:rsid w:val="00217B30"/>
    <w:rsid w:val="00217D0A"/>
    <w:rsid w:val="00220084"/>
    <w:rsid w:val="00220177"/>
    <w:rsid w:val="002201A5"/>
    <w:rsid w:val="0022023A"/>
    <w:rsid w:val="00220380"/>
    <w:rsid w:val="00220418"/>
    <w:rsid w:val="0022063F"/>
    <w:rsid w:val="002209B4"/>
    <w:rsid w:val="002209D7"/>
    <w:rsid w:val="00220B31"/>
    <w:rsid w:val="00220C76"/>
    <w:rsid w:val="00220F2F"/>
    <w:rsid w:val="002210E1"/>
    <w:rsid w:val="00221305"/>
    <w:rsid w:val="00221696"/>
    <w:rsid w:val="00221BC2"/>
    <w:rsid w:val="00221D43"/>
    <w:rsid w:val="00221EFB"/>
    <w:rsid w:val="00222165"/>
    <w:rsid w:val="002222F2"/>
    <w:rsid w:val="0022248C"/>
    <w:rsid w:val="00222601"/>
    <w:rsid w:val="00222774"/>
    <w:rsid w:val="00222B5F"/>
    <w:rsid w:val="00222B84"/>
    <w:rsid w:val="00222D67"/>
    <w:rsid w:val="00222D6A"/>
    <w:rsid w:val="00222E3A"/>
    <w:rsid w:val="00222E60"/>
    <w:rsid w:val="00222E94"/>
    <w:rsid w:val="00223099"/>
    <w:rsid w:val="002234CF"/>
    <w:rsid w:val="002234F0"/>
    <w:rsid w:val="002236DE"/>
    <w:rsid w:val="00223867"/>
    <w:rsid w:val="00223956"/>
    <w:rsid w:val="00223DD5"/>
    <w:rsid w:val="00223F2B"/>
    <w:rsid w:val="002240C2"/>
    <w:rsid w:val="002242C7"/>
    <w:rsid w:val="002243F0"/>
    <w:rsid w:val="0022448D"/>
    <w:rsid w:val="002244A6"/>
    <w:rsid w:val="0022460E"/>
    <w:rsid w:val="00224866"/>
    <w:rsid w:val="00224CCE"/>
    <w:rsid w:val="00224D1C"/>
    <w:rsid w:val="00224EB3"/>
    <w:rsid w:val="002250E9"/>
    <w:rsid w:val="00225244"/>
    <w:rsid w:val="002252E6"/>
    <w:rsid w:val="00225301"/>
    <w:rsid w:val="00225530"/>
    <w:rsid w:val="002255BE"/>
    <w:rsid w:val="00225698"/>
    <w:rsid w:val="0022596E"/>
    <w:rsid w:val="002259EC"/>
    <w:rsid w:val="00225A84"/>
    <w:rsid w:val="00225B9A"/>
    <w:rsid w:val="00225D33"/>
    <w:rsid w:val="00225DB2"/>
    <w:rsid w:val="00226057"/>
    <w:rsid w:val="00226282"/>
    <w:rsid w:val="002262AC"/>
    <w:rsid w:val="002265F1"/>
    <w:rsid w:val="002265FD"/>
    <w:rsid w:val="00226762"/>
    <w:rsid w:val="002269BA"/>
    <w:rsid w:val="00226C1B"/>
    <w:rsid w:val="00226C5A"/>
    <w:rsid w:val="00226D69"/>
    <w:rsid w:val="00226E9E"/>
    <w:rsid w:val="00226EA6"/>
    <w:rsid w:val="00226EEB"/>
    <w:rsid w:val="00227113"/>
    <w:rsid w:val="002272A6"/>
    <w:rsid w:val="00227309"/>
    <w:rsid w:val="00227344"/>
    <w:rsid w:val="00227361"/>
    <w:rsid w:val="002276E9"/>
    <w:rsid w:val="002277FE"/>
    <w:rsid w:val="00227858"/>
    <w:rsid w:val="00227CFC"/>
    <w:rsid w:val="00227EA2"/>
    <w:rsid w:val="002304CA"/>
    <w:rsid w:val="0023053C"/>
    <w:rsid w:val="00230A07"/>
    <w:rsid w:val="00230BB7"/>
    <w:rsid w:val="00230CCB"/>
    <w:rsid w:val="00230F2E"/>
    <w:rsid w:val="00231108"/>
    <w:rsid w:val="002314DF"/>
    <w:rsid w:val="002315A4"/>
    <w:rsid w:val="002318C0"/>
    <w:rsid w:val="00231A2C"/>
    <w:rsid w:val="00231B3E"/>
    <w:rsid w:val="00231BF0"/>
    <w:rsid w:val="00231E0A"/>
    <w:rsid w:val="00231E2B"/>
    <w:rsid w:val="0023201F"/>
    <w:rsid w:val="00232074"/>
    <w:rsid w:val="0023228B"/>
    <w:rsid w:val="00232327"/>
    <w:rsid w:val="00232376"/>
    <w:rsid w:val="002326BF"/>
    <w:rsid w:val="00232984"/>
    <w:rsid w:val="002329FF"/>
    <w:rsid w:val="0023314E"/>
    <w:rsid w:val="0023342E"/>
    <w:rsid w:val="0023355B"/>
    <w:rsid w:val="00233ABF"/>
    <w:rsid w:val="0023451A"/>
    <w:rsid w:val="00234685"/>
    <w:rsid w:val="00234AE6"/>
    <w:rsid w:val="00234D8F"/>
    <w:rsid w:val="00234DAC"/>
    <w:rsid w:val="00234F4C"/>
    <w:rsid w:val="0023508C"/>
    <w:rsid w:val="00235466"/>
    <w:rsid w:val="0023557B"/>
    <w:rsid w:val="00235589"/>
    <w:rsid w:val="002355BC"/>
    <w:rsid w:val="00235981"/>
    <w:rsid w:val="00235A7F"/>
    <w:rsid w:val="00235C8D"/>
    <w:rsid w:val="00235F14"/>
    <w:rsid w:val="002360BF"/>
    <w:rsid w:val="002360E3"/>
    <w:rsid w:val="002362E6"/>
    <w:rsid w:val="00236386"/>
    <w:rsid w:val="002364A5"/>
    <w:rsid w:val="00236893"/>
    <w:rsid w:val="00236B01"/>
    <w:rsid w:val="00236CE9"/>
    <w:rsid w:val="00236D36"/>
    <w:rsid w:val="002370DB"/>
    <w:rsid w:val="002372C8"/>
    <w:rsid w:val="002373DA"/>
    <w:rsid w:val="00237469"/>
    <w:rsid w:val="00237475"/>
    <w:rsid w:val="00237521"/>
    <w:rsid w:val="00237841"/>
    <w:rsid w:val="00237881"/>
    <w:rsid w:val="00237C5F"/>
    <w:rsid w:val="0024026D"/>
    <w:rsid w:val="002404DD"/>
    <w:rsid w:val="002406FA"/>
    <w:rsid w:val="00240ACC"/>
    <w:rsid w:val="00240C1D"/>
    <w:rsid w:val="00240F70"/>
    <w:rsid w:val="00240FFB"/>
    <w:rsid w:val="00241126"/>
    <w:rsid w:val="00241219"/>
    <w:rsid w:val="002412FF"/>
    <w:rsid w:val="002414AD"/>
    <w:rsid w:val="00241FAF"/>
    <w:rsid w:val="002422EF"/>
    <w:rsid w:val="00242485"/>
    <w:rsid w:val="00242487"/>
    <w:rsid w:val="00242511"/>
    <w:rsid w:val="0024272D"/>
    <w:rsid w:val="002428E9"/>
    <w:rsid w:val="00242965"/>
    <w:rsid w:val="002429BD"/>
    <w:rsid w:val="00242DC0"/>
    <w:rsid w:val="00242F2F"/>
    <w:rsid w:val="002438F9"/>
    <w:rsid w:val="00243992"/>
    <w:rsid w:val="002439A4"/>
    <w:rsid w:val="00243A27"/>
    <w:rsid w:val="00243C9A"/>
    <w:rsid w:val="00243D21"/>
    <w:rsid w:val="00243E12"/>
    <w:rsid w:val="002440DE"/>
    <w:rsid w:val="002442CE"/>
    <w:rsid w:val="002442E7"/>
    <w:rsid w:val="002443D4"/>
    <w:rsid w:val="00244459"/>
    <w:rsid w:val="00244488"/>
    <w:rsid w:val="00244596"/>
    <w:rsid w:val="00244B24"/>
    <w:rsid w:val="00244FC7"/>
    <w:rsid w:val="00245071"/>
    <w:rsid w:val="00245223"/>
    <w:rsid w:val="002455F7"/>
    <w:rsid w:val="002458B0"/>
    <w:rsid w:val="00246044"/>
    <w:rsid w:val="00246171"/>
    <w:rsid w:val="00246359"/>
    <w:rsid w:val="0024637E"/>
    <w:rsid w:val="00246535"/>
    <w:rsid w:val="002465E3"/>
    <w:rsid w:val="00246739"/>
    <w:rsid w:val="00246A5A"/>
    <w:rsid w:val="00246AF6"/>
    <w:rsid w:val="00246BDA"/>
    <w:rsid w:val="00246FDB"/>
    <w:rsid w:val="0024719D"/>
    <w:rsid w:val="00247206"/>
    <w:rsid w:val="002472B5"/>
    <w:rsid w:val="00247305"/>
    <w:rsid w:val="002473A1"/>
    <w:rsid w:val="002474C2"/>
    <w:rsid w:val="00247835"/>
    <w:rsid w:val="00250085"/>
    <w:rsid w:val="00250365"/>
    <w:rsid w:val="00250442"/>
    <w:rsid w:val="00250612"/>
    <w:rsid w:val="00250940"/>
    <w:rsid w:val="00250C31"/>
    <w:rsid w:val="0025118E"/>
    <w:rsid w:val="0025133F"/>
    <w:rsid w:val="002514E3"/>
    <w:rsid w:val="00251AE3"/>
    <w:rsid w:val="00251C93"/>
    <w:rsid w:val="00251F4C"/>
    <w:rsid w:val="00252170"/>
    <w:rsid w:val="002522BA"/>
    <w:rsid w:val="002523A2"/>
    <w:rsid w:val="002523BD"/>
    <w:rsid w:val="00252A06"/>
    <w:rsid w:val="00252BCD"/>
    <w:rsid w:val="00252C54"/>
    <w:rsid w:val="00252CB1"/>
    <w:rsid w:val="00252CC2"/>
    <w:rsid w:val="00252D98"/>
    <w:rsid w:val="00252EF6"/>
    <w:rsid w:val="002532FB"/>
    <w:rsid w:val="00253471"/>
    <w:rsid w:val="00253539"/>
    <w:rsid w:val="00253E9A"/>
    <w:rsid w:val="00254B8D"/>
    <w:rsid w:val="00254BCC"/>
    <w:rsid w:val="00254F12"/>
    <w:rsid w:val="00255031"/>
    <w:rsid w:val="00255074"/>
    <w:rsid w:val="002552BC"/>
    <w:rsid w:val="002555C8"/>
    <w:rsid w:val="00255876"/>
    <w:rsid w:val="002559C9"/>
    <w:rsid w:val="00255A66"/>
    <w:rsid w:val="00255A9E"/>
    <w:rsid w:val="00255C20"/>
    <w:rsid w:val="00255D80"/>
    <w:rsid w:val="00255FB6"/>
    <w:rsid w:val="002560D8"/>
    <w:rsid w:val="002560DA"/>
    <w:rsid w:val="002565C3"/>
    <w:rsid w:val="002565ED"/>
    <w:rsid w:val="0025697D"/>
    <w:rsid w:val="00256A8A"/>
    <w:rsid w:val="00256C57"/>
    <w:rsid w:val="00256CD7"/>
    <w:rsid w:val="00256D7E"/>
    <w:rsid w:val="00256DD4"/>
    <w:rsid w:val="002571B8"/>
    <w:rsid w:val="0025730E"/>
    <w:rsid w:val="00257378"/>
    <w:rsid w:val="0025759C"/>
    <w:rsid w:val="0025764C"/>
    <w:rsid w:val="00257681"/>
    <w:rsid w:val="0025768D"/>
    <w:rsid w:val="00257803"/>
    <w:rsid w:val="00257894"/>
    <w:rsid w:val="00257A04"/>
    <w:rsid w:val="00257A6E"/>
    <w:rsid w:val="00257B22"/>
    <w:rsid w:val="00257C71"/>
    <w:rsid w:val="00257D31"/>
    <w:rsid w:val="0026000A"/>
    <w:rsid w:val="002601A2"/>
    <w:rsid w:val="00260592"/>
    <w:rsid w:val="00260858"/>
    <w:rsid w:val="00260909"/>
    <w:rsid w:val="00260D7B"/>
    <w:rsid w:val="00260D95"/>
    <w:rsid w:val="00260DF9"/>
    <w:rsid w:val="0026105D"/>
    <w:rsid w:val="00261127"/>
    <w:rsid w:val="002611AD"/>
    <w:rsid w:val="002611EF"/>
    <w:rsid w:val="00261665"/>
    <w:rsid w:val="00261C8D"/>
    <w:rsid w:val="00262058"/>
    <w:rsid w:val="00262488"/>
    <w:rsid w:val="002625E9"/>
    <w:rsid w:val="00262699"/>
    <w:rsid w:val="00262A7F"/>
    <w:rsid w:val="00262C1D"/>
    <w:rsid w:val="00262E81"/>
    <w:rsid w:val="00262E8B"/>
    <w:rsid w:val="00262EE1"/>
    <w:rsid w:val="00262F8D"/>
    <w:rsid w:val="00263005"/>
    <w:rsid w:val="002632A7"/>
    <w:rsid w:val="00263344"/>
    <w:rsid w:val="002633F2"/>
    <w:rsid w:val="002634E8"/>
    <w:rsid w:val="002637E8"/>
    <w:rsid w:val="00263812"/>
    <w:rsid w:val="002638D1"/>
    <w:rsid w:val="00263979"/>
    <w:rsid w:val="00263A1F"/>
    <w:rsid w:val="00263A55"/>
    <w:rsid w:val="00263A73"/>
    <w:rsid w:val="00263DE3"/>
    <w:rsid w:val="00264008"/>
    <w:rsid w:val="00264041"/>
    <w:rsid w:val="002640C4"/>
    <w:rsid w:val="0026410E"/>
    <w:rsid w:val="0026412F"/>
    <w:rsid w:val="0026416D"/>
    <w:rsid w:val="0026421B"/>
    <w:rsid w:val="002642DB"/>
    <w:rsid w:val="00264308"/>
    <w:rsid w:val="002644ED"/>
    <w:rsid w:val="00264517"/>
    <w:rsid w:val="002647B7"/>
    <w:rsid w:val="00264D69"/>
    <w:rsid w:val="00264FCB"/>
    <w:rsid w:val="00264FE5"/>
    <w:rsid w:val="00264FF8"/>
    <w:rsid w:val="00265309"/>
    <w:rsid w:val="0026556B"/>
    <w:rsid w:val="00265658"/>
    <w:rsid w:val="00265795"/>
    <w:rsid w:val="0026591E"/>
    <w:rsid w:val="002659F7"/>
    <w:rsid w:val="00265B69"/>
    <w:rsid w:val="00265BA9"/>
    <w:rsid w:val="00265BB7"/>
    <w:rsid w:val="0026606A"/>
    <w:rsid w:val="0026615B"/>
    <w:rsid w:val="00266212"/>
    <w:rsid w:val="0026627F"/>
    <w:rsid w:val="0026646A"/>
    <w:rsid w:val="00266474"/>
    <w:rsid w:val="002664B9"/>
    <w:rsid w:val="00266779"/>
    <w:rsid w:val="0026678F"/>
    <w:rsid w:val="002667E9"/>
    <w:rsid w:val="00266865"/>
    <w:rsid w:val="00266ADE"/>
    <w:rsid w:val="00266AE8"/>
    <w:rsid w:val="00266F85"/>
    <w:rsid w:val="00266FEB"/>
    <w:rsid w:val="00267175"/>
    <w:rsid w:val="00267291"/>
    <w:rsid w:val="00267439"/>
    <w:rsid w:val="00267555"/>
    <w:rsid w:val="0026778E"/>
    <w:rsid w:val="00267C3E"/>
    <w:rsid w:val="00267FD4"/>
    <w:rsid w:val="002701B2"/>
    <w:rsid w:val="00270286"/>
    <w:rsid w:val="002704E6"/>
    <w:rsid w:val="002705EE"/>
    <w:rsid w:val="002707A1"/>
    <w:rsid w:val="00270900"/>
    <w:rsid w:val="00270945"/>
    <w:rsid w:val="00270B34"/>
    <w:rsid w:val="00270BC3"/>
    <w:rsid w:val="00270E38"/>
    <w:rsid w:val="00270F46"/>
    <w:rsid w:val="00271071"/>
    <w:rsid w:val="002711E2"/>
    <w:rsid w:val="0027128A"/>
    <w:rsid w:val="0027135B"/>
    <w:rsid w:val="002713BC"/>
    <w:rsid w:val="002715EF"/>
    <w:rsid w:val="00271C61"/>
    <w:rsid w:val="00271C6C"/>
    <w:rsid w:val="00271E8B"/>
    <w:rsid w:val="00272377"/>
    <w:rsid w:val="002725E4"/>
    <w:rsid w:val="00272769"/>
    <w:rsid w:val="00272C18"/>
    <w:rsid w:val="00272CE5"/>
    <w:rsid w:val="00272D2C"/>
    <w:rsid w:val="00272D94"/>
    <w:rsid w:val="0027324B"/>
    <w:rsid w:val="00273443"/>
    <w:rsid w:val="002736AA"/>
    <w:rsid w:val="002739A3"/>
    <w:rsid w:val="002739F8"/>
    <w:rsid w:val="00273A72"/>
    <w:rsid w:val="00273D5E"/>
    <w:rsid w:val="00273FB8"/>
    <w:rsid w:val="00273FD3"/>
    <w:rsid w:val="00274286"/>
    <w:rsid w:val="002742D1"/>
    <w:rsid w:val="00274738"/>
    <w:rsid w:val="0027494D"/>
    <w:rsid w:val="002749C9"/>
    <w:rsid w:val="00274CBD"/>
    <w:rsid w:val="00274F3D"/>
    <w:rsid w:val="00274FFF"/>
    <w:rsid w:val="00275055"/>
    <w:rsid w:val="002750E7"/>
    <w:rsid w:val="0027512C"/>
    <w:rsid w:val="0027542C"/>
    <w:rsid w:val="00275876"/>
    <w:rsid w:val="002758D9"/>
    <w:rsid w:val="00275AB7"/>
    <w:rsid w:val="00275B40"/>
    <w:rsid w:val="00275BFB"/>
    <w:rsid w:val="00275C8D"/>
    <w:rsid w:val="00275CA3"/>
    <w:rsid w:val="00275D47"/>
    <w:rsid w:val="00275F85"/>
    <w:rsid w:val="00276060"/>
    <w:rsid w:val="00276196"/>
    <w:rsid w:val="0027661E"/>
    <w:rsid w:val="0027669F"/>
    <w:rsid w:val="00276ABB"/>
    <w:rsid w:val="00276CDB"/>
    <w:rsid w:val="00276FFA"/>
    <w:rsid w:val="002771E6"/>
    <w:rsid w:val="00277468"/>
    <w:rsid w:val="00277634"/>
    <w:rsid w:val="00277696"/>
    <w:rsid w:val="002776EC"/>
    <w:rsid w:val="002777E0"/>
    <w:rsid w:val="002778B7"/>
    <w:rsid w:val="00277955"/>
    <w:rsid w:val="00277AE0"/>
    <w:rsid w:val="00277C2D"/>
    <w:rsid w:val="00277D59"/>
    <w:rsid w:val="00280027"/>
    <w:rsid w:val="002800CC"/>
    <w:rsid w:val="002804ED"/>
    <w:rsid w:val="00280538"/>
    <w:rsid w:val="002805BF"/>
    <w:rsid w:val="0028065E"/>
    <w:rsid w:val="00280665"/>
    <w:rsid w:val="002806D2"/>
    <w:rsid w:val="00280923"/>
    <w:rsid w:val="002812BE"/>
    <w:rsid w:val="0028147D"/>
    <w:rsid w:val="00281622"/>
    <w:rsid w:val="0028169E"/>
    <w:rsid w:val="0028207F"/>
    <w:rsid w:val="00282105"/>
    <w:rsid w:val="00282157"/>
    <w:rsid w:val="0028231E"/>
    <w:rsid w:val="002825D9"/>
    <w:rsid w:val="00282844"/>
    <w:rsid w:val="00282A61"/>
    <w:rsid w:val="00282A70"/>
    <w:rsid w:val="00282EE2"/>
    <w:rsid w:val="00282FC7"/>
    <w:rsid w:val="0028316B"/>
    <w:rsid w:val="00283496"/>
    <w:rsid w:val="002835FC"/>
    <w:rsid w:val="00283978"/>
    <w:rsid w:val="00283990"/>
    <w:rsid w:val="002839A0"/>
    <w:rsid w:val="00283A83"/>
    <w:rsid w:val="00283CC7"/>
    <w:rsid w:val="00283D4E"/>
    <w:rsid w:val="00283EB3"/>
    <w:rsid w:val="0028439E"/>
    <w:rsid w:val="00284541"/>
    <w:rsid w:val="00284629"/>
    <w:rsid w:val="002846F2"/>
    <w:rsid w:val="00284D95"/>
    <w:rsid w:val="00284F6A"/>
    <w:rsid w:val="0028502D"/>
    <w:rsid w:val="002850BF"/>
    <w:rsid w:val="0028514F"/>
    <w:rsid w:val="002855A4"/>
    <w:rsid w:val="002855B7"/>
    <w:rsid w:val="002856CA"/>
    <w:rsid w:val="00285BBE"/>
    <w:rsid w:val="00285DAE"/>
    <w:rsid w:val="00285F1E"/>
    <w:rsid w:val="00285F79"/>
    <w:rsid w:val="00285FCF"/>
    <w:rsid w:val="00286020"/>
    <w:rsid w:val="00286069"/>
    <w:rsid w:val="002861C7"/>
    <w:rsid w:val="002861C9"/>
    <w:rsid w:val="002861EF"/>
    <w:rsid w:val="00286443"/>
    <w:rsid w:val="002868C3"/>
    <w:rsid w:val="0028691C"/>
    <w:rsid w:val="00286A02"/>
    <w:rsid w:val="00286F25"/>
    <w:rsid w:val="002870F6"/>
    <w:rsid w:val="002871C8"/>
    <w:rsid w:val="00287310"/>
    <w:rsid w:val="00287450"/>
    <w:rsid w:val="00287580"/>
    <w:rsid w:val="00287863"/>
    <w:rsid w:val="0028786B"/>
    <w:rsid w:val="002878B6"/>
    <w:rsid w:val="00287BC1"/>
    <w:rsid w:val="00287C34"/>
    <w:rsid w:val="00287C96"/>
    <w:rsid w:val="00287D3B"/>
    <w:rsid w:val="0029009B"/>
    <w:rsid w:val="002903C2"/>
    <w:rsid w:val="0029048D"/>
    <w:rsid w:val="002904DD"/>
    <w:rsid w:val="00290653"/>
    <w:rsid w:val="00290726"/>
    <w:rsid w:val="00290771"/>
    <w:rsid w:val="0029080D"/>
    <w:rsid w:val="002908B0"/>
    <w:rsid w:val="00290DA9"/>
    <w:rsid w:val="00290E56"/>
    <w:rsid w:val="00290F8D"/>
    <w:rsid w:val="00290FB0"/>
    <w:rsid w:val="00291076"/>
    <w:rsid w:val="002910A2"/>
    <w:rsid w:val="002910C8"/>
    <w:rsid w:val="002914BB"/>
    <w:rsid w:val="0029194F"/>
    <w:rsid w:val="00291E79"/>
    <w:rsid w:val="00292200"/>
    <w:rsid w:val="0029236B"/>
    <w:rsid w:val="002924BD"/>
    <w:rsid w:val="0029254D"/>
    <w:rsid w:val="002927BD"/>
    <w:rsid w:val="0029293D"/>
    <w:rsid w:val="00292B9A"/>
    <w:rsid w:val="00292BAA"/>
    <w:rsid w:val="00292C61"/>
    <w:rsid w:val="00292D46"/>
    <w:rsid w:val="00292F47"/>
    <w:rsid w:val="002934A3"/>
    <w:rsid w:val="00293629"/>
    <w:rsid w:val="00294265"/>
    <w:rsid w:val="00294332"/>
    <w:rsid w:val="00294BDD"/>
    <w:rsid w:val="00294BE1"/>
    <w:rsid w:val="00295061"/>
    <w:rsid w:val="00295083"/>
    <w:rsid w:val="00295248"/>
    <w:rsid w:val="00295282"/>
    <w:rsid w:val="0029539E"/>
    <w:rsid w:val="00295426"/>
    <w:rsid w:val="00295446"/>
    <w:rsid w:val="00295570"/>
    <w:rsid w:val="0029561C"/>
    <w:rsid w:val="00295706"/>
    <w:rsid w:val="00295A91"/>
    <w:rsid w:val="00295CFB"/>
    <w:rsid w:val="00295E5B"/>
    <w:rsid w:val="00295EB7"/>
    <w:rsid w:val="00295F5D"/>
    <w:rsid w:val="00296204"/>
    <w:rsid w:val="0029631B"/>
    <w:rsid w:val="0029687B"/>
    <w:rsid w:val="0029694F"/>
    <w:rsid w:val="00296B48"/>
    <w:rsid w:val="00296C70"/>
    <w:rsid w:val="00296C7B"/>
    <w:rsid w:val="00296CE2"/>
    <w:rsid w:val="00296E4C"/>
    <w:rsid w:val="002971DF"/>
    <w:rsid w:val="0029739A"/>
    <w:rsid w:val="00297562"/>
    <w:rsid w:val="0029793C"/>
    <w:rsid w:val="00297956"/>
    <w:rsid w:val="00297AC6"/>
    <w:rsid w:val="00297B4A"/>
    <w:rsid w:val="00297E9F"/>
    <w:rsid w:val="00297F03"/>
    <w:rsid w:val="00297F0E"/>
    <w:rsid w:val="00297F62"/>
    <w:rsid w:val="002A007A"/>
    <w:rsid w:val="002A0237"/>
    <w:rsid w:val="002A0476"/>
    <w:rsid w:val="002A0632"/>
    <w:rsid w:val="002A09B5"/>
    <w:rsid w:val="002A0A35"/>
    <w:rsid w:val="002A0A52"/>
    <w:rsid w:val="002A0B30"/>
    <w:rsid w:val="002A0B78"/>
    <w:rsid w:val="002A0BFC"/>
    <w:rsid w:val="002A0E03"/>
    <w:rsid w:val="002A108C"/>
    <w:rsid w:val="002A1DD5"/>
    <w:rsid w:val="002A1DDA"/>
    <w:rsid w:val="002A1DED"/>
    <w:rsid w:val="002A2237"/>
    <w:rsid w:val="002A2403"/>
    <w:rsid w:val="002A2890"/>
    <w:rsid w:val="002A29E7"/>
    <w:rsid w:val="002A2A05"/>
    <w:rsid w:val="002A2CAC"/>
    <w:rsid w:val="002A2D48"/>
    <w:rsid w:val="002A2E18"/>
    <w:rsid w:val="002A3804"/>
    <w:rsid w:val="002A3930"/>
    <w:rsid w:val="002A3A12"/>
    <w:rsid w:val="002A3A16"/>
    <w:rsid w:val="002A3A83"/>
    <w:rsid w:val="002A3B9B"/>
    <w:rsid w:val="002A3DBD"/>
    <w:rsid w:val="002A3E90"/>
    <w:rsid w:val="002A3F78"/>
    <w:rsid w:val="002A3FB5"/>
    <w:rsid w:val="002A3FDD"/>
    <w:rsid w:val="002A4163"/>
    <w:rsid w:val="002A4183"/>
    <w:rsid w:val="002A4627"/>
    <w:rsid w:val="002A474D"/>
    <w:rsid w:val="002A4817"/>
    <w:rsid w:val="002A49C0"/>
    <w:rsid w:val="002A4AF9"/>
    <w:rsid w:val="002A5046"/>
    <w:rsid w:val="002A5111"/>
    <w:rsid w:val="002A51D7"/>
    <w:rsid w:val="002A535A"/>
    <w:rsid w:val="002A5654"/>
    <w:rsid w:val="002A5A56"/>
    <w:rsid w:val="002A5A98"/>
    <w:rsid w:val="002A5BE0"/>
    <w:rsid w:val="002A5D77"/>
    <w:rsid w:val="002A5F73"/>
    <w:rsid w:val="002A5FC2"/>
    <w:rsid w:val="002A600D"/>
    <w:rsid w:val="002A6029"/>
    <w:rsid w:val="002A6096"/>
    <w:rsid w:val="002A6388"/>
    <w:rsid w:val="002A653B"/>
    <w:rsid w:val="002A6720"/>
    <w:rsid w:val="002A677E"/>
    <w:rsid w:val="002A6938"/>
    <w:rsid w:val="002A6B3F"/>
    <w:rsid w:val="002A6FBE"/>
    <w:rsid w:val="002A7145"/>
    <w:rsid w:val="002A7981"/>
    <w:rsid w:val="002A7B02"/>
    <w:rsid w:val="002A7C10"/>
    <w:rsid w:val="002A7CFE"/>
    <w:rsid w:val="002A7D0E"/>
    <w:rsid w:val="002A7D61"/>
    <w:rsid w:val="002A7F91"/>
    <w:rsid w:val="002B0003"/>
    <w:rsid w:val="002B0029"/>
    <w:rsid w:val="002B0242"/>
    <w:rsid w:val="002B02BC"/>
    <w:rsid w:val="002B0445"/>
    <w:rsid w:val="002B04CE"/>
    <w:rsid w:val="002B0526"/>
    <w:rsid w:val="002B05EF"/>
    <w:rsid w:val="002B06D8"/>
    <w:rsid w:val="002B0794"/>
    <w:rsid w:val="002B0999"/>
    <w:rsid w:val="002B0B77"/>
    <w:rsid w:val="002B0CFC"/>
    <w:rsid w:val="002B0EE1"/>
    <w:rsid w:val="002B10D3"/>
    <w:rsid w:val="002B12B3"/>
    <w:rsid w:val="002B12D5"/>
    <w:rsid w:val="002B1317"/>
    <w:rsid w:val="002B13BA"/>
    <w:rsid w:val="002B1652"/>
    <w:rsid w:val="002B17C5"/>
    <w:rsid w:val="002B1821"/>
    <w:rsid w:val="002B1C70"/>
    <w:rsid w:val="002B1C80"/>
    <w:rsid w:val="002B1CCD"/>
    <w:rsid w:val="002B1E0F"/>
    <w:rsid w:val="002B1E67"/>
    <w:rsid w:val="002B22E8"/>
    <w:rsid w:val="002B243E"/>
    <w:rsid w:val="002B2799"/>
    <w:rsid w:val="002B2E8E"/>
    <w:rsid w:val="002B2F5D"/>
    <w:rsid w:val="002B2F9C"/>
    <w:rsid w:val="002B2FAF"/>
    <w:rsid w:val="002B31D6"/>
    <w:rsid w:val="002B3658"/>
    <w:rsid w:val="002B365D"/>
    <w:rsid w:val="002B3788"/>
    <w:rsid w:val="002B382F"/>
    <w:rsid w:val="002B3AEB"/>
    <w:rsid w:val="002B3B6F"/>
    <w:rsid w:val="002B43DE"/>
    <w:rsid w:val="002B460B"/>
    <w:rsid w:val="002B50E9"/>
    <w:rsid w:val="002B51B7"/>
    <w:rsid w:val="002B5346"/>
    <w:rsid w:val="002B53B3"/>
    <w:rsid w:val="002B5588"/>
    <w:rsid w:val="002B55D1"/>
    <w:rsid w:val="002B5972"/>
    <w:rsid w:val="002B5AB7"/>
    <w:rsid w:val="002B5B2B"/>
    <w:rsid w:val="002B5BD6"/>
    <w:rsid w:val="002B613A"/>
    <w:rsid w:val="002B616B"/>
    <w:rsid w:val="002B61BC"/>
    <w:rsid w:val="002B67D3"/>
    <w:rsid w:val="002B6A88"/>
    <w:rsid w:val="002B6C52"/>
    <w:rsid w:val="002B6D94"/>
    <w:rsid w:val="002B6DD8"/>
    <w:rsid w:val="002B7192"/>
    <w:rsid w:val="002B73E4"/>
    <w:rsid w:val="002B7B14"/>
    <w:rsid w:val="002B7BE6"/>
    <w:rsid w:val="002B7C0C"/>
    <w:rsid w:val="002B7EB7"/>
    <w:rsid w:val="002C012A"/>
    <w:rsid w:val="002C03A9"/>
    <w:rsid w:val="002C0553"/>
    <w:rsid w:val="002C05CF"/>
    <w:rsid w:val="002C0609"/>
    <w:rsid w:val="002C072B"/>
    <w:rsid w:val="002C07EF"/>
    <w:rsid w:val="002C07F5"/>
    <w:rsid w:val="002C0915"/>
    <w:rsid w:val="002C098A"/>
    <w:rsid w:val="002C09BE"/>
    <w:rsid w:val="002C0F39"/>
    <w:rsid w:val="002C10E2"/>
    <w:rsid w:val="002C1263"/>
    <w:rsid w:val="002C1289"/>
    <w:rsid w:val="002C16A6"/>
    <w:rsid w:val="002C17DB"/>
    <w:rsid w:val="002C1C46"/>
    <w:rsid w:val="002C1FCA"/>
    <w:rsid w:val="002C21C1"/>
    <w:rsid w:val="002C21ED"/>
    <w:rsid w:val="002C2480"/>
    <w:rsid w:val="002C2676"/>
    <w:rsid w:val="002C276F"/>
    <w:rsid w:val="002C2803"/>
    <w:rsid w:val="002C28F8"/>
    <w:rsid w:val="002C2B0D"/>
    <w:rsid w:val="002C2BA6"/>
    <w:rsid w:val="002C2E92"/>
    <w:rsid w:val="002C35BA"/>
    <w:rsid w:val="002C3637"/>
    <w:rsid w:val="002C385A"/>
    <w:rsid w:val="002C3E38"/>
    <w:rsid w:val="002C3E3E"/>
    <w:rsid w:val="002C3E8C"/>
    <w:rsid w:val="002C4129"/>
    <w:rsid w:val="002C418F"/>
    <w:rsid w:val="002C42DA"/>
    <w:rsid w:val="002C44EA"/>
    <w:rsid w:val="002C4D7C"/>
    <w:rsid w:val="002C4E4C"/>
    <w:rsid w:val="002C4E84"/>
    <w:rsid w:val="002C4E8E"/>
    <w:rsid w:val="002C5469"/>
    <w:rsid w:val="002C555E"/>
    <w:rsid w:val="002C55FC"/>
    <w:rsid w:val="002C560B"/>
    <w:rsid w:val="002C57D2"/>
    <w:rsid w:val="002C5C6D"/>
    <w:rsid w:val="002C5D37"/>
    <w:rsid w:val="002C5DF9"/>
    <w:rsid w:val="002C5E31"/>
    <w:rsid w:val="002C60CA"/>
    <w:rsid w:val="002C654A"/>
    <w:rsid w:val="002C65D8"/>
    <w:rsid w:val="002C6729"/>
    <w:rsid w:val="002C6A2A"/>
    <w:rsid w:val="002C70E4"/>
    <w:rsid w:val="002C710A"/>
    <w:rsid w:val="002C7576"/>
    <w:rsid w:val="002C77CC"/>
    <w:rsid w:val="002C79EC"/>
    <w:rsid w:val="002C7E0A"/>
    <w:rsid w:val="002D01E4"/>
    <w:rsid w:val="002D04B7"/>
    <w:rsid w:val="002D0588"/>
    <w:rsid w:val="002D07B9"/>
    <w:rsid w:val="002D0A1A"/>
    <w:rsid w:val="002D0BB9"/>
    <w:rsid w:val="002D0DA3"/>
    <w:rsid w:val="002D1227"/>
    <w:rsid w:val="002D1627"/>
    <w:rsid w:val="002D166C"/>
    <w:rsid w:val="002D1697"/>
    <w:rsid w:val="002D1842"/>
    <w:rsid w:val="002D1B56"/>
    <w:rsid w:val="002D1CDC"/>
    <w:rsid w:val="002D1E15"/>
    <w:rsid w:val="002D1FAA"/>
    <w:rsid w:val="002D206F"/>
    <w:rsid w:val="002D21A5"/>
    <w:rsid w:val="002D223A"/>
    <w:rsid w:val="002D2250"/>
    <w:rsid w:val="002D2456"/>
    <w:rsid w:val="002D2586"/>
    <w:rsid w:val="002D25BD"/>
    <w:rsid w:val="002D2BED"/>
    <w:rsid w:val="002D3109"/>
    <w:rsid w:val="002D3254"/>
    <w:rsid w:val="002D33C3"/>
    <w:rsid w:val="002D3405"/>
    <w:rsid w:val="002D3833"/>
    <w:rsid w:val="002D3942"/>
    <w:rsid w:val="002D3B12"/>
    <w:rsid w:val="002D3FFF"/>
    <w:rsid w:val="002D415C"/>
    <w:rsid w:val="002D44D5"/>
    <w:rsid w:val="002D46DC"/>
    <w:rsid w:val="002D4BE0"/>
    <w:rsid w:val="002D4FF0"/>
    <w:rsid w:val="002D5043"/>
    <w:rsid w:val="002D535A"/>
    <w:rsid w:val="002D5505"/>
    <w:rsid w:val="002D596E"/>
    <w:rsid w:val="002D6628"/>
    <w:rsid w:val="002D6837"/>
    <w:rsid w:val="002D69D7"/>
    <w:rsid w:val="002D6D17"/>
    <w:rsid w:val="002D6E77"/>
    <w:rsid w:val="002D6F32"/>
    <w:rsid w:val="002D6F56"/>
    <w:rsid w:val="002D7341"/>
    <w:rsid w:val="002D7428"/>
    <w:rsid w:val="002D7768"/>
    <w:rsid w:val="002D7A2F"/>
    <w:rsid w:val="002D7BEE"/>
    <w:rsid w:val="002D7E24"/>
    <w:rsid w:val="002D7ED5"/>
    <w:rsid w:val="002E0AE2"/>
    <w:rsid w:val="002E0BED"/>
    <w:rsid w:val="002E1084"/>
    <w:rsid w:val="002E1863"/>
    <w:rsid w:val="002E1995"/>
    <w:rsid w:val="002E1CF6"/>
    <w:rsid w:val="002E1D52"/>
    <w:rsid w:val="002E2209"/>
    <w:rsid w:val="002E22EB"/>
    <w:rsid w:val="002E240A"/>
    <w:rsid w:val="002E2550"/>
    <w:rsid w:val="002E2898"/>
    <w:rsid w:val="002E2CF1"/>
    <w:rsid w:val="002E2FEC"/>
    <w:rsid w:val="002E32E2"/>
    <w:rsid w:val="002E356E"/>
    <w:rsid w:val="002E3D2B"/>
    <w:rsid w:val="002E3F95"/>
    <w:rsid w:val="002E3FCF"/>
    <w:rsid w:val="002E409A"/>
    <w:rsid w:val="002E441D"/>
    <w:rsid w:val="002E44F2"/>
    <w:rsid w:val="002E46CD"/>
    <w:rsid w:val="002E48D8"/>
    <w:rsid w:val="002E48EF"/>
    <w:rsid w:val="002E5006"/>
    <w:rsid w:val="002E52EA"/>
    <w:rsid w:val="002E61CD"/>
    <w:rsid w:val="002E62A4"/>
    <w:rsid w:val="002E698B"/>
    <w:rsid w:val="002E6A13"/>
    <w:rsid w:val="002E6B9F"/>
    <w:rsid w:val="002E6BFB"/>
    <w:rsid w:val="002E6CE9"/>
    <w:rsid w:val="002E6D08"/>
    <w:rsid w:val="002E72E3"/>
    <w:rsid w:val="002E76E1"/>
    <w:rsid w:val="002E76F7"/>
    <w:rsid w:val="002E7BE1"/>
    <w:rsid w:val="002E7D17"/>
    <w:rsid w:val="002F0039"/>
    <w:rsid w:val="002F02BD"/>
    <w:rsid w:val="002F031C"/>
    <w:rsid w:val="002F048B"/>
    <w:rsid w:val="002F049B"/>
    <w:rsid w:val="002F0978"/>
    <w:rsid w:val="002F0A52"/>
    <w:rsid w:val="002F0BF3"/>
    <w:rsid w:val="002F1007"/>
    <w:rsid w:val="002F1058"/>
    <w:rsid w:val="002F12FD"/>
    <w:rsid w:val="002F140A"/>
    <w:rsid w:val="002F1415"/>
    <w:rsid w:val="002F18EE"/>
    <w:rsid w:val="002F1A66"/>
    <w:rsid w:val="002F1E94"/>
    <w:rsid w:val="002F1FE7"/>
    <w:rsid w:val="002F210B"/>
    <w:rsid w:val="002F2127"/>
    <w:rsid w:val="002F2910"/>
    <w:rsid w:val="002F29E6"/>
    <w:rsid w:val="002F2C83"/>
    <w:rsid w:val="002F33D5"/>
    <w:rsid w:val="002F3649"/>
    <w:rsid w:val="002F3ADD"/>
    <w:rsid w:val="002F3B89"/>
    <w:rsid w:val="002F3C1E"/>
    <w:rsid w:val="002F3C25"/>
    <w:rsid w:val="002F3D04"/>
    <w:rsid w:val="002F3E62"/>
    <w:rsid w:val="002F3F35"/>
    <w:rsid w:val="002F4003"/>
    <w:rsid w:val="002F48E7"/>
    <w:rsid w:val="002F4FDD"/>
    <w:rsid w:val="002F5617"/>
    <w:rsid w:val="002F59BC"/>
    <w:rsid w:val="002F5A44"/>
    <w:rsid w:val="002F5DDC"/>
    <w:rsid w:val="002F602E"/>
    <w:rsid w:val="002F60AB"/>
    <w:rsid w:val="002F60C8"/>
    <w:rsid w:val="002F610F"/>
    <w:rsid w:val="002F66DD"/>
    <w:rsid w:val="002F66F3"/>
    <w:rsid w:val="002F67DD"/>
    <w:rsid w:val="002F7237"/>
    <w:rsid w:val="002F7294"/>
    <w:rsid w:val="002F72AA"/>
    <w:rsid w:val="002F7580"/>
    <w:rsid w:val="002F7972"/>
    <w:rsid w:val="002F7973"/>
    <w:rsid w:val="002F7BC3"/>
    <w:rsid w:val="002F7D09"/>
    <w:rsid w:val="002F7D73"/>
    <w:rsid w:val="002F7F0B"/>
    <w:rsid w:val="003000EE"/>
    <w:rsid w:val="003002DA"/>
    <w:rsid w:val="00300437"/>
    <w:rsid w:val="00300601"/>
    <w:rsid w:val="00300651"/>
    <w:rsid w:val="00300798"/>
    <w:rsid w:val="003008A5"/>
    <w:rsid w:val="003008EA"/>
    <w:rsid w:val="00300974"/>
    <w:rsid w:val="00300993"/>
    <w:rsid w:val="00300D4E"/>
    <w:rsid w:val="003010B4"/>
    <w:rsid w:val="003010FA"/>
    <w:rsid w:val="003011C5"/>
    <w:rsid w:val="00301429"/>
    <w:rsid w:val="003016BD"/>
    <w:rsid w:val="00301AE7"/>
    <w:rsid w:val="00301B81"/>
    <w:rsid w:val="00301B93"/>
    <w:rsid w:val="00301C22"/>
    <w:rsid w:val="00301CA3"/>
    <w:rsid w:val="00301F6C"/>
    <w:rsid w:val="0030250D"/>
    <w:rsid w:val="00302949"/>
    <w:rsid w:val="00302C5C"/>
    <w:rsid w:val="00302E17"/>
    <w:rsid w:val="00302E4B"/>
    <w:rsid w:val="00302E90"/>
    <w:rsid w:val="00302F42"/>
    <w:rsid w:val="00302F68"/>
    <w:rsid w:val="00302F74"/>
    <w:rsid w:val="00303294"/>
    <w:rsid w:val="00303567"/>
    <w:rsid w:val="0030374E"/>
    <w:rsid w:val="00303842"/>
    <w:rsid w:val="0030399C"/>
    <w:rsid w:val="00303EE1"/>
    <w:rsid w:val="003040AA"/>
    <w:rsid w:val="0030416E"/>
    <w:rsid w:val="003043D3"/>
    <w:rsid w:val="00304A0B"/>
    <w:rsid w:val="00304CB6"/>
    <w:rsid w:val="00304DCF"/>
    <w:rsid w:val="00305091"/>
    <w:rsid w:val="003050E3"/>
    <w:rsid w:val="0030539C"/>
    <w:rsid w:val="00305456"/>
    <w:rsid w:val="003056F9"/>
    <w:rsid w:val="00305A41"/>
    <w:rsid w:val="00305AFB"/>
    <w:rsid w:val="00305C1A"/>
    <w:rsid w:val="00305C2A"/>
    <w:rsid w:val="00305CA5"/>
    <w:rsid w:val="00306045"/>
    <w:rsid w:val="00306511"/>
    <w:rsid w:val="0030660A"/>
    <w:rsid w:val="00306700"/>
    <w:rsid w:val="0030683F"/>
    <w:rsid w:val="00306F9D"/>
    <w:rsid w:val="00306FDC"/>
    <w:rsid w:val="00306FED"/>
    <w:rsid w:val="003072FD"/>
    <w:rsid w:val="0030745E"/>
    <w:rsid w:val="003078B9"/>
    <w:rsid w:val="00307925"/>
    <w:rsid w:val="00307D03"/>
    <w:rsid w:val="00307DAA"/>
    <w:rsid w:val="0031022C"/>
    <w:rsid w:val="00310288"/>
    <w:rsid w:val="003103BF"/>
    <w:rsid w:val="003103F4"/>
    <w:rsid w:val="003106AA"/>
    <w:rsid w:val="003106BD"/>
    <w:rsid w:val="0031094B"/>
    <w:rsid w:val="00310EE2"/>
    <w:rsid w:val="00311217"/>
    <w:rsid w:val="00311822"/>
    <w:rsid w:val="003118CE"/>
    <w:rsid w:val="00311CDB"/>
    <w:rsid w:val="00312074"/>
    <w:rsid w:val="003120D9"/>
    <w:rsid w:val="00312490"/>
    <w:rsid w:val="00312501"/>
    <w:rsid w:val="003126A0"/>
    <w:rsid w:val="003126C1"/>
    <w:rsid w:val="00312743"/>
    <w:rsid w:val="003127E4"/>
    <w:rsid w:val="00312D13"/>
    <w:rsid w:val="00312DD7"/>
    <w:rsid w:val="00312FEB"/>
    <w:rsid w:val="00313012"/>
    <w:rsid w:val="003130C1"/>
    <w:rsid w:val="0031368A"/>
    <w:rsid w:val="00313ABC"/>
    <w:rsid w:val="00313B20"/>
    <w:rsid w:val="00313B23"/>
    <w:rsid w:val="00313BF2"/>
    <w:rsid w:val="00313D2B"/>
    <w:rsid w:val="00313DED"/>
    <w:rsid w:val="00313F34"/>
    <w:rsid w:val="00314452"/>
    <w:rsid w:val="0031459E"/>
    <w:rsid w:val="00314659"/>
    <w:rsid w:val="00314759"/>
    <w:rsid w:val="003147FC"/>
    <w:rsid w:val="003148B8"/>
    <w:rsid w:val="00314C77"/>
    <w:rsid w:val="00315169"/>
    <w:rsid w:val="00315814"/>
    <w:rsid w:val="00315AFF"/>
    <w:rsid w:val="00315FE6"/>
    <w:rsid w:val="00316030"/>
    <w:rsid w:val="00316178"/>
    <w:rsid w:val="003161DD"/>
    <w:rsid w:val="00316214"/>
    <w:rsid w:val="00316343"/>
    <w:rsid w:val="003167E5"/>
    <w:rsid w:val="00316A8F"/>
    <w:rsid w:val="00316ACF"/>
    <w:rsid w:val="00316DE6"/>
    <w:rsid w:val="00316FB4"/>
    <w:rsid w:val="0031723C"/>
    <w:rsid w:val="00317402"/>
    <w:rsid w:val="0031745F"/>
    <w:rsid w:val="00317558"/>
    <w:rsid w:val="00317B22"/>
    <w:rsid w:val="00317B68"/>
    <w:rsid w:val="00320238"/>
    <w:rsid w:val="003202DF"/>
    <w:rsid w:val="003205C1"/>
    <w:rsid w:val="003206B7"/>
    <w:rsid w:val="003206F5"/>
    <w:rsid w:val="00320862"/>
    <w:rsid w:val="00320E8B"/>
    <w:rsid w:val="00321074"/>
    <w:rsid w:val="00321362"/>
    <w:rsid w:val="00321626"/>
    <w:rsid w:val="003219F6"/>
    <w:rsid w:val="003219FF"/>
    <w:rsid w:val="003222AD"/>
    <w:rsid w:val="0032236C"/>
    <w:rsid w:val="00322514"/>
    <w:rsid w:val="003227A4"/>
    <w:rsid w:val="003228EA"/>
    <w:rsid w:val="003229A8"/>
    <w:rsid w:val="00322A64"/>
    <w:rsid w:val="00322B69"/>
    <w:rsid w:val="00322E96"/>
    <w:rsid w:val="003233DD"/>
    <w:rsid w:val="0032369F"/>
    <w:rsid w:val="00323862"/>
    <w:rsid w:val="003238EA"/>
    <w:rsid w:val="00323B2B"/>
    <w:rsid w:val="00323C94"/>
    <w:rsid w:val="00323D13"/>
    <w:rsid w:val="00323E81"/>
    <w:rsid w:val="00323FA8"/>
    <w:rsid w:val="00323FEA"/>
    <w:rsid w:val="00324111"/>
    <w:rsid w:val="00324268"/>
    <w:rsid w:val="0032438E"/>
    <w:rsid w:val="003243C7"/>
    <w:rsid w:val="00324667"/>
    <w:rsid w:val="00324681"/>
    <w:rsid w:val="00324769"/>
    <w:rsid w:val="003248CC"/>
    <w:rsid w:val="0032490E"/>
    <w:rsid w:val="00325043"/>
    <w:rsid w:val="003251EE"/>
    <w:rsid w:val="003254DE"/>
    <w:rsid w:val="00325655"/>
    <w:rsid w:val="00325797"/>
    <w:rsid w:val="003257DD"/>
    <w:rsid w:val="003258F1"/>
    <w:rsid w:val="00325A33"/>
    <w:rsid w:val="00325A47"/>
    <w:rsid w:val="00325C15"/>
    <w:rsid w:val="00325C81"/>
    <w:rsid w:val="00325D21"/>
    <w:rsid w:val="00325E57"/>
    <w:rsid w:val="00325FD3"/>
    <w:rsid w:val="003263A0"/>
    <w:rsid w:val="003264D8"/>
    <w:rsid w:val="003266DD"/>
    <w:rsid w:val="0032678E"/>
    <w:rsid w:val="003267FA"/>
    <w:rsid w:val="003268D7"/>
    <w:rsid w:val="00326EB7"/>
    <w:rsid w:val="00326F63"/>
    <w:rsid w:val="00327172"/>
    <w:rsid w:val="003271DE"/>
    <w:rsid w:val="003274A9"/>
    <w:rsid w:val="00327565"/>
    <w:rsid w:val="003275E7"/>
    <w:rsid w:val="003278DD"/>
    <w:rsid w:val="00327A24"/>
    <w:rsid w:val="00327AF8"/>
    <w:rsid w:val="00327C17"/>
    <w:rsid w:val="0033020A"/>
    <w:rsid w:val="0033025E"/>
    <w:rsid w:val="003305BF"/>
    <w:rsid w:val="0033086C"/>
    <w:rsid w:val="003309D6"/>
    <w:rsid w:val="00330B38"/>
    <w:rsid w:val="00330BB3"/>
    <w:rsid w:val="00330C4E"/>
    <w:rsid w:val="00330E30"/>
    <w:rsid w:val="003310BC"/>
    <w:rsid w:val="003310FA"/>
    <w:rsid w:val="00331173"/>
    <w:rsid w:val="00331195"/>
    <w:rsid w:val="0033176E"/>
    <w:rsid w:val="00331780"/>
    <w:rsid w:val="003318D9"/>
    <w:rsid w:val="00331AB1"/>
    <w:rsid w:val="00331D81"/>
    <w:rsid w:val="00331FC4"/>
    <w:rsid w:val="00332035"/>
    <w:rsid w:val="003320ED"/>
    <w:rsid w:val="00332274"/>
    <w:rsid w:val="003324D5"/>
    <w:rsid w:val="0033251D"/>
    <w:rsid w:val="00332769"/>
    <w:rsid w:val="00332C08"/>
    <w:rsid w:val="00332E98"/>
    <w:rsid w:val="00332F55"/>
    <w:rsid w:val="00332FBF"/>
    <w:rsid w:val="0033336B"/>
    <w:rsid w:val="003333FD"/>
    <w:rsid w:val="0033355D"/>
    <w:rsid w:val="00333601"/>
    <w:rsid w:val="00333974"/>
    <w:rsid w:val="00333ED6"/>
    <w:rsid w:val="00333EE0"/>
    <w:rsid w:val="00333FD6"/>
    <w:rsid w:val="0033411E"/>
    <w:rsid w:val="00334151"/>
    <w:rsid w:val="0033437F"/>
    <w:rsid w:val="00334458"/>
    <w:rsid w:val="00334698"/>
    <w:rsid w:val="003348A6"/>
    <w:rsid w:val="00334965"/>
    <w:rsid w:val="003349F4"/>
    <w:rsid w:val="00334A4B"/>
    <w:rsid w:val="00334D10"/>
    <w:rsid w:val="00334D82"/>
    <w:rsid w:val="0033540D"/>
    <w:rsid w:val="00335BB8"/>
    <w:rsid w:val="00335C07"/>
    <w:rsid w:val="00335E47"/>
    <w:rsid w:val="00335E49"/>
    <w:rsid w:val="00335F65"/>
    <w:rsid w:val="00335FD0"/>
    <w:rsid w:val="0033605B"/>
    <w:rsid w:val="0033638D"/>
    <w:rsid w:val="003366B7"/>
    <w:rsid w:val="00336749"/>
    <w:rsid w:val="00336B7B"/>
    <w:rsid w:val="00336F49"/>
    <w:rsid w:val="00336F8E"/>
    <w:rsid w:val="00336F90"/>
    <w:rsid w:val="0033723F"/>
    <w:rsid w:val="003372AC"/>
    <w:rsid w:val="00337327"/>
    <w:rsid w:val="003373B5"/>
    <w:rsid w:val="0033748D"/>
    <w:rsid w:val="003375F1"/>
    <w:rsid w:val="0033761C"/>
    <w:rsid w:val="003376F8"/>
    <w:rsid w:val="00337741"/>
    <w:rsid w:val="003378EB"/>
    <w:rsid w:val="00337A5C"/>
    <w:rsid w:val="00337A87"/>
    <w:rsid w:val="00337B6F"/>
    <w:rsid w:val="00337E02"/>
    <w:rsid w:val="003405A0"/>
    <w:rsid w:val="003405D2"/>
    <w:rsid w:val="003406C4"/>
    <w:rsid w:val="003409C8"/>
    <w:rsid w:val="00340BA5"/>
    <w:rsid w:val="00340C1A"/>
    <w:rsid w:val="003414B9"/>
    <w:rsid w:val="00341A1D"/>
    <w:rsid w:val="00341E16"/>
    <w:rsid w:val="00341EFB"/>
    <w:rsid w:val="00342433"/>
    <w:rsid w:val="003425CC"/>
    <w:rsid w:val="00342A60"/>
    <w:rsid w:val="00342AB3"/>
    <w:rsid w:val="00342E38"/>
    <w:rsid w:val="00342E9A"/>
    <w:rsid w:val="003430F6"/>
    <w:rsid w:val="003432E8"/>
    <w:rsid w:val="00343357"/>
    <w:rsid w:val="003434F0"/>
    <w:rsid w:val="00343636"/>
    <w:rsid w:val="003438EC"/>
    <w:rsid w:val="00343918"/>
    <w:rsid w:val="00343A68"/>
    <w:rsid w:val="00343BEF"/>
    <w:rsid w:val="00343F77"/>
    <w:rsid w:val="00344241"/>
    <w:rsid w:val="00344258"/>
    <w:rsid w:val="0034427C"/>
    <w:rsid w:val="003444B6"/>
    <w:rsid w:val="003445F8"/>
    <w:rsid w:val="0034469C"/>
    <w:rsid w:val="00344A87"/>
    <w:rsid w:val="00344B19"/>
    <w:rsid w:val="00344D94"/>
    <w:rsid w:val="00344F05"/>
    <w:rsid w:val="00345116"/>
    <w:rsid w:val="00345458"/>
    <w:rsid w:val="00345516"/>
    <w:rsid w:val="003455AF"/>
    <w:rsid w:val="003455C2"/>
    <w:rsid w:val="00345765"/>
    <w:rsid w:val="003461D9"/>
    <w:rsid w:val="00346233"/>
    <w:rsid w:val="003463AB"/>
    <w:rsid w:val="00346845"/>
    <w:rsid w:val="003468B6"/>
    <w:rsid w:val="00346A38"/>
    <w:rsid w:val="00346E08"/>
    <w:rsid w:val="00346F7E"/>
    <w:rsid w:val="00346FB9"/>
    <w:rsid w:val="00346FF6"/>
    <w:rsid w:val="00347579"/>
    <w:rsid w:val="003476B1"/>
    <w:rsid w:val="003477DB"/>
    <w:rsid w:val="0034782C"/>
    <w:rsid w:val="00347AFE"/>
    <w:rsid w:val="00347C3D"/>
    <w:rsid w:val="0035022D"/>
    <w:rsid w:val="003503A5"/>
    <w:rsid w:val="00350A43"/>
    <w:rsid w:val="00350A75"/>
    <w:rsid w:val="00350C64"/>
    <w:rsid w:val="00351360"/>
    <w:rsid w:val="003515B1"/>
    <w:rsid w:val="00351E05"/>
    <w:rsid w:val="0035209A"/>
    <w:rsid w:val="0035230D"/>
    <w:rsid w:val="0035277F"/>
    <w:rsid w:val="0035281D"/>
    <w:rsid w:val="003528CA"/>
    <w:rsid w:val="00352ACB"/>
    <w:rsid w:val="00352DE9"/>
    <w:rsid w:val="00352E20"/>
    <w:rsid w:val="00352F72"/>
    <w:rsid w:val="00353016"/>
    <w:rsid w:val="003530AB"/>
    <w:rsid w:val="00353143"/>
    <w:rsid w:val="003533D5"/>
    <w:rsid w:val="0035363E"/>
    <w:rsid w:val="003537C2"/>
    <w:rsid w:val="00353A3D"/>
    <w:rsid w:val="00353AD6"/>
    <w:rsid w:val="00353F80"/>
    <w:rsid w:val="00353FAF"/>
    <w:rsid w:val="00354104"/>
    <w:rsid w:val="00354E13"/>
    <w:rsid w:val="00354E8C"/>
    <w:rsid w:val="00354F69"/>
    <w:rsid w:val="00354FC9"/>
    <w:rsid w:val="003550FD"/>
    <w:rsid w:val="003552AD"/>
    <w:rsid w:val="003552B2"/>
    <w:rsid w:val="00355455"/>
    <w:rsid w:val="00355752"/>
    <w:rsid w:val="00355827"/>
    <w:rsid w:val="00355911"/>
    <w:rsid w:val="00355BCD"/>
    <w:rsid w:val="00355BDA"/>
    <w:rsid w:val="003560B6"/>
    <w:rsid w:val="00356445"/>
    <w:rsid w:val="003564CE"/>
    <w:rsid w:val="003566CD"/>
    <w:rsid w:val="00356709"/>
    <w:rsid w:val="00356863"/>
    <w:rsid w:val="00356A8E"/>
    <w:rsid w:val="00356AFE"/>
    <w:rsid w:val="00356C84"/>
    <w:rsid w:val="00356D9B"/>
    <w:rsid w:val="00356E4F"/>
    <w:rsid w:val="00356EFC"/>
    <w:rsid w:val="00356F0F"/>
    <w:rsid w:val="003570C5"/>
    <w:rsid w:val="00357161"/>
    <w:rsid w:val="003571C6"/>
    <w:rsid w:val="0035732E"/>
    <w:rsid w:val="00357580"/>
    <w:rsid w:val="003579C2"/>
    <w:rsid w:val="00357A23"/>
    <w:rsid w:val="00357DA9"/>
    <w:rsid w:val="00357F56"/>
    <w:rsid w:val="00360648"/>
    <w:rsid w:val="003607CD"/>
    <w:rsid w:val="00360919"/>
    <w:rsid w:val="00360F4A"/>
    <w:rsid w:val="00360F6A"/>
    <w:rsid w:val="003610FD"/>
    <w:rsid w:val="0036154C"/>
    <w:rsid w:val="003615EB"/>
    <w:rsid w:val="00361C07"/>
    <w:rsid w:val="00361D56"/>
    <w:rsid w:val="0036222F"/>
    <w:rsid w:val="00362519"/>
    <w:rsid w:val="00362618"/>
    <w:rsid w:val="003627DB"/>
    <w:rsid w:val="00362818"/>
    <w:rsid w:val="00362A07"/>
    <w:rsid w:val="00362ABE"/>
    <w:rsid w:val="00362C79"/>
    <w:rsid w:val="00363095"/>
    <w:rsid w:val="0036381F"/>
    <w:rsid w:val="00363D17"/>
    <w:rsid w:val="00363D9E"/>
    <w:rsid w:val="00363FC7"/>
    <w:rsid w:val="00363FD0"/>
    <w:rsid w:val="00364052"/>
    <w:rsid w:val="00364225"/>
    <w:rsid w:val="00364395"/>
    <w:rsid w:val="00364723"/>
    <w:rsid w:val="00364830"/>
    <w:rsid w:val="00364BA2"/>
    <w:rsid w:val="00364EDD"/>
    <w:rsid w:val="00365064"/>
    <w:rsid w:val="003650BA"/>
    <w:rsid w:val="003650E3"/>
    <w:rsid w:val="00365590"/>
    <w:rsid w:val="003658E7"/>
    <w:rsid w:val="00365911"/>
    <w:rsid w:val="00365E37"/>
    <w:rsid w:val="00365EC1"/>
    <w:rsid w:val="003661BD"/>
    <w:rsid w:val="003661D0"/>
    <w:rsid w:val="003664F2"/>
    <w:rsid w:val="003668D1"/>
    <w:rsid w:val="00366A9B"/>
    <w:rsid w:val="00366B5C"/>
    <w:rsid w:val="00366C03"/>
    <w:rsid w:val="00366C88"/>
    <w:rsid w:val="00366DC9"/>
    <w:rsid w:val="00366EC9"/>
    <w:rsid w:val="00366F10"/>
    <w:rsid w:val="00367035"/>
    <w:rsid w:val="003671B2"/>
    <w:rsid w:val="00367364"/>
    <w:rsid w:val="00367596"/>
    <w:rsid w:val="00367D63"/>
    <w:rsid w:val="00367E60"/>
    <w:rsid w:val="003700D1"/>
    <w:rsid w:val="00370167"/>
    <w:rsid w:val="003704F5"/>
    <w:rsid w:val="003705E3"/>
    <w:rsid w:val="003706DD"/>
    <w:rsid w:val="003707BB"/>
    <w:rsid w:val="00370980"/>
    <w:rsid w:val="00370ABA"/>
    <w:rsid w:val="00370B16"/>
    <w:rsid w:val="00370EDA"/>
    <w:rsid w:val="00371136"/>
    <w:rsid w:val="00371330"/>
    <w:rsid w:val="00371372"/>
    <w:rsid w:val="003713CA"/>
    <w:rsid w:val="00371417"/>
    <w:rsid w:val="003717CA"/>
    <w:rsid w:val="003719C2"/>
    <w:rsid w:val="00371BFC"/>
    <w:rsid w:val="00371D43"/>
    <w:rsid w:val="00371EFA"/>
    <w:rsid w:val="0037204D"/>
    <w:rsid w:val="0037292B"/>
    <w:rsid w:val="00372A8B"/>
    <w:rsid w:val="00372B42"/>
    <w:rsid w:val="00372E4D"/>
    <w:rsid w:val="00372E99"/>
    <w:rsid w:val="00373180"/>
    <w:rsid w:val="00373423"/>
    <w:rsid w:val="00373578"/>
    <w:rsid w:val="003737AE"/>
    <w:rsid w:val="00373BB1"/>
    <w:rsid w:val="00373BF6"/>
    <w:rsid w:val="00373DF7"/>
    <w:rsid w:val="00373F00"/>
    <w:rsid w:val="00374732"/>
    <w:rsid w:val="003747B2"/>
    <w:rsid w:val="00374875"/>
    <w:rsid w:val="00374A0E"/>
    <w:rsid w:val="00374BF5"/>
    <w:rsid w:val="00374CB0"/>
    <w:rsid w:val="003750C6"/>
    <w:rsid w:val="003751D4"/>
    <w:rsid w:val="003752BE"/>
    <w:rsid w:val="00375461"/>
    <w:rsid w:val="003754BC"/>
    <w:rsid w:val="00375506"/>
    <w:rsid w:val="00375534"/>
    <w:rsid w:val="00375800"/>
    <w:rsid w:val="00375936"/>
    <w:rsid w:val="00375F5C"/>
    <w:rsid w:val="00375F6D"/>
    <w:rsid w:val="00375FAC"/>
    <w:rsid w:val="00376005"/>
    <w:rsid w:val="0037610B"/>
    <w:rsid w:val="0037633A"/>
    <w:rsid w:val="003764D2"/>
    <w:rsid w:val="0037654C"/>
    <w:rsid w:val="003768B1"/>
    <w:rsid w:val="003768F0"/>
    <w:rsid w:val="00376B9C"/>
    <w:rsid w:val="00376BA9"/>
    <w:rsid w:val="00377180"/>
    <w:rsid w:val="003776AD"/>
    <w:rsid w:val="003776D2"/>
    <w:rsid w:val="00377742"/>
    <w:rsid w:val="003777C9"/>
    <w:rsid w:val="003778B3"/>
    <w:rsid w:val="003778F4"/>
    <w:rsid w:val="00377DB5"/>
    <w:rsid w:val="003801A0"/>
    <w:rsid w:val="00380294"/>
    <w:rsid w:val="00380301"/>
    <w:rsid w:val="003803C3"/>
    <w:rsid w:val="003803C9"/>
    <w:rsid w:val="00380485"/>
    <w:rsid w:val="003805D0"/>
    <w:rsid w:val="00380796"/>
    <w:rsid w:val="0038085D"/>
    <w:rsid w:val="00380D28"/>
    <w:rsid w:val="00380EB7"/>
    <w:rsid w:val="00380EEB"/>
    <w:rsid w:val="00381187"/>
    <w:rsid w:val="003811A7"/>
    <w:rsid w:val="0038126D"/>
    <w:rsid w:val="00381412"/>
    <w:rsid w:val="0038166C"/>
    <w:rsid w:val="0038179A"/>
    <w:rsid w:val="003822C5"/>
    <w:rsid w:val="0038268E"/>
    <w:rsid w:val="00382777"/>
    <w:rsid w:val="003827A5"/>
    <w:rsid w:val="00382B81"/>
    <w:rsid w:val="00382BB9"/>
    <w:rsid w:val="00382C02"/>
    <w:rsid w:val="00383216"/>
    <w:rsid w:val="00383284"/>
    <w:rsid w:val="00383338"/>
    <w:rsid w:val="003838D7"/>
    <w:rsid w:val="00383A0F"/>
    <w:rsid w:val="00383ED8"/>
    <w:rsid w:val="00383F20"/>
    <w:rsid w:val="0038427A"/>
    <w:rsid w:val="00384A75"/>
    <w:rsid w:val="00384FF9"/>
    <w:rsid w:val="003851BB"/>
    <w:rsid w:val="003851DB"/>
    <w:rsid w:val="0038538B"/>
    <w:rsid w:val="003857CF"/>
    <w:rsid w:val="003857D5"/>
    <w:rsid w:val="00385C14"/>
    <w:rsid w:val="00385C3B"/>
    <w:rsid w:val="00385C67"/>
    <w:rsid w:val="00385D9F"/>
    <w:rsid w:val="00385FD7"/>
    <w:rsid w:val="00386304"/>
    <w:rsid w:val="00386440"/>
    <w:rsid w:val="00386639"/>
    <w:rsid w:val="0038691B"/>
    <w:rsid w:val="003869B3"/>
    <w:rsid w:val="00386AE2"/>
    <w:rsid w:val="00386DC4"/>
    <w:rsid w:val="00386E37"/>
    <w:rsid w:val="00386FAB"/>
    <w:rsid w:val="00387203"/>
    <w:rsid w:val="00387309"/>
    <w:rsid w:val="0038749D"/>
    <w:rsid w:val="00387655"/>
    <w:rsid w:val="00387748"/>
    <w:rsid w:val="00387844"/>
    <w:rsid w:val="003878C6"/>
    <w:rsid w:val="00387BCB"/>
    <w:rsid w:val="00387C3E"/>
    <w:rsid w:val="00387CD5"/>
    <w:rsid w:val="00387CD6"/>
    <w:rsid w:val="00387EE4"/>
    <w:rsid w:val="003900EB"/>
    <w:rsid w:val="00390312"/>
    <w:rsid w:val="00390433"/>
    <w:rsid w:val="00390446"/>
    <w:rsid w:val="0039093F"/>
    <w:rsid w:val="00390981"/>
    <w:rsid w:val="00390D1F"/>
    <w:rsid w:val="00390D58"/>
    <w:rsid w:val="00391031"/>
    <w:rsid w:val="003910B7"/>
    <w:rsid w:val="00391811"/>
    <w:rsid w:val="00391816"/>
    <w:rsid w:val="0039184F"/>
    <w:rsid w:val="00391917"/>
    <w:rsid w:val="00391AFC"/>
    <w:rsid w:val="00391C6D"/>
    <w:rsid w:val="00391CFA"/>
    <w:rsid w:val="00391D8A"/>
    <w:rsid w:val="0039208C"/>
    <w:rsid w:val="00392233"/>
    <w:rsid w:val="00392764"/>
    <w:rsid w:val="00392A8E"/>
    <w:rsid w:val="00392B33"/>
    <w:rsid w:val="00392D0E"/>
    <w:rsid w:val="00392DEB"/>
    <w:rsid w:val="00392E12"/>
    <w:rsid w:val="00392FEF"/>
    <w:rsid w:val="003931B1"/>
    <w:rsid w:val="003931D9"/>
    <w:rsid w:val="00393218"/>
    <w:rsid w:val="00393574"/>
    <w:rsid w:val="0039386E"/>
    <w:rsid w:val="00393AA7"/>
    <w:rsid w:val="00393BF7"/>
    <w:rsid w:val="00393C79"/>
    <w:rsid w:val="003940D9"/>
    <w:rsid w:val="003944C3"/>
    <w:rsid w:val="003948D7"/>
    <w:rsid w:val="00394C1F"/>
    <w:rsid w:val="003952EB"/>
    <w:rsid w:val="00395366"/>
    <w:rsid w:val="00395685"/>
    <w:rsid w:val="00395703"/>
    <w:rsid w:val="00395833"/>
    <w:rsid w:val="0039589B"/>
    <w:rsid w:val="0039597E"/>
    <w:rsid w:val="0039598A"/>
    <w:rsid w:val="00396077"/>
    <w:rsid w:val="00396143"/>
    <w:rsid w:val="0039615E"/>
    <w:rsid w:val="00396178"/>
    <w:rsid w:val="003964EA"/>
    <w:rsid w:val="003966EC"/>
    <w:rsid w:val="00396768"/>
    <w:rsid w:val="003968FF"/>
    <w:rsid w:val="0039691F"/>
    <w:rsid w:val="00396E4E"/>
    <w:rsid w:val="00397379"/>
    <w:rsid w:val="00397BED"/>
    <w:rsid w:val="00397D06"/>
    <w:rsid w:val="00397D3B"/>
    <w:rsid w:val="00397F16"/>
    <w:rsid w:val="003A03C0"/>
    <w:rsid w:val="003A0598"/>
    <w:rsid w:val="003A06DE"/>
    <w:rsid w:val="003A06FA"/>
    <w:rsid w:val="003A1063"/>
    <w:rsid w:val="003A11A3"/>
    <w:rsid w:val="003A11EE"/>
    <w:rsid w:val="003A130D"/>
    <w:rsid w:val="003A1A0A"/>
    <w:rsid w:val="003A1C65"/>
    <w:rsid w:val="003A2095"/>
    <w:rsid w:val="003A20ED"/>
    <w:rsid w:val="003A2111"/>
    <w:rsid w:val="003A2AA3"/>
    <w:rsid w:val="003A2D6C"/>
    <w:rsid w:val="003A2DD7"/>
    <w:rsid w:val="003A34E4"/>
    <w:rsid w:val="003A3ADD"/>
    <w:rsid w:val="003A3C01"/>
    <w:rsid w:val="003A3E1A"/>
    <w:rsid w:val="003A3E96"/>
    <w:rsid w:val="003A41AB"/>
    <w:rsid w:val="003A442B"/>
    <w:rsid w:val="003A45DD"/>
    <w:rsid w:val="003A48CB"/>
    <w:rsid w:val="003A49B5"/>
    <w:rsid w:val="003A4A96"/>
    <w:rsid w:val="003A4B02"/>
    <w:rsid w:val="003A5064"/>
    <w:rsid w:val="003A5149"/>
    <w:rsid w:val="003A5318"/>
    <w:rsid w:val="003A5650"/>
    <w:rsid w:val="003A59C1"/>
    <w:rsid w:val="003A5C87"/>
    <w:rsid w:val="003A6132"/>
    <w:rsid w:val="003A6223"/>
    <w:rsid w:val="003A622D"/>
    <w:rsid w:val="003A64B4"/>
    <w:rsid w:val="003A685D"/>
    <w:rsid w:val="003A6A07"/>
    <w:rsid w:val="003A6B18"/>
    <w:rsid w:val="003A6B91"/>
    <w:rsid w:val="003A6C3D"/>
    <w:rsid w:val="003A6E43"/>
    <w:rsid w:val="003A6F40"/>
    <w:rsid w:val="003A6F5A"/>
    <w:rsid w:val="003A7776"/>
    <w:rsid w:val="003A7816"/>
    <w:rsid w:val="003A7BA8"/>
    <w:rsid w:val="003A7C5C"/>
    <w:rsid w:val="003A7D2D"/>
    <w:rsid w:val="003B03CA"/>
    <w:rsid w:val="003B0946"/>
    <w:rsid w:val="003B0A6D"/>
    <w:rsid w:val="003B0E1D"/>
    <w:rsid w:val="003B1132"/>
    <w:rsid w:val="003B13F1"/>
    <w:rsid w:val="003B191F"/>
    <w:rsid w:val="003B227A"/>
    <w:rsid w:val="003B227F"/>
    <w:rsid w:val="003B23CD"/>
    <w:rsid w:val="003B243C"/>
    <w:rsid w:val="003B2968"/>
    <w:rsid w:val="003B2B8F"/>
    <w:rsid w:val="003B2DFE"/>
    <w:rsid w:val="003B2E91"/>
    <w:rsid w:val="003B304C"/>
    <w:rsid w:val="003B30CD"/>
    <w:rsid w:val="003B30E8"/>
    <w:rsid w:val="003B31B1"/>
    <w:rsid w:val="003B31FD"/>
    <w:rsid w:val="003B3290"/>
    <w:rsid w:val="003B36B5"/>
    <w:rsid w:val="003B36DA"/>
    <w:rsid w:val="003B37BE"/>
    <w:rsid w:val="003B382F"/>
    <w:rsid w:val="003B3920"/>
    <w:rsid w:val="003B3956"/>
    <w:rsid w:val="003B3B4E"/>
    <w:rsid w:val="003B3BB4"/>
    <w:rsid w:val="003B3C88"/>
    <w:rsid w:val="003B415E"/>
    <w:rsid w:val="003B4197"/>
    <w:rsid w:val="003B41B2"/>
    <w:rsid w:val="003B42AF"/>
    <w:rsid w:val="003B4503"/>
    <w:rsid w:val="003B4627"/>
    <w:rsid w:val="003B471E"/>
    <w:rsid w:val="003B481E"/>
    <w:rsid w:val="003B495D"/>
    <w:rsid w:val="003B4AEE"/>
    <w:rsid w:val="003B50F2"/>
    <w:rsid w:val="003B54D5"/>
    <w:rsid w:val="003B5B18"/>
    <w:rsid w:val="003B5B9C"/>
    <w:rsid w:val="003B5CF0"/>
    <w:rsid w:val="003B6476"/>
    <w:rsid w:val="003B659D"/>
    <w:rsid w:val="003B66BA"/>
    <w:rsid w:val="003B67E5"/>
    <w:rsid w:val="003B69B5"/>
    <w:rsid w:val="003B6A03"/>
    <w:rsid w:val="003B6B4C"/>
    <w:rsid w:val="003B6BE8"/>
    <w:rsid w:val="003B6CAC"/>
    <w:rsid w:val="003B6CF3"/>
    <w:rsid w:val="003B6F4D"/>
    <w:rsid w:val="003B7065"/>
    <w:rsid w:val="003B7476"/>
    <w:rsid w:val="003B7547"/>
    <w:rsid w:val="003B767A"/>
    <w:rsid w:val="003B76E5"/>
    <w:rsid w:val="003B76E6"/>
    <w:rsid w:val="003B7782"/>
    <w:rsid w:val="003B7D4D"/>
    <w:rsid w:val="003B7D92"/>
    <w:rsid w:val="003B7E5F"/>
    <w:rsid w:val="003C00AF"/>
    <w:rsid w:val="003C01AB"/>
    <w:rsid w:val="003C08CF"/>
    <w:rsid w:val="003C08F1"/>
    <w:rsid w:val="003C0B83"/>
    <w:rsid w:val="003C0CA6"/>
    <w:rsid w:val="003C10A2"/>
    <w:rsid w:val="003C1123"/>
    <w:rsid w:val="003C1170"/>
    <w:rsid w:val="003C12A2"/>
    <w:rsid w:val="003C15E9"/>
    <w:rsid w:val="003C17B9"/>
    <w:rsid w:val="003C190E"/>
    <w:rsid w:val="003C1A1F"/>
    <w:rsid w:val="003C200B"/>
    <w:rsid w:val="003C202E"/>
    <w:rsid w:val="003C2314"/>
    <w:rsid w:val="003C2673"/>
    <w:rsid w:val="003C27E1"/>
    <w:rsid w:val="003C2B05"/>
    <w:rsid w:val="003C2D62"/>
    <w:rsid w:val="003C32EC"/>
    <w:rsid w:val="003C39A0"/>
    <w:rsid w:val="003C3A3B"/>
    <w:rsid w:val="003C403C"/>
    <w:rsid w:val="003C43B3"/>
    <w:rsid w:val="003C45E3"/>
    <w:rsid w:val="003C46C9"/>
    <w:rsid w:val="003C4AB4"/>
    <w:rsid w:val="003C4DF7"/>
    <w:rsid w:val="003C4E6D"/>
    <w:rsid w:val="003C4F78"/>
    <w:rsid w:val="003C5103"/>
    <w:rsid w:val="003C5223"/>
    <w:rsid w:val="003C564B"/>
    <w:rsid w:val="003C5786"/>
    <w:rsid w:val="003C591A"/>
    <w:rsid w:val="003C5C37"/>
    <w:rsid w:val="003C5D5E"/>
    <w:rsid w:val="003C5E67"/>
    <w:rsid w:val="003C5F53"/>
    <w:rsid w:val="003C6000"/>
    <w:rsid w:val="003C6511"/>
    <w:rsid w:val="003C673B"/>
    <w:rsid w:val="003C68E2"/>
    <w:rsid w:val="003C6A53"/>
    <w:rsid w:val="003C6B79"/>
    <w:rsid w:val="003C6C6E"/>
    <w:rsid w:val="003C70FD"/>
    <w:rsid w:val="003C724D"/>
    <w:rsid w:val="003C7606"/>
    <w:rsid w:val="003C769B"/>
    <w:rsid w:val="003C7901"/>
    <w:rsid w:val="003D0563"/>
    <w:rsid w:val="003D07F7"/>
    <w:rsid w:val="003D0815"/>
    <w:rsid w:val="003D0B4F"/>
    <w:rsid w:val="003D0DED"/>
    <w:rsid w:val="003D122F"/>
    <w:rsid w:val="003D1332"/>
    <w:rsid w:val="003D1648"/>
    <w:rsid w:val="003D17CE"/>
    <w:rsid w:val="003D1AAF"/>
    <w:rsid w:val="003D1B44"/>
    <w:rsid w:val="003D1BED"/>
    <w:rsid w:val="003D1E99"/>
    <w:rsid w:val="003D2103"/>
    <w:rsid w:val="003D26C0"/>
    <w:rsid w:val="003D275B"/>
    <w:rsid w:val="003D2942"/>
    <w:rsid w:val="003D29D0"/>
    <w:rsid w:val="003D2A57"/>
    <w:rsid w:val="003D2CA3"/>
    <w:rsid w:val="003D2E12"/>
    <w:rsid w:val="003D306E"/>
    <w:rsid w:val="003D33D1"/>
    <w:rsid w:val="003D3AB2"/>
    <w:rsid w:val="003D447D"/>
    <w:rsid w:val="003D461D"/>
    <w:rsid w:val="003D4730"/>
    <w:rsid w:val="003D47A6"/>
    <w:rsid w:val="003D4A89"/>
    <w:rsid w:val="003D4BEB"/>
    <w:rsid w:val="003D4C55"/>
    <w:rsid w:val="003D4D09"/>
    <w:rsid w:val="003D4D69"/>
    <w:rsid w:val="003D4E7C"/>
    <w:rsid w:val="003D51B7"/>
    <w:rsid w:val="003D5241"/>
    <w:rsid w:val="003D532D"/>
    <w:rsid w:val="003D54A6"/>
    <w:rsid w:val="003D55E4"/>
    <w:rsid w:val="003D5B55"/>
    <w:rsid w:val="003D637C"/>
    <w:rsid w:val="003D659A"/>
    <w:rsid w:val="003D6815"/>
    <w:rsid w:val="003D6937"/>
    <w:rsid w:val="003D69E6"/>
    <w:rsid w:val="003D6D3A"/>
    <w:rsid w:val="003D6EA7"/>
    <w:rsid w:val="003D6F96"/>
    <w:rsid w:val="003D720E"/>
    <w:rsid w:val="003D7364"/>
    <w:rsid w:val="003D7448"/>
    <w:rsid w:val="003D76D0"/>
    <w:rsid w:val="003D7A7A"/>
    <w:rsid w:val="003D7B2C"/>
    <w:rsid w:val="003E00EC"/>
    <w:rsid w:val="003E0128"/>
    <w:rsid w:val="003E028E"/>
    <w:rsid w:val="003E0305"/>
    <w:rsid w:val="003E05C1"/>
    <w:rsid w:val="003E0DA4"/>
    <w:rsid w:val="003E0F99"/>
    <w:rsid w:val="003E1033"/>
    <w:rsid w:val="003E10D9"/>
    <w:rsid w:val="003E1170"/>
    <w:rsid w:val="003E1276"/>
    <w:rsid w:val="003E1336"/>
    <w:rsid w:val="003E14B6"/>
    <w:rsid w:val="003E1524"/>
    <w:rsid w:val="003E1555"/>
    <w:rsid w:val="003E16AE"/>
    <w:rsid w:val="003E1A7F"/>
    <w:rsid w:val="003E1E08"/>
    <w:rsid w:val="003E1F18"/>
    <w:rsid w:val="003E20B6"/>
    <w:rsid w:val="003E2202"/>
    <w:rsid w:val="003E2361"/>
    <w:rsid w:val="003E246A"/>
    <w:rsid w:val="003E246E"/>
    <w:rsid w:val="003E2577"/>
    <w:rsid w:val="003E270C"/>
    <w:rsid w:val="003E28C7"/>
    <w:rsid w:val="003E2A43"/>
    <w:rsid w:val="003E2AA4"/>
    <w:rsid w:val="003E2ADD"/>
    <w:rsid w:val="003E2B33"/>
    <w:rsid w:val="003E2BC3"/>
    <w:rsid w:val="003E2C1F"/>
    <w:rsid w:val="003E2C6F"/>
    <w:rsid w:val="003E2C89"/>
    <w:rsid w:val="003E2E2D"/>
    <w:rsid w:val="003E2F66"/>
    <w:rsid w:val="003E3378"/>
    <w:rsid w:val="003E3459"/>
    <w:rsid w:val="003E3592"/>
    <w:rsid w:val="003E35D1"/>
    <w:rsid w:val="003E363A"/>
    <w:rsid w:val="003E3753"/>
    <w:rsid w:val="003E38CB"/>
    <w:rsid w:val="003E3C34"/>
    <w:rsid w:val="003E3F2D"/>
    <w:rsid w:val="003E3FFB"/>
    <w:rsid w:val="003E40CE"/>
    <w:rsid w:val="003E438C"/>
    <w:rsid w:val="003E442C"/>
    <w:rsid w:val="003E4961"/>
    <w:rsid w:val="003E49EA"/>
    <w:rsid w:val="003E4C9F"/>
    <w:rsid w:val="003E52AA"/>
    <w:rsid w:val="003E537F"/>
    <w:rsid w:val="003E5646"/>
    <w:rsid w:val="003E567A"/>
    <w:rsid w:val="003E58B1"/>
    <w:rsid w:val="003E59E9"/>
    <w:rsid w:val="003E5A8B"/>
    <w:rsid w:val="003E5DE5"/>
    <w:rsid w:val="003E625C"/>
    <w:rsid w:val="003E629E"/>
    <w:rsid w:val="003E63D4"/>
    <w:rsid w:val="003E643F"/>
    <w:rsid w:val="003E64EC"/>
    <w:rsid w:val="003E6558"/>
    <w:rsid w:val="003E665F"/>
    <w:rsid w:val="003E6D3A"/>
    <w:rsid w:val="003E6DB0"/>
    <w:rsid w:val="003E6E8A"/>
    <w:rsid w:val="003E714A"/>
    <w:rsid w:val="003E71E4"/>
    <w:rsid w:val="003E7301"/>
    <w:rsid w:val="003E732B"/>
    <w:rsid w:val="003E741A"/>
    <w:rsid w:val="003E74EA"/>
    <w:rsid w:val="003E7626"/>
    <w:rsid w:val="003E7F9F"/>
    <w:rsid w:val="003F0316"/>
    <w:rsid w:val="003F0464"/>
    <w:rsid w:val="003F0950"/>
    <w:rsid w:val="003F09D3"/>
    <w:rsid w:val="003F0D87"/>
    <w:rsid w:val="003F0F29"/>
    <w:rsid w:val="003F11F2"/>
    <w:rsid w:val="003F15E3"/>
    <w:rsid w:val="003F1793"/>
    <w:rsid w:val="003F1A30"/>
    <w:rsid w:val="003F1BA9"/>
    <w:rsid w:val="003F1BB9"/>
    <w:rsid w:val="003F1C19"/>
    <w:rsid w:val="003F1D71"/>
    <w:rsid w:val="003F1DF1"/>
    <w:rsid w:val="003F1F3E"/>
    <w:rsid w:val="003F2625"/>
    <w:rsid w:val="003F2638"/>
    <w:rsid w:val="003F282C"/>
    <w:rsid w:val="003F2A74"/>
    <w:rsid w:val="003F2B1A"/>
    <w:rsid w:val="003F3306"/>
    <w:rsid w:val="003F3532"/>
    <w:rsid w:val="003F3706"/>
    <w:rsid w:val="003F3868"/>
    <w:rsid w:val="003F38F4"/>
    <w:rsid w:val="003F395D"/>
    <w:rsid w:val="003F3B2F"/>
    <w:rsid w:val="003F3C6B"/>
    <w:rsid w:val="003F3CDC"/>
    <w:rsid w:val="003F3E77"/>
    <w:rsid w:val="003F3F89"/>
    <w:rsid w:val="003F4018"/>
    <w:rsid w:val="003F413A"/>
    <w:rsid w:val="003F43ED"/>
    <w:rsid w:val="003F462D"/>
    <w:rsid w:val="003F47D2"/>
    <w:rsid w:val="003F4816"/>
    <w:rsid w:val="003F4BF8"/>
    <w:rsid w:val="003F4DAE"/>
    <w:rsid w:val="003F507D"/>
    <w:rsid w:val="003F530D"/>
    <w:rsid w:val="003F5475"/>
    <w:rsid w:val="003F55F7"/>
    <w:rsid w:val="003F57A1"/>
    <w:rsid w:val="003F595B"/>
    <w:rsid w:val="003F67D6"/>
    <w:rsid w:val="003F6AD7"/>
    <w:rsid w:val="003F6E20"/>
    <w:rsid w:val="003F6F77"/>
    <w:rsid w:val="003F7040"/>
    <w:rsid w:val="003F70CD"/>
    <w:rsid w:val="003F73F0"/>
    <w:rsid w:val="003F76AF"/>
    <w:rsid w:val="003F7736"/>
    <w:rsid w:val="003F7738"/>
    <w:rsid w:val="003F7C3A"/>
    <w:rsid w:val="003F7C9B"/>
    <w:rsid w:val="003F7EA8"/>
    <w:rsid w:val="0040000B"/>
    <w:rsid w:val="0040039A"/>
    <w:rsid w:val="00400462"/>
    <w:rsid w:val="00400540"/>
    <w:rsid w:val="004006BF"/>
    <w:rsid w:val="00400829"/>
    <w:rsid w:val="00400853"/>
    <w:rsid w:val="00400AB2"/>
    <w:rsid w:val="00400D52"/>
    <w:rsid w:val="00400ED0"/>
    <w:rsid w:val="0040140C"/>
    <w:rsid w:val="004014E2"/>
    <w:rsid w:val="00401725"/>
    <w:rsid w:val="004017E3"/>
    <w:rsid w:val="00401958"/>
    <w:rsid w:val="00401B2D"/>
    <w:rsid w:val="00401BCB"/>
    <w:rsid w:val="00401CC5"/>
    <w:rsid w:val="00401EB4"/>
    <w:rsid w:val="00402009"/>
    <w:rsid w:val="004021D1"/>
    <w:rsid w:val="0040239E"/>
    <w:rsid w:val="004027D6"/>
    <w:rsid w:val="0040288F"/>
    <w:rsid w:val="004028BE"/>
    <w:rsid w:val="00402C66"/>
    <w:rsid w:val="004030E0"/>
    <w:rsid w:val="004031D7"/>
    <w:rsid w:val="0040340C"/>
    <w:rsid w:val="00403535"/>
    <w:rsid w:val="00403552"/>
    <w:rsid w:val="00403E11"/>
    <w:rsid w:val="00403E48"/>
    <w:rsid w:val="004043CC"/>
    <w:rsid w:val="004044CE"/>
    <w:rsid w:val="00404507"/>
    <w:rsid w:val="0040452E"/>
    <w:rsid w:val="004047EB"/>
    <w:rsid w:val="004048C6"/>
    <w:rsid w:val="00404929"/>
    <w:rsid w:val="00404F61"/>
    <w:rsid w:val="00405360"/>
    <w:rsid w:val="004053BA"/>
    <w:rsid w:val="0040583E"/>
    <w:rsid w:val="004058D6"/>
    <w:rsid w:val="004059BA"/>
    <w:rsid w:val="00405FD9"/>
    <w:rsid w:val="0040614B"/>
    <w:rsid w:val="00406736"/>
    <w:rsid w:val="00406A8B"/>
    <w:rsid w:val="00406B02"/>
    <w:rsid w:val="00406CF9"/>
    <w:rsid w:val="00406D05"/>
    <w:rsid w:val="00406ECB"/>
    <w:rsid w:val="004070E8"/>
    <w:rsid w:val="0040724E"/>
    <w:rsid w:val="004072B9"/>
    <w:rsid w:val="0040747D"/>
    <w:rsid w:val="00407519"/>
    <w:rsid w:val="004077D4"/>
    <w:rsid w:val="0040790D"/>
    <w:rsid w:val="00407BCE"/>
    <w:rsid w:val="00407C07"/>
    <w:rsid w:val="00407CB3"/>
    <w:rsid w:val="00407EAF"/>
    <w:rsid w:val="00407F2B"/>
    <w:rsid w:val="00410008"/>
    <w:rsid w:val="0041044E"/>
    <w:rsid w:val="004106D0"/>
    <w:rsid w:val="0041087E"/>
    <w:rsid w:val="00410AA7"/>
    <w:rsid w:val="00410ACD"/>
    <w:rsid w:val="00410B02"/>
    <w:rsid w:val="00410E8F"/>
    <w:rsid w:val="004111FF"/>
    <w:rsid w:val="00411427"/>
    <w:rsid w:val="00411523"/>
    <w:rsid w:val="0041160C"/>
    <w:rsid w:val="0041165A"/>
    <w:rsid w:val="00411986"/>
    <w:rsid w:val="00411AA3"/>
    <w:rsid w:val="00411C80"/>
    <w:rsid w:val="00411DCC"/>
    <w:rsid w:val="00412402"/>
    <w:rsid w:val="00412749"/>
    <w:rsid w:val="00412922"/>
    <w:rsid w:val="00412C04"/>
    <w:rsid w:val="00412CFF"/>
    <w:rsid w:val="00412F47"/>
    <w:rsid w:val="00412F8A"/>
    <w:rsid w:val="00412FE1"/>
    <w:rsid w:val="0041305A"/>
    <w:rsid w:val="0041325B"/>
    <w:rsid w:val="00413429"/>
    <w:rsid w:val="00413501"/>
    <w:rsid w:val="00413531"/>
    <w:rsid w:val="004135B7"/>
    <w:rsid w:val="004137CA"/>
    <w:rsid w:val="00413904"/>
    <w:rsid w:val="00413CDA"/>
    <w:rsid w:val="00414234"/>
    <w:rsid w:val="00414273"/>
    <w:rsid w:val="00414546"/>
    <w:rsid w:val="0041494A"/>
    <w:rsid w:val="00414DE5"/>
    <w:rsid w:val="00415110"/>
    <w:rsid w:val="0041516B"/>
    <w:rsid w:val="004152CC"/>
    <w:rsid w:val="004153B0"/>
    <w:rsid w:val="004156D2"/>
    <w:rsid w:val="00415708"/>
    <w:rsid w:val="0041571C"/>
    <w:rsid w:val="004158A7"/>
    <w:rsid w:val="00415966"/>
    <w:rsid w:val="00415A82"/>
    <w:rsid w:val="00415D87"/>
    <w:rsid w:val="00415E34"/>
    <w:rsid w:val="0041688F"/>
    <w:rsid w:val="004172E5"/>
    <w:rsid w:val="0041745A"/>
    <w:rsid w:val="00417AD8"/>
    <w:rsid w:val="00417BAC"/>
    <w:rsid w:val="00417D61"/>
    <w:rsid w:val="00417DBE"/>
    <w:rsid w:val="00417F43"/>
    <w:rsid w:val="004200CD"/>
    <w:rsid w:val="0042011C"/>
    <w:rsid w:val="004203A6"/>
    <w:rsid w:val="004203E4"/>
    <w:rsid w:val="00420469"/>
    <w:rsid w:val="004204A3"/>
    <w:rsid w:val="004207F6"/>
    <w:rsid w:val="00420980"/>
    <w:rsid w:val="004209AA"/>
    <w:rsid w:val="00420AB7"/>
    <w:rsid w:val="00420EE0"/>
    <w:rsid w:val="00420F29"/>
    <w:rsid w:val="00421417"/>
    <w:rsid w:val="00421534"/>
    <w:rsid w:val="0042154A"/>
    <w:rsid w:val="0042192E"/>
    <w:rsid w:val="00421960"/>
    <w:rsid w:val="004219A0"/>
    <w:rsid w:val="004219ED"/>
    <w:rsid w:val="00421B99"/>
    <w:rsid w:val="00421CAB"/>
    <w:rsid w:val="00421E08"/>
    <w:rsid w:val="00421E0F"/>
    <w:rsid w:val="00421E6F"/>
    <w:rsid w:val="0042239D"/>
    <w:rsid w:val="00422425"/>
    <w:rsid w:val="004224C7"/>
    <w:rsid w:val="0042292D"/>
    <w:rsid w:val="004229CE"/>
    <w:rsid w:val="00422C9E"/>
    <w:rsid w:val="00422CB4"/>
    <w:rsid w:val="00422D4A"/>
    <w:rsid w:val="00422EA0"/>
    <w:rsid w:val="00423230"/>
    <w:rsid w:val="0042340D"/>
    <w:rsid w:val="00423423"/>
    <w:rsid w:val="004235CA"/>
    <w:rsid w:val="00423AD5"/>
    <w:rsid w:val="00423B77"/>
    <w:rsid w:val="00423DEF"/>
    <w:rsid w:val="00423FB7"/>
    <w:rsid w:val="004244E6"/>
    <w:rsid w:val="004248EC"/>
    <w:rsid w:val="0042498C"/>
    <w:rsid w:val="00424997"/>
    <w:rsid w:val="004249A3"/>
    <w:rsid w:val="00424A82"/>
    <w:rsid w:val="00424DA4"/>
    <w:rsid w:val="00424FDA"/>
    <w:rsid w:val="00425008"/>
    <w:rsid w:val="004254A0"/>
    <w:rsid w:val="00425650"/>
    <w:rsid w:val="004257DC"/>
    <w:rsid w:val="00425AB5"/>
    <w:rsid w:val="00425BBE"/>
    <w:rsid w:val="00425F37"/>
    <w:rsid w:val="00425FD4"/>
    <w:rsid w:val="0042603B"/>
    <w:rsid w:val="00426269"/>
    <w:rsid w:val="00426313"/>
    <w:rsid w:val="004264B6"/>
    <w:rsid w:val="00426683"/>
    <w:rsid w:val="00426821"/>
    <w:rsid w:val="00426924"/>
    <w:rsid w:val="00426984"/>
    <w:rsid w:val="00426A21"/>
    <w:rsid w:val="00426B33"/>
    <w:rsid w:val="00427059"/>
    <w:rsid w:val="00427088"/>
    <w:rsid w:val="004271FC"/>
    <w:rsid w:val="004272B9"/>
    <w:rsid w:val="00427579"/>
    <w:rsid w:val="00427854"/>
    <w:rsid w:val="004278CF"/>
    <w:rsid w:val="00427E38"/>
    <w:rsid w:val="00427EDC"/>
    <w:rsid w:val="00427F8F"/>
    <w:rsid w:val="004301B3"/>
    <w:rsid w:val="004303C9"/>
    <w:rsid w:val="004306E1"/>
    <w:rsid w:val="00430810"/>
    <w:rsid w:val="00430A1D"/>
    <w:rsid w:val="00430C6B"/>
    <w:rsid w:val="00430C6F"/>
    <w:rsid w:val="00430E84"/>
    <w:rsid w:val="00430EA6"/>
    <w:rsid w:val="00431401"/>
    <w:rsid w:val="004315A2"/>
    <w:rsid w:val="004317FA"/>
    <w:rsid w:val="00431952"/>
    <w:rsid w:val="00431BD3"/>
    <w:rsid w:val="0043246D"/>
    <w:rsid w:val="004324FE"/>
    <w:rsid w:val="0043264F"/>
    <w:rsid w:val="0043275A"/>
    <w:rsid w:val="0043356D"/>
    <w:rsid w:val="004337F7"/>
    <w:rsid w:val="00433ED9"/>
    <w:rsid w:val="0043438F"/>
    <w:rsid w:val="00434424"/>
    <w:rsid w:val="00434747"/>
    <w:rsid w:val="0043488F"/>
    <w:rsid w:val="004348EF"/>
    <w:rsid w:val="00434984"/>
    <w:rsid w:val="00434D96"/>
    <w:rsid w:val="00434DA6"/>
    <w:rsid w:val="00434E27"/>
    <w:rsid w:val="00435141"/>
    <w:rsid w:val="0043519C"/>
    <w:rsid w:val="004354E1"/>
    <w:rsid w:val="00435690"/>
    <w:rsid w:val="0043579F"/>
    <w:rsid w:val="00435B04"/>
    <w:rsid w:val="00435BA5"/>
    <w:rsid w:val="00435CAC"/>
    <w:rsid w:val="00435DEC"/>
    <w:rsid w:val="00435F7C"/>
    <w:rsid w:val="00435FA7"/>
    <w:rsid w:val="00436311"/>
    <w:rsid w:val="004364B2"/>
    <w:rsid w:val="0043680A"/>
    <w:rsid w:val="00436F29"/>
    <w:rsid w:val="00436F48"/>
    <w:rsid w:val="00436FCE"/>
    <w:rsid w:val="004373AF"/>
    <w:rsid w:val="00437517"/>
    <w:rsid w:val="004376E2"/>
    <w:rsid w:val="00437ADA"/>
    <w:rsid w:val="00437B76"/>
    <w:rsid w:val="00437CDD"/>
    <w:rsid w:val="00440221"/>
    <w:rsid w:val="00440752"/>
    <w:rsid w:val="00440C06"/>
    <w:rsid w:val="00441122"/>
    <w:rsid w:val="0044163A"/>
    <w:rsid w:val="004416ED"/>
    <w:rsid w:val="00441CAA"/>
    <w:rsid w:val="00441ED4"/>
    <w:rsid w:val="00441FEE"/>
    <w:rsid w:val="0044202A"/>
    <w:rsid w:val="0044229F"/>
    <w:rsid w:val="0044235D"/>
    <w:rsid w:val="004423A1"/>
    <w:rsid w:val="00442AF3"/>
    <w:rsid w:val="00442AF6"/>
    <w:rsid w:val="00442CA4"/>
    <w:rsid w:val="00442DCB"/>
    <w:rsid w:val="00442F23"/>
    <w:rsid w:val="00442FC0"/>
    <w:rsid w:val="004430EB"/>
    <w:rsid w:val="004438AE"/>
    <w:rsid w:val="004438F6"/>
    <w:rsid w:val="00443AE1"/>
    <w:rsid w:val="00443C83"/>
    <w:rsid w:val="00443C9C"/>
    <w:rsid w:val="00443E9D"/>
    <w:rsid w:val="0044407F"/>
    <w:rsid w:val="004442DD"/>
    <w:rsid w:val="00444378"/>
    <w:rsid w:val="0044449E"/>
    <w:rsid w:val="00444556"/>
    <w:rsid w:val="00444872"/>
    <w:rsid w:val="0044492C"/>
    <w:rsid w:val="00444CDB"/>
    <w:rsid w:val="00444E08"/>
    <w:rsid w:val="00444FC7"/>
    <w:rsid w:val="00445006"/>
    <w:rsid w:val="00445109"/>
    <w:rsid w:val="004452CB"/>
    <w:rsid w:val="00445BB3"/>
    <w:rsid w:val="00445D9E"/>
    <w:rsid w:val="004460B6"/>
    <w:rsid w:val="0044614B"/>
    <w:rsid w:val="00446190"/>
    <w:rsid w:val="004462F9"/>
    <w:rsid w:val="00446689"/>
    <w:rsid w:val="00446AE5"/>
    <w:rsid w:val="00446C8C"/>
    <w:rsid w:val="00446DD0"/>
    <w:rsid w:val="00447195"/>
    <w:rsid w:val="00447386"/>
    <w:rsid w:val="0044742F"/>
    <w:rsid w:val="0044746B"/>
    <w:rsid w:val="004479F5"/>
    <w:rsid w:val="00447BD9"/>
    <w:rsid w:val="00447D14"/>
    <w:rsid w:val="00447D78"/>
    <w:rsid w:val="00447D8B"/>
    <w:rsid w:val="00447E01"/>
    <w:rsid w:val="004500CB"/>
    <w:rsid w:val="004502E7"/>
    <w:rsid w:val="0045030A"/>
    <w:rsid w:val="00450364"/>
    <w:rsid w:val="0045037E"/>
    <w:rsid w:val="004503E4"/>
    <w:rsid w:val="00450542"/>
    <w:rsid w:val="004506E1"/>
    <w:rsid w:val="00450A8B"/>
    <w:rsid w:val="00450CB8"/>
    <w:rsid w:val="004510BD"/>
    <w:rsid w:val="004510F3"/>
    <w:rsid w:val="0045110E"/>
    <w:rsid w:val="00451408"/>
    <w:rsid w:val="00451867"/>
    <w:rsid w:val="00451AEC"/>
    <w:rsid w:val="00451D55"/>
    <w:rsid w:val="00451DCD"/>
    <w:rsid w:val="00452273"/>
    <w:rsid w:val="004522C7"/>
    <w:rsid w:val="00452BE0"/>
    <w:rsid w:val="00452D5C"/>
    <w:rsid w:val="00452DD7"/>
    <w:rsid w:val="00452E51"/>
    <w:rsid w:val="00452E91"/>
    <w:rsid w:val="00452FE9"/>
    <w:rsid w:val="0045323F"/>
    <w:rsid w:val="0045331A"/>
    <w:rsid w:val="00453566"/>
    <w:rsid w:val="00453937"/>
    <w:rsid w:val="00453E83"/>
    <w:rsid w:val="00453EFF"/>
    <w:rsid w:val="0045412E"/>
    <w:rsid w:val="004546AE"/>
    <w:rsid w:val="0045486C"/>
    <w:rsid w:val="004548D0"/>
    <w:rsid w:val="004549B0"/>
    <w:rsid w:val="00454AED"/>
    <w:rsid w:val="00454C6C"/>
    <w:rsid w:val="00454CAD"/>
    <w:rsid w:val="00454E2C"/>
    <w:rsid w:val="00455012"/>
    <w:rsid w:val="0045511A"/>
    <w:rsid w:val="004553C9"/>
    <w:rsid w:val="004555BD"/>
    <w:rsid w:val="004555BE"/>
    <w:rsid w:val="00455610"/>
    <w:rsid w:val="004558B4"/>
    <w:rsid w:val="004559A0"/>
    <w:rsid w:val="00455DEB"/>
    <w:rsid w:val="00455E75"/>
    <w:rsid w:val="00456088"/>
    <w:rsid w:val="0045609F"/>
    <w:rsid w:val="004560AD"/>
    <w:rsid w:val="004564A9"/>
    <w:rsid w:val="004568FA"/>
    <w:rsid w:val="0045697B"/>
    <w:rsid w:val="00456A47"/>
    <w:rsid w:val="00456BA4"/>
    <w:rsid w:val="004572C9"/>
    <w:rsid w:val="004572F7"/>
    <w:rsid w:val="00457424"/>
    <w:rsid w:val="0045748E"/>
    <w:rsid w:val="00457566"/>
    <w:rsid w:val="00457CC3"/>
    <w:rsid w:val="00457FEE"/>
    <w:rsid w:val="004600B6"/>
    <w:rsid w:val="004600C6"/>
    <w:rsid w:val="00460363"/>
    <w:rsid w:val="004603AC"/>
    <w:rsid w:val="0046041E"/>
    <w:rsid w:val="00460501"/>
    <w:rsid w:val="00460B96"/>
    <w:rsid w:val="00460BC7"/>
    <w:rsid w:val="00460DC4"/>
    <w:rsid w:val="0046118B"/>
    <w:rsid w:val="0046120F"/>
    <w:rsid w:val="00461667"/>
    <w:rsid w:val="004616A9"/>
    <w:rsid w:val="004618F3"/>
    <w:rsid w:val="00461ABF"/>
    <w:rsid w:val="00461EAD"/>
    <w:rsid w:val="00461EC1"/>
    <w:rsid w:val="00461FC7"/>
    <w:rsid w:val="00462215"/>
    <w:rsid w:val="00462365"/>
    <w:rsid w:val="004624C2"/>
    <w:rsid w:val="00462813"/>
    <w:rsid w:val="0046281B"/>
    <w:rsid w:val="0046294E"/>
    <w:rsid w:val="00462A51"/>
    <w:rsid w:val="00462C8F"/>
    <w:rsid w:val="00463507"/>
    <w:rsid w:val="00463584"/>
    <w:rsid w:val="00463680"/>
    <w:rsid w:val="00463688"/>
    <w:rsid w:val="00463696"/>
    <w:rsid w:val="00463852"/>
    <w:rsid w:val="004638B2"/>
    <w:rsid w:val="00463995"/>
    <w:rsid w:val="00463AA5"/>
    <w:rsid w:val="00463B89"/>
    <w:rsid w:val="004643BE"/>
    <w:rsid w:val="004645BC"/>
    <w:rsid w:val="004645F4"/>
    <w:rsid w:val="004647A6"/>
    <w:rsid w:val="00464ADA"/>
    <w:rsid w:val="00464BDC"/>
    <w:rsid w:val="00464BF4"/>
    <w:rsid w:val="00464F7B"/>
    <w:rsid w:val="00465038"/>
    <w:rsid w:val="0046504A"/>
    <w:rsid w:val="00465474"/>
    <w:rsid w:val="0046552C"/>
    <w:rsid w:val="00465580"/>
    <w:rsid w:val="004655B7"/>
    <w:rsid w:val="00465822"/>
    <w:rsid w:val="00465888"/>
    <w:rsid w:val="004658CF"/>
    <w:rsid w:val="00465A78"/>
    <w:rsid w:val="00465C45"/>
    <w:rsid w:val="00465E72"/>
    <w:rsid w:val="00466277"/>
    <w:rsid w:val="0046633F"/>
    <w:rsid w:val="0046661B"/>
    <w:rsid w:val="004666B5"/>
    <w:rsid w:val="00466F89"/>
    <w:rsid w:val="00467286"/>
    <w:rsid w:val="0046742E"/>
    <w:rsid w:val="0046784F"/>
    <w:rsid w:val="00467B1E"/>
    <w:rsid w:val="00467C20"/>
    <w:rsid w:val="00467DB8"/>
    <w:rsid w:val="00470161"/>
    <w:rsid w:val="004705B0"/>
    <w:rsid w:val="004705CD"/>
    <w:rsid w:val="004707B1"/>
    <w:rsid w:val="00470892"/>
    <w:rsid w:val="00470925"/>
    <w:rsid w:val="0047092D"/>
    <w:rsid w:val="00470A03"/>
    <w:rsid w:val="00470B89"/>
    <w:rsid w:val="00470EF5"/>
    <w:rsid w:val="00470F18"/>
    <w:rsid w:val="00470F81"/>
    <w:rsid w:val="004710BE"/>
    <w:rsid w:val="004710FF"/>
    <w:rsid w:val="0047132C"/>
    <w:rsid w:val="004714A1"/>
    <w:rsid w:val="004718EB"/>
    <w:rsid w:val="00471939"/>
    <w:rsid w:val="00471A24"/>
    <w:rsid w:val="00471BCF"/>
    <w:rsid w:val="00471DFF"/>
    <w:rsid w:val="00471E0A"/>
    <w:rsid w:val="00472067"/>
    <w:rsid w:val="00472068"/>
    <w:rsid w:val="004720BE"/>
    <w:rsid w:val="00472152"/>
    <w:rsid w:val="00472668"/>
    <w:rsid w:val="00472A25"/>
    <w:rsid w:val="00472F18"/>
    <w:rsid w:val="00473177"/>
    <w:rsid w:val="004731FE"/>
    <w:rsid w:val="00473357"/>
    <w:rsid w:val="0047360F"/>
    <w:rsid w:val="004737E6"/>
    <w:rsid w:val="00473C8F"/>
    <w:rsid w:val="00473ED5"/>
    <w:rsid w:val="0047409C"/>
    <w:rsid w:val="0047417F"/>
    <w:rsid w:val="00474196"/>
    <w:rsid w:val="004742A1"/>
    <w:rsid w:val="00474568"/>
    <w:rsid w:val="004745BF"/>
    <w:rsid w:val="00474811"/>
    <w:rsid w:val="00474931"/>
    <w:rsid w:val="00474996"/>
    <w:rsid w:val="00474BF3"/>
    <w:rsid w:val="00474C59"/>
    <w:rsid w:val="00474C74"/>
    <w:rsid w:val="00474C87"/>
    <w:rsid w:val="00474F1F"/>
    <w:rsid w:val="00474FA1"/>
    <w:rsid w:val="0047506C"/>
    <w:rsid w:val="004750CB"/>
    <w:rsid w:val="00475107"/>
    <w:rsid w:val="004751AF"/>
    <w:rsid w:val="004753D8"/>
    <w:rsid w:val="004755BD"/>
    <w:rsid w:val="004756B2"/>
    <w:rsid w:val="00475A85"/>
    <w:rsid w:val="00475DFF"/>
    <w:rsid w:val="004768BE"/>
    <w:rsid w:val="00476ABC"/>
    <w:rsid w:val="00476C96"/>
    <w:rsid w:val="00476E59"/>
    <w:rsid w:val="00477059"/>
    <w:rsid w:val="004772F2"/>
    <w:rsid w:val="0048010B"/>
    <w:rsid w:val="0048051F"/>
    <w:rsid w:val="0048082E"/>
    <w:rsid w:val="004808A6"/>
    <w:rsid w:val="00480E2C"/>
    <w:rsid w:val="00480FCC"/>
    <w:rsid w:val="004814AF"/>
    <w:rsid w:val="00481599"/>
    <w:rsid w:val="00481712"/>
    <w:rsid w:val="004817D0"/>
    <w:rsid w:val="00481924"/>
    <w:rsid w:val="00481B7F"/>
    <w:rsid w:val="00481C6A"/>
    <w:rsid w:val="00481EAB"/>
    <w:rsid w:val="00482643"/>
    <w:rsid w:val="0048279B"/>
    <w:rsid w:val="004828A1"/>
    <w:rsid w:val="00482A59"/>
    <w:rsid w:val="00482AD0"/>
    <w:rsid w:val="00482D0A"/>
    <w:rsid w:val="00482D5F"/>
    <w:rsid w:val="00482F88"/>
    <w:rsid w:val="0048346C"/>
    <w:rsid w:val="00483AAC"/>
    <w:rsid w:val="00483D6D"/>
    <w:rsid w:val="00483DD9"/>
    <w:rsid w:val="00483EB2"/>
    <w:rsid w:val="004841CC"/>
    <w:rsid w:val="00484233"/>
    <w:rsid w:val="004845C5"/>
    <w:rsid w:val="0048463D"/>
    <w:rsid w:val="00484A09"/>
    <w:rsid w:val="00484B3F"/>
    <w:rsid w:val="004850B3"/>
    <w:rsid w:val="004850D5"/>
    <w:rsid w:val="00485208"/>
    <w:rsid w:val="0048547D"/>
    <w:rsid w:val="004857F0"/>
    <w:rsid w:val="00485887"/>
    <w:rsid w:val="00485A47"/>
    <w:rsid w:val="00485C88"/>
    <w:rsid w:val="00485FB5"/>
    <w:rsid w:val="004862DB"/>
    <w:rsid w:val="0048633C"/>
    <w:rsid w:val="00486745"/>
    <w:rsid w:val="00487014"/>
    <w:rsid w:val="00487021"/>
    <w:rsid w:val="0048716F"/>
    <w:rsid w:val="004872B2"/>
    <w:rsid w:val="004873A6"/>
    <w:rsid w:val="0048740C"/>
    <w:rsid w:val="004876D3"/>
    <w:rsid w:val="004877B8"/>
    <w:rsid w:val="00487849"/>
    <w:rsid w:val="00487C1D"/>
    <w:rsid w:val="00487EA2"/>
    <w:rsid w:val="00487F2E"/>
    <w:rsid w:val="004901B4"/>
    <w:rsid w:val="004901F8"/>
    <w:rsid w:val="00490571"/>
    <w:rsid w:val="004905A2"/>
    <w:rsid w:val="004908E3"/>
    <w:rsid w:val="00490D0D"/>
    <w:rsid w:val="00490F77"/>
    <w:rsid w:val="00490FD0"/>
    <w:rsid w:val="004910B6"/>
    <w:rsid w:val="00491185"/>
    <w:rsid w:val="00491539"/>
    <w:rsid w:val="004915AB"/>
    <w:rsid w:val="00491801"/>
    <w:rsid w:val="00491AA5"/>
    <w:rsid w:val="00491B1E"/>
    <w:rsid w:val="00491BA2"/>
    <w:rsid w:val="00491DAC"/>
    <w:rsid w:val="00491EDA"/>
    <w:rsid w:val="00491FAE"/>
    <w:rsid w:val="00492177"/>
    <w:rsid w:val="0049227E"/>
    <w:rsid w:val="004923D1"/>
    <w:rsid w:val="00492490"/>
    <w:rsid w:val="00492594"/>
    <w:rsid w:val="0049295D"/>
    <w:rsid w:val="00492B00"/>
    <w:rsid w:val="00492C8F"/>
    <w:rsid w:val="00492FF9"/>
    <w:rsid w:val="0049309E"/>
    <w:rsid w:val="0049365A"/>
    <w:rsid w:val="00493833"/>
    <w:rsid w:val="00493844"/>
    <w:rsid w:val="004939D0"/>
    <w:rsid w:val="004939E3"/>
    <w:rsid w:val="00493A1E"/>
    <w:rsid w:val="00493B73"/>
    <w:rsid w:val="00493BC1"/>
    <w:rsid w:val="00493C25"/>
    <w:rsid w:val="00493F91"/>
    <w:rsid w:val="0049425B"/>
    <w:rsid w:val="004942C5"/>
    <w:rsid w:val="0049443F"/>
    <w:rsid w:val="00494540"/>
    <w:rsid w:val="00494839"/>
    <w:rsid w:val="00494887"/>
    <w:rsid w:val="00494D62"/>
    <w:rsid w:val="00494FE2"/>
    <w:rsid w:val="004952E7"/>
    <w:rsid w:val="004954E4"/>
    <w:rsid w:val="0049558D"/>
    <w:rsid w:val="00495655"/>
    <w:rsid w:val="004957FA"/>
    <w:rsid w:val="00495A65"/>
    <w:rsid w:val="00495ED7"/>
    <w:rsid w:val="004960F2"/>
    <w:rsid w:val="00496135"/>
    <w:rsid w:val="00496263"/>
    <w:rsid w:val="00496391"/>
    <w:rsid w:val="004966BD"/>
    <w:rsid w:val="00496FEF"/>
    <w:rsid w:val="004973A4"/>
    <w:rsid w:val="004973C1"/>
    <w:rsid w:val="004974C9"/>
    <w:rsid w:val="004974F0"/>
    <w:rsid w:val="004975B5"/>
    <w:rsid w:val="0049762C"/>
    <w:rsid w:val="00497703"/>
    <w:rsid w:val="004977FB"/>
    <w:rsid w:val="004979E2"/>
    <w:rsid w:val="00497A16"/>
    <w:rsid w:val="00497D3B"/>
    <w:rsid w:val="00497F37"/>
    <w:rsid w:val="00497FD8"/>
    <w:rsid w:val="004A0094"/>
    <w:rsid w:val="004A0114"/>
    <w:rsid w:val="004A04C0"/>
    <w:rsid w:val="004A051D"/>
    <w:rsid w:val="004A0B5A"/>
    <w:rsid w:val="004A103A"/>
    <w:rsid w:val="004A1067"/>
    <w:rsid w:val="004A111E"/>
    <w:rsid w:val="004A149F"/>
    <w:rsid w:val="004A17D9"/>
    <w:rsid w:val="004A1BC7"/>
    <w:rsid w:val="004A1D1B"/>
    <w:rsid w:val="004A1DBC"/>
    <w:rsid w:val="004A2049"/>
    <w:rsid w:val="004A212E"/>
    <w:rsid w:val="004A2638"/>
    <w:rsid w:val="004A299A"/>
    <w:rsid w:val="004A29A8"/>
    <w:rsid w:val="004A29B6"/>
    <w:rsid w:val="004A2A7E"/>
    <w:rsid w:val="004A2CB3"/>
    <w:rsid w:val="004A2D52"/>
    <w:rsid w:val="004A3053"/>
    <w:rsid w:val="004A30B5"/>
    <w:rsid w:val="004A319C"/>
    <w:rsid w:val="004A335C"/>
    <w:rsid w:val="004A336E"/>
    <w:rsid w:val="004A3849"/>
    <w:rsid w:val="004A397E"/>
    <w:rsid w:val="004A39AB"/>
    <w:rsid w:val="004A3C9D"/>
    <w:rsid w:val="004A3CE7"/>
    <w:rsid w:val="004A3EF5"/>
    <w:rsid w:val="004A3F30"/>
    <w:rsid w:val="004A3F97"/>
    <w:rsid w:val="004A3FCE"/>
    <w:rsid w:val="004A41DC"/>
    <w:rsid w:val="004A42D0"/>
    <w:rsid w:val="004A42FE"/>
    <w:rsid w:val="004A43B3"/>
    <w:rsid w:val="004A43F7"/>
    <w:rsid w:val="004A441B"/>
    <w:rsid w:val="004A4474"/>
    <w:rsid w:val="004A453D"/>
    <w:rsid w:val="004A4761"/>
    <w:rsid w:val="004A489A"/>
    <w:rsid w:val="004A49A6"/>
    <w:rsid w:val="004A4A37"/>
    <w:rsid w:val="004A4A98"/>
    <w:rsid w:val="004A4CF1"/>
    <w:rsid w:val="004A5142"/>
    <w:rsid w:val="004A51FB"/>
    <w:rsid w:val="004A5416"/>
    <w:rsid w:val="004A5919"/>
    <w:rsid w:val="004A5ADD"/>
    <w:rsid w:val="004A5D0E"/>
    <w:rsid w:val="004A5E33"/>
    <w:rsid w:val="004A5E84"/>
    <w:rsid w:val="004A5FBA"/>
    <w:rsid w:val="004A608E"/>
    <w:rsid w:val="004A615F"/>
    <w:rsid w:val="004A639C"/>
    <w:rsid w:val="004A63DB"/>
    <w:rsid w:val="004A6446"/>
    <w:rsid w:val="004A6452"/>
    <w:rsid w:val="004A66B5"/>
    <w:rsid w:val="004A67A6"/>
    <w:rsid w:val="004A685C"/>
    <w:rsid w:val="004A6A22"/>
    <w:rsid w:val="004A6D09"/>
    <w:rsid w:val="004A7274"/>
    <w:rsid w:val="004A7506"/>
    <w:rsid w:val="004A76B1"/>
    <w:rsid w:val="004A7949"/>
    <w:rsid w:val="004B0177"/>
    <w:rsid w:val="004B02C1"/>
    <w:rsid w:val="004B041F"/>
    <w:rsid w:val="004B0599"/>
    <w:rsid w:val="004B060E"/>
    <w:rsid w:val="004B0622"/>
    <w:rsid w:val="004B0687"/>
    <w:rsid w:val="004B06A0"/>
    <w:rsid w:val="004B094E"/>
    <w:rsid w:val="004B0BF0"/>
    <w:rsid w:val="004B12E1"/>
    <w:rsid w:val="004B1372"/>
    <w:rsid w:val="004B161D"/>
    <w:rsid w:val="004B16B2"/>
    <w:rsid w:val="004B198E"/>
    <w:rsid w:val="004B1A20"/>
    <w:rsid w:val="004B1A54"/>
    <w:rsid w:val="004B1C0F"/>
    <w:rsid w:val="004B203F"/>
    <w:rsid w:val="004B2410"/>
    <w:rsid w:val="004B27A2"/>
    <w:rsid w:val="004B2AB6"/>
    <w:rsid w:val="004B2AEA"/>
    <w:rsid w:val="004B2B05"/>
    <w:rsid w:val="004B2C0B"/>
    <w:rsid w:val="004B2F80"/>
    <w:rsid w:val="004B2F8A"/>
    <w:rsid w:val="004B30DA"/>
    <w:rsid w:val="004B30E0"/>
    <w:rsid w:val="004B34CA"/>
    <w:rsid w:val="004B3825"/>
    <w:rsid w:val="004B38A2"/>
    <w:rsid w:val="004B3AEC"/>
    <w:rsid w:val="004B3B8F"/>
    <w:rsid w:val="004B3EED"/>
    <w:rsid w:val="004B4065"/>
    <w:rsid w:val="004B4171"/>
    <w:rsid w:val="004B4290"/>
    <w:rsid w:val="004B45F2"/>
    <w:rsid w:val="004B473E"/>
    <w:rsid w:val="004B480B"/>
    <w:rsid w:val="004B4891"/>
    <w:rsid w:val="004B48B5"/>
    <w:rsid w:val="004B48EB"/>
    <w:rsid w:val="004B4F54"/>
    <w:rsid w:val="004B50AA"/>
    <w:rsid w:val="004B54EB"/>
    <w:rsid w:val="004B55D8"/>
    <w:rsid w:val="004B56D5"/>
    <w:rsid w:val="004B59EF"/>
    <w:rsid w:val="004B5A65"/>
    <w:rsid w:val="004B5EEA"/>
    <w:rsid w:val="004B6173"/>
    <w:rsid w:val="004B61A7"/>
    <w:rsid w:val="004B667C"/>
    <w:rsid w:val="004B66D6"/>
    <w:rsid w:val="004B67CB"/>
    <w:rsid w:val="004B6868"/>
    <w:rsid w:val="004B68EA"/>
    <w:rsid w:val="004B69F0"/>
    <w:rsid w:val="004B6A4B"/>
    <w:rsid w:val="004B6B25"/>
    <w:rsid w:val="004B6C5F"/>
    <w:rsid w:val="004B6C67"/>
    <w:rsid w:val="004B6D7B"/>
    <w:rsid w:val="004B6F09"/>
    <w:rsid w:val="004B6F2C"/>
    <w:rsid w:val="004B70DD"/>
    <w:rsid w:val="004B70F5"/>
    <w:rsid w:val="004B716C"/>
    <w:rsid w:val="004B72B4"/>
    <w:rsid w:val="004B7458"/>
    <w:rsid w:val="004B748A"/>
    <w:rsid w:val="004B79FE"/>
    <w:rsid w:val="004B7F20"/>
    <w:rsid w:val="004B7F70"/>
    <w:rsid w:val="004B7F9A"/>
    <w:rsid w:val="004C0262"/>
    <w:rsid w:val="004C0495"/>
    <w:rsid w:val="004C074D"/>
    <w:rsid w:val="004C08AF"/>
    <w:rsid w:val="004C0B23"/>
    <w:rsid w:val="004C0C2C"/>
    <w:rsid w:val="004C0C35"/>
    <w:rsid w:val="004C103F"/>
    <w:rsid w:val="004C11C9"/>
    <w:rsid w:val="004C12CD"/>
    <w:rsid w:val="004C13B3"/>
    <w:rsid w:val="004C1475"/>
    <w:rsid w:val="004C154E"/>
    <w:rsid w:val="004C182E"/>
    <w:rsid w:val="004C1A5B"/>
    <w:rsid w:val="004C1AF6"/>
    <w:rsid w:val="004C1E8A"/>
    <w:rsid w:val="004C2070"/>
    <w:rsid w:val="004C20E1"/>
    <w:rsid w:val="004C21E0"/>
    <w:rsid w:val="004C246D"/>
    <w:rsid w:val="004C2972"/>
    <w:rsid w:val="004C2A18"/>
    <w:rsid w:val="004C2E48"/>
    <w:rsid w:val="004C347C"/>
    <w:rsid w:val="004C3506"/>
    <w:rsid w:val="004C36CB"/>
    <w:rsid w:val="004C3798"/>
    <w:rsid w:val="004C3AC4"/>
    <w:rsid w:val="004C3BB3"/>
    <w:rsid w:val="004C3F09"/>
    <w:rsid w:val="004C4563"/>
    <w:rsid w:val="004C45A8"/>
    <w:rsid w:val="004C49A0"/>
    <w:rsid w:val="004C4A62"/>
    <w:rsid w:val="004C4B34"/>
    <w:rsid w:val="004C500B"/>
    <w:rsid w:val="004C5173"/>
    <w:rsid w:val="004C52CD"/>
    <w:rsid w:val="004C52F7"/>
    <w:rsid w:val="004C61C9"/>
    <w:rsid w:val="004C6202"/>
    <w:rsid w:val="004C62FC"/>
    <w:rsid w:val="004C6518"/>
    <w:rsid w:val="004C6571"/>
    <w:rsid w:val="004C69C5"/>
    <w:rsid w:val="004C6B8E"/>
    <w:rsid w:val="004C6BC7"/>
    <w:rsid w:val="004C6C67"/>
    <w:rsid w:val="004C6D2A"/>
    <w:rsid w:val="004C6FA8"/>
    <w:rsid w:val="004C7315"/>
    <w:rsid w:val="004C79FA"/>
    <w:rsid w:val="004C7DF5"/>
    <w:rsid w:val="004C7E04"/>
    <w:rsid w:val="004D0617"/>
    <w:rsid w:val="004D0B26"/>
    <w:rsid w:val="004D0DF0"/>
    <w:rsid w:val="004D0F49"/>
    <w:rsid w:val="004D112D"/>
    <w:rsid w:val="004D12A2"/>
    <w:rsid w:val="004D1482"/>
    <w:rsid w:val="004D14F5"/>
    <w:rsid w:val="004D1BAF"/>
    <w:rsid w:val="004D1C3D"/>
    <w:rsid w:val="004D1E55"/>
    <w:rsid w:val="004D1F2C"/>
    <w:rsid w:val="004D2157"/>
    <w:rsid w:val="004D220B"/>
    <w:rsid w:val="004D237A"/>
    <w:rsid w:val="004D25F0"/>
    <w:rsid w:val="004D2996"/>
    <w:rsid w:val="004D2E03"/>
    <w:rsid w:val="004D2E1B"/>
    <w:rsid w:val="004D319A"/>
    <w:rsid w:val="004D33CA"/>
    <w:rsid w:val="004D33F6"/>
    <w:rsid w:val="004D3548"/>
    <w:rsid w:val="004D3772"/>
    <w:rsid w:val="004D3E5C"/>
    <w:rsid w:val="004D47A2"/>
    <w:rsid w:val="004D483D"/>
    <w:rsid w:val="004D48EF"/>
    <w:rsid w:val="004D4B5C"/>
    <w:rsid w:val="004D4D87"/>
    <w:rsid w:val="004D53A5"/>
    <w:rsid w:val="004D53B2"/>
    <w:rsid w:val="004D53D6"/>
    <w:rsid w:val="004D5526"/>
    <w:rsid w:val="004D5663"/>
    <w:rsid w:val="004D56BB"/>
    <w:rsid w:val="004D573F"/>
    <w:rsid w:val="004D58BA"/>
    <w:rsid w:val="004D5D89"/>
    <w:rsid w:val="004D5F2D"/>
    <w:rsid w:val="004D6096"/>
    <w:rsid w:val="004D61A2"/>
    <w:rsid w:val="004D6274"/>
    <w:rsid w:val="004D63D1"/>
    <w:rsid w:val="004D66AE"/>
    <w:rsid w:val="004D67A7"/>
    <w:rsid w:val="004D701D"/>
    <w:rsid w:val="004D7487"/>
    <w:rsid w:val="004D7735"/>
    <w:rsid w:val="004D79DB"/>
    <w:rsid w:val="004D7B5D"/>
    <w:rsid w:val="004D7E1C"/>
    <w:rsid w:val="004D7E3E"/>
    <w:rsid w:val="004D7F4F"/>
    <w:rsid w:val="004E0034"/>
    <w:rsid w:val="004E01AF"/>
    <w:rsid w:val="004E04E5"/>
    <w:rsid w:val="004E052D"/>
    <w:rsid w:val="004E0558"/>
    <w:rsid w:val="004E0647"/>
    <w:rsid w:val="004E0783"/>
    <w:rsid w:val="004E0AB5"/>
    <w:rsid w:val="004E0B14"/>
    <w:rsid w:val="004E0B2E"/>
    <w:rsid w:val="004E0E0F"/>
    <w:rsid w:val="004E0F73"/>
    <w:rsid w:val="004E0FCE"/>
    <w:rsid w:val="004E118D"/>
    <w:rsid w:val="004E1208"/>
    <w:rsid w:val="004E1238"/>
    <w:rsid w:val="004E1335"/>
    <w:rsid w:val="004E1477"/>
    <w:rsid w:val="004E1493"/>
    <w:rsid w:val="004E1503"/>
    <w:rsid w:val="004E1815"/>
    <w:rsid w:val="004E1837"/>
    <w:rsid w:val="004E1E01"/>
    <w:rsid w:val="004E2450"/>
    <w:rsid w:val="004E2739"/>
    <w:rsid w:val="004E2AAA"/>
    <w:rsid w:val="004E2F28"/>
    <w:rsid w:val="004E2FCE"/>
    <w:rsid w:val="004E3045"/>
    <w:rsid w:val="004E3494"/>
    <w:rsid w:val="004E3581"/>
    <w:rsid w:val="004E36AE"/>
    <w:rsid w:val="004E37B6"/>
    <w:rsid w:val="004E388D"/>
    <w:rsid w:val="004E3ABF"/>
    <w:rsid w:val="004E3B22"/>
    <w:rsid w:val="004E3C3E"/>
    <w:rsid w:val="004E3CB5"/>
    <w:rsid w:val="004E3F62"/>
    <w:rsid w:val="004E4298"/>
    <w:rsid w:val="004E443A"/>
    <w:rsid w:val="004E46AB"/>
    <w:rsid w:val="004E483F"/>
    <w:rsid w:val="004E4BF6"/>
    <w:rsid w:val="004E525C"/>
    <w:rsid w:val="004E56D2"/>
    <w:rsid w:val="004E5707"/>
    <w:rsid w:val="004E575D"/>
    <w:rsid w:val="004E59D6"/>
    <w:rsid w:val="004E5B5C"/>
    <w:rsid w:val="004E5B7E"/>
    <w:rsid w:val="004E5CC9"/>
    <w:rsid w:val="004E5CDA"/>
    <w:rsid w:val="004E5CE2"/>
    <w:rsid w:val="004E6028"/>
    <w:rsid w:val="004E60FC"/>
    <w:rsid w:val="004E62E1"/>
    <w:rsid w:val="004E635F"/>
    <w:rsid w:val="004E64BB"/>
    <w:rsid w:val="004E66C5"/>
    <w:rsid w:val="004E6AC4"/>
    <w:rsid w:val="004E6C1D"/>
    <w:rsid w:val="004E6E92"/>
    <w:rsid w:val="004E6F15"/>
    <w:rsid w:val="004E710A"/>
    <w:rsid w:val="004E71EA"/>
    <w:rsid w:val="004E73E6"/>
    <w:rsid w:val="004E7863"/>
    <w:rsid w:val="004E792A"/>
    <w:rsid w:val="004E7E54"/>
    <w:rsid w:val="004F0140"/>
    <w:rsid w:val="004F0439"/>
    <w:rsid w:val="004F046B"/>
    <w:rsid w:val="004F0588"/>
    <w:rsid w:val="004F0593"/>
    <w:rsid w:val="004F069D"/>
    <w:rsid w:val="004F08FE"/>
    <w:rsid w:val="004F0A4D"/>
    <w:rsid w:val="004F0CAA"/>
    <w:rsid w:val="004F0CBA"/>
    <w:rsid w:val="004F107D"/>
    <w:rsid w:val="004F144C"/>
    <w:rsid w:val="004F181A"/>
    <w:rsid w:val="004F1838"/>
    <w:rsid w:val="004F18C2"/>
    <w:rsid w:val="004F18C6"/>
    <w:rsid w:val="004F195C"/>
    <w:rsid w:val="004F1A21"/>
    <w:rsid w:val="004F1A51"/>
    <w:rsid w:val="004F1DCC"/>
    <w:rsid w:val="004F1F8B"/>
    <w:rsid w:val="004F1F90"/>
    <w:rsid w:val="004F1FD4"/>
    <w:rsid w:val="004F206B"/>
    <w:rsid w:val="004F22C6"/>
    <w:rsid w:val="004F23AA"/>
    <w:rsid w:val="004F23E1"/>
    <w:rsid w:val="004F23EA"/>
    <w:rsid w:val="004F255D"/>
    <w:rsid w:val="004F2612"/>
    <w:rsid w:val="004F2A25"/>
    <w:rsid w:val="004F2FD7"/>
    <w:rsid w:val="004F318D"/>
    <w:rsid w:val="004F31D7"/>
    <w:rsid w:val="004F33BA"/>
    <w:rsid w:val="004F35A8"/>
    <w:rsid w:val="004F35FA"/>
    <w:rsid w:val="004F368F"/>
    <w:rsid w:val="004F381E"/>
    <w:rsid w:val="004F3846"/>
    <w:rsid w:val="004F3A35"/>
    <w:rsid w:val="004F417F"/>
    <w:rsid w:val="004F42D5"/>
    <w:rsid w:val="004F45D8"/>
    <w:rsid w:val="004F5247"/>
    <w:rsid w:val="004F52B0"/>
    <w:rsid w:val="004F5784"/>
    <w:rsid w:val="004F5BDA"/>
    <w:rsid w:val="004F5C76"/>
    <w:rsid w:val="004F5F68"/>
    <w:rsid w:val="004F6021"/>
    <w:rsid w:val="004F6059"/>
    <w:rsid w:val="004F6088"/>
    <w:rsid w:val="004F60E2"/>
    <w:rsid w:val="004F61AF"/>
    <w:rsid w:val="004F6421"/>
    <w:rsid w:val="004F6650"/>
    <w:rsid w:val="004F688A"/>
    <w:rsid w:val="004F6BFE"/>
    <w:rsid w:val="004F6DD1"/>
    <w:rsid w:val="004F6E9B"/>
    <w:rsid w:val="004F6EEB"/>
    <w:rsid w:val="004F702B"/>
    <w:rsid w:val="004F7278"/>
    <w:rsid w:val="004F7495"/>
    <w:rsid w:val="004F74A9"/>
    <w:rsid w:val="004F758F"/>
    <w:rsid w:val="004F7626"/>
    <w:rsid w:val="004F774B"/>
    <w:rsid w:val="004F7E6A"/>
    <w:rsid w:val="004F7EAE"/>
    <w:rsid w:val="00500047"/>
    <w:rsid w:val="0050052D"/>
    <w:rsid w:val="00500627"/>
    <w:rsid w:val="00500712"/>
    <w:rsid w:val="0050078A"/>
    <w:rsid w:val="00500A79"/>
    <w:rsid w:val="00500C61"/>
    <w:rsid w:val="00500C64"/>
    <w:rsid w:val="00500CA9"/>
    <w:rsid w:val="00500CBC"/>
    <w:rsid w:val="005011EA"/>
    <w:rsid w:val="00501247"/>
    <w:rsid w:val="00501622"/>
    <w:rsid w:val="005016C3"/>
    <w:rsid w:val="00501745"/>
    <w:rsid w:val="00501A72"/>
    <w:rsid w:val="00501BCF"/>
    <w:rsid w:val="00501D43"/>
    <w:rsid w:val="0050287F"/>
    <w:rsid w:val="005028E0"/>
    <w:rsid w:val="00502992"/>
    <w:rsid w:val="00502DCE"/>
    <w:rsid w:val="00502EFD"/>
    <w:rsid w:val="00503279"/>
    <w:rsid w:val="0050343B"/>
    <w:rsid w:val="0050349A"/>
    <w:rsid w:val="00503649"/>
    <w:rsid w:val="0050381B"/>
    <w:rsid w:val="005039D3"/>
    <w:rsid w:val="00503A85"/>
    <w:rsid w:val="00503AED"/>
    <w:rsid w:val="00503B7A"/>
    <w:rsid w:val="00503BC3"/>
    <w:rsid w:val="00503CDF"/>
    <w:rsid w:val="00503D4C"/>
    <w:rsid w:val="00504324"/>
    <w:rsid w:val="005043F9"/>
    <w:rsid w:val="00504680"/>
    <w:rsid w:val="00504A75"/>
    <w:rsid w:val="00504ABF"/>
    <w:rsid w:val="00504CB2"/>
    <w:rsid w:val="00504EC9"/>
    <w:rsid w:val="00504FF0"/>
    <w:rsid w:val="00505113"/>
    <w:rsid w:val="00505114"/>
    <w:rsid w:val="00505196"/>
    <w:rsid w:val="0050533A"/>
    <w:rsid w:val="0050534B"/>
    <w:rsid w:val="00505698"/>
    <w:rsid w:val="0050571C"/>
    <w:rsid w:val="005057A3"/>
    <w:rsid w:val="00505B95"/>
    <w:rsid w:val="00505C32"/>
    <w:rsid w:val="00505E2D"/>
    <w:rsid w:val="00506072"/>
    <w:rsid w:val="0050629E"/>
    <w:rsid w:val="00506426"/>
    <w:rsid w:val="005065F0"/>
    <w:rsid w:val="005066DC"/>
    <w:rsid w:val="00506719"/>
    <w:rsid w:val="00506A2D"/>
    <w:rsid w:val="00506E2E"/>
    <w:rsid w:val="005070F5"/>
    <w:rsid w:val="00507154"/>
    <w:rsid w:val="00507226"/>
    <w:rsid w:val="005078F6"/>
    <w:rsid w:val="005079A4"/>
    <w:rsid w:val="00507E2E"/>
    <w:rsid w:val="00507E43"/>
    <w:rsid w:val="0051015C"/>
    <w:rsid w:val="005101EC"/>
    <w:rsid w:val="005103FB"/>
    <w:rsid w:val="00510462"/>
    <w:rsid w:val="00510630"/>
    <w:rsid w:val="0051065A"/>
    <w:rsid w:val="005106F2"/>
    <w:rsid w:val="005108E0"/>
    <w:rsid w:val="00510B98"/>
    <w:rsid w:val="00510BD1"/>
    <w:rsid w:val="00510D70"/>
    <w:rsid w:val="00510EA2"/>
    <w:rsid w:val="00510F25"/>
    <w:rsid w:val="0051112C"/>
    <w:rsid w:val="00511282"/>
    <w:rsid w:val="005112CC"/>
    <w:rsid w:val="0051155D"/>
    <w:rsid w:val="005115F8"/>
    <w:rsid w:val="00511B53"/>
    <w:rsid w:val="00511E3E"/>
    <w:rsid w:val="0051227D"/>
    <w:rsid w:val="00512B9F"/>
    <w:rsid w:val="00512BE8"/>
    <w:rsid w:val="00512D73"/>
    <w:rsid w:val="00513018"/>
    <w:rsid w:val="0051301E"/>
    <w:rsid w:val="0051365F"/>
    <w:rsid w:val="005138FC"/>
    <w:rsid w:val="00513989"/>
    <w:rsid w:val="00513AD8"/>
    <w:rsid w:val="00513CB9"/>
    <w:rsid w:val="00513D24"/>
    <w:rsid w:val="00513DD9"/>
    <w:rsid w:val="00514235"/>
    <w:rsid w:val="005146A7"/>
    <w:rsid w:val="005146CF"/>
    <w:rsid w:val="005146FC"/>
    <w:rsid w:val="0051471A"/>
    <w:rsid w:val="005147C4"/>
    <w:rsid w:val="0051491B"/>
    <w:rsid w:val="00514AF9"/>
    <w:rsid w:val="00514B3E"/>
    <w:rsid w:val="00514D78"/>
    <w:rsid w:val="00514DCD"/>
    <w:rsid w:val="00514E0E"/>
    <w:rsid w:val="00514E4F"/>
    <w:rsid w:val="0051546E"/>
    <w:rsid w:val="0051550C"/>
    <w:rsid w:val="00515683"/>
    <w:rsid w:val="00515692"/>
    <w:rsid w:val="0051569B"/>
    <w:rsid w:val="00515C1D"/>
    <w:rsid w:val="00515E79"/>
    <w:rsid w:val="0051620A"/>
    <w:rsid w:val="00516262"/>
    <w:rsid w:val="005162FA"/>
    <w:rsid w:val="0051637A"/>
    <w:rsid w:val="0051643B"/>
    <w:rsid w:val="005167D6"/>
    <w:rsid w:val="00516AD8"/>
    <w:rsid w:val="0051727F"/>
    <w:rsid w:val="0051769C"/>
    <w:rsid w:val="0051787F"/>
    <w:rsid w:val="00517957"/>
    <w:rsid w:val="00517ACD"/>
    <w:rsid w:val="00517BFE"/>
    <w:rsid w:val="0052003B"/>
    <w:rsid w:val="005207CB"/>
    <w:rsid w:val="00520874"/>
    <w:rsid w:val="00520B93"/>
    <w:rsid w:val="00520D38"/>
    <w:rsid w:val="00520E9F"/>
    <w:rsid w:val="00520FE1"/>
    <w:rsid w:val="005210EF"/>
    <w:rsid w:val="00521246"/>
    <w:rsid w:val="00521368"/>
    <w:rsid w:val="005213C1"/>
    <w:rsid w:val="00521603"/>
    <w:rsid w:val="005216F3"/>
    <w:rsid w:val="00521865"/>
    <w:rsid w:val="0052196C"/>
    <w:rsid w:val="00521D3C"/>
    <w:rsid w:val="00521FE7"/>
    <w:rsid w:val="005226A1"/>
    <w:rsid w:val="0052289C"/>
    <w:rsid w:val="00522ACD"/>
    <w:rsid w:val="00522AD3"/>
    <w:rsid w:val="00522C79"/>
    <w:rsid w:val="00523003"/>
    <w:rsid w:val="005239FC"/>
    <w:rsid w:val="00523A6C"/>
    <w:rsid w:val="0052411C"/>
    <w:rsid w:val="005241AF"/>
    <w:rsid w:val="00524343"/>
    <w:rsid w:val="00524A25"/>
    <w:rsid w:val="00525009"/>
    <w:rsid w:val="005251B4"/>
    <w:rsid w:val="00525232"/>
    <w:rsid w:val="005252A1"/>
    <w:rsid w:val="0052540F"/>
    <w:rsid w:val="00525868"/>
    <w:rsid w:val="00525898"/>
    <w:rsid w:val="0052598D"/>
    <w:rsid w:val="00525DB9"/>
    <w:rsid w:val="00525F1D"/>
    <w:rsid w:val="005260C8"/>
    <w:rsid w:val="00526120"/>
    <w:rsid w:val="00526352"/>
    <w:rsid w:val="00526413"/>
    <w:rsid w:val="005266DD"/>
    <w:rsid w:val="00526A3F"/>
    <w:rsid w:val="00526B12"/>
    <w:rsid w:val="00526B3A"/>
    <w:rsid w:val="00526CB6"/>
    <w:rsid w:val="00526D46"/>
    <w:rsid w:val="00526D5C"/>
    <w:rsid w:val="005270B3"/>
    <w:rsid w:val="005273A7"/>
    <w:rsid w:val="005273BE"/>
    <w:rsid w:val="005274BE"/>
    <w:rsid w:val="0052769C"/>
    <w:rsid w:val="0052793A"/>
    <w:rsid w:val="00527A0A"/>
    <w:rsid w:val="00527A2C"/>
    <w:rsid w:val="00527A38"/>
    <w:rsid w:val="00527B24"/>
    <w:rsid w:val="00527D35"/>
    <w:rsid w:val="00527D9D"/>
    <w:rsid w:val="00530184"/>
    <w:rsid w:val="00530208"/>
    <w:rsid w:val="00530419"/>
    <w:rsid w:val="00530483"/>
    <w:rsid w:val="005304A5"/>
    <w:rsid w:val="005304CB"/>
    <w:rsid w:val="0053053E"/>
    <w:rsid w:val="005306C0"/>
    <w:rsid w:val="0053096D"/>
    <w:rsid w:val="00530A6A"/>
    <w:rsid w:val="00530AA0"/>
    <w:rsid w:val="00530AAA"/>
    <w:rsid w:val="00530BDB"/>
    <w:rsid w:val="00530D93"/>
    <w:rsid w:val="00530EDB"/>
    <w:rsid w:val="0053102C"/>
    <w:rsid w:val="00531039"/>
    <w:rsid w:val="005310F6"/>
    <w:rsid w:val="005312D7"/>
    <w:rsid w:val="005314BF"/>
    <w:rsid w:val="005316EE"/>
    <w:rsid w:val="005317CB"/>
    <w:rsid w:val="0053180C"/>
    <w:rsid w:val="00531931"/>
    <w:rsid w:val="0053196A"/>
    <w:rsid w:val="00531A0F"/>
    <w:rsid w:val="00531C66"/>
    <w:rsid w:val="00531EBE"/>
    <w:rsid w:val="0053230F"/>
    <w:rsid w:val="005323BF"/>
    <w:rsid w:val="005323EF"/>
    <w:rsid w:val="0053269B"/>
    <w:rsid w:val="0053290D"/>
    <w:rsid w:val="00533321"/>
    <w:rsid w:val="005333FD"/>
    <w:rsid w:val="00533495"/>
    <w:rsid w:val="005336A7"/>
    <w:rsid w:val="00533ADE"/>
    <w:rsid w:val="00533C22"/>
    <w:rsid w:val="00533E53"/>
    <w:rsid w:val="00534280"/>
    <w:rsid w:val="00534424"/>
    <w:rsid w:val="005347E4"/>
    <w:rsid w:val="00534C8F"/>
    <w:rsid w:val="00534D71"/>
    <w:rsid w:val="00534E25"/>
    <w:rsid w:val="00534E65"/>
    <w:rsid w:val="00535155"/>
    <w:rsid w:val="00535589"/>
    <w:rsid w:val="0053561A"/>
    <w:rsid w:val="0053566D"/>
    <w:rsid w:val="00535725"/>
    <w:rsid w:val="0053586E"/>
    <w:rsid w:val="0053588B"/>
    <w:rsid w:val="00535963"/>
    <w:rsid w:val="00535A27"/>
    <w:rsid w:val="00535ACF"/>
    <w:rsid w:val="00535D52"/>
    <w:rsid w:val="00535E6D"/>
    <w:rsid w:val="00535FA9"/>
    <w:rsid w:val="00536435"/>
    <w:rsid w:val="005366BF"/>
    <w:rsid w:val="00536865"/>
    <w:rsid w:val="00536B37"/>
    <w:rsid w:val="00536EB6"/>
    <w:rsid w:val="005371B3"/>
    <w:rsid w:val="00537397"/>
    <w:rsid w:val="0053782F"/>
    <w:rsid w:val="00537E64"/>
    <w:rsid w:val="00537F5A"/>
    <w:rsid w:val="005400CA"/>
    <w:rsid w:val="00540322"/>
    <w:rsid w:val="00540350"/>
    <w:rsid w:val="0054054A"/>
    <w:rsid w:val="00540609"/>
    <w:rsid w:val="0054060E"/>
    <w:rsid w:val="005407FF"/>
    <w:rsid w:val="00540A9A"/>
    <w:rsid w:val="00540C40"/>
    <w:rsid w:val="00540CFF"/>
    <w:rsid w:val="00540D79"/>
    <w:rsid w:val="00540E33"/>
    <w:rsid w:val="00540E67"/>
    <w:rsid w:val="00541628"/>
    <w:rsid w:val="005417FA"/>
    <w:rsid w:val="00541A9E"/>
    <w:rsid w:val="00541C7A"/>
    <w:rsid w:val="00541D34"/>
    <w:rsid w:val="00541D74"/>
    <w:rsid w:val="005421FB"/>
    <w:rsid w:val="005424EA"/>
    <w:rsid w:val="005428AE"/>
    <w:rsid w:val="00542F9E"/>
    <w:rsid w:val="00543340"/>
    <w:rsid w:val="00543343"/>
    <w:rsid w:val="0054349D"/>
    <w:rsid w:val="005435D5"/>
    <w:rsid w:val="00543776"/>
    <w:rsid w:val="00543814"/>
    <w:rsid w:val="005438B1"/>
    <w:rsid w:val="00543921"/>
    <w:rsid w:val="00543B86"/>
    <w:rsid w:val="005440A4"/>
    <w:rsid w:val="00544195"/>
    <w:rsid w:val="005444F1"/>
    <w:rsid w:val="005446CF"/>
    <w:rsid w:val="005449C4"/>
    <w:rsid w:val="00544DA0"/>
    <w:rsid w:val="00544E71"/>
    <w:rsid w:val="00545019"/>
    <w:rsid w:val="005451EC"/>
    <w:rsid w:val="0054520B"/>
    <w:rsid w:val="005454E6"/>
    <w:rsid w:val="005456DF"/>
    <w:rsid w:val="00545A12"/>
    <w:rsid w:val="00545AA4"/>
    <w:rsid w:val="00545BAB"/>
    <w:rsid w:val="00545CDC"/>
    <w:rsid w:val="00545E70"/>
    <w:rsid w:val="00546337"/>
    <w:rsid w:val="00546540"/>
    <w:rsid w:val="00546548"/>
    <w:rsid w:val="0054659C"/>
    <w:rsid w:val="005465D9"/>
    <w:rsid w:val="00546741"/>
    <w:rsid w:val="00546762"/>
    <w:rsid w:val="0054690D"/>
    <w:rsid w:val="00546955"/>
    <w:rsid w:val="0054698A"/>
    <w:rsid w:val="00546AC6"/>
    <w:rsid w:val="00546C6D"/>
    <w:rsid w:val="00546CE1"/>
    <w:rsid w:val="005472AF"/>
    <w:rsid w:val="005476DD"/>
    <w:rsid w:val="0054770D"/>
    <w:rsid w:val="0054774B"/>
    <w:rsid w:val="0054779C"/>
    <w:rsid w:val="005477B5"/>
    <w:rsid w:val="00547C0F"/>
    <w:rsid w:val="00547CE1"/>
    <w:rsid w:val="00547CF0"/>
    <w:rsid w:val="00547FDF"/>
    <w:rsid w:val="0055007C"/>
    <w:rsid w:val="005500CB"/>
    <w:rsid w:val="00550418"/>
    <w:rsid w:val="00550642"/>
    <w:rsid w:val="0055078D"/>
    <w:rsid w:val="00550B5D"/>
    <w:rsid w:val="00550F66"/>
    <w:rsid w:val="00551058"/>
    <w:rsid w:val="0055141D"/>
    <w:rsid w:val="005516AB"/>
    <w:rsid w:val="00551BDB"/>
    <w:rsid w:val="00551C0F"/>
    <w:rsid w:val="00551C8F"/>
    <w:rsid w:val="00551D7B"/>
    <w:rsid w:val="00551DA8"/>
    <w:rsid w:val="0055216F"/>
    <w:rsid w:val="005526D1"/>
    <w:rsid w:val="005526F4"/>
    <w:rsid w:val="005530AC"/>
    <w:rsid w:val="005537EC"/>
    <w:rsid w:val="005538AD"/>
    <w:rsid w:val="005539C3"/>
    <w:rsid w:val="00553CF4"/>
    <w:rsid w:val="00553F82"/>
    <w:rsid w:val="00553FBB"/>
    <w:rsid w:val="005540A6"/>
    <w:rsid w:val="00554306"/>
    <w:rsid w:val="0055445A"/>
    <w:rsid w:val="0055449A"/>
    <w:rsid w:val="00554811"/>
    <w:rsid w:val="0055486B"/>
    <w:rsid w:val="00554939"/>
    <w:rsid w:val="00554B8C"/>
    <w:rsid w:val="00554BA7"/>
    <w:rsid w:val="00554D2F"/>
    <w:rsid w:val="00554D7C"/>
    <w:rsid w:val="00554E3A"/>
    <w:rsid w:val="00554E3D"/>
    <w:rsid w:val="005553FD"/>
    <w:rsid w:val="00555997"/>
    <w:rsid w:val="00555C61"/>
    <w:rsid w:val="00555E7A"/>
    <w:rsid w:val="00555EF1"/>
    <w:rsid w:val="005561D5"/>
    <w:rsid w:val="0055638B"/>
    <w:rsid w:val="00556729"/>
    <w:rsid w:val="00556959"/>
    <w:rsid w:val="00556B95"/>
    <w:rsid w:val="00556CF1"/>
    <w:rsid w:val="00557078"/>
    <w:rsid w:val="00557110"/>
    <w:rsid w:val="00557291"/>
    <w:rsid w:val="005573B5"/>
    <w:rsid w:val="00557489"/>
    <w:rsid w:val="0055765B"/>
    <w:rsid w:val="005576DC"/>
    <w:rsid w:val="005577BF"/>
    <w:rsid w:val="005578EA"/>
    <w:rsid w:val="00557970"/>
    <w:rsid w:val="00557A18"/>
    <w:rsid w:val="00557C37"/>
    <w:rsid w:val="00557CD7"/>
    <w:rsid w:val="00557E57"/>
    <w:rsid w:val="00557FF9"/>
    <w:rsid w:val="005603AD"/>
    <w:rsid w:val="005603CC"/>
    <w:rsid w:val="00560416"/>
    <w:rsid w:val="00560483"/>
    <w:rsid w:val="00560982"/>
    <w:rsid w:val="005609BC"/>
    <w:rsid w:val="00560ACA"/>
    <w:rsid w:val="00560B92"/>
    <w:rsid w:val="005612D6"/>
    <w:rsid w:val="00561584"/>
    <w:rsid w:val="005617F1"/>
    <w:rsid w:val="005617F5"/>
    <w:rsid w:val="00561856"/>
    <w:rsid w:val="00561913"/>
    <w:rsid w:val="00561B26"/>
    <w:rsid w:val="00561D5D"/>
    <w:rsid w:val="00561FCB"/>
    <w:rsid w:val="0056202E"/>
    <w:rsid w:val="005620DD"/>
    <w:rsid w:val="00562554"/>
    <w:rsid w:val="00562623"/>
    <w:rsid w:val="00562670"/>
    <w:rsid w:val="005626DC"/>
    <w:rsid w:val="00562769"/>
    <w:rsid w:val="00562780"/>
    <w:rsid w:val="00562945"/>
    <w:rsid w:val="00562C7A"/>
    <w:rsid w:val="00562EBB"/>
    <w:rsid w:val="00563015"/>
    <w:rsid w:val="005637E3"/>
    <w:rsid w:val="00563A38"/>
    <w:rsid w:val="00563B6B"/>
    <w:rsid w:val="00563C95"/>
    <w:rsid w:val="00563F03"/>
    <w:rsid w:val="0056441D"/>
    <w:rsid w:val="005646D5"/>
    <w:rsid w:val="005649C3"/>
    <w:rsid w:val="00564A47"/>
    <w:rsid w:val="00564D55"/>
    <w:rsid w:val="00564F1A"/>
    <w:rsid w:val="0056507C"/>
    <w:rsid w:val="005650D2"/>
    <w:rsid w:val="005650FA"/>
    <w:rsid w:val="00565115"/>
    <w:rsid w:val="0056530C"/>
    <w:rsid w:val="005656A3"/>
    <w:rsid w:val="005656BD"/>
    <w:rsid w:val="005657FE"/>
    <w:rsid w:val="005659A4"/>
    <w:rsid w:val="005659EC"/>
    <w:rsid w:val="00565CFA"/>
    <w:rsid w:val="00565CFD"/>
    <w:rsid w:val="00565D99"/>
    <w:rsid w:val="00565DBD"/>
    <w:rsid w:val="00565E3D"/>
    <w:rsid w:val="00565F66"/>
    <w:rsid w:val="00565F93"/>
    <w:rsid w:val="00566157"/>
    <w:rsid w:val="005662E8"/>
    <w:rsid w:val="00566310"/>
    <w:rsid w:val="00566522"/>
    <w:rsid w:val="00566592"/>
    <w:rsid w:val="005665E6"/>
    <w:rsid w:val="00566C11"/>
    <w:rsid w:val="00566C5E"/>
    <w:rsid w:val="00566C65"/>
    <w:rsid w:val="00566CAE"/>
    <w:rsid w:val="00566D00"/>
    <w:rsid w:val="00566D2D"/>
    <w:rsid w:val="00566E9C"/>
    <w:rsid w:val="00566F36"/>
    <w:rsid w:val="00567167"/>
    <w:rsid w:val="0056748D"/>
    <w:rsid w:val="005675D8"/>
    <w:rsid w:val="005677B9"/>
    <w:rsid w:val="005678F1"/>
    <w:rsid w:val="00567A3F"/>
    <w:rsid w:val="00567A7F"/>
    <w:rsid w:val="00567AD2"/>
    <w:rsid w:val="00567C07"/>
    <w:rsid w:val="00567C0B"/>
    <w:rsid w:val="00570008"/>
    <w:rsid w:val="00570014"/>
    <w:rsid w:val="005700A7"/>
    <w:rsid w:val="0057071B"/>
    <w:rsid w:val="0057085D"/>
    <w:rsid w:val="00570B88"/>
    <w:rsid w:val="00570CAC"/>
    <w:rsid w:val="00570F5E"/>
    <w:rsid w:val="0057105E"/>
    <w:rsid w:val="00571192"/>
    <w:rsid w:val="005717C6"/>
    <w:rsid w:val="005718B6"/>
    <w:rsid w:val="005718D3"/>
    <w:rsid w:val="00571972"/>
    <w:rsid w:val="00571AD0"/>
    <w:rsid w:val="00571AE8"/>
    <w:rsid w:val="00571EBB"/>
    <w:rsid w:val="0057227E"/>
    <w:rsid w:val="00572389"/>
    <w:rsid w:val="00572586"/>
    <w:rsid w:val="00572A08"/>
    <w:rsid w:val="00572C02"/>
    <w:rsid w:val="00572C1A"/>
    <w:rsid w:val="00572F46"/>
    <w:rsid w:val="00573025"/>
    <w:rsid w:val="0057308F"/>
    <w:rsid w:val="005730B2"/>
    <w:rsid w:val="005731FC"/>
    <w:rsid w:val="00573C7F"/>
    <w:rsid w:val="00573E51"/>
    <w:rsid w:val="00574485"/>
    <w:rsid w:val="00574ABA"/>
    <w:rsid w:val="00574EC3"/>
    <w:rsid w:val="00574FCB"/>
    <w:rsid w:val="00575159"/>
    <w:rsid w:val="005752BB"/>
    <w:rsid w:val="005753D0"/>
    <w:rsid w:val="005753DC"/>
    <w:rsid w:val="005753DE"/>
    <w:rsid w:val="0057544A"/>
    <w:rsid w:val="00575AC1"/>
    <w:rsid w:val="005761C5"/>
    <w:rsid w:val="005766C2"/>
    <w:rsid w:val="00576766"/>
    <w:rsid w:val="00576B0C"/>
    <w:rsid w:val="00576B83"/>
    <w:rsid w:val="00576C6E"/>
    <w:rsid w:val="00576DA7"/>
    <w:rsid w:val="00576E49"/>
    <w:rsid w:val="00577196"/>
    <w:rsid w:val="00577205"/>
    <w:rsid w:val="005772A3"/>
    <w:rsid w:val="00577659"/>
    <w:rsid w:val="0057783C"/>
    <w:rsid w:val="00577A79"/>
    <w:rsid w:val="005802BA"/>
    <w:rsid w:val="00580490"/>
    <w:rsid w:val="005806A8"/>
    <w:rsid w:val="0058095E"/>
    <w:rsid w:val="00581011"/>
    <w:rsid w:val="00581404"/>
    <w:rsid w:val="00581700"/>
    <w:rsid w:val="00581D2C"/>
    <w:rsid w:val="0058215B"/>
    <w:rsid w:val="00582300"/>
    <w:rsid w:val="005825E6"/>
    <w:rsid w:val="00582600"/>
    <w:rsid w:val="00582974"/>
    <w:rsid w:val="00582B45"/>
    <w:rsid w:val="00582B80"/>
    <w:rsid w:val="00583082"/>
    <w:rsid w:val="00583299"/>
    <w:rsid w:val="00583378"/>
    <w:rsid w:val="0058338C"/>
    <w:rsid w:val="005836C1"/>
    <w:rsid w:val="00583803"/>
    <w:rsid w:val="00583885"/>
    <w:rsid w:val="00583D29"/>
    <w:rsid w:val="005841F3"/>
    <w:rsid w:val="00584317"/>
    <w:rsid w:val="00584415"/>
    <w:rsid w:val="005845A2"/>
    <w:rsid w:val="00584754"/>
    <w:rsid w:val="005848AC"/>
    <w:rsid w:val="0058499D"/>
    <w:rsid w:val="005849EE"/>
    <w:rsid w:val="00584BB2"/>
    <w:rsid w:val="00584F1F"/>
    <w:rsid w:val="00584F6A"/>
    <w:rsid w:val="0058507C"/>
    <w:rsid w:val="00585645"/>
    <w:rsid w:val="00585A74"/>
    <w:rsid w:val="00585A78"/>
    <w:rsid w:val="00585B76"/>
    <w:rsid w:val="0058656C"/>
    <w:rsid w:val="005866E8"/>
    <w:rsid w:val="00586883"/>
    <w:rsid w:val="005868B7"/>
    <w:rsid w:val="005868EE"/>
    <w:rsid w:val="005869CE"/>
    <w:rsid w:val="00586A71"/>
    <w:rsid w:val="00586B06"/>
    <w:rsid w:val="00586B50"/>
    <w:rsid w:val="00586D38"/>
    <w:rsid w:val="00586DB6"/>
    <w:rsid w:val="00586DFA"/>
    <w:rsid w:val="0058729F"/>
    <w:rsid w:val="005873AD"/>
    <w:rsid w:val="0058764F"/>
    <w:rsid w:val="0058785A"/>
    <w:rsid w:val="0058788F"/>
    <w:rsid w:val="005878FF"/>
    <w:rsid w:val="0058792A"/>
    <w:rsid w:val="005879AB"/>
    <w:rsid w:val="00587A65"/>
    <w:rsid w:val="00587B29"/>
    <w:rsid w:val="00587B44"/>
    <w:rsid w:val="00590078"/>
    <w:rsid w:val="005900C1"/>
    <w:rsid w:val="005900DB"/>
    <w:rsid w:val="005903A4"/>
    <w:rsid w:val="005903C1"/>
    <w:rsid w:val="00590459"/>
    <w:rsid w:val="005908B6"/>
    <w:rsid w:val="00590E1D"/>
    <w:rsid w:val="00590E2F"/>
    <w:rsid w:val="00590F3A"/>
    <w:rsid w:val="005911CE"/>
    <w:rsid w:val="0059148D"/>
    <w:rsid w:val="005916C0"/>
    <w:rsid w:val="00591871"/>
    <w:rsid w:val="005920EA"/>
    <w:rsid w:val="0059245B"/>
    <w:rsid w:val="005925D3"/>
    <w:rsid w:val="00592B4F"/>
    <w:rsid w:val="00592BD4"/>
    <w:rsid w:val="00592F2F"/>
    <w:rsid w:val="0059333C"/>
    <w:rsid w:val="005933C2"/>
    <w:rsid w:val="00593665"/>
    <w:rsid w:val="0059381B"/>
    <w:rsid w:val="00593879"/>
    <w:rsid w:val="005939BC"/>
    <w:rsid w:val="00593C41"/>
    <w:rsid w:val="00593EA1"/>
    <w:rsid w:val="005941AA"/>
    <w:rsid w:val="00594268"/>
    <w:rsid w:val="005943AA"/>
    <w:rsid w:val="00594472"/>
    <w:rsid w:val="0059465E"/>
    <w:rsid w:val="00594A01"/>
    <w:rsid w:val="00594AD3"/>
    <w:rsid w:val="00594DA7"/>
    <w:rsid w:val="00594E3B"/>
    <w:rsid w:val="00594E79"/>
    <w:rsid w:val="005954BC"/>
    <w:rsid w:val="00595545"/>
    <w:rsid w:val="0059574D"/>
    <w:rsid w:val="00595ACF"/>
    <w:rsid w:val="00595C0B"/>
    <w:rsid w:val="00595CF6"/>
    <w:rsid w:val="00595D36"/>
    <w:rsid w:val="00595F62"/>
    <w:rsid w:val="005962D0"/>
    <w:rsid w:val="0059643E"/>
    <w:rsid w:val="00596465"/>
    <w:rsid w:val="00596797"/>
    <w:rsid w:val="00596799"/>
    <w:rsid w:val="00596C3C"/>
    <w:rsid w:val="00596F17"/>
    <w:rsid w:val="005970F9"/>
    <w:rsid w:val="00597AD8"/>
    <w:rsid w:val="00597E77"/>
    <w:rsid w:val="005A0015"/>
    <w:rsid w:val="005A002F"/>
    <w:rsid w:val="005A02CC"/>
    <w:rsid w:val="005A0450"/>
    <w:rsid w:val="005A0944"/>
    <w:rsid w:val="005A0A4D"/>
    <w:rsid w:val="005A0B4B"/>
    <w:rsid w:val="005A0E2D"/>
    <w:rsid w:val="005A0E4E"/>
    <w:rsid w:val="005A103C"/>
    <w:rsid w:val="005A10A6"/>
    <w:rsid w:val="005A165C"/>
    <w:rsid w:val="005A191E"/>
    <w:rsid w:val="005A1A8C"/>
    <w:rsid w:val="005A1D66"/>
    <w:rsid w:val="005A225D"/>
    <w:rsid w:val="005A2377"/>
    <w:rsid w:val="005A27FC"/>
    <w:rsid w:val="005A2921"/>
    <w:rsid w:val="005A2A0D"/>
    <w:rsid w:val="005A2A53"/>
    <w:rsid w:val="005A307B"/>
    <w:rsid w:val="005A3AE5"/>
    <w:rsid w:val="005A3C2B"/>
    <w:rsid w:val="005A4218"/>
    <w:rsid w:val="005A46ED"/>
    <w:rsid w:val="005A492D"/>
    <w:rsid w:val="005A4A46"/>
    <w:rsid w:val="005A4ADA"/>
    <w:rsid w:val="005A4B81"/>
    <w:rsid w:val="005A4BC4"/>
    <w:rsid w:val="005A4C8D"/>
    <w:rsid w:val="005A4E4B"/>
    <w:rsid w:val="005A51F7"/>
    <w:rsid w:val="005A5200"/>
    <w:rsid w:val="005A5301"/>
    <w:rsid w:val="005A54EA"/>
    <w:rsid w:val="005A594F"/>
    <w:rsid w:val="005A59E2"/>
    <w:rsid w:val="005A5AAB"/>
    <w:rsid w:val="005A5DF9"/>
    <w:rsid w:val="005A5EA6"/>
    <w:rsid w:val="005A5EE7"/>
    <w:rsid w:val="005A5FE0"/>
    <w:rsid w:val="005A6251"/>
    <w:rsid w:val="005A65F2"/>
    <w:rsid w:val="005A668D"/>
    <w:rsid w:val="005A66C6"/>
    <w:rsid w:val="005A674D"/>
    <w:rsid w:val="005A6BCD"/>
    <w:rsid w:val="005A6D45"/>
    <w:rsid w:val="005A6E08"/>
    <w:rsid w:val="005A6FB4"/>
    <w:rsid w:val="005A70A7"/>
    <w:rsid w:val="005A70CA"/>
    <w:rsid w:val="005A7435"/>
    <w:rsid w:val="005A7451"/>
    <w:rsid w:val="005A75AD"/>
    <w:rsid w:val="005A7714"/>
    <w:rsid w:val="005A7955"/>
    <w:rsid w:val="005A7A3B"/>
    <w:rsid w:val="005A7F31"/>
    <w:rsid w:val="005B013F"/>
    <w:rsid w:val="005B03AC"/>
    <w:rsid w:val="005B0506"/>
    <w:rsid w:val="005B0ADF"/>
    <w:rsid w:val="005B0F10"/>
    <w:rsid w:val="005B106F"/>
    <w:rsid w:val="005B1147"/>
    <w:rsid w:val="005B14DC"/>
    <w:rsid w:val="005B15D9"/>
    <w:rsid w:val="005B1727"/>
    <w:rsid w:val="005B19EA"/>
    <w:rsid w:val="005B1BA1"/>
    <w:rsid w:val="005B1C66"/>
    <w:rsid w:val="005B1D21"/>
    <w:rsid w:val="005B1D40"/>
    <w:rsid w:val="005B1E99"/>
    <w:rsid w:val="005B1FCE"/>
    <w:rsid w:val="005B225F"/>
    <w:rsid w:val="005B2675"/>
    <w:rsid w:val="005B26F3"/>
    <w:rsid w:val="005B2CFD"/>
    <w:rsid w:val="005B2D35"/>
    <w:rsid w:val="005B2FA5"/>
    <w:rsid w:val="005B33F9"/>
    <w:rsid w:val="005B3466"/>
    <w:rsid w:val="005B3C4E"/>
    <w:rsid w:val="005B3F62"/>
    <w:rsid w:val="005B3FE9"/>
    <w:rsid w:val="005B41DC"/>
    <w:rsid w:val="005B42E4"/>
    <w:rsid w:val="005B4A1E"/>
    <w:rsid w:val="005B4A6D"/>
    <w:rsid w:val="005B501F"/>
    <w:rsid w:val="005B506B"/>
    <w:rsid w:val="005B581A"/>
    <w:rsid w:val="005B5823"/>
    <w:rsid w:val="005B5A27"/>
    <w:rsid w:val="005B5B5D"/>
    <w:rsid w:val="005B5D67"/>
    <w:rsid w:val="005B5D7D"/>
    <w:rsid w:val="005B5DF0"/>
    <w:rsid w:val="005B5E9E"/>
    <w:rsid w:val="005B6077"/>
    <w:rsid w:val="005B6288"/>
    <w:rsid w:val="005B6369"/>
    <w:rsid w:val="005B6569"/>
    <w:rsid w:val="005B68F9"/>
    <w:rsid w:val="005B6AE1"/>
    <w:rsid w:val="005B6BD8"/>
    <w:rsid w:val="005B6C24"/>
    <w:rsid w:val="005B7159"/>
    <w:rsid w:val="005B71F5"/>
    <w:rsid w:val="005B73B0"/>
    <w:rsid w:val="005B7461"/>
    <w:rsid w:val="005B7492"/>
    <w:rsid w:val="005B7534"/>
    <w:rsid w:val="005B75E4"/>
    <w:rsid w:val="005B766D"/>
    <w:rsid w:val="005B7DAB"/>
    <w:rsid w:val="005B7EBE"/>
    <w:rsid w:val="005B7FFB"/>
    <w:rsid w:val="005C018B"/>
    <w:rsid w:val="005C0931"/>
    <w:rsid w:val="005C0951"/>
    <w:rsid w:val="005C096E"/>
    <w:rsid w:val="005C0A97"/>
    <w:rsid w:val="005C0BBA"/>
    <w:rsid w:val="005C17CB"/>
    <w:rsid w:val="005C1935"/>
    <w:rsid w:val="005C1949"/>
    <w:rsid w:val="005C1BF9"/>
    <w:rsid w:val="005C1E3B"/>
    <w:rsid w:val="005C1F01"/>
    <w:rsid w:val="005C1F7C"/>
    <w:rsid w:val="005C2120"/>
    <w:rsid w:val="005C219A"/>
    <w:rsid w:val="005C241E"/>
    <w:rsid w:val="005C242B"/>
    <w:rsid w:val="005C24F6"/>
    <w:rsid w:val="005C25CC"/>
    <w:rsid w:val="005C2822"/>
    <w:rsid w:val="005C2B52"/>
    <w:rsid w:val="005C2D29"/>
    <w:rsid w:val="005C2D9A"/>
    <w:rsid w:val="005C3372"/>
    <w:rsid w:val="005C3455"/>
    <w:rsid w:val="005C384E"/>
    <w:rsid w:val="005C39E3"/>
    <w:rsid w:val="005C3B62"/>
    <w:rsid w:val="005C3C12"/>
    <w:rsid w:val="005C3CEB"/>
    <w:rsid w:val="005C3DC1"/>
    <w:rsid w:val="005C3DD9"/>
    <w:rsid w:val="005C41F7"/>
    <w:rsid w:val="005C42C7"/>
    <w:rsid w:val="005C44FF"/>
    <w:rsid w:val="005C4D5F"/>
    <w:rsid w:val="005C4D62"/>
    <w:rsid w:val="005C50A9"/>
    <w:rsid w:val="005C50F0"/>
    <w:rsid w:val="005C52A9"/>
    <w:rsid w:val="005C5ACE"/>
    <w:rsid w:val="005C5B82"/>
    <w:rsid w:val="005C5DB3"/>
    <w:rsid w:val="005C5E72"/>
    <w:rsid w:val="005C6274"/>
    <w:rsid w:val="005C6710"/>
    <w:rsid w:val="005C74B3"/>
    <w:rsid w:val="005C74F7"/>
    <w:rsid w:val="005C7625"/>
    <w:rsid w:val="005C79B3"/>
    <w:rsid w:val="005C7CCB"/>
    <w:rsid w:val="005C7D8F"/>
    <w:rsid w:val="005C7F28"/>
    <w:rsid w:val="005D0115"/>
    <w:rsid w:val="005D0117"/>
    <w:rsid w:val="005D0198"/>
    <w:rsid w:val="005D0484"/>
    <w:rsid w:val="005D04CE"/>
    <w:rsid w:val="005D067D"/>
    <w:rsid w:val="005D06B1"/>
    <w:rsid w:val="005D06EC"/>
    <w:rsid w:val="005D09A2"/>
    <w:rsid w:val="005D0AE5"/>
    <w:rsid w:val="005D0E22"/>
    <w:rsid w:val="005D1041"/>
    <w:rsid w:val="005D10E4"/>
    <w:rsid w:val="005D11DF"/>
    <w:rsid w:val="005D1256"/>
    <w:rsid w:val="005D1442"/>
    <w:rsid w:val="005D149A"/>
    <w:rsid w:val="005D198A"/>
    <w:rsid w:val="005D1BCC"/>
    <w:rsid w:val="005D1F65"/>
    <w:rsid w:val="005D218D"/>
    <w:rsid w:val="005D2396"/>
    <w:rsid w:val="005D2524"/>
    <w:rsid w:val="005D27EA"/>
    <w:rsid w:val="005D2CF2"/>
    <w:rsid w:val="005D2D12"/>
    <w:rsid w:val="005D2E26"/>
    <w:rsid w:val="005D2EA6"/>
    <w:rsid w:val="005D2EC5"/>
    <w:rsid w:val="005D3358"/>
    <w:rsid w:val="005D38BF"/>
    <w:rsid w:val="005D38E5"/>
    <w:rsid w:val="005D3B0B"/>
    <w:rsid w:val="005D3B28"/>
    <w:rsid w:val="005D3EB9"/>
    <w:rsid w:val="005D4637"/>
    <w:rsid w:val="005D4DAA"/>
    <w:rsid w:val="005D5013"/>
    <w:rsid w:val="005D508C"/>
    <w:rsid w:val="005D5392"/>
    <w:rsid w:val="005D549E"/>
    <w:rsid w:val="005D54F8"/>
    <w:rsid w:val="005D55DB"/>
    <w:rsid w:val="005D5693"/>
    <w:rsid w:val="005D56A5"/>
    <w:rsid w:val="005D591D"/>
    <w:rsid w:val="005D5D41"/>
    <w:rsid w:val="005D5EC7"/>
    <w:rsid w:val="005D5EE7"/>
    <w:rsid w:val="005D5FD7"/>
    <w:rsid w:val="005D6178"/>
    <w:rsid w:val="005D64B5"/>
    <w:rsid w:val="005D64B7"/>
    <w:rsid w:val="005D6821"/>
    <w:rsid w:val="005D68C1"/>
    <w:rsid w:val="005D68E5"/>
    <w:rsid w:val="005D6E5B"/>
    <w:rsid w:val="005D71A5"/>
    <w:rsid w:val="005D7365"/>
    <w:rsid w:val="005D7512"/>
    <w:rsid w:val="005D7BC5"/>
    <w:rsid w:val="005D7D6F"/>
    <w:rsid w:val="005E0217"/>
    <w:rsid w:val="005E0221"/>
    <w:rsid w:val="005E0299"/>
    <w:rsid w:val="005E07BF"/>
    <w:rsid w:val="005E08E6"/>
    <w:rsid w:val="005E0935"/>
    <w:rsid w:val="005E0A5E"/>
    <w:rsid w:val="005E0BD4"/>
    <w:rsid w:val="005E0DF9"/>
    <w:rsid w:val="005E0EB6"/>
    <w:rsid w:val="005E0F85"/>
    <w:rsid w:val="005E10CB"/>
    <w:rsid w:val="005E1751"/>
    <w:rsid w:val="005E1A58"/>
    <w:rsid w:val="005E1AB9"/>
    <w:rsid w:val="005E249D"/>
    <w:rsid w:val="005E254D"/>
    <w:rsid w:val="005E271C"/>
    <w:rsid w:val="005E2844"/>
    <w:rsid w:val="005E2909"/>
    <w:rsid w:val="005E29DD"/>
    <w:rsid w:val="005E2E23"/>
    <w:rsid w:val="005E2F36"/>
    <w:rsid w:val="005E303E"/>
    <w:rsid w:val="005E334A"/>
    <w:rsid w:val="005E33F1"/>
    <w:rsid w:val="005E343E"/>
    <w:rsid w:val="005E3C3D"/>
    <w:rsid w:val="005E3C4D"/>
    <w:rsid w:val="005E3C87"/>
    <w:rsid w:val="005E3D0A"/>
    <w:rsid w:val="005E4035"/>
    <w:rsid w:val="005E4160"/>
    <w:rsid w:val="005E4164"/>
    <w:rsid w:val="005E42DA"/>
    <w:rsid w:val="005E45B7"/>
    <w:rsid w:val="005E497A"/>
    <w:rsid w:val="005E4BCF"/>
    <w:rsid w:val="005E50B4"/>
    <w:rsid w:val="005E50B9"/>
    <w:rsid w:val="005E56D4"/>
    <w:rsid w:val="005E599A"/>
    <w:rsid w:val="005E5A2A"/>
    <w:rsid w:val="005E5C1A"/>
    <w:rsid w:val="005E5F89"/>
    <w:rsid w:val="005E605A"/>
    <w:rsid w:val="005E61DA"/>
    <w:rsid w:val="005E6273"/>
    <w:rsid w:val="005E67A0"/>
    <w:rsid w:val="005E6F56"/>
    <w:rsid w:val="005E70C0"/>
    <w:rsid w:val="005E752F"/>
    <w:rsid w:val="005E75AF"/>
    <w:rsid w:val="005E7A9F"/>
    <w:rsid w:val="005E7D0E"/>
    <w:rsid w:val="005E7D1A"/>
    <w:rsid w:val="005E7DB6"/>
    <w:rsid w:val="005E7E19"/>
    <w:rsid w:val="005F0082"/>
    <w:rsid w:val="005F02AB"/>
    <w:rsid w:val="005F065E"/>
    <w:rsid w:val="005F071C"/>
    <w:rsid w:val="005F098E"/>
    <w:rsid w:val="005F09DE"/>
    <w:rsid w:val="005F0A55"/>
    <w:rsid w:val="005F0E20"/>
    <w:rsid w:val="005F0F64"/>
    <w:rsid w:val="005F10A1"/>
    <w:rsid w:val="005F14BC"/>
    <w:rsid w:val="005F14C2"/>
    <w:rsid w:val="005F18A6"/>
    <w:rsid w:val="005F1C0D"/>
    <w:rsid w:val="005F1EE6"/>
    <w:rsid w:val="005F1F82"/>
    <w:rsid w:val="005F2080"/>
    <w:rsid w:val="005F212C"/>
    <w:rsid w:val="005F21EE"/>
    <w:rsid w:val="005F22CC"/>
    <w:rsid w:val="005F25B0"/>
    <w:rsid w:val="005F29CB"/>
    <w:rsid w:val="005F2A5F"/>
    <w:rsid w:val="005F3577"/>
    <w:rsid w:val="005F3702"/>
    <w:rsid w:val="005F378B"/>
    <w:rsid w:val="005F3CBC"/>
    <w:rsid w:val="005F3EFA"/>
    <w:rsid w:val="005F3F60"/>
    <w:rsid w:val="005F3F77"/>
    <w:rsid w:val="005F425A"/>
    <w:rsid w:val="005F4276"/>
    <w:rsid w:val="005F4403"/>
    <w:rsid w:val="005F4583"/>
    <w:rsid w:val="005F463B"/>
    <w:rsid w:val="005F4BCF"/>
    <w:rsid w:val="005F4C31"/>
    <w:rsid w:val="005F4C5D"/>
    <w:rsid w:val="005F4DAC"/>
    <w:rsid w:val="005F4E72"/>
    <w:rsid w:val="005F5009"/>
    <w:rsid w:val="005F50E8"/>
    <w:rsid w:val="005F515A"/>
    <w:rsid w:val="005F5319"/>
    <w:rsid w:val="005F53AA"/>
    <w:rsid w:val="005F5617"/>
    <w:rsid w:val="005F56F9"/>
    <w:rsid w:val="005F572F"/>
    <w:rsid w:val="005F57C2"/>
    <w:rsid w:val="005F5A76"/>
    <w:rsid w:val="005F5E41"/>
    <w:rsid w:val="005F5E8C"/>
    <w:rsid w:val="005F62B8"/>
    <w:rsid w:val="005F63B0"/>
    <w:rsid w:val="005F6933"/>
    <w:rsid w:val="005F6A41"/>
    <w:rsid w:val="005F6AA0"/>
    <w:rsid w:val="005F6C75"/>
    <w:rsid w:val="005F6E44"/>
    <w:rsid w:val="005F6EB9"/>
    <w:rsid w:val="005F6F09"/>
    <w:rsid w:val="005F70B6"/>
    <w:rsid w:val="005F7584"/>
    <w:rsid w:val="005F768A"/>
    <w:rsid w:val="005F77B5"/>
    <w:rsid w:val="005F7942"/>
    <w:rsid w:val="005F7AE3"/>
    <w:rsid w:val="005F7C04"/>
    <w:rsid w:val="005F7D61"/>
    <w:rsid w:val="005F7E7A"/>
    <w:rsid w:val="00600119"/>
    <w:rsid w:val="006001AA"/>
    <w:rsid w:val="0060025B"/>
    <w:rsid w:val="00600800"/>
    <w:rsid w:val="006008DF"/>
    <w:rsid w:val="00600B14"/>
    <w:rsid w:val="00600E90"/>
    <w:rsid w:val="006012C6"/>
    <w:rsid w:val="006017B5"/>
    <w:rsid w:val="006017CF"/>
    <w:rsid w:val="006019E6"/>
    <w:rsid w:val="00601D27"/>
    <w:rsid w:val="00601E88"/>
    <w:rsid w:val="00601F4C"/>
    <w:rsid w:val="006020EB"/>
    <w:rsid w:val="00602178"/>
    <w:rsid w:val="0060220B"/>
    <w:rsid w:val="0060223D"/>
    <w:rsid w:val="006029B2"/>
    <w:rsid w:val="00602AFF"/>
    <w:rsid w:val="00602B8A"/>
    <w:rsid w:val="00602CA3"/>
    <w:rsid w:val="00602E42"/>
    <w:rsid w:val="00602EEB"/>
    <w:rsid w:val="00603169"/>
    <w:rsid w:val="006031E4"/>
    <w:rsid w:val="006039E3"/>
    <w:rsid w:val="00604014"/>
    <w:rsid w:val="00604310"/>
    <w:rsid w:val="006044B7"/>
    <w:rsid w:val="0060451F"/>
    <w:rsid w:val="006048D7"/>
    <w:rsid w:val="0060496D"/>
    <w:rsid w:val="00604A12"/>
    <w:rsid w:val="00604C3B"/>
    <w:rsid w:val="00604CCA"/>
    <w:rsid w:val="00604CEF"/>
    <w:rsid w:val="0060549C"/>
    <w:rsid w:val="006055F3"/>
    <w:rsid w:val="006057A8"/>
    <w:rsid w:val="006057C5"/>
    <w:rsid w:val="00605A37"/>
    <w:rsid w:val="00605B0B"/>
    <w:rsid w:val="00605FBC"/>
    <w:rsid w:val="00605FEB"/>
    <w:rsid w:val="006061CC"/>
    <w:rsid w:val="00606420"/>
    <w:rsid w:val="006067F5"/>
    <w:rsid w:val="00606A1D"/>
    <w:rsid w:val="00606ABC"/>
    <w:rsid w:val="00606EBC"/>
    <w:rsid w:val="00606EEE"/>
    <w:rsid w:val="006070B9"/>
    <w:rsid w:val="00607498"/>
    <w:rsid w:val="006076A4"/>
    <w:rsid w:val="006076B5"/>
    <w:rsid w:val="0060783B"/>
    <w:rsid w:val="006078F6"/>
    <w:rsid w:val="00607A15"/>
    <w:rsid w:val="00607BBF"/>
    <w:rsid w:val="00607E3E"/>
    <w:rsid w:val="00607ECA"/>
    <w:rsid w:val="0061012D"/>
    <w:rsid w:val="00610241"/>
    <w:rsid w:val="0061046B"/>
    <w:rsid w:val="00610511"/>
    <w:rsid w:val="0061055D"/>
    <w:rsid w:val="00610631"/>
    <w:rsid w:val="006106F9"/>
    <w:rsid w:val="0061070A"/>
    <w:rsid w:val="006108F6"/>
    <w:rsid w:val="0061096F"/>
    <w:rsid w:val="0061098E"/>
    <w:rsid w:val="00610B54"/>
    <w:rsid w:val="00610BE1"/>
    <w:rsid w:val="00610C19"/>
    <w:rsid w:val="00610D92"/>
    <w:rsid w:val="00610EF7"/>
    <w:rsid w:val="00610F46"/>
    <w:rsid w:val="00610F5B"/>
    <w:rsid w:val="00610FA9"/>
    <w:rsid w:val="00611151"/>
    <w:rsid w:val="00611714"/>
    <w:rsid w:val="006117B2"/>
    <w:rsid w:val="006119B3"/>
    <w:rsid w:val="00611C80"/>
    <w:rsid w:val="00611D18"/>
    <w:rsid w:val="00611E4B"/>
    <w:rsid w:val="00611F36"/>
    <w:rsid w:val="00611F43"/>
    <w:rsid w:val="00612007"/>
    <w:rsid w:val="006123B5"/>
    <w:rsid w:val="006125AA"/>
    <w:rsid w:val="0061288C"/>
    <w:rsid w:val="00612AD7"/>
    <w:rsid w:val="00612B3E"/>
    <w:rsid w:val="00612BFD"/>
    <w:rsid w:val="00612E71"/>
    <w:rsid w:val="00612ED1"/>
    <w:rsid w:val="0061306C"/>
    <w:rsid w:val="00613124"/>
    <w:rsid w:val="006137BE"/>
    <w:rsid w:val="00613997"/>
    <w:rsid w:val="00613A20"/>
    <w:rsid w:val="00613A6D"/>
    <w:rsid w:val="00613C68"/>
    <w:rsid w:val="00613CB5"/>
    <w:rsid w:val="00613CED"/>
    <w:rsid w:val="00613D16"/>
    <w:rsid w:val="00613D18"/>
    <w:rsid w:val="00613E32"/>
    <w:rsid w:val="006140CB"/>
    <w:rsid w:val="006140D5"/>
    <w:rsid w:val="00614170"/>
    <w:rsid w:val="006141AA"/>
    <w:rsid w:val="006141DA"/>
    <w:rsid w:val="00614967"/>
    <w:rsid w:val="00614A0D"/>
    <w:rsid w:val="00614A16"/>
    <w:rsid w:val="00614A30"/>
    <w:rsid w:val="00614DD5"/>
    <w:rsid w:val="00614EC2"/>
    <w:rsid w:val="00614FB3"/>
    <w:rsid w:val="00615002"/>
    <w:rsid w:val="00615022"/>
    <w:rsid w:val="00615498"/>
    <w:rsid w:val="006159B4"/>
    <w:rsid w:val="00615BFD"/>
    <w:rsid w:val="00615CC0"/>
    <w:rsid w:val="00615DF1"/>
    <w:rsid w:val="006162D8"/>
    <w:rsid w:val="00616478"/>
    <w:rsid w:val="006164C7"/>
    <w:rsid w:val="00616662"/>
    <w:rsid w:val="0061684B"/>
    <w:rsid w:val="00616C92"/>
    <w:rsid w:val="006170AE"/>
    <w:rsid w:val="00617342"/>
    <w:rsid w:val="0061740B"/>
    <w:rsid w:val="0061759E"/>
    <w:rsid w:val="006177CE"/>
    <w:rsid w:val="00617C26"/>
    <w:rsid w:val="00617F28"/>
    <w:rsid w:val="00617F7B"/>
    <w:rsid w:val="00617F82"/>
    <w:rsid w:val="00620683"/>
    <w:rsid w:val="006207C1"/>
    <w:rsid w:val="0062085F"/>
    <w:rsid w:val="00620933"/>
    <w:rsid w:val="00620D3E"/>
    <w:rsid w:val="00620DF4"/>
    <w:rsid w:val="00621054"/>
    <w:rsid w:val="00621371"/>
    <w:rsid w:val="0062137A"/>
    <w:rsid w:val="00621648"/>
    <w:rsid w:val="00621689"/>
    <w:rsid w:val="00621738"/>
    <w:rsid w:val="00621878"/>
    <w:rsid w:val="00621BA8"/>
    <w:rsid w:val="00621CF2"/>
    <w:rsid w:val="00621E57"/>
    <w:rsid w:val="00621EDE"/>
    <w:rsid w:val="00622125"/>
    <w:rsid w:val="00622637"/>
    <w:rsid w:val="00622856"/>
    <w:rsid w:val="00622AD2"/>
    <w:rsid w:val="00622E6D"/>
    <w:rsid w:val="00622ED9"/>
    <w:rsid w:val="00623234"/>
    <w:rsid w:val="00623263"/>
    <w:rsid w:val="00623B06"/>
    <w:rsid w:val="00623B15"/>
    <w:rsid w:val="00623CA1"/>
    <w:rsid w:val="00623F04"/>
    <w:rsid w:val="00623F12"/>
    <w:rsid w:val="006241B6"/>
    <w:rsid w:val="0062423D"/>
    <w:rsid w:val="006242BF"/>
    <w:rsid w:val="006244C8"/>
    <w:rsid w:val="00624613"/>
    <w:rsid w:val="0062491E"/>
    <w:rsid w:val="00624CAC"/>
    <w:rsid w:val="00624F13"/>
    <w:rsid w:val="0062514E"/>
    <w:rsid w:val="00625171"/>
    <w:rsid w:val="00625190"/>
    <w:rsid w:val="00625245"/>
    <w:rsid w:val="006252D1"/>
    <w:rsid w:val="00625414"/>
    <w:rsid w:val="006256BE"/>
    <w:rsid w:val="006257C5"/>
    <w:rsid w:val="00625AAD"/>
    <w:rsid w:val="00625D06"/>
    <w:rsid w:val="00625D08"/>
    <w:rsid w:val="00625DCB"/>
    <w:rsid w:val="00625DF7"/>
    <w:rsid w:val="00625F76"/>
    <w:rsid w:val="0062608C"/>
    <w:rsid w:val="0062664A"/>
    <w:rsid w:val="006266A2"/>
    <w:rsid w:val="00626BB5"/>
    <w:rsid w:val="00626C31"/>
    <w:rsid w:val="00626D36"/>
    <w:rsid w:val="00627419"/>
    <w:rsid w:val="0062742E"/>
    <w:rsid w:val="006274AE"/>
    <w:rsid w:val="006274FD"/>
    <w:rsid w:val="0062765A"/>
    <w:rsid w:val="00627734"/>
    <w:rsid w:val="00627EE9"/>
    <w:rsid w:val="006300AB"/>
    <w:rsid w:val="00630309"/>
    <w:rsid w:val="006303FC"/>
    <w:rsid w:val="0063042B"/>
    <w:rsid w:val="00630527"/>
    <w:rsid w:val="006305A8"/>
    <w:rsid w:val="00630663"/>
    <w:rsid w:val="006306A6"/>
    <w:rsid w:val="0063073F"/>
    <w:rsid w:val="00630878"/>
    <w:rsid w:val="00630BD5"/>
    <w:rsid w:val="00630DD2"/>
    <w:rsid w:val="00630E6D"/>
    <w:rsid w:val="00631145"/>
    <w:rsid w:val="006311F2"/>
    <w:rsid w:val="00631414"/>
    <w:rsid w:val="00631494"/>
    <w:rsid w:val="006317EE"/>
    <w:rsid w:val="00631856"/>
    <w:rsid w:val="00631940"/>
    <w:rsid w:val="00631A3A"/>
    <w:rsid w:val="00631C81"/>
    <w:rsid w:val="00631E5D"/>
    <w:rsid w:val="00631F54"/>
    <w:rsid w:val="006320E4"/>
    <w:rsid w:val="006322EC"/>
    <w:rsid w:val="0063233A"/>
    <w:rsid w:val="00632457"/>
    <w:rsid w:val="00632595"/>
    <w:rsid w:val="00632662"/>
    <w:rsid w:val="00632826"/>
    <w:rsid w:val="00632834"/>
    <w:rsid w:val="0063286D"/>
    <w:rsid w:val="00632913"/>
    <w:rsid w:val="00632A36"/>
    <w:rsid w:val="00632A5A"/>
    <w:rsid w:val="00632BDB"/>
    <w:rsid w:val="00632CA5"/>
    <w:rsid w:val="0063312F"/>
    <w:rsid w:val="0063327B"/>
    <w:rsid w:val="006333B8"/>
    <w:rsid w:val="00633F0A"/>
    <w:rsid w:val="00633F2D"/>
    <w:rsid w:val="00633F8A"/>
    <w:rsid w:val="00634059"/>
    <w:rsid w:val="0063405C"/>
    <w:rsid w:val="00634724"/>
    <w:rsid w:val="00634727"/>
    <w:rsid w:val="0063488C"/>
    <w:rsid w:val="0063497F"/>
    <w:rsid w:val="00634AE7"/>
    <w:rsid w:val="00634B94"/>
    <w:rsid w:val="00634EB7"/>
    <w:rsid w:val="00635065"/>
    <w:rsid w:val="0063506A"/>
    <w:rsid w:val="0063510E"/>
    <w:rsid w:val="0063526E"/>
    <w:rsid w:val="00635392"/>
    <w:rsid w:val="006353B3"/>
    <w:rsid w:val="006354CA"/>
    <w:rsid w:val="00635734"/>
    <w:rsid w:val="00635D69"/>
    <w:rsid w:val="00635EC6"/>
    <w:rsid w:val="00636190"/>
    <w:rsid w:val="006367A4"/>
    <w:rsid w:val="0063748F"/>
    <w:rsid w:val="00637E07"/>
    <w:rsid w:val="006401C4"/>
    <w:rsid w:val="006402E5"/>
    <w:rsid w:val="0064037D"/>
    <w:rsid w:val="00640498"/>
    <w:rsid w:val="00640563"/>
    <w:rsid w:val="006405C9"/>
    <w:rsid w:val="006408B5"/>
    <w:rsid w:val="00640B52"/>
    <w:rsid w:val="00640B9D"/>
    <w:rsid w:val="00640C7A"/>
    <w:rsid w:val="00640CD8"/>
    <w:rsid w:val="0064104F"/>
    <w:rsid w:val="006410EB"/>
    <w:rsid w:val="00641103"/>
    <w:rsid w:val="00641175"/>
    <w:rsid w:val="00641262"/>
    <w:rsid w:val="0064140F"/>
    <w:rsid w:val="006416A3"/>
    <w:rsid w:val="00641834"/>
    <w:rsid w:val="006419DD"/>
    <w:rsid w:val="00641ADA"/>
    <w:rsid w:val="00641CDA"/>
    <w:rsid w:val="00641F38"/>
    <w:rsid w:val="006421A9"/>
    <w:rsid w:val="00642308"/>
    <w:rsid w:val="00642366"/>
    <w:rsid w:val="006424E4"/>
    <w:rsid w:val="006428F6"/>
    <w:rsid w:val="00642B72"/>
    <w:rsid w:val="00643027"/>
    <w:rsid w:val="00643090"/>
    <w:rsid w:val="0064312A"/>
    <w:rsid w:val="00643261"/>
    <w:rsid w:val="006433A7"/>
    <w:rsid w:val="006434B9"/>
    <w:rsid w:val="006435FC"/>
    <w:rsid w:val="0064369C"/>
    <w:rsid w:val="00643A46"/>
    <w:rsid w:val="00643B69"/>
    <w:rsid w:val="00643BC1"/>
    <w:rsid w:val="00643DFE"/>
    <w:rsid w:val="006442C3"/>
    <w:rsid w:val="0064445D"/>
    <w:rsid w:val="00644631"/>
    <w:rsid w:val="00644760"/>
    <w:rsid w:val="00644D05"/>
    <w:rsid w:val="00645548"/>
    <w:rsid w:val="0064570A"/>
    <w:rsid w:val="00645798"/>
    <w:rsid w:val="00645D72"/>
    <w:rsid w:val="006462B9"/>
    <w:rsid w:val="00646348"/>
    <w:rsid w:val="00646495"/>
    <w:rsid w:val="0064655F"/>
    <w:rsid w:val="006465A9"/>
    <w:rsid w:val="00646999"/>
    <w:rsid w:val="00647481"/>
    <w:rsid w:val="006474BF"/>
    <w:rsid w:val="00647660"/>
    <w:rsid w:val="00647B3E"/>
    <w:rsid w:val="00647B6A"/>
    <w:rsid w:val="00647EF8"/>
    <w:rsid w:val="006500AE"/>
    <w:rsid w:val="006501F4"/>
    <w:rsid w:val="006502B9"/>
    <w:rsid w:val="006503C2"/>
    <w:rsid w:val="00650472"/>
    <w:rsid w:val="006504A6"/>
    <w:rsid w:val="006504EA"/>
    <w:rsid w:val="00650529"/>
    <w:rsid w:val="00650544"/>
    <w:rsid w:val="006507B9"/>
    <w:rsid w:val="00650AF7"/>
    <w:rsid w:val="00650B40"/>
    <w:rsid w:val="00650C77"/>
    <w:rsid w:val="00650DC5"/>
    <w:rsid w:val="00651A17"/>
    <w:rsid w:val="00651A7A"/>
    <w:rsid w:val="00651B62"/>
    <w:rsid w:val="00652370"/>
    <w:rsid w:val="006523DC"/>
    <w:rsid w:val="00652477"/>
    <w:rsid w:val="006524B0"/>
    <w:rsid w:val="006524D7"/>
    <w:rsid w:val="006525A7"/>
    <w:rsid w:val="00652845"/>
    <w:rsid w:val="0065288B"/>
    <w:rsid w:val="006528D0"/>
    <w:rsid w:val="00652BC4"/>
    <w:rsid w:val="00652D36"/>
    <w:rsid w:val="00652E0E"/>
    <w:rsid w:val="00653023"/>
    <w:rsid w:val="0065303C"/>
    <w:rsid w:val="00653349"/>
    <w:rsid w:val="006534F1"/>
    <w:rsid w:val="0065362A"/>
    <w:rsid w:val="0065363F"/>
    <w:rsid w:val="0065364A"/>
    <w:rsid w:val="006539AD"/>
    <w:rsid w:val="006539F3"/>
    <w:rsid w:val="006540DB"/>
    <w:rsid w:val="00654128"/>
    <w:rsid w:val="006541A3"/>
    <w:rsid w:val="00654401"/>
    <w:rsid w:val="0065463A"/>
    <w:rsid w:val="00654933"/>
    <w:rsid w:val="006549CC"/>
    <w:rsid w:val="00654DA4"/>
    <w:rsid w:val="006550B2"/>
    <w:rsid w:val="00655461"/>
    <w:rsid w:val="006556CE"/>
    <w:rsid w:val="00655A87"/>
    <w:rsid w:val="00655D5C"/>
    <w:rsid w:val="00656009"/>
    <w:rsid w:val="00656226"/>
    <w:rsid w:val="0065657F"/>
    <w:rsid w:val="00656580"/>
    <w:rsid w:val="006567B2"/>
    <w:rsid w:val="006569A9"/>
    <w:rsid w:val="00656B2F"/>
    <w:rsid w:val="00656E87"/>
    <w:rsid w:val="0065704C"/>
    <w:rsid w:val="006570F2"/>
    <w:rsid w:val="0065745F"/>
    <w:rsid w:val="0065751C"/>
    <w:rsid w:val="006576B4"/>
    <w:rsid w:val="00657910"/>
    <w:rsid w:val="00657A59"/>
    <w:rsid w:val="006601D6"/>
    <w:rsid w:val="006601EE"/>
    <w:rsid w:val="00660254"/>
    <w:rsid w:val="0066025B"/>
    <w:rsid w:val="00660291"/>
    <w:rsid w:val="0066078E"/>
    <w:rsid w:val="006607D7"/>
    <w:rsid w:val="00660985"/>
    <w:rsid w:val="00660D88"/>
    <w:rsid w:val="00660E6F"/>
    <w:rsid w:val="006613FE"/>
    <w:rsid w:val="00661464"/>
    <w:rsid w:val="006615B4"/>
    <w:rsid w:val="006616A3"/>
    <w:rsid w:val="00661990"/>
    <w:rsid w:val="00661C83"/>
    <w:rsid w:val="00662151"/>
    <w:rsid w:val="006624A3"/>
    <w:rsid w:val="0066289C"/>
    <w:rsid w:val="00662A6D"/>
    <w:rsid w:val="00662E07"/>
    <w:rsid w:val="006630B1"/>
    <w:rsid w:val="006630C2"/>
    <w:rsid w:val="0066357E"/>
    <w:rsid w:val="006635E1"/>
    <w:rsid w:val="006637A0"/>
    <w:rsid w:val="00663874"/>
    <w:rsid w:val="00663B74"/>
    <w:rsid w:val="00663C89"/>
    <w:rsid w:val="00663DC6"/>
    <w:rsid w:val="00664208"/>
    <w:rsid w:val="006645A1"/>
    <w:rsid w:val="0066495C"/>
    <w:rsid w:val="00664A28"/>
    <w:rsid w:val="00664C63"/>
    <w:rsid w:val="00664D18"/>
    <w:rsid w:val="00665103"/>
    <w:rsid w:val="00665386"/>
    <w:rsid w:val="006653BC"/>
    <w:rsid w:val="0066563C"/>
    <w:rsid w:val="0066563E"/>
    <w:rsid w:val="006656DE"/>
    <w:rsid w:val="00665992"/>
    <w:rsid w:val="006659ED"/>
    <w:rsid w:val="00665C62"/>
    <w:rsid w:val="00665E73"/>
    <w:rsid w:val="00666121"/>
    <w:rsid w:val="006664F1"/>
    <w:rsid w:val="0066657A"/>
    <w:rsid w:val="006667C7"/>
    <w:rsid w:val="00666899"/>
    <w:rsid w:val="006669EA"/>
    <w:rsid w:val="00666A8B"/>
    <w:rsid w:val="00666B6C"/>
    <w:rsid w:val="00666BC9"/>
    <w:rsid w:val="00666C7A"/>
    <w:rsid w:val="00666E7D"/>
    <w:rsid w:val="00667119"/>
    <w:rsid w:val="006671AC"/>
    <w:rsid w:val="00667243"/>
    <w:rsid w:val="0066728B"/>
    <w:rsid w:val="006672AF"/>
    <w:rsid w:val="006672D9"/>
    <w:rsid w:val="00667436"/>
    <w:rsid w:val="0066776E"/>
    <w:rsid w:val="00667B58"/>
    <w:rsid w:val="00667BF0"/>
    <w:rsid w:val="00667C0C"/>
    <w:rsid w:val="0067002B"/>
    <w:rsid w:val="00670080"/>
    <w:rsid w:val="006709C9"/>
    <w:rsid w:val="00670DE6"/>
    <w:rsid w:val="00670E69"/>
    <w:rsid w:val="00670F00"/>
    <w:rsid w:val="00670F05"/>
    <w:rsid w:val="006713E1"/>
    <w:rsid w:val="006715E9"/>
    <w:rsid w:val="006716D6"/>
    <w:rsid w:val="00671910"/>
    <w:rsid w:val="00671C5E"/>
    <w:rsid w:val="00671CAE"/>
    <w:rsid w:val="00671DBB"/>
    <w:rsid w:val="006724DC"/>
    <w:rsid w:val="00672584"/>
    <w:rsid w:val="00672670"/>
    <w:rsid w:val="006726D8"/>
    <w:rsid w:val="006727C0"/>
    <w:rsid w:val="00672866"/>
    <w:rsid w:val="00672A27"/>
    <w:rsid w:val="00672A40"/>
    <w:rsid w:val="00672C77"/>
    <w:rsid w:val="00672D53"/>
    <w:rsid w:val="00672E35"/>
    <w:rsid w:val="00672ED1"/>
    <w:rsid w:val="00673034"/>
    <w:rsid w:val="006730C0"/>
    <w:rsid w:val="006733E7"/>
    <w:rsid w:val="0067349F"/>
    <w:rsid w:val="0067355D"/>
    <w:rsid w:val="00673705"/>
    <w:rsid w:val="0067377B"/>
    <w:rsid w:val="006738F9"/>
    <w:rsid w:val="00673ABA"/>
    <w:rsid w:val="00673B1D"/>
    <w:rsid w:val="00673D8A"/>
    <w:rsid w:val="00673E7D"/>
    <w:rsid w:val="00673FB5"/>
    <w:rsid w:val="00674267"/>
    <w:rsid w:val="0067471A"/>
    <w:rsid w:val="006748BB"/>
    <w:rsid w:val="006748DA"/>
    <w:rsid w:val="00674AC1"/>
    <w:rsid w:val="00674C03"/>
    <w:rsid w:val="00674C37"/>
    <w:rsid w:val="006754BF"/>
    <w:rsid w:val="0067567B"/>
    <w:rsid w:val="0067571C"/>
    <w:rsid w:val="006757DC"/>
    <w:rsid w:val="00675E52"/>
    <w:rsid w:val="00676406"/>
    <w:rsid w:val="0067642D"/>
    <w:rsid w:val="006764B3"/>
    <w:rsid w:val="00676B21"/>
    <w:rsid w:val="00677019"/>
    <w:rsid w:val="00677160"/>
    <w:rsid w:val="0067720B"/>
    <w:rsid w:val="006772DB"/>
    <w:rsid w:val="0067756C"/>
    <w:rsid w:val="00677743"/>
    <w:rsid w:val="006778AC"/>
    <w:rsid w:val="00677904"/>
    <w:rsid w:val="00677B7E"/>
    <w:rsid w:val="00677BF3"/>
    <w:rsid w:val="00677EBC"/>
    <w:rsid w:val="00680221"/>
    <w:rsid w:val="006803FC"/>
    <w:rsid w:val="0068098E"/>
    <w:rsid w:val="006809D0"/>
    <w:rsid w:val="00680C6F"/>
    <w:rsid w:val="00680E05"/>
    <w:rsid w:val="00680F42"/>
    <w:rsid w:val="00680FA2"/>
    <w:rsid w:val="00681038"/>
    <w:rsid w:val="00681127"/>
    <w:rsid w:val="00681388"/>
    <w:rsid w:val="00681592"/>
    <w:rsid w:val="006815D3"/>
    <w:rsid w:val="006816A3"/>
    <w:rsid w:val="0068191B"/>
    <w:rsid w:val="00681BF9"/>
    <w:rsid w:val="00681D5B"/>
    <w:rsid w:val="006822D3"/>
    <w:rsid w:val="00682750"/>
    <w:rsid w:val="0068290A"/>
    <w:rsid w:val="00682960"/>
    <w:rsid w:val="00682A07"/>
    <w:rsid w:val="00682A8F"/>
    <w:rsid w:val="00682D1F"/>
    <w:rsid w:val="0068348B"/>
    <w:rsid w:val="00683764"/>
    <w:rsid w:val="006838D5"/>
    <w:rsid w:val="00683D60"/>
    <w:rsid w:val="00684056"/>
    <w:rsid w:val="006840B6"/>
    <w:rsid w:val="00684355"/>
    <w:rsid w:val="0068466D"/>
    <w:rsid w:val="006846A1"/>
    <w:rsid w:val="00684A99"/>
    <w:rsid w:val="00684C21"/>
    <w:rsid w:val="00684C90"/>
    <w:rsid w:val="00684D4D"/>
    <w:rsid w:val="00684DD8"/>
    <w:rsid w:val="00684FEF"/>
    <w:rsid w:val="0068526E"/>
    <w:rsid w:val="006856CF"/>
    <w:rsid w:val="00685790"/>
    <w:rsid w:val="00685DE8"/>
    <w:rsid w:val="00686198"/>
    <w:rsid w:val="006866E9"/>
    <w:rsid w:val="00686744"/>
    <w:rsid w:val="0068692C"/>
    <w:rsid w:val="00686B2D"/>
    <w:rsid w:val="00686C62"/>
    <w:rsid w:val="00686E05"/>
    <w:rsid w:val="00686F37"/>
    <w:rsid w:val="0068710A"/>
    <w:rsid w:val="006871F5"/>
    <w:rsid w:val="0068734B"/>
    <w:rsid w:val="0068740D"/>
    <w:rsid w:val="00687460"/>
    <w:rsid w:val="00687472"/>
    <w:rsid w:val="00687990"/>
    <w:rsid w:val="00687D41"/>
    <w:rsid w:val="00687E0B"/>
    <w:rsid w:val="00687FD3"/>
    <w:rsid w:val="00690224"/>
    <w:rsid w:val="0069031B"/>
    <w:rsid w:val="00690423"/>
    <w:rsid w:val="006909BC"/>
    <w:rsid w:val="00690D83"/>
    <w:rsid w:val="00690E26"/>
    <w:rsid w:val="00691134"/>
    <w:rsid w:val="0069114F"/>
    <w:rsid w:val="006913A2"/>
    <w:rsid w:val="006916D3"/>
    <w:rsid w:val="00691705"/>
    <w:rsid w:val="00691D06"/>
    <w:rsid w:val="00691E21"/>
    <w:rsid w:val="00691E6F"/>
    <w:rsid w:val="00691F33"/>
    <w:rsid w:val="00692029"/>
    <w:rsid w:val="006920AC"/>
    <w:rsid w:val="00692129"/>
    <w:rsid w:val="006927A9"/>
    <w:rsid w:val="00692A60"/>
    <w:rsid w:val="00692BC8"/>
    <w:rsid w:val="00692D03"/>
    <w:rsid w:val="00692DC4"/>
    <w:rsid w:val="00692F60"/>
    <w:rsid w:val="00692FD7"/>
    <w:rsid w:val="00693091"/>
    <w:rsid w:val="00693183"/>
    <w:rsid w:val="00693267"/>
    <w:rsid w:val="0069332E"/>
    <w:rsid w:val="00693360"/>
    <w:rsid w:val="0069346B"/>
    <w:rsid w:val="00693643"/>
    <w:rsid w:val="0069368F"/>
    <w:rsid w:val="006937F7"/>
    <w:rsid w:val="00693A49"/>
    <w:rsid w:val="00693AFA"/>
    <w:rsid w:val="00693BB9"/>
    <w:rsid w:val="00693CE1"/>
    <w:rsid w:val="00693D6D"/>
    <w:rsid w:val="00693EB9"/>
    <w:rsid w:val="00694038"/>
    <w:rsid w:val="006940AE"/>
    <w:rsid w:val="0069443A"/>
    <w:rsid w:val="006944B8"/>
    <w:rsid w:val="006949A4"/>
    <w:rsid w:val="00694B01"/>
    <w:rsid w:val="00694BD6"/>
    <w:rsid w:val="00694CAB"/>
    <w:rsid w:val="00694FE9"/>
    <w:rsid w:val="0069527D"/>
    <w:rsid w:val="006952A5"/>
    <w:rsid w:val="0069555E"/>
    <w:rsid w:val="00695666"/>
    <w:rsid w:val="0069580B"/>
    <w:rsid w:val="00695827"/>
    <w:rsid w:val="00695B22"/>
    <w:rsid w:val="00695F90"/>
    <w:rsid w:val="006961B6"/>
    <w:rsid w:val="0069645D"/>
    <w:rsid w:val="006964ED"/>
    <w:rsid w:val="006967AE"/>
    <w:rsid w:val="0069682B"/>
    <w:rsid w:val="006969CA"/>
    <w:rsid w:val="00696A27"/>
    <w:rsid w:val="0069729C"/>
    <w:rsid w:val="0069767B"/>
    <w:rsid w:val="00697984"/>
    <w:rsid w:val="0069798C"/>
    <w:rsid w:val="00697A1F"/>
    <w:rsid w:val="00697BD7"/>
    <w:rsid w:val="00697C87"/>
    <w:rsid w:val="00697CC9"/>
    <w:rsid w:val="00697E45"/>
    <w:rsid w:val="00697E5C"/>
    <w:rsid w:val="00697E6E"/>
    <w:rsid w:val="00697FE5"/>
    <w:rsid w:val="006A0145"/>
    <w:rsid w:val="006A0272"/>
    <w:rsid w:val="006A0347"/>
    <w:rsid w:val="006A04AB"/>
    <w:rsid w:val="006A04BF"/>
    <w:rsid w:val="006A06F1"/>
    <w:rsid w:val="006A074B"/>
    <w:rsid w:val="006A075B"/>
    <w:rsid w:val="006A078D"/>
    <w:rsid w:val="006A0F16"/>
    <w:rsid w:val="006A1022"/>
    <w:rsid w:val="006A1072"/>
    <w:rsid w:val="006A10D6"/>
    <w:rsid w:val="006A1472"/>
    <w:rsid w:val="006A16F2"/>
    <w:rsid w:val="006A18CF"/>
    <w:rsid w:val="006A19EA"/>
    <w:rsid w:val="006A1A82"/>
    <w:rsid w:val="006A1DB9"/>
    <w:rsid w:val="006A223E"/>
    <w:rsid w:val="006A22B1"/>
    <w:rsid w:val="006A22BD"/>
    <w:rsid w:val="006A2418"/>
    <w:rsid w:val="006A2665"/>
    <w:rsid w:val="006A2720"/>
    <w:rsid w:val="006A2A06"/>
    <w:rsid w:val="006A30D7"/>
    <w:rsid w:val="006A31E3"/>
    <w:rsid w:val="006A35A3"/>
    <w:rsid w:val="006A3699"/>
    <w:rsid w:val="006A3835"/>
    <w:rsid w:val="006A3871"/>
    <w:rsid w:val="006A3C5F"/>
    <w:rsid w:val="006A41D1"/>
    <w:rsid w:val="006A4202"/>
    <w:rsid w:val="006A4259"/>
    <w:rsid w:val="006A4451"/>
    <w:rsid w:val="006A45D8"/>
    <w:rsid w:val="006A48D2"/>
    <w:rsid w:val="006A4DC0"/>
    <w:rsid w:val="006A4EF6"/>
    <w:rsid w:val="006A4F2D"/>
    <w:rsid w:val="006A4F65"/>
    <w:rsid w:val="006A5083"/>
    <w:rsid w:val="006A50B1"/>
    <w:rsid w:val="006A515F"/>
    <w:rsid w:val="006A5683"/>
    <w:rsid w:val="006A56C5"/>
    <w:rsid w:val="006A57DB"/>
    <w:rsid w:val="006A582B"/>
    <w:rsid w:val="006A5C07"/>
    <w:rsid w:val="006A60E1"/>
    <w:rsid w:val="006A652B"/>
    <w:rsid w:val="006A681E"/>
    <w:rsid w:val="006A6832"/>
    <w:rsid w:val="006A684D"/>
    <w:rsid w:val="006A6B96"/>
    <w:rsid w:val="006A6C4A"/>
    <w:rsid w:val="006A6D6E"/>
    <w:rsid w:val="006A6FEA"/>
    <w:rsid w:val="006A70D1"/>
    <w:rsid w:val="006A7388"/>
    <w:rsid w:val="006A7453"/>
    <w:rsid w:val="006A768A"/>
    <w:rsid w:val="006A793B"/>
    <w:rsid w:val="006A7B12"/>
    <w:rsid w:val="006A7EC4"/>
    <w:rsid w:val="006A7F12"/>
    <w:rsid w:val="006A7FA5"/>
    <w:rsid w:val="006B0020"/>
    <w:rsid w:val="006B0056"/>
    <w:rsid w:val="006B00FC"/>
    <w:rsid w:val="006B0526"/>
    <w:rsid w:val="006B0715"/>
    <w:rsid w:val="006B0973"/>
    <w:rsid w:val="006B0B91"/>
    <w:rsid w:val="006B0CE0"/>
    <w:rsid w:val="006B0E06"/>
    <w:rsid w:val="006B0E6C"/>
    <w:rsid w:val="006B0E96"/>
    <w:rsid w:val="006B0FDB"/>
    <w:rsid w:val="006B1271"/>
    <w:rsid w:val="006B1323"/>
    <w:rsid w:val="006B16F7"/>
    <w:rsid w:val="006B18BE"/>
    <w:rsid w:val="006B1928"/>
    <w:rsid w:val="006B1B9C"/>
    <w:rsid w:val="006B1D37"/>
    <w:rsid w:val="006B1EEA"/>
    <w:rsid w:val="006B21B2"/>
    <w:rsid w:val="006B2234"/>
    <w:rsid w:val="006B26BC"/>
    <w:rsid w:val="006B2720"/>
    <w:rsid w:val="006B2834"/>
    <w:rsid w:val="006B2AA1"/>
    <w:rsid w:val="006B2CFC"/>
    <w:rsid w:val="006B2FD5"/>
    <w:rsid w:val="006B3471"/>
    <w:rsid w:val="006B34DE"/>
    <w:rsid w:val="006B35C7"/>
    <w:rsid w:val="006B3701"/>
    <w:rsid w:val="006B38FE"/>
    <w:rsid w:val="006B3A6B"/>
    <w:rsid w:val="006B3D94"/>
    <w:rsid w:val="006B3FE2"/>
    <w:rsid w:val="006B4453"/>
    <w:rsid w:val="006B450D"/>
    <w:rsid w:val="006B4606"/>
    <w:rsid w:val="006B468B"/>
    <w:rsid w:val="006B4771"/>
    <w:rsid w:val="006B4834"/>
    <w:rsid w:val="006B498F"/>
    <w:rsid w:val="006B4DF8"/>
    <w:rsid w:val="006B4EC3"/>
    <w:rsid w:val="006B5155"/>
    <w:rsid w:val="006B5549"/>
    <w:rsid w:val="006B559E"/>
    <w:rsid w:val="006B55EC"/>
    <w:rsid w:val="006B5A0D"/>
    <w:rsid w:val="006B5B0D"/>
    <w:rsid w:val="006B5EDD"/>
    <w:rsid w:val="006B611A"/>
    <w:rsid w:val="006B61AC"/>
    <w:rsid w:val="006B6396"/>
    <w:rsid w:val="006B6B18"/>
    <w:rsid w:val="006B6E09"/>
    <w:rsid w:val="006B6E1B"/>
    <w:rsid w:val="006B6E5B"/>
    <w:rsid w:val="006B70B6"/>
    <w:rsid w:val="006B72AE"/>
    <w:rsid w:val="006B7315"/>
    <w:rsid w:val="006B75AC"/>
    <w:rsid w:val="006B78FF"/>
    <w:rsid w:val="006B7923"/>
    <w:rsid w:val="006B7A77"/>
    <w:rsid w:val="006B7C0A"/>
    <w:rsid w:val="006B7DAD"/>
    <w:rsid w:val="006B7DC9"/>
    <w:rsid w:val="006B7E1C"/>
    <w:rsid w:val="006C06ED"/>
    <w:rsid w:val="006C0987"/>
    <w:rsid w:val="006C09E8"/>
    <w:rsid w:val="006C0B95"/>
    <w:rsid w:val="006C0C13"/>
    <w:rsid w:val="006C0F0A"/>
    <w:rsid w:val="006C118D"/>
    <w:rsid w:val="006C1A1B"/>
    <w:rsid w:val="006C1A32"/>
    <w:rsid w:val="006C1D41"/>
    <w:rsid w:val="006C1F2E"/>
    <w:rsid w:val="006C229D"/>
    <w:rsid w:val="006C244E"/>
    <w:rsid w:val="006C24F1"/>
    <w:rsid w:val="006C2660"/>
    <w:rsid w:val="006C2843"/>
    <w:rsid w:val="006C295B"/>
    <w:rsid w:val="006C29FE"/>
    <w:rsid w:val="006C2CDA"/>
    <w:rsid w:val="006C2E35"/>
    <w:rsid w:val="006C2E95"/>
    <w:rsid w:val="006C3247"/>
    <w:rsid w:val="006C3450"/>
    <w:rsid w:val="006C396A"/>
    <w:rsid w:val="006C39D6"/>
    <w:rsid w:val="006C3B03"/>
    <w:rsid w:val="006C3B2D"/>
    <w:rsid w:val="006C3C0B"/>
    <w:rsid w:val="006C3F5B"/>
    <w:rsid w:val="006C3FE0"/>
    <w:rsid w:val="006C46A5"/>
    <w:rsid w:val="006C48A7"/>
    <w:rsid w:val="006C4A4F"/>
    <w:rsid w:val="006C4B98"/>
    <w:rsid w:val="006C4DF1"/>
    <w:rsid w:val="006C4FD6"/>
    <w:rsid w:val="006C5056"/>
    <w:rsid w:val="006C515E"/>
    <w:rsid w:val="006C52EF"/>
    <w:rsid w:val="006C53F6"/>
    <w:rsid w:val="006C59E3"/>
    <w:rsid w:val="006C5A75"/>
    <w:rsid w:val="006C6318"/>
    <w:rsid w:val="006C670B"/>
    <w:rsid w:val="006C6718"/>
    <w:rsid w:val="006C6783"/>
    <w:rsid w:val="006C6937"/>
    <w:rsid w:val="006C697A"/>
    <w:rsid w:val="006C6B2E"/>
    <w:rsid w:val="006C6E6B"/>
    <w:rsid w:val="006C6ED4"/>
    <w:rsid w:val="006C6F30"/>
    <w:rsid w:val="006C6FB9"/>
    <w:rsid w:val="006C7022"/>
    <w:rsid w:val="006C7051"/>
    <w:rsid w:val="006C73AC"/>
    <w:rsid w:val="006C7473"/>
    <w:rsid w:val="006C7573"/>
    <w:rsid w:val="006C7644"/>
    <w:rsid w:val="006C768B"/>
    <w:rsid w:val="006C794A"/>
    <w:rsid w:val="006C7AB6"/>
    <w:rsid w:val="006C7ABB"/>
    <w:rsid w:val="006C7CAC"/>
    <w:rsid w:val="006C7CBD"/>
    <w:rsid w:val="006C7CE8"/>
    <w:rsid w:val="006D0069"/>
    <w:rsid w:val="006D0584"/>
    <w:rsid w:val="006D05B5"/>
    <w:rsid w:val="006D07D7"/>
    <w:rsid w:val="006D0BB5"/>
    <w:rsid w:val="006D0D4F"/>
    <w:rsid w:val="006D0D6D"/>
    <w:rsid w:val="006D10FC"/>
    <w:rsid w:val="006D1A8B"/>
    <w:rsid w:val="006D1B8F"/>
    <w:rsid w:val="006D1C48"/>
    <w:rsid w:val="006D1C98"/>
    <w:rsid w:val="006D1F80"/>
    <w:rsid w:val="006D2228"/>
    <w:rsid w:val="006D23EB"/>
    <w:rsid w:val="006D23FE"/>
    <w:rsid w:val="006D25FD"/>
    <w:rsid w:val="006D272D"/>
    <w:rsid w:val="006D2822"/>
    <w:rsid w:val="006D29EB"/>
    <w:rsid w:val="006D2FE8"/>
    <w:rsid w:val="006D358A"/>
    <w:rsid w:val="006D3756"/>
    <w:rsid w:val="006D3A1B"/>
    <w:rsid w:val="006D3AA5"/>
    <w:rsid w:val="006D3C68"/>
    <w:rsid w:val="006D3FBE"/>
    <w:rsid w:val="006D3FE5"/>
    <w:rsid w:val="006D409C"/>
    <w:rsid w:val="006D40FE"/>
    <w:rsid w:val="006D43E3"/>
    <w:rsid w:val="006D4516"/>
    <w:rsid w:val="006D4786"/>
    <w:rsid w:val="006D4789"/>
    <w:rsid w:val="006D47A7"/>
    <w:rsid w:val="006D47DC"/>
    <w:rsid w:val="006D4959"/>
    <w:rsid w:val="006D4974"/>
    <w:rsid w:val="006D4B1F"/>
    <w:rsid w:val="006D4B67"/>
    <w:rsid w:val="006D4C40"/>
    <w:rsid w:val="006D4CEC"/>
    <w:rsid w:val="006D4E70"/>
    <w:rsid w:val="006D501C"/>
    <w:rsid w:val="006D50B1"/>
    <w:rsid w:val="006D50C1"/>
    <w:rsid w:val="006D545C"/>
    <w:rsid w:val="006D5764"/>
    <w:rsid w:val="006D5815"/>
    <w:rsid w:val="006D5861"/>
    <w:rsid w:val="006D597A"/>
    <w:rsid w:val="006D59E9"/>
    <w:rsid w:val="006D5DB1"/>
    <w:rsid w:val="006D5E67"/>
    <w:rsid w:val="006D609C"/>
    <w:rsid w:val="006D60B3"/>
    <w:rsid w:val="006D62FF"/>
    <w:rsid w:val="006D63DB"/>
    <w:rsid w:val="006D6574"/>
    <w:rsid w:val="006D6954"/>
    <w:rsid w:val="006D6E01"/>
    <w:rsid w:val="006D6FBE"/>
    <w:rsid w:val="006D71DF"/>
    <w:rsid w:val="006D7222"/>
    <w:rsid w:val="006D7519"/>
    <w:rsid w:val="006D7658"/>
    <w:rsid w:val="006D7664"/>
    <w:rsid w:val="006D774A"/>
    <w:rsid w:val="006D7A37"/>
    <w:rsid w:val="006D7DD0"/>
    <w:rsid w:val="006D7DEB"/>
    <w:rsid w:val="006D7E05"/>
    <w:rsid w:val="006D7E0A"/>
    <w:rsid w:val="006E02B0"/>
    <w:rsid w:val="006E0507"/>
    <w:rsid w:val="006E054D"/>
    <w:rsid w:val="006E0DC7"/>
    <w:rsid w:val="006E0F3F"/>
    <w:rsid w:val="006E11FC"/>
    <w:rsid w:val="006E15B2"/>
    <w:rsid w:val="006E1863"/>
    <w:rsid w:val="006E19DD"/>
    <w:rsid w:val="006E1BE4"/>
    <w:rsid w:val="006E1ECD"/>
    <w:rsid w:val="006E1F4C"/>
    <w:rsid w:val="006E216E"/>
    <w:rsid w:val="006E2256"/>
    <w:rsid w:val="006E22A9"/>
    <w:rsid w:val="006E231C"/>
    <w:rsid w:val="006E23B2"/>
    <w:rsid w:val="006E2F5D"/>
    <w:rsid w:val="006E2FB2"/>
    <w:rsid w:val="006E2FD3"/>
    <w:rsid w:val="006E314E"/>
    <w:rsid w:val="006E3293"/>
    <w:rsid w:val="006E32A0"/>
    <w:rsid w:val="006E36DB"/>
    <w:rsid w:val="006E37F1"/>
    <w:rsid w:val="006E3DD9"/>
    <w:rsid w:val="006E3E7D"/>
    <w:rsid w:val="006E3EBE"/>
    <w:rsid w:val="006E3F23"/>
    <w:rsid w:val="006E3FF1"/>
    <w:rsid w:val="006E40C1"/>
    <w:rsid w:val="006E41B6"/>
    <w:rsid w:val="006E425E"/>
    <w:rsid w:val="006E4305"/>
    <w:rsid w:val="006E471F"/>
    <w:rsid w:val="006E492A"/>
    <w:rsid w:val="006E4B0B"/>
    <w:rsid w:val="006E4F91"/>
    <w:rsid w:val="006E4FCC"/>
    <w:rsid w:val="006E527F"/>
    <w:rsid w:val="006E52CC"/>
    <w:rsid w:val="006E5971"/>
    <w:rsid w:val="006E5A1B"/>
    <w:rsid w:val="006E5BED"/>
    <w:rsid w:val="006E5EFE"/>
    <w:rsid w:val="006E5F9E"/>
    <w:rsid w:val="006E66B9"/>
    <w:rsid w:val="006E6958"/>
    <w:rsid w:val="006E6993"/>
    <w:rsid w:val="006E6B93"/>
    <w:rsid w:val="006E6C52"/>
    <w:rsid w:val="006E767A"/>
    <w:rsid w:val="006E78C1"/>
    <w:rsid w:val="006E7B79"/>
    <w:rsid w:val="006E7F9B"/>
    <w:rsid w:val="006E7FC4"/>
    <w:rsid w:val="006F0059"/>
    <w:rsid w:val="006F0272"/>
    <w:rsid w:val="006F02D5"/>
    <w:rsid w:val="006F0489"/>
    <w:rsid w:val="006F0921"/>
    <w:rsid w:val="006F1202"/>
    <w:rsid w:val="006F1214"/>
    <w:rsid w:val="006F13D2"/>
    <w:rsid w:val="006F15BB"/>
    <w:rsid w:val="006F1618"/>
    <w:rsid w:val="006F197C"/>
    <w:rsid w:val="006F1AF3"/>
    <w:rsid w:val="006F1C0B"/>
    <w:rsid w:val="006F1C89"/>
    <w:rsid w:val="006F2293"/>
    <w:rsid w:val="006F24BB"/>
    <w:rsid w:val="006F2A85"/>
    <w:rsid w:val="006F2B3D"/>
    <w:rsid w:val="006F2B7F"/>
    <w:rsid w:val="006F2BB3"/>
    <w:rsid w:val="006F2CF0"/>
    <w:rsid w:val="006F2EDE"/>
    <w:rsid w:val="006F2F01"/>
    <w:rsid w:val="006F326B"/>
    <w:rsid w:val="006F327C"/>
    <w:rsid w:val="006F338E"/>
    <w:rsid w:val="006F3435"/>
    <w:rsid w:val="006F36C3"/>
    <w:rsid w:val="006F3760"/>
    <w:rsid w:val="006F3769"/>
    <w:rsid w:val="006F39E3"/>
    <w:rsid w:val="006F3A78"/>
    <w:rsid w:val="006F3BD2"/>
    <w:rsid w:val="006F3C75"/>
    <w:rsid w:val="006F3E7C"/>
    <w:rsid w:val="006F4060"/>
    <w:rsid w:val="006F41C6"/>
    <w:rsid w:val="006F4433"/>
    <w:rsid w:val="006F4458"/>
    <w:rsid w:val="006F4497"/>
    <w:rsid w:val="006F45E7"/>
    <w:rsid w:val="006F4989"/>
    <w:rsid w:val="006F4A25"/>
    <w:rsid w:val="006F4C31"/>
    <w:rsid w:val="006F528F"/>
    <w:rsid w:val="006F5384"/>
    <w:rsid w:val="006F582F"/>
    <w:rsid w:val="006F58D0"/>
    <w:rsid w:val="006F5D86"/>
    <w:rsid w:val="006F68EB"/>
    <w:rsid w:val="006F6986"/>
    <w:rsid w:val="006F6C0F"/>
    <w:rsid w:val="006F6D28"/>
    <w:rsid w:val="006F6D48"/>
    <w:rsid w:val="006F71DA"/>
    <w:rsid w:val="006F75DE"/>
    <w:rsid w:val="006F7715"/>
    <w:rsid w:val="006F7D60"/>
    <w:rsid w:val="0070000D"/>
    <w:rsid w:val="007001EA"/>
    <w:rsid w:val="0070021A"/>
    <w:rsid w:val="00700615"/>
    <w:rsid w:val="007006A5"/>
    <w:rsid w:val="00700854"/>
    <w:rsid w:val="007008EC"/>
    <w:rsid w:val="007009B4"/>
    <w:rsid w:val="00700B20"/>
    <w:rsid w:val="007012BE"/>
    <w:rsid w:val="007015E6"/>
    <w:rsid w:val="00701AD2"/>
    <w:rsid w:val="00701BA7"/>
    <w:rsid w:val="00701BCA"/>
    <w:rsid w:val="00701ED9"/>
    <w:rsid w:val="007021D6"/>
    <w:rsid w:val="0070233E"/>
    <w:rsid w:val="00702524"/>
    <w:rsid w:val="00702A68"/>
    <w:rsid w:val="00702DA5"/>
    <w:rsid w:val="00703075"/>
    <w:rsid w:val="0070351C"/>
    <w:rsid w:val="00703711"/>
    <w:rsid w:val="00703788"/>
    <w:rsid w:val="007039E2"/>
    <w:rsid w:val="00703E50"/>
    <w:rsid w:val="0070410E"/>
    <w:rsid w:val="00704374"/>
    <w:rsid w:val="0070455E"/>
    <w:rsid w:val="00704750"/>
    <w:rsid w:val="007048DE"/>
    <w:rsid w:val="00704936"/>
    <w:rsid w:val="00704B47"/>
    <w:rsid w:val="00704D37"/>
    <w:rsid w:val="00704F76"/>
    <w:rsid w:val="00705606"/>
    <w:rsid w:val="00705801"/>
    <w:rsid w:val="0070582E"/>
    <w:rsid w:val="00705BAE"/>
    <w:rsid w:val="00705E23"/>
    <w:rsid w:val="00705F14"/>
    <w:rsid w:val="00706017"/>
    <w:rsid w:val="0070606A"/>
    <w:rsid w:val="007060CE"/>
    <w:rsid w:val="007060D5"/>
    <w:rsid w:val="0070617D"/>
    <w:rsid w:val="0070619E"/>
    <w:rsid w:val="00706310"/>
    <w:rsid w:val="0070633A"/>
    <w:rsid w:val="007063EC"/>
    <w:rsid w:val="00706582"/>
    <w:rsid w:val="007069E2"/>
    <w:rsid w:val="00706F12"/>
    <w:rsid w:val="00706F5C"/>
    <w:rsid w:val="00707165"/>
    <w:rsid w:val="007071D5"/>
    <w:rsid w:val="00707208"/>
    <w:rsid w:val="007072E4"/>
    <w:rsid w:val="00707C09"/>
    <w:rsid w:val="00707D71"/>
    <w:rsid w:val="0071027B"/>
    <w:rsid w:val="0071051F"/>
    <w:rsid w:val="007105AD"/>
    <w:rsid w:val="007105AE"/>
    <w:rsid w:val="007105E1"/>
    <w:rsid w:val="007108B1"/>
    <w:rsid w:val="00710AB7"/>
    <w:rsid w:val="00710B6A"/>
    <w:rsid w:val="00710CFF"/>
    <w:rsid w:val="00710D13"/>
    <w:rsid w:val="00710D46"/>
    <w:rsid w:val="00710DFB"/>
    <w:rsid w:val="00711019"/>
    <w:rsid w:val="0071107A"/>
    <w:rsid w:val="00711319"/>
    <w:rsid w:val="007113B7"/>
    <w:rsid w:val="0071144A"/>
    <w:rsid w:val="00711662"/>
    <w:rsid w:val="007116C7"/>
    <w:rsid w:val="00711AC6"/>
    <w:rsid w:val="00711B4D"/>
    <w:rsid w:val="00711FF5"/>
    <w:rsid w:val="007120AC"/>
    <w:rsid w:val="00712290"/>
    <w:rsid w:val="0071237C"/>
    <w:rsid w:val="0071276B"/>
    <w:rsid w:val="00712C94"/>
    <w:rsid w:val="00712D72"/>
    <w:rsid w:val="00713230"/>
    <w:rsid w:val="007133C8"/>
    <w:rsid w:val="00713963"/>
    <w:rsid w:val="007139CE"/>
    <w:rsid w:val="00714000"/>
    <w:rsid w:val="007144DF"/>
    <w:rsid w:val="00714740"/>
    <w:rsid w:val="007148E4"/>
    <w:rsid w:val="00714B40"/>
    <w:rsid w:val="00714DD9"/>
    <w:rsid w:val="00714FDA"/>
    <w:rsid w:val="0071501C"/>
    <w:rsid w:val="00715255"/>
    <w:rsid w:val="007153E8"/>
    <w:rsid w:val="00715972"/>
    <w:rsid w:val="007159C9"/>
    <w:rsid w:val="00715AD5"/>
    <w:rsid w:val="00715B77"/>
    <w:rsid w:val="0071617B"/>
    <w:rsid w:val="0071633C"/>
    <w:rsid w:val="0071635E"/>
    <w:rsid w:val="007166D1"/>
    <w:rsid w:val="007168E6"/>
    <w:rsid w:val="00716A6B"/>
    <w:rsid w:val="00717053"/>
    <w:rsid w:val="007170F7"/>
    <w:rsid w:val="007171EB"/>
    <w:rsid w:val="007173AC"/>
    <w:rsid w:val="007175DB"/>
    <w:rsid w:val="00717A28"/>
    <w:rsid w:val="007202C4"/>
    <w:rsid w:val="007208D1"/>
    <w:rsid w:val="007209A5"/>
    <w:rsid w:val="00720A1C"/>
    <w:rsid w:val="00720C77"/>
    <w:rsid w:val="00720CC7"/>
    <w:rsid w:val="00720D67"/>
    <w:rsid w:val="007212CD"/>
    <w:rsid w:val="0072131F"/>
    <w:rsid w:val="007215E4"/>
    <w:rsid w:val="0072167E"/>
    <w:rsid w:val="007217B4"/>
    <w:rsid w:val="00721BB0"/>
    <w:rsid w:val="00721C53"/>
    <w:rsid w:val="00721D41"/>
    <w:rsid w:val="00721D6D"/>
    <w:rsid w:val="00721E76"/>
    <w:rsid w:val="00721F75"/>
    <w:rsid w:val="00722160"/>
    <w:rsid w:val="00722442"/>
    <w:rsid w:val="00722459"/>
    <w:rsid w:val="00722824"/>
    <w:rsid w:val="00722871"/>
    <w:rsid w:val="007228D4"/>
    <w:rsid w:val="00722E71"/>
    <w:rsid w:val="00722E9A"/>
    <w:rsid w:val="00723036"/>
    <w:rsid w:val="00723048"/>
    <w:rsid w:val="0072343A"/>
    <w:rsid w:val="007234DC"/>
    <w:rsid w:val="007239E4"/>
    <w:rsid w:val="00723AA5"/>
    <w:rsid w:val="00723C3A"/>
    <w:rsid w:val="00723E06"/>
    <w:rsid w:val="0072401F"/>
    <w:rsid w:val="007240F0"/>
    <w:rsid w:val="0072410D"/>
    <w:rsid w:val="007244DA"/>
    <w:rsid w:val="007248EB"/>
    <w:rsid w:val="00724901"/>
    <w:rsid w:val="00724A83"/>
    <w:rsid w:val="00724AE0"/>
    <w:rsid w:val="00724C48"/>
    <w:rsid w:val="00724CFB"/>
    <w:rsid w:val="00724F25"/>
    <w:rsid w:val="0072500D"/>
    <w:rsid w:val="00725578"/>
    <w:rsid w:val="00725733"/>
    <w:rsid w:val="00725BF0"/>
    <w:rsid w:val="00725DAA"/>
    <w:rsid w:val="00725E26"/>
    <w:rsid w:val="00725E6A"/>
    <w:rsid w:val="00725FB7"/>
    <w:rsid w:val="00726185"/>
    <w:rsid w:val="00726297"/>
    <w:rsid w:val="0072629E"/>
    <w:rsid w:val="007263D5"/>
    <w:rsid w:val="00726479"/>
    <w:rsid w:val="00726523"/>
    <w:rsid w:val="007265EE"/>
    <w:rsid w:val="0072673C"/>
    <w:rsid w:val="00726782"/>
    <w:rsid w:val="00726B5E"/>
    <w:rsid w:val="00726C00"/>
    <w:rsid w:val="00726DB6"/>
    <w:rsid w:val="007270B2"/>
    <w:rsid w:val="007270BA"/>
    <w:rsid w:val="0072715D"/>
    <w:rsid w:val="0072733C"/>
    <w:rsid w:val="00727381"/>
    <w:rsid w:val="0072738E"/>
    <w:rsid w:val="00727B6C"/>
    <w:rsid w:val="00727CA8"/>
    <w:rsid w:val="007302C4"/>
    <w:rsid w:val="0073037B"/>
    <w:rsid w:val="007307A8"/>
    <w:rsid w:val="00730823"/>
    <w:rsid w:val="007308B5"/>
    <w:rsid w:val="00730B70"/>
    <w:rsid w:val="00730B7F"/>
    <w:rsid w:val="00731006"/>
    <w:rsid w:val="007310DA"/>
    <w:rsid w:val="007311DD"/>
    <w:rsid w:val="007312BB"/>
    <w:rsid w:val="00731D39"/>
    <w:rsid w:val="00731F00"/>
    <w:rsid w:val="00732174"/>
    <w:rsid w:val="007323C1"/>
    <w:rsid w:val="00732587"/>
    <w:rsid w:val="007325E9"/>
    <w:rsid w:val="00732884"/>
    <w:rsid w:val="00732A64"/>
    <w:rsid w:val="007334B9"/>
    <w:rsid w:val="007334EC"/>
    <w:rsid w:val="007335F4"/>
    <w:rsid w:val="00733627"/>
    <w:rsid w:val="007337C7"/>
    <w:rsid w:val="00733E02"/>
    <w:rsid w:val="00733E97"/>
    <w:rsid w:val="0073428D"/>
    <w:rsid w:val="00734428"/>
    <w:rsid w:val="00734497"/>
    <w:rsid w:val="00734528"/>
    <w:rsid w:val="00734A41"/>
    <w:rsid w:val="00734C36"/>
    <w:rsid w:val="00734CF8"/>
    <w:rsid w:val="00734D68"/>
    <w:rsid w:val="00735095"/>
    <w:rsid w:val="007351E0"/>
    <w:rsid w:val="007351F1"/>
    <w:rsid w:val="0073556A"/>
    <w:rsid w:val="007355F1"/>
    <w:rsid w:val="00735693"/>
    <w:rsid w:val="007356EA"/>
    <w:rsid w:val="00735F12"/>
    <w:rsid w:val="00736119"/>
    <w:rsid w:val="007361DB"/>
    <w:rsid w:val="00736291"/>
    <w:rsid w:val="0073634F"/>
    <w:rsid w:val="007363D4"/>
    <w:rsid w:val="007366AB"/>
    <w:rsid w:val="007367A5"/>
    <w:rsid w:val="0073696D"/>
    <w:rsid w:val="00736A91"/>
    <w:rsid w:val="00736FD0"/>
    <w:rsid w:val="00736FE4"/>
    <w:rsid w:val="00737140"/>
    <w:rsid w:val="0073790F"/>
    <w:rsid w:val="00737969"/>
    <w:rsid w:val="00737CFF"/>
    <w:rsid w:val="00737D64"/>
    <w:rsid w:val="00737E00"/>
    <w:rsid w:val="007401A9"/>
    <w:rsid w:val="00740368"/>
    <w:rsid w:val="00740560"/>
    <w:rsid w:val="00740DA0"/>
    <w:rsid w:val="0074105F"/>
    <w:rsid w:val="007414BB"/>
    <w:rsid w:val="007416A4"/>
    <w:rsid w:val="007416C1"/>
    <w:rsid w:val="007416C2"/>
    <w:rsid w:val="00741716"/>
    <w:rsid w:val="0074184E"/>
    <w:rsid w:val="00741B94"/>
    <w:rsid w:val="00741CC4"/>
    <w:rsid w:val="00741D56"/>
    <w:rsid w:val="00741DB0"/>
    <w:rsid w:val="00742361"/>
    <w:rsid w:val="007423C3"/>
    <w:rsid w:val="00742583"/>
    <w:rsid w:val="007426A0"/>
    <w:rsid w:val="00742B9B"/>
    <w:rsid w:val="00742E0E"/>
    <w:rsid w:val="00742E2D"/>
    <w:rsid w:val="00742E9D"/>
    <w:rsid w:val="00742F27"/>
    <w:rsid w:val="007432A6"/>
    <w:rsid w:val="0074361F"/>
    <w:rsid w:val="00743853"/>
    <w:rsid w:val="007439D4"/>
    <w:rsid w:val="00743C30"/>
    <w:rsid w:val="00743C54"/>
    <w:rsid w:val="007445E0"/>
    <w:rsid w:val="00744779"/>
    <w:rsid w:val="0074480F"/>
    <w:rsid w:val="00744CDD"/>
    <w:rsid w:val="00744D36"/>
    <w:rsid w:val="00744DE9"/>
    <w:rsid w:val="00744E59"/>
    <w:rsid w:val="0074551C"/>
    <w:rsid w:val="007455B8"/>
    <w:rsid w:val="007455BA"/>
    <w:rsid w:val="0074570E"/>
    <w:rsid w:val="00745A95"/>
    <w:rsid w:val="00745B48"/>
    <w:rsid w:val="00745E14"/>
    <w:rsid w:val="00745F24"/>
    <w:rsid w:val="00745F67"/>
    <w:rsid w:val="007461BA"/>
    <w:rsid w:val="0074637B"/>
    <w:rsid w:val="0074650B"/>
    <w:rsid w:val="0074665F"/>
    <w:rsid w:val="0074682F"/>
    <w:rsid w:val="0074693B"/>
    <w:rsid w:val="00746C54"/>
    <w:rsid w:val="00746CFC"/>
    <w:rsid w:val="00746F04"/>
    <w:rsid w:val="007470E9"/>
    <w:rsid w:val="0074718F"/>
    <w:rsid w:val="007478D6"/>
    <w:rsid w:val="0074792D"/>
    <w:rsid w:val="00747DC9"/>
    <w:rsid w:val="00747E51"/>
    <w:rsid w:val="00747F09"/>
    <w:rsid w:val="00750158"/>
    <w:rsid w:val="00750176"/>
    <w:rsid w:val="007501D7"/>
    <w:rsid w:val="00750222"/>
    <w:rsid w:val="00750486"/>
    <w:rsid w:val="007504A6"/>
    <w:rsid w:val="0075052C"/>
    <w:rsid w:val="0075055D"/>
    <w:rsid w:val="0075059D"/>
    <w:rsid w:val="0075073D"/>
    <w:rsid w:val="00750C64"/>
    <w:rsid w:val="00750EF4"/>
    <w:rsid w:val="00750FD5"/>
    <w:rsid w:val="0075106B"/>
    <w:rsid w:val="007513A4"/>
    <w:rsid w:val="00751480"/>
    <w:rsid w:val="007514FB"/>
    <w:rsid w:val="00751569"/>
    <w:rsid w:val="0075160D"/>
    <w:rsid w:val="007518CF"/>
    <w:rsid w:val="00751A04"/>
    <w:rsid w:val="00751DC4"/>
    <w:rsid w:val="007520C5"/>
    <w:rsid w:val="00752333"/>
    <w:rsid w:val="00752366"/>
    <w:rsid w:val="007524D4"/>
    <w:rsid w:val="00752D48"/>
    <w:rsid w:val="00752D81"/>
    <w:rsid w:val="00752ECB"/>
    <w:rsid w:val="00752EE0"/>
    <w:rsid w:val="00752F6D"/>
    <w:rsid w:val="00752F9E"/>
    <w:rsid w:val="00752FA6"/>
    <w:rsid w:val="0075308E"/>
    <w:rsid w:val="007530F2"/>
    <w:rsid w:val="007533EA"/>
    <w:rsid w:val="00753A41"/>
    <w:rsid w:val="00753A5F"/>
    <w:rsid w:val="00753A7A"/>
    <w:rsid w:val="00753BE7"/>
    <w:rsid w:val="00753D5F"/>
    <w:rsid w:val="00754097"/>
    <w:rsid w:val="0075425E"/>
    <w:rsid w:val="007542C5"/>
    <w:rsid w:val="00754559"/>
    <w:rsid w:val="007545AA"/>
    <w:rsid w:val="00754691"/>
    <w:rsid w:val="007547CC"/>
    <w:rsid w:val="00754A53"/>
    <w:rsid w:val="00754DA0"/>
    <w:rsid w:val="00754F04"/>
    <w:rsid w:val="00755044"/>
    <w:rsid w:val="00755057"/>
    <w:rsid w:val="00755204"/>
    <w:rsid w:val="00755456"/>
    <w:rsid w:val="0075585F"/>
    <w:rsid w:val="00755949"/>
    <w:rsid w:val="007559AD"/>
    <w:rsid w:val="00755A0F"/>
    <w:rsid w:val="00755B70"/>
    <w:rsid w:val="00755E01"/>
    <w:rsid w:val="00755E0E"/>
    <w:rsid w:val="00755E59"/>
    <w:rsid w:val="00755E73"/>
    <w:rsid w:val="00755EDF"/>
    <w:rsid w:val="00755F25"/>
    <w:rsid w:val="0075600B"/>
    <w:rsid w:val="007565B4"/>
    <w:rsid w:val="007567CF"/>
    <w:rsid w:val="00756973"/>
    <w:rsid w:val="00756984"/>
    <w:rsid w:val="00756AA9"/>
    <w:rsid w:val="00756DC9"/>
    <w:rsid w:val="00756DD0"/>
    <w:rsid w:val="00757077"/>
    <w:rsid w:val="00757143"/>
    <w:rsid w:val="0075731A"/>
    <w:rsid w:val="007576C8"/>
    <w:rsid w:val="0075770B"/>
    <w:rsid w:val="00757834"/>
    <w:rsid w:val="0075793C"/>
    <w:rsid w:val="0075799E"/>
    <w:rsid w:val="00757ADF"/>
    <w:rsid w:val="00757AFD"/>
    <w:rsid w:val="00757B2E"/>
    <w:rsid w:val="00757CAF"/>
    <w:rsid w:val="007601A3"/>
    <w:rsid w:val="00760541"/>
    <w:rsid w:val="00760547"/>
    <w:rsid w:val="007605CB"/>
    <w:rsid w:val="0076069A"/>
    <w:rsid w:val="00760948"/>
    <w:rsid w:val="00760F7F"/>
    <w:rsid w:val="00761159"/>
    <w:rsid w:val="00761275"/>
    <w:rsid w:val="00761319"/>
    <w:rsid w:val="00761428"/>
    <w:rsid w:val="007614CC"/>
    <w:rsid w:val="0076185E"/>
    <w:rsid w:val="00761867"/>
    <w:rsid w:val="007619E6"/>
    <w:rsid w:val="00761CFC"/>
    <w:rsid w:val="00761DA2"/>
    <w:rsid w:val="00761F65"/>
    <w:rsid w:val="00762041"/>
    <w:rsid w:val="00762C2B"/>
    <w:rsid w:val="00762DDD"/>
    <w:rsid w:val="00762E30"/>
    <w:rsid w:val="007631F1"/>
    <w:rsid w:val="007634B1"/>
    <w:rsid w:val="00763537"/>
    <w:rsid w:val="007636CE"/>
    <w:rsid w:val="007638E9"/>
    <w:rsid w:val="00763959"/>
    <w:rsid w:val="00763A04"/>
    <w:rsid w:val="00763B04"/>
    <w:rsid w:val="00763B81"/>
    <w:rsid w:val="007643F3"/>
    <w:rsid w:val="0076452E"/>
    <w:rsid w:val="007645D3"/>
    <w:rsid w:val="0076469F"/>
    <w:rsid w:val="007647B5"/>
    <w:rsid w:val="00764C09"/>
    <w:rsid w:val="00764E7F"/>
    <w:rsid w:val="00765087"/>
    <w:rsid w:val="007651A9"/>
    <w:rsid w:val="0076527B"/>
    <w:rsid w:val="00765296"/>
    <w:rsid w:val="00765431"/>
    <w:rsid w:val="007655F3"/>
    <w:rsid w:val="00765B63"/>
    <w:rsid w:val="00766117"/>
    <w:rsid w:val="007664C3"/>
    <w:rsid w:val="0076665C"/>
    <w:rsid w:val="00766669"/>
    <w:rsid w:val="00766A2E"/>
    <w:rsid w:val="00766A7B"/>
    <w:rsid w:val="00767572"/>
    <w:rsid w:val="00767869"/>
    <w:rsid w:val="0076794D"/>
    <w:rsid w:val="00767B15"/>
    <w:rsid w:val="00767CD1"/>
    <w:rsid w:val="00770099"/>
    <w:rsid w:val="007701CF"/>
    <w:rsid w:val="007701FB"/>
    <w:rsid w:val="00770310"/>
    <w:rsid w:val="007703AE"/>
    <w:rsid w:val="00770403"/>
    <w:rsid w:val="007706B1"/>
    <w:rsid w:val="00770E52"/>
    <w:rsid w:val="00771000"/>
    <w:rsid w:val="0077115D"/>
    <w:rsid w:val="00771521"/>
    <w:rsid w:val="007718E5"/>
    <w:rsid w:val="00771C60"/>
    <w:rsid w:val="007722B8"/>
    <w:rsid w:val="007723E0"/>
    <w:rsid w:val="00772BB1"/>
    <w:rsid w:val="00772CDC"/>
    <w:rsid w:val="00772F2A"/>
    <w:rsid w:val="00772FC4"/>
    <w:rsid w:val="007731FC"/>
    <w:rsid w:val="0077335F"/>
    <w:rsid w:val="00773840"/>
    <w:rsid w:val="0077388C"/>
    <w:rsid w:val="00773A70"/>
    <w:rsid w:val="00773DBB"/>
    <w:rsid w:val="0077404D"/>
    <w:rsid w:val="0077419F"/>
    <w:rsid w:val="007743C0"/>
    <w:rsid w:val="00774666"/>
    <w:rsid w:val="007749F6"/>
    <w:rsid w:val="00774AF8"/>
    <w:rsid w:val="00774BB1"/>
    <w:rsid w:val="00774C2B"/>
    <w:rsid w:val="00774CD3"/>
    <w:rsid w:val="00774D7F"/>
    <w:rsid w:val="00774D88"/>
    <w:rsid w:val="00774DB9"/>
    <w:rsid w:val="00774F37"/>
    <w:rsid w:val="00775147"/>
    <w:rsid w:val="007755A3"/>
    <w:rsid w:val="00775945"/>
    <w:rsid w:val="00775A12"/>
    <w:rsid w:val="00775C40"/>
    <w:rsid w:val="00775CBE"/>
    <w:rsid w:val="00775CD5"/>
    <w:rsid w:val="00775D62"/>
    <w:rsid w:val="00775E15"/>
    <w:rsid w:val="007761C6"/>
    <w:rsid w:val="00776451"/>
    <w:rsid w:val="007766B1"/>
    <w:rsid w:val="00776B71"/>
    <w:rsid w:val="00776C48"/>
    <w:rsid w:val="00777124"/>
    <w:rsid w:val="0077720E"/>
    <w:rsid w:val="00777251"/>
    <w:rsid w:val="00777269"/>
    <w:rsid w:val="007775BD"/>
    <w:rsid w:val="007779A4"/>
    <w:rsid w:val="00777C72"/>
    <w:rsid w:val="00777D01"/>
    <w:rsid w:val="00777DA9"/>
    <w:rsid w:val="00777E3D"/>
    <w:rsid w:val="007800D3"/>
    <w:rsid w:val="00780122"/>
    <w:rsid w:val="007803A1"/>
    <w:rsid w:val="00780495"/>
    <w:rsid w:val="007804AA"/>
    <w:rsid w:val="00780629"/>
    <w:rsid w:val="0078067E"/>
    <w:rsid w:val="00780779"/>
    <w:rsid w:val="007807A8"/>
    <w:rsid w:val="00780B30"/>
    <w:rsid w:val="00780BFA"/>
    <w:rsid w:val="00780C24"/>
    <w:rsid w:val="00780E44"/>
    <w:rsid w:val="00781604"/>
    <w:rsid w:val="00781964"/>
    <w:rsid w:val="00781B44"/>
    <w:rsid w:val="00781BF1"/>
    <w:rsid w:val="00781E31"/>
    <w:rsid w:val="00781E3F"/>
    <w:rsid w:val="00781F50"/>
    <w:rsid w:val="0078233B"/>
    <w:rsid w:val="00782F8B"/>
    <w:rsid w:val="00782FC4"/>
    <w:rsid w:val="00783356"/>
    <w:rsid w:val="0078357D"/>
    <w:rsid w:val="00783681"/>
    <w:rsid w:val="0078372F"/>
    <w:rsid w:val="00783867"/>
    <w:rsid w:val="00783C7E"/>
    <w:rsid w:val="00783F8B"/>
    <w:rsid w:val="00783F94"/>
    <w:rsid w:val="00784054"/>
    <w:rsid w:val="0078430A"/>
    <w:rsid w:val="00784464"/>
    <w:rsid w:val="0078467F"/>
    <w:rsid w:val="007849B9"/>
    <w:rsid w:val="00784C64"/>
    <w:rsid w:val="00784DA2"/>
    <w:rsid w:val="00784EFE"/>
    <w:rsid w:val="00784F65"/>
    <w:rsid w:val="007852EB"/>
    <w:rsid w:val="007853BC"/>
    <w:rsid w:val="00785517"/>
    <w:rsid w:val="00785527"/>
    <w:rsid w:val="00785813"/>
    <w:rsid w:val="0078638B"/>
    <w:rsid w:val="00786482"/>
    <w:rsid w:val="00786693"/>
    <w:rsid w:val="00786A6D"/>
    <w:rsid w:val="00786F59"/>
    <w:rsid w:val="0078704C"/>
    <w:rsid w:val="007871B5"/>
    <w:rsid w:val="00787349"/>
    <w:rsid w:val="00787405"/>
    <w:rsid w:val="0078781A"/>
    <w:rsid w:val="00787833"/>
    <w:rsid w:val="00787B30"/>
    <w:rsid w:val="00787FA0"/>
    <w:rsid w:val="0079031C"/>
    <w:rsid w:val="007903EC"/>
    <w:rsid w:val="00790636"/>
    <w:rsid w:val="007906F9"/>
    <w:rsid w:val="007907DF"/>
    <w:rsid w:val="007908D2"/>
    <w:rsid w:val="00790B28"/>
    <w:rsid w:val="00790B4C"/>
    <w:rsid w:val="00790BE8"/>
    <w:rsid w:val="0079106F"/>
    <w:rsid w:val="00791112"/>
    <w:rsid w:val="00791125"/>
    <w:rsid w:val="00791225"/>
    <w:rsid w:val="007919B1"/>
    <w:rsid w:val="00791A0E"/>
    <w:rsid w:val="00791C96"/>
    <w:rsid w:val="0079200C"/>
    <w:rsid w:val="007920D0"/>
    <w:rsid w:val="0079249B"/>
    <w:rsid w:val="00792517"/>
    <w:rsid w:val="00792B0D"/>
    <w:rsid w:val="00792CFB"/>
    <w:rsid w:val="0079327F"/>
    <w:rsid w:val="007932E8"/>
    <w:rsid w:val="00793660"/>
    <w:rsid w:val="007937D2"/>
    <w:rsid w:val="00793857"/>
    <w:rsid w:val="0079390E"/>
    <w:rsid w:val="00793A1F"/>
    <w:rsid w:val="00793B74"/>
    <w:rsid w:val="00793C79"/>
    <w:rsid w:val="00793ED1"/>
    <w:rsid w:val="00793F32"/>
    <w:rsid w:val="00793F8C"/>
    <w:rsid w:val="00793FFA"/>
    <w:rsid w:val="00794134"/>
    <w:rsid w:val="007941B0"/>
    <w:rsid w:val="0079433B"/>
    <w:rsid w:val="007943E0"/>
    <w:rsid w:val="00794690"/>
    <w:rsid w:val="0079482D"/>
    <w:rsid w:val="00794C9B"/>
    <w:rsid w:val="00794D2A"/>
    <w:rsid w:val="00794DD5"/>
    <w:rsid w:val="00794DF8"/>
    <w:rsid w:val="007953F0"/>
    <w:rsid w:val="00795449"/>
    <w:rsid w:val="00795584"/>
    <w:rsid w:val="00795835"/>
    <w:rsid w:val="00795924"/>
    <w:rsid w:val="007967DB"/>
    <w:rsid w:val="00796D8A"/>
    <w:rsid w:val="00797177"/>
    <w:rsid w:val="00797247"/>
    <w:rsid w:val="007977D1"/>
    <w:rsid w:val="00797A0B"/>
    <w:rsid w:val="00797B19"/>
    <w:rsid w:val="00797C97"/>
    <w:rsid w:val="00797D21"/>
    <w:rsid w:val="00797E13"/>
    <w:rsid w:val="007A0283"/>
    <w:rsid w:val="007A043E"/>
    <w:rsid w:val="007A078A"/>
    <w:rsid w:val="007A089A"/>
    <w:rsid w:val="007A095F"/>
    <w:rsid w:val="007A099E"/>
    <w:rsid w:val="007A0B3E"/>
    <w:rsid w:val="007A0B91"/>
    <w:rsid w:val="007A144C"/>
    <w:rsid w:val="007A1462"/>
    <w:rsid w:val="007A147F"/>
    <w:rsid w:val="007A14CD"/>
    <w:rsid w:val="007A1718"/>
    <w:rsid w:val="007A1723"/>
    <w:rsid w:val="007A1899"/>
    <w:rsid w:val="007A19BB"/>
    <w:rsid w:val="007A1EA0"/>
    <w:rsid w:val="007A219A"/>
    <w:rsid w:val="007A24A0"/>
    <w:rsid w:val="007A24AC"/>
    <w:rsid w:val="007A2555"/>
    <w:rsid w:val="007A26FB"/>
    <w:rsid w:val="007A28EA"/>
    <w:rsid w:val="007A2A1A"/>
    <w:rsid w:val="007A2B1A"/>
    <w:rsid w:val="007A2B52"/>
    <w:rsid w:val="007A3003"/>
    <w:rsid w:val="007A3318"/>
    <w:rsid w:val="007A3584"/>
    <w:rsid w:val="007A3AA5"/>
    <w:rsid w:val="007A3CAE"/>
    <w:rsid w:val="007A400A"/>
    <w:rsid w:val="007A4023"/>
    <w:rsid w:val="007A43B2"/>
    <w:rsid w:val="007A43D4"/>
    <w:rsid w:val="007A44B3"/>
    <w:rsid w:val="007A4AA2"/>
    <w:rsid w:val="007A4D68"/>
    <w:rsid w:val="007A4F7B"/>
    <w:rsid w:val="007A52F1"/>
    <w:rsid w:val="007A5414"/>
    <w:rsid w:val="007A54EF"/>
    <w:rsid w:val="007A5AB9"/>
    <w:rsid w:val="007A5EA4"/>
    <w:rsid w:val="007A618D"/>
    <w:rsid w:val="007A6234"/>
    <w:rsid w:val="007A6319"/>
    <w:rsid w:val="007A6456"/>
    <w:rsid w:val="007A6988"/>
    <w:rsid w:val="007A6B62"/>
    <w:rsid w:val="007A6E2E"/>
    <w:rsid w:val="007A6EA6"/>
    <w:rsid w:val="007A6ED8"/>
    <w:rsid w:val="007A704B"/>
    <w:rsid w:val="007A727E"/>
    <w:rsid w:val="007A7592"/>
    <w:rsid w:val="007A787B"/>
    <w:rsid w:val="007A7907"/>
    <w:rsid w:val="007A79DC"/>
    <w:rsid w:val="007A7B51"/>
    <w:rsid w:val="007A7BC0"/>
    <w:rsid w:val="007A7E97"/>
    <w:rsid w:val="007A7F00"/>
    <w:rsid w:val="007A7F7B"/>
    <w:rsid w:val="007B0216"/>
    <w:rsid w:val="007B022E"/>
    <w:rsid w:val="007B02CA"/>
    <w:rsid w:val="007B03B1"/>
    <w:rsid w:val="007B066B"/>
    <w:rsid w:val="007B0786"/>
    <w:rsid w:val="007B0BD7"/>
    <w:rsid w:val="007B0FD2"/>
    <w:rsid w:val="007B1028"/>
    <w:rsid w:val="007B118D"/>
    <w:rsid w:val="007B11F4"/>
    <w:rsid w:val="007B142B"/>
    <w:rsid w:val="007B1A59"/>
    <w:rsid w:val="007B1E88"/>
    <w:rsid w:val="007B223B"/>
    <w:rsid w:val="007B2ED5"/>
    <w:rsid w:val="007B33F5"/>
    <w:rsid w:val="007B3407"/>
    <w:rsid w:val="007B3760"/>
    <w:rsid w:val="007B3852"/>
    <w:rsid w:val="007B38EE"/>
    <w:rsid w:val="007B393B"/>
    <w:rsid w:val="007B3E73"/>
    <w:rsid w:val="007B42B6"/>
    <w:rsid w:val="007B4A82"/>
    <w:rsid w:val="007B4B03"/>
    <w:rsid w:val="007B4B13"/>
    <w:rsid w:val="007B4CB8"/>
    <w:rsid w:val="007B4F86"/>
    <w:rsid w:val="007B4FFF"/>
    <w:rsid w:val="007B5190"/>
    <w:rsid w:val="007B5372"/>
    <w:rsid w:val="007B55F6"/>
    <w:rsid w:val="007B57A7"/>
    <w:rsid w:val="007B599B"/>
    <w:rsid w:val="007B61F9"/>
    <w:rsid w:val="007B6500"/>
    <w:rsid w:val="007B67BE"/>
    <w:rsid w:val="007B6883"/>
    <w:rsid w:val="007B68F0"/>
    <w:rsid w:val="007B6A02"/>
    <w:rsid w:val="007B6BB8"/>
    <w:rsid w:val="007B6BF8"/>
    <w:rsid w:val="007B76BF"/>
    <w:rsid w:val="007B7760"/>
    <w:rsid w:val="007B7D1B"/>
    <w:rsid w:val="007B7DED"/>
    <w:rsid w:val="007C00C3"/>
    <w:rsid w:val="007C0139"/>
    <w:rsid w:val="007C033B"/>
    <w:rsid w:val="007C05EB"/>
    <w:rsid w:val="007C068E"/>
    <w:rsid w:val="007C0ABB"/>
    <w:rsid w:val="007C0C8C"/>
    <w:rsid w:val="007C0E0C"/>
    <w:rsid w:val="007C15EA"/>
    <w:rsid w:val="007C1AE6"/>
    <w:rsid w:val="007C1DF0"/>
    <w:rsid w:val="007C1E16"/>
    <w:rsid w:val="007C240C"/>
    <w:rsid w:val="007C2452"/>
    <w:rsid w:val="007C2462"/>
    <w:rsid w:val="007C2955"/>
    <w:rsid w:val="007C2973"/>
    <w:rsid w:val="007C2A82"/>
    <w:rsid w:val="007C3186"/>
    <w:rsid w:val="007C3321"/>
    <w:rsid w:val="007C342E"/>
    <w:rsid w:val="007C3684"/>
    <w:rsid w:val="007C3698"/>
    <w:rsid w:val="007C3A91"/>
    <w:rsid w:val="007C3A94"/>
    <w:rsid w:val="007C3BC4"/>
    <w:rsid w:val="007C3F31"/>
    <w:rsid w:val="007C41D4"/>
    <w:rsid w:val="007C44FF"/>
    <w:rsid w:val="007C45A2"/>
    <w:rsid w:val="007C45B3"/>
    <w:rsid w:val="007C45EB"/>
    <w:rsid w:val="007C4792"/>
    <w:rsid w:val="007C47EB"/>
    <w:rsid w:val="007C489B"/>
    <w:rsid w:val="007C4FFD"/>
    <w:rsid w:val="007C5002"/>
    <w:rsid w:val="007C50F9"/>
    <w:rsid w:val="007C51DC"/>
    <w:rsid w:val="007C523E"/>
    <w:rsid w:val="007C5311"/>
    <w:rsid w:val="007C5421"/>
    <w:rsid w:val="007C55A3"/>
    <w:rsid w:val="007C5DC1"/>
    <w:rsid w:val="007C605D"/>
    <w:rsid w:val="007C61F9"/>
    <w:rsid w:val="007C63AB"/>
    <w:rsid w:val="007C666D"/>
    <w:rsid w:val="007C679C"/>
    <w:rsid w:val="007C67F4"/>
    <w:rsid w:val="007C69AF"/>
    <w:rsid w:val="007C6A8E"/>
    <w:rsid w:val="007C6C01"/>
    <w:rsid w:val="007C6ED9"/>
    <w:rsid w:val="007C6F56"/>
    <w:rsid w:val="007C71D4"/>
    <w:rsid w:val="007C7312"/>
    <w:rsid w:val="007C7490"/>
    <w:rsid w:val="007C77CB"/>
    <w:rsid w:val="007C7836"/>
    <w:rsid w:val="007C78C0"/>
    <w:rsid w:val="007C7B5F"/>
    <w:rsid w:val="007C7C50"/>
    <w:rsid w:val="007D02B4"/>
    <w:rsid w:val="007D03E9"/>
    <w:rsid w:val="007D055D"/>
    <w:rsid w:val="007D056D"/>
    <w:rsid w:val="007D096E"/>
    <w:rsid w:val="007D0AEC"/>
    <w:rsid w:val="007D0D3F"/>
    <w:rsid w:val="007D0F54"/>
    <w:rsid w:val="007D1318"/>
    <w:rsid w:val="007D1445"/>
    <w:rsid w:val="007D1AC4"/>
    <w:rsid w:val="007D1F8C"/>
    <w:rsid w:val="007D2023"/>
    <w:rsid w:val="007D206E"/>
    <w:rsid w:val="007D2484"/>
    <w:rsid w:val="007D262A"/>
    <w:rsid w:val="007D262D"/>
    <w:rsid w:val="007D2640"/>
    <w:rsid w:val="007D2707"/>
    <w:rsid w:val="007D2717"/>
    <w:rsid w:val="007D276C"/>
    <w:rsid w:val="007D2859"/>
    <w:rsid w:val="007D28F7"/>
    <w:rsid w:val="007D2B99"/>
    <w:rsid w:val="007D2BFE"/>
    <w:rsid w:val="007D2C49"/>
    <w:rsid w:val="007D2D07"/>
    <w:rsid w:val="007D2FC9"/>
    <w:rsid w:val="007D310D"/>
    <w:rsid w:val="007D3206"/>
    <w:rsid w:val="007D32A0"/>
    <w:rsid w:val="007D3637"/>
    <w:rsid w:val="007D387C"/>
    <w:rsid w:val="007D3A4D"/>
    <w:rsid w:val="007D3DF5"/>
    <w:rsid w:val="007D433F"/>
    <w:rsid w:val="007D45A9"/>
    <w:rsid w:val="007D476A"/>
    <w:rsid w:val="007D4899"/>
    <w:rsid w:val="007D48FE"/>
    <w:rsid w:val="007D4989"/>
    <w:rsid w:val="007D4E0B"/>
    <w:rsid w:val="007D5018"/>
    <w:rsid w:val="007D53D7"/>
    <w:rsid w:val="007D542F"/>
    <w:rsid w:val="007D561B"/>
    <w:rsid w:val="007D59C2"/>
    <w:rsid w:val="007D5B9D"/>
    <w:rsid w:val="007D5BAF"/>
    <w:rsid w:val="007D5D74"/>
    <w:rsid w:val="007D60F1"/>
    <w:rsid w:val="007D6335"/>
    <w:rsid w:val="007D6339"/>
    <w:rsid w:val="007D64B4"/>
    <w:rsid w:val="007D656C"/>
    <w:rsid w:val="007D6CC1"/>
    <w:rsid w:val="007D7177"/>
    <w:rsid w:val="007D73EA"/>
    <w:rsid w:val="007D7442"/>
    <w:rsid w:val="007D782B"/>
    <w:rsid w:val="007D786E"/>
    <w:rsid w:val="007D795B"/>
    <w:rsid w:val="007D7A66"/>
    <w:rsid w:val="007D7D2E"/>
    <w:rsid w:val="007E0005"/>
    <w:rsid w:val="007E0011"/>
    <w:rsid w:val="007E03EF"/>
    <w:rsid w:val="007E0443"/>
    <w:rsid w:val="007E054B"/>
    <w:rsid w:val="007E05FC"/>
    <w:rsid w:val="007E06B5"/>
    <w:rsid w:val="007E06F6"/>
    <w:rsid w:val="007E084E"/>
    <w:rsid w:val="007E089B"/>
    <w:rsid w:val="007E0C8F"/>
    <w:rsid w:val="007E0D29"/>
    <w:rsid w:val="007E1089"/>
    <w:rsid w:val="007E12FE"/>
    <w:rsid w:val="007E13E9"/>
    <w:rsid w:val="007E191E"/>
    <w:rsid w:val="007E1972"/>
    <w:rsid w:val="007E1B86"/>
    <w:rsid w:val="007E2000"/>
    <w:rsid w:val="007E207C"/>
    <w:rsid w:val="007E2253"/>
    <w:rsid w:val="007E240F"/>
    <w:rsid w:val="007E242C"/>
    <w:rsid w:val="007E2909"/>
    <w:rsid w:val="007E2915"/>
    <w:rsid w:val="007E296C"/>
    <w:rsid w:val="007E2976"/>
    <w:rsid w:val="007E2EC0"/>
    <w:rsid w:val="007E3116"/>
    <w:rsid w:val="007E31CD"/>
    <w:rsid w:val="007E3565"/>
    <w:rsid w:val="007E3B6B"/>
    <w:rsid w:val="007E3CE3"/>
    <w:rsid w:val="007E40DB"/>
    <w:rsid w:val="007E427B"/>
    <w:rsid w:val="007E4298"/>
    <w:rsid w:val="007E4355"/>
    <w:rsid w:val="007E437B"/>
    <w:rsid w:val="007E4437"/>
    <w:rsid w:val="007E48FA"/>
    <w:rsid w:val="007E4D9B"/>
    <w:rsid w:val="007E4ED4"/>
    <w:rsid w:val="007E52C7"/>
    <w:rsid w:val="007E541B"/>
    <w:rsid w:val="007E5674"/>
    <w:rsid w:val="007E568C"/>
    <w:rsid w:val="007E5839"/>
    <w:rsid w:val="007E5974"/>
    <w:rsid w:val="007E5A13"/>
    <w:rsid w:val="007E5A44"/>
    <w:rsid w:val="007E5AB7"/>
    <w:rsid w:val="007E5CEB"/>
    <w:rsid w:val="007E5D94"/>
    <w:rsid w:val="007E5DE4"/>
    <w:rsid w:val="007E5EE9"/>
    <w:rsid w:val="007E603C"/>
    <w:rsid w:val="007E60CF"/>
    <w:rsid w:val="007E62BD"/>
    <w:rsid w:val="007E63A1"/>
    <w:rsid w:val="007E64C3"/>
    <w:rsid w:val="007E6865"/>
    <w:rsid w:val="007E6DD3"/>
    <w:rsid w:val="007E6FBD"/>
    <w:rsid w:val="007E717C"/>
    <w:rsid w:val="007E733C"/>
    <w:rsid w:val="007E771E"/>
    <w:rsid w:val="007E7856"/>
    <w:rsid w:val="007E7C1D"/>
    <w:rsid w:val="007E7F05"/>
    <w:rsid w:val="007F0135"/>
    <w:rsid w:val="007F0315"/>
    <w:rsid w:val="007F0331"/>
    <w:rsid w:val="007F0359"/>
    <w:rsid w:val="007F0582"/>
    <w:rsid w:val="007F05DD"/>
    <w:rsid w:val="007F06A2"/>
    <w:rsid w:val="007F0876"/>
    <w:rsid w:val="007F0B21"/>
    <w:rsid w:val="007F1154"/>
    <w:rsid w:val="007F1281"/>
    <w:rsid w:val="007F1335"/>
    <w:rsid w:val="007F1370"/>
    <w:rsid w:val="007F140E"/>
    <w:rsid w:val="007F1762"/>
    <w:rsid w:val="007F1802"/>
    <w:rsid w:val="007F1C77"/>
    <w:rsid w:val="007F203A"/>
    <w:rsid w:val="007F2293"/>
    <w:rsid w:val="007F24E4"/>
    <w:rsid w:val="007F2953"/>
    <w:rsid w:val="007F2989"/>
    <w:rsid w:val="007F29C1"/>
    <w:rsid w:val="007F2A7D"/>
    <w:rsid w:val="007F2AFA"/>
    <w:rsid w:val="007F2CC0"/>
    <w:rsid w:val="007F3378"/>
    <w:rsid w:val="007F35E0"/>
    <w:rsid w:val="007F3B37"/>
    <w:rsid w:val="007F3D8A"/>
    <w:rsid w:val="007F3EE6"/>
    <w:rsid w:val="007F3EFA"/>
    <w:rsid w:val="007F407E"/>
    <w:rsid w:val="007F4245"/>
    <w:rsid w:val="007F43E1"/>
    <w:rsid w:val="007F43EC"/>
    <w:rsid w:val="007F440E"/>
    <w:rsid w:val="007F4A8D"/>
    <w:rsid w:val="007F4C2A"/>
    <w:rsid w:val="007F4E85"/>
    <w:rsid w:val="007F5604"/>
    <w:rsid w:val="007F5908"/>
    <w:rsid w:val="007F5BFA"/>
    <w:rsid w:val="007F6210"/>
    <w:rsid w:val="007F641D"/>
    <w:rsid w:val="007F6522"/>
    <w:rsid w:val="007F652F"/>
    <w:rsid w:val="007F69F3"/>
    <w:rsid w:val="007F6A47"/>
    <w:rsid w:val="007F722C"/>
    <w:rsid w:val="007F7269"/>
    <w:rsid w:val="007F7371"/>
    <w:rsid w:val="007F74C4"/>
    <w:rsid w:val="007F75C3"/>
    <w:rsid w:val="007F76FE"/>
    <w:rsid w:val="007F772F"/>
    <w:rsid w:val="007F7762"/>
    <w:rsid w:val="007F79BB"/>
    <w:rsid w:val="007F7B80"/>
    <w:rsid w:val="007F7CA2"/>
    <w:rsid w:val="007F7CC7"/>
    <w:rsid w:val="007F7F15"/>
    <w:rsid w:val="007F7F1D"/>
    <w:rsid w:val="007F7F39"/>
    <w:rsid w:val="0080058D"/>
    <w:rsid w:val="008005A2"/>
    <w:rsid w:val="00800668"/>
    <w:rsid w:val="0080067D"/>
    <w:rsid w:val="008006A5"/>
    <w:rsid w:val="008007C0"/>
    <w:rsid w:val="008009F2"/>
    <w:rsid w:val="00800BC0"/>
    <w:rsid w:val="00800E60"/>
    <w:rsid w:val="008011D5"/>
    <w:rsid w:val="008013E4"/>
    <w:rsid w:val="008013F9"/>
    <w:rsid w:val="008015C5"/>
    <w:rsid w:val="00801796"/>
    <w:rsid w:val="00801958"/>
    <w:rsid w:val="008019E3"/>
    <w:rsid w:val="00801A20"/>
    <w:rsid w:val="00801AA1"/>
    <w:rsid w:val="00801AB9"/>
    <w:rsid w:val="00801B1C"/>
    <w:rsid w:val="00801C73"/>
    <w:rsid w:val="00801D08"/>
    <w:rsid w:val="00801D88"/>
    <w:rsid w:val="0080200C"/>
    <w:rsid w:val="008021AA"/>
    <w:rsid w:val="00802341"/>
    <w:rsid w:val="0080246E"/>
    <w:rsid w:val="0080256F"/>
    <w:rsid w:val="0080273B"/>
    <w:rsid w:val="00802B05"/>
    <w:rsid w:val="00802B78"/>
    <w:rsid w:val="00802DF3"/>
    <w:rsid w:val="008030D5"/>
    <w:rsid w:val="008031FC"/>
    <w:rsid w:val="0080353F"/>
    <w:rsid w:val="008037E1"/>
    <w:rsid w:val="00803890"/>
    <w:rsid w:val="00803E82"/>
    <w:rsid w:val="008041AF"/>
    <w:rsid w:val="00804216"/>
    <w:rsid w:val="00804305"/>
    <w:rsid w:val="008043DB"/>
    <w:rsid w:val="008043E0"/>
    <w:rsid w:val="00804529"/>
    <w:rsid w:val="008045F7"/>
    <w:rsid w:val="00804895"/>
    <w:rsid w:val="00805110"/>
    <w:rsid w:val="00805385"/>
    <w:rsid w:val="008055CA"/>
    <w:rsid w:val="008057AE"/>
    <w:rsid w:val="00805ACC"/>
    <w:rsid w:val="008061D7"/>
    <w:rsid w:val="00806AB3"/>
    <w:rsid w:val="00806B84"/>
    <w:rsid w:val="00806C0F"/>
    <w:rsid w:val="00806EBB"/>
    <w:rsid w:val="00806FB2"/>
    <w:rsid w:val="008072F8"/>
    <w:rsid w:val="00807936"/>
    <w:rsid w:val="00807A78"/>
    <w:rsid w:val="00807A95"/>
    <w:rsid w:val="00807AA8"/>
    <w:rsid w:val="00807AE1"/>
    <w:rsid w:val="00807AF9"/>
    <w:rsid w:val="00807BD7"/>
    <w:rsid w:val="00807BE5"/>
    <w:rsid w:val="00807CFA"/>
    <w:rsid w:val="00807DA5"/>
    <w:rsid w:val="00807DC1"/>
    <w:rsid w:val="00810007"/>
    <w:rsid w:val="0081034C"/>
    <w:rsid w:val="008104BB"/>
    <w:rsid w:val="0081063F"/>
    <w:rsid w:val="008106F7"/>
    <w:rsid w:val="008107D4"/>
    <w:rsid w:val="00810908"/>
    <w:rsid w:val="00810AF8"/>
    <w:rsid w:val="00810B20"/>
    <w:rsid w:val="00810F89"/>
    <w:rsid w:val="00811002"/>
    <w:rsid w:val="00811020"/>
    <w:rsid w:val="00811497"/>
    <w:rsid w:val="00811A03"/>
    <w:rsid w:val="00811A2B"/>
    <w:rsid w:val="00811C3A"/>
    <w:rsid w:val="008120DC"/>
    <w:rsid w:val="00812453"/>
    <w:rsid w:val="0081270E"/>
    <w:rsid w:val="00812C62"/>
    <w:rsid w:val="00812CA7"/>
    <w:rsid w:val="00812CAD"/>
    <w:rsid w:val="00812E00"/>
    <w:rsid w:val="00812ED4"/>
    <w:rsid w:val="00813018"/>
    <w:rsid w:val="00813148"/>
    <w:rsid w:val="008132C4"/>
    <w:rsid w:val="008132C7"/>
    <w:rsid w:val="008134F9"/>
    <w:rsid w:val="008136A1"/>
    <w:rsid w:val="00813762"/>
    <w:rsid w:val="00813970"/>
    <w:rsid w:val="008139FE"/>
    <w:rsid w:val="00813E97"/>
    <w:rsid w:val="00813EB5"/>
    <w:rsid w:val="00814190"/>
    <w:rsid w:val="008143C7"/>
    <w:rsid w:val="00814AB1"/>
    <w:rsid w:val="00814B57"/>
    <w:rsid w:val="00814E69"/>
    <w:rsid w:val="00814F62"/>
    <w:rsid w:val="00814FCC"/>
    <w:rsid w:val="0081505D"/>
    <w:rsid w:val="0081511F"/>
    <w:rsid w:val="008154C6"/>
    <w:rsid w:val="00815B7E"/>
    <w:rsid w:val="00815BF9"/>
    <w:rsid w:val="00815C1B"/>
    <w:rsid w:val="00815C92"/>
    <w:rsid w:val="00815F46"/>
    <w:rsid w:val="00815F5D"/>
    <w:rsid w:val="00816338"/>
    <w:rsid w:val="00816391"/>
    <w:rsid w:val="008166D1"/>
    <w:rsid w:val="008169A0"/>
    <w:rsid w:val="00816D7D"/>
    <w:rsid w:val="00816F5F"/>
    <w:rsid w:val="00817042"/>
    <w:rsid w:val="00817052"/>
    <w:rsid w:val="008173A2"/>
    <w:rsid w:val="0081753F"/>
    <w:rsid w:val="00817578"/>
    <w:rsid w:val="008177F2"/>
    <w:rsid w:val="00817FAA"/>
    <w:rsid w:val="00820028"/>
    <w:rsid w:val="008201C1"/>
    <w:rsid w:val="00820428"/>
    <w:rsid w:val="008205D5"/>
    <w:rsid w:val="008209C0"/>
    <w:rsid w:val="00820D8F"/>
    <w:rsid w:val="00820DF6"/>
    <w:rsid w:val="0082107E"/>
    <w:rsid w:val="008210F6"/>
    <w:rsid w:val="00821171"/>
    <w:rsid w:val="0082163F"/>
    <w:rsid w:val="00821B28"/>
    <w:rsid w:val="00821D32"/>
    <w:rsid w:val="00821F0D"/>
    <w:rsid w:val="0082217F"/>
    <w:rsid w:val="00822593"/>
    <w:rsid w:val="00822950"/>
    <w:rsid w:val="00823028"/>
    <w:rsid w:val="008235F7"/>
    <w:rsid w:val="008235FC"/>
    <w:rsid w:val="00823789"/>
    <w:rsid w:val="008237F8"/>
    <w:rsid w:val="008238FD"/>
    <w:rsid w:val="0082399D"/>
    <w:rsid w:val="00823B83"/>
    <w:rsid w:val="00823C1E"/>
    <w:rsid w:val="00823C4D"/>
    <w:rsid w:val="00823EBB"/>
    <w:rsid w:val="00824078"/>
    <w:rsid w:val="0082428B"/>
    <w:rsid w:val="00824291"/>
    <w:rsid w:val="00824689"/>
    <w:rsid w:val="00824AC2"/>
    <w:rsid w:val="0082547E"/>
    <w:rsid w:val="00825785"/>
    <w:rsid w:val="00825A59"/>
    <w:rsid w:val="00825A8C"/>
    <w:rsid w:val="00825C27"/>
    <w:rsid w:val="00825D83"/>
    <w:rsid w:val="00825DD2"/>
    <w:rsid w:val="008260E1"/>
    <w:rsid w:val="00826105"/>
    <w:rsid w:val="008262DF"/>
    <w:rsid w:val="00826366"/>
    <w:rsid w:val="0082650E"/>
    <w:rsid w:val="0082654F"/>
    <w:rsid w:val="00826B6F"/>
    <w:rsid w:val="00826F9B"/>
    <w:rsid w:val="0082700B"/>
    <w:rsid w:val="0082708B"/>
    <w:rsid w:val="008272B5"/>
    <w:rsid w:val="008274A9"/>
    <w:rsid w:val="008274CC"/>
    <w:rsid w:val="008275C7"/>
    <w:rsid w:val="008277AB"/>
    <w:rsid w:val="00827D44"/>
    <w:rsid w:val="00830043"/>
    <w:rsid w:val="00830295"/>
    <w:rsid w:val="0083065E"/>
    <w:rsid w:val="00830732"/>
    <w:rsid w:val="00830EB5"/>
    <w:rsid w:val="00831022"/>
    <w:rsid w:val="00831381"/>
    <w:rsid w:val="008313D3"/>
    <w:rsid w:val="008315FD"/>
    <w:rsid w:val="008317E2"/>
    <w:rsid w:val="00831CCB"/>
    <w:rsid w:val="00831DDC"/>
    <w:rsid w:val="0083225C"/>
    <w:rsid w:val="008324E8"/>
    <w:rsid w:val="00832709"/>
    <w:rsid w:val="0083293C"/>
    <w:rsid w:val="00832C88"/>
    <w:rsid w:val="00833192"/>
    <w:rsid w:val="00833386"/>
    <w:rsid w:val="00833398"/>
    <w:rsid w:val="00833450"/>
    <w:rsid w:val="0083347D"/>
    <w:rsid w:val="00833737"/>
    <w:rsid w:val="00833793"/>
    <w:rsid w:val="008337F3"/>
    <w:rsid w:val="00833B7B"/>
    <w:rsid w:val="00833BDB"/>
    <w:rsid w:val="00833D49"/>
    <w:rsid w:val="0083415E"/>
    <w:rsid w:val="008343F3"/>
    <w:rsid w:val="008345E1"/>
    <w:rsid w:val="0083508A"/>
    <w:rsid w:val="00835129"/>
    <w:rsid w:val="008351BF"/>
    <w:rsid w:val="0083581A"/>
    <w:rsid w:val="00835A88"/>
    <w:rsid w:val="00835AE0"/>
    <w:rsid w:val="00835E01"/>
    <w:rsid w:val="00835EE8"/>
    <w:rsid w:val="00835EF6"/>
    <w:rsid w:val="00836023"/>
    <w:rsid w:val="00836390"/>
    <w:rsid w:val="00836392"/>
    <w:rsid w:val="00836564"/>
    <w:rsid w:val="00836803"/>
    <w:rsid w:val="00836AC1"/>
    <w:rsid w:val="00836B35"/>
    <w:rsid w:val="00836B7E"/>
    <w:rsid w:val="00837693"/>
    <w:rsid w:val="00837740"/>
    <w:rsid w:val="0083791E"/>
    <w:rsid w:val="00837CE0"/>
    <w:rsid w:val="00837CF2"/>
    <w:rsid w:val="00837D44"/>
    <w:rsid w:val="00837F76"/>
    <w:rsid w:val="00840181"/>
    <w:rsid w:val="008401BC"/>
    <w:rsid w:val="00840535"/>
    <w:rsid w:val="008405D2"/>
    <w:rsid w:val="00840785"/>
    <w:rsid w:val="0084081F"/>
    <w:rsid w:val="008408C5"/>
    <w:rsid w:val="008408D7"/>
    <w:rsid w:val="00840A5E"/>
    <w:rsid w:val="00840BB8"/>
    <w:rsid w:val="00840C43"/>
    <w:rsid w:val="00840F0C"/>
    <w:rsid w:val="0084121C"/>
    <w:rsid w:val="008417A1"/>
    <w:rsid w:val="00841B59"/>
    <w:rsid w:val="00841E9F"/>
    <w:rsid w:val="008421F3"/>
    <w:rsid w:val="008422BD"/>
    <w:rsid w:val="00842637"/>
    <w:rsid w:val="00842709"/>
    <w:rsid w:val="0084276E"/>
    <w:rsid w:val="00842AEC"/>
    <w:rsid w:val="00842E16"/>
    <w:rsid w:val="008430C1"/>
    <w:rsid w:val="008435B1"/>
    <w:rsid w:val="00843762"/>
    <w:rsid w:val="0084385C"/>
    <w:rsid w:val="0084413B"/>
    <w:rsid w:val="008441AA"/>
    <w:rsid w:val="00844217"/>
    <w:rsid w:val="00844925"/>
    <w:rsid w:val="008449C9"/>
    <w:rsid w:val="00844A65"/>
    <w:rsid w:val="00844B5C"/>
    <w:rsid w:val="00844C3D"/>
    <w:rsid w:val="00844CEE"/>
    <w:rsid w:val="00844E77"/>
    <w:rsid w:val="008453B6"/>
    <w:rsid w:val="008453F5"/>
    <w:rsid w:val="0084549A"/>
    <w:rsid w:val="008454C0"/>
    <w:rsid w:val="00845522"/>
    <w:rsid w:val="008455E9"/>
    <w:rsid w:val="00845730"/>
    <w:rsid w:val="00845C36"/>
    <w:rsid w:val="00845D17"/>
    <w:rsid w:val="00845F03"/>
    <w:rsid w:val="00846068"/>
    <w:rsid w:val="00846603"/>
    <w:rsid w:val="00846908"/>
    <w:rsid w:val="00846969"/>
    <w:rsid w:val="008469EA"/>
    <w:rsid w:val="00846D8A"/>
    <w:rsid w:val="0084723F"/>
    <w:rsid w:val="008474BC"/>
    <w:rsid w:val="0084751A"/>
    <w:rsid w:val="008478BC"/>
    <w:rsid w:val="00847907"/>
    <w:rsid w:val="008479BE"/>
    <w:rsid w:val="00847EF9"/>
    <w:rsid w:val="00847F93"/>
    <w:rsid w:val="00847FEA"/>
    <w:rsid w:val="00850022"/>
    <w:rsid w:val="00850130"/>
    <w:rsid w:val="008502DF"/>
    <w:rsid w:val="00850D73"/>
    <w:rsid w:val="00850E7C"/>
    <w:rsid w:val="008512F9"/>
    <w:rsid w:val="00851363"/>
    <w:rsid w:val="00851541"/>
    <w:rsid w:val="00851608"/>
    <w:rsid w:val="00851620"/>
    <w:rsid w:val="0085193B"/>
    <w:rsid w:val="00851C56"/>
    <w:rsid w:val="00851D29"/>
    <w:rsid w:val="00851F6C"/>
    <w:rsid w:val="00852092"/>
    <w:rsid w:val="008520D6"/>
    <w:rsid w:val="008521FB"/>
    <w:rsid w:val="008525EB"/>
    <w:rsid w:val="00852A05"/>
    <w:rsid w:val="00852A22"/>
    <w:rsid w:val="00852BCA"/>
    <w:rsid w:val="00852D8F"/>
    <w:rsid w:val="008532A6"/>
    <w:rsid w:val="00853383"/>
    <w:rsid w:val="008538EB"/>
    <w:rsid w:val="00853B7D"/>
    <w:rsid w:val="00853F60"/>
    <w:rsid w:val="00853F6B"/>
    <w:rsid w:val="00854097"/>
    <w:rsid w:val="008542D3"/>
    <w:rsid w:val="00854368"/>
    <w:rsid w:val="00854393"/>
    <w:rsid w:val="00854757"/>
    <w:rsid w:val="008547FE"/>
    <w:rsid w:val="00854B41"/>
    <w:rsid w:val="00854D65"/>
    <w:rsid w:val="00854E66"/>
    <w:rsid w:val="00854EEA"/>
    <w:rsid w:val="00854F88"/>
    <w:rsid w:val="00855053"/>
    <w:rsid w:val="008550B3"/>
    <w:rsid w:val="008554EA"/>
    <w:rsid w:val="00855612"/>
    <w:rsid w:val="0085579F"/>
    <w:rsid w:val="00855B57"/>
    <w:rsid w:val="00855C10"/>
    <w:rsid w:val="0085635C"/>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AB0"/>
    <w:rsid w:val="00857CF1"/>
    <w:rsid w:val="00857DDA"/>
    <w:rsid w:val="00857DFB"/>
    <w:rsid w:val="00860124"/>
    <w:rsid w:val="008603D9"/>
    <w:rsid w:val="0086050E"/>
    <w:rsid w:val="0086070E"/>
    <w:rsid w:val="008607C5"/>
    <w:rsid w:val="00860A63"/>
    <w:rsid w:val="00860C8B"/>
    <w:rsid w:val="00860EAB"/>
    <w:rsid w:val="00861108"/>
    <w:rsid w:val="008616B9"/>
    <w:rsid w:val="0086188E"/>
    <w:rsid w:val="00861951"/>
    <w:rsid w:val="00861AE3"/>
    <w:rsid w:val="00861B0C"/>
    <w:rsid w:val="00862087"/>
    <w:rsid w:val="008623D9"/>
    <w:rsid w:val="008625D0"/>
    <w:rsid w:val="008627A1"/>
    <w:rsid w:val="0086282F"/>
    <w:rsid w:val="00862D8F"/>
    <w:rsid w:val="00862E9B"/>
    <w:rsid w:val="00862F3E"/>
    <w:rsid w:val="00863014"/>
    <w:rsid w:val="008631F0"/>
    <w:rsid w:val="00863550"/>
    <w:rsid w:val="008638D4"/>
    <w:rsid w:val="0086399D"/>
    <w:rsid w:val="00863AC6"/>
    <w:rsid w:val="00863AE8"/>
    <w:rsid w:val="00863C58"/>
    <w:rsid w:val="00863D49"/>
    <w:rsid w:val="00863F55"/>
    <w:rsid w:val="00863F7B"/>
    <w:rsid w:val="008643BC"/>
    <w:rsid w:val="008644BA"/>
    <w:rsid w:val="00864832"/>
    <w:rsid w:val="008649A1"/>
    <w:rsid w:val="00864A8B"/>
    <w:rsid w:val="00864DB1"/>
    <w:rsid w:val="0086501D"/>
    <w:rsid w:val="008650F2"/>
    <w:rsid w:val="0086522B"/>
    <w:rsid w:val="008652BB"/>
    <w:rsid w:val="00865586"/>
    <w:rsid w:val="008655A9"/>
    <w:rsid w:val="0086571F"/>
    <w:rsid w:val="00865731"/>
    <w:rsid w:val="008657D2"/>
    <w:rsid w:val="00865911"/>
    <w:rsid w:val="00865C68"/>
    <w:rsid w:val="00865DB3"/>
    <w:rsid w:val="00865F09"/>
    <w:rsid w:val="00865F29"/>
    <w:rsid w:val="008661F7"/>
    <w:rsid w:val="00866420"/>
    <w:rsid w:val="00866741"/>
    <w:rsid w:val="00866994"/>
    <w:rsid w:val="00866A12"/>
    <w:rsid w:val="00866AC4"/>
    <w:rsid w:val="00866BB1"/>
    <w:rsid w:val="00866D0A"/>
    <w:rsid w:val="008674D8"/>
    <w:rsid w:val="0086771D"/>
    <w:rsid w:val="00867BDB"/>
    <w:rsid w:val="00867CEE"/>
    <w:rsid w:val="00867E76"/>
    <w:rsid w:val="008705B5"/>
    <w:rsid w:val="0087074E"/>
    <w:rsid w:val="008709DD"/>
    <w:rsid w:val="00870ACE"/>
    <w:rsid w:val="00870D20"/>
    <w:rsid w:val="00870D4F"/>
    <w:rsid w:val="00870D95"/>
    <w:rsid w:val="00870EC8"/>
    <w:rsid w:val="0087103E"/>
    <w:rsid w:val="008717E5"/>
    <w:rsid w:val="008717FB"/>
    <w:rsid w:val="0087189A"/>
    <w:rsid w:val="00871D1B"/>
    <w:rsid w:val="00871D8F"/>
    <w:rsid w:val="00871EC5"/>
    <w:rsid w:val="00871FB8"/>
    <w:rsid w:val="00872378"/>
    <w:rsid w:val="008726E8"/>
    <w:rsid w:val="00872E09"/>
    <w:rsid w:val="00872FBF"/>
    <w:rsid w:val="0087315D"/>
    <w:rsid w:val="00873351"/>
    <w:rsid w:val="0087388F"/>
    <w:rsid w:val="00873896"/>
    <w:rsid w:val="00873A6E"/>
    <w:rsid w:val="00873ECB"/>
    <w:rsid w:val="00874088"/>
    <w:rsid w:val="008741DC"/>
    <w:rsid w:val="00874348"/>
    <w:rsid w:val="0087435E"/>
    <w:rsid w:val="00874390"/>
    <w:rsid w:val="008746AE"/>
    <w:rsid w:val="00874821"/>
    <w:rsid w:val="008749A5"/>
    <w:rsid w:val="00874A6E"/>
    <w:rsid w:val="00874CF4"/>
    <w:rsid w:val="00874D5C"/>
    <w:rsid w:val="00874E6B"/>
    <w:rsid w:val="0087501E"/>
    <w:rsid w:val="008752E7"/>
    <w:rsid w:val="00875312"/>
    <w:rsid w:val="0087556C"/>
    <w:rsid w:val="0087597F"/>
    <w:rsid w:val="00875D24"/>
    <w:rsid w:val="00875E72"/>
    <w:rsid w:val="00875F13"/>
    <w:rsid w:val="00876485"/>
    <w:rsid w:val="00876825"/>
    <w:rsid w:val="00876B12"/>
    <w:rsid w:val="00876C5C"/>
    <w:rsid w:val="00876F23"/>
    <w:rsid w:val="008770E0"/>
    <w:rsid w:val="0087712A"/>
    <w:rsid w:val="0087723B"/>
    <w:rsid w:val="008772B9"/>
    <w:rsid w:val="008773CB"/>
    <w:rsid w:val="00877621"/>
    <w:rsid w:val="00877839"/>
    <w:rsid w:val="008779C4"/>
    <w:rsid w:val="00877A4E"/>
    <w:rsid w:val="00877A5E"/>
    <w:rsid w:val="00877D35"/>
    <w:rsid w:val="00880037"/>
    <w:rsid w:val="008800B1"/>
    <w:rsid w:val="008801BD"/>
    <w:rsid w:val="0088033D"/>
    <w:rsid w:val="008805E2"/>
    <w:rsid w:val="0088082E"/>
    <w:rsid w:val="00880C9F"/>
    <w:rsid w:val="00880D4D"/>
    <w:rsid w:val="008812CC"/>
    <w:rsid w:val="00881815"/>
    <w:rsid w:val="008818DA"/>
    <w:rsid w:val="00881930"/>
    <w:rsid w:val="00881982"/>
    <w:rsid w:val="00881B5D"/>
    <w:rsid w:val="0088259D"/>
    <w:rsid w:val="00882829"/>
    <w:rsid w:val="00882E0C"/>
    <w:rsid w:val="00882ED2"/>
    <w:rsid w:val="0088305F"/>
    <w:rsid w:val="00883564"/>
    <w:rsid w:val="00883604"/>
    <w:rsid w:val="00883651"/>
    <w:rsid w:val="0088384C"/>
    <w:rsid w:val="00883A3D"/>
    <w:rsid w:val="00883AC7"/>
    <w:rsid w:val="00884070"/>
    <w:rsid w:val="0088419E"/>
    <w:rsid w:val="00884629"/>
    <w:rsid w:val="00884696"/>
    <w:rsid w:val="00884972"/>
    <w:rsid w:val="00884C88"/>
    <w:rsid w:val="00884FCF"/>
    <w:rsid w:val="008851A2"/>
    <w:rsid w:val="00885546"/>
    <w:rsid w:val="00885933"/>
    <w:rsid w:val="00885EA9"/>
    <w:rsid w:val="00885F4B"/>
    <w:rsid w:val="0088620F"/>
    <w:rsid w:val="00886236"/>
    <w:rsid w:val="00886313"/>
    <w:rsid w:val="008865C2"/>
    <w:rsid w:val="00886729"/>
    <w:rsid w:val="008867FD"/>
    <w:rsid w:val="00886905"/>
    <w:rsid w:val="00886997"/>
    <w:rsid w:val="00886B41"/>
    <w:rsid w:val="00886B9A"/>
    <w:rsid w:val="00886BC6"/>
    <w:rsid w:val="00886D19"/>
    <w:rsid w:val="00886D5D"/>
    <w:rsid w:val="00886DF8"/>
    <w:rsid w:val="008870DC"/>
    <w:rsid w:val="00887402"/>
    <w:rsid w:val="008875E8"/>
    <w:rsid w:val="00887853"/>
    <w:rsid w:val="008878F3"/>
    <w:rsid w:val="0088792E"/>
    <w:rsid w:val="00887942"/>
    <w:rsid w:val="00887B9A"/>
    <w:rsid w:val="00887BBF"/>
    <w:rsid w:val="00887C1E"/>
    <w:rsid w:val="00887E3E"/>
    <w:rsid w:val="008900DF"/>
    <w:rsid w:val="00890190"/>
    <w:rsid w:val="00890264"/>
    <w:rsid w:val="0089035D"/>
    <w:rsid w:val="00890666"/>
    <w:rsid w:val="008906B9"/>
    <w:rsid w:val="00890A14"/>
    <w:rsid w:val="00890B19"/>
    <w:rsid w:val="00890B61"/>
    <w:rsid w:val="00890B73"/>
    <w:rsid w:val="00890B75"/>
    <w:rsid w:val="00890CD2"/>
    <w:rsid w:val="00890EED"/>
    <w:rsid w:val="008910AA"/>
    <w:rsid w:val="008911BB"/>
    <w:rsid w:val="00891358"/>
    <w:rsid w:val="008918EB"/>
    <w:rsid w:val="00891C15"/>
    <w:rsid w:val="00891CBA"/>
    <w:rsid w:val="00891CEF"/>
    <w:rsid w:val="00891D83"/>
    <w:rsid w:val="008921B6"/>
    <w:rsid w:val="008922C5"/>
    <w:rsid w:val="0089240D"/>
    <w:rsid w:val="008924BB"/>
    <w:rsid w:val="00892857"/>
    <w:rsid w:val="008929A0"/>
    <w:rsid w:val="00892A5D"/>
    <w:rsid w:val="00892C12"/>
    <w:rsid w:val="0089321F"/>
    <w:rsid w:val="008937C2"/>
    <w:rsid w:val="008938B8"/>
    <w:rsid w:val="00893AE6"/>
    <w:rsid w:val="00893E99"/>
    <w:rsid w:val="008940EE"/>
    <w:rsid w:val="008945EE"/>
    <w:rsid w:val="0089467A"/>
    <w:rsid w:val="008946C8"/>
    <w:rsid w:val="00894A2C"/>
    <w:rsid w:val="00894AD5"/>
    <w:rsid w:val="00894E16"/>
    <w:rsid w:val="00894F22"/>
    <w:rsid w:val="008956D8"/>
    <w:rsid w:val="0089597C"/>
    <w:rsid w:val="00895C23"/>
    <w:rsid w:val="00895F75"/>
    <w:rsid w:val="0089617B"/>
    <w:rsid w:val="00896237"/>
    <w:rsid w:val="008964B6"/>
    <w:rsid w:val="008967DA"/>
    <w:rsid w:val="00896BB0"/>
    <w:rsid w:val="00896CAA"/>
    <w:rsid w:val="00896FFA"/>
    <w:rsid w:val="00897041"/>
    <w:rsid w:val="0089713A"/>
    <w:rsid w:val="0089747F"/>
    <w:rsid w:val="0089790D"/>
    <w:rsid w:val="00897A26"/>
    <w:rsid w:val="00897A9E"/>
    <w:rsid w:val="00897BA8"/>
    <w:rsid w:val="00897C74"/>
    <w:rsid w:val="00897C78"/>
    <w:rsid w:val="00897E3C"/>
    <w:rsid w:val="00897FEA"/>
    <w:rsid w:val="008A0028"/>
    <w:rsid w:val="008A01D2"/>
    <w:rsid w:val="008A0946"/>
    <w:rsid w:val="008A0EA6"/>
    <w:rsid w:val="008A0EB7"/>
    <w:rsid w:val="008A1136"/>
    <w:rsid w:val="008A1155"/>
    <w:rsid w:val="008A13A6"/>
    <w:rsid w:val="008A1594"/>
    <w:rsid w:val="008A16B8"/>
    <w:rsid w:val="008A17C4"/>
    <w:rsid w:val="008A198C"/>
    <w:rsid w:val="008A1AA9"/>
    <w:rsid w:val="008A1C49"/>
    <w:rsid w:val="008A2363"/>
    <w:rsid w:val="008A28AD"/>
    <w:rsid w:val="008A2D46"/>
    <w:rsid w:val="008A2DE1"/>
    <w:rsid w:val="008A36B7"/>
    <w:rsid w:val="008A38F7"/>
    <w:rsid w:val="008A3984"/>
    <w:rsid w:val="008A3B0C"/>
    <w:rsid w:val="008A3B8E"/>
    <w:rsid w:val="008A3BFD"/>
    <w:rsid w:val="008A404B"/>
    <w:rsid w:val="008A4244"/>
    <w:rsid w:val="008A42BE"/>
    <w:rsid w:val="008A430C"/>
    <w:rsid w:val="008A443F"/>
    <w:rsid w:val="008A4AA1"/>
    <w:rsid w:val="008A4AA5"/>
    <w:rsid w:val="008A4BDD"/>
    <w:rsid w:val="008A4F87"/>
    <w:rsid w:val="008A5327"/>
    <w:rsid w:val="008A5636"/>
    <w:rsid w:val="008A58B5"/>
    <w:rsid w:val="008A5921"/>
    <w:rsid w:val="008A5BBC"/>
    <w:rsid w:val="008A5CB4"/>
    <w:rsid w:val="008A5FB1"/>
    <w:rsid w:val="008A6094"/>
    <w:rsid w:val="008A61C7"/>
    <w:rsid w:val="008A65C2"/>
    <w:rsid w:val="008A674F"/>
    <w:rsid w:val="008A67BC"/>
    <w:rsid w:val="008A6A83"/>
    <w:rsid w:val="008A6B46"/>
    <w:rsid w:val="008A6B48"/>
    <w:rsid w:val="008A7151"/>
    <w:rsid w:val="008A71E5"/>
    <w:rsid w:val="008A71FE"/>
    <w:rsid w:val="008A7571"/>
    <w:rsid w:val="008A75D7"/>
    <w:rsid w:val="008A790B"/>
    <w:rsid w:val="008A797D"/>
    <w:rsid w:val="008A7B6F"/>
    <w:rsid w:val="008A7BD3"/>
    <w:rsid w:val="008A7F70"/>
    <w:rsid w:val="008B0001"/>
    <w:rsid w:val="008B0257"/>
    <w:rsid w:val="008B04DE"/>
    <w:rsid w:val="008B07EF"/>
    <w:rsid w:val="008B0849"/>
    <w:rsid w:val="008B0996"/>
    <w:rsid w:val="008B0A34"/>
    <w:rsid w:val="008B0A87"/>
    <w:rsid w:val="008B0ABD"/>
    <w:rsid w:val="008B0AED"/>
    <w:rsid w:val="008B0B11"/>
    <w:rsid w:val="008B0BED"/>
    <w:rsid w:val="008B0E9F"/>
    <w:rsid w:val="008B11D0"/>
    <w:rsid w:val="008B14A7"/>
    <w:rsid w:val="008B152E"/>
    <w:rsid w:val="008B1585"/>
    <w:rsid w:val="008B1809"/>
    <w:rsid w:val="008B1AF7"/>
    <w:rsid w:val="008B1CE8"/>
    <w:rsid w:val="008B1E5F"/>
    <w:rsid w:val="008B1ED6"/>
    <w:rsid w:val="008B231F"/>
    <w:rsid w:val="008B234A"/>
    <w:rsid w:val="008B2659"/>
    <w:rsid w:val="008B2B49"/>
    <w:rsid w:val="008B2E56"/>
    <w:rsid w:val="008B305D"/>
    <w:rsid w:val="008B3210"/>
    <w:rsid w:val="008B326C"/>
    <w:rsid w:val="008B329F"/>
    <w:rsid w:val="008B3608"/>
    <w:rsid w:val="008B3777"/>
    <w:rsid w:val="008B3A44"/>
    <w:rsid w:val="008B40C3"/>
    <w:rsid w:val="008B41A8"/>
    <w:rsid w:val="008B41F9"/>
    <w:rsid w:val="008B4243"/>
    <w:rsid w:val="008B456A"/>
    <w:rsid w:val="008B49E0"/>
    <w:rsid w:val="008B4E07"/>
    <w:rsid w:val="008B53C2"/>
    <w:rsid w:val="008B5556"/>
    <w:rsid w:val="008B55BB"/>
    <w:rsid w:val="008B56C3"/>
    <w:rsid w:val="008B576A"/>
    <w:rsid w:val="008B5A55"/>
    <w:rsid w:val="008B5BDD"/>
    <w:rsid w:val="008B5D52"/>
    <w:rsid w:val="008B60FA"/>
    <w:rsid w:val="008B6154"/>
    <w:rsid w:val="008B63C1"/>
    <w:rsid w:val="008B65F1"/>
    <w:rsid w:val="008B6819"/>
    <w:rsid w:val="008B68B6"/>
    <w:rsid w:val="008B69CA"/>
    <w:rsid w:val="008B6B3F"/>
    <w:rsid w:val="008B6C48"/>
    <w:rsid w:val="008B6D02"/>
    <w:rsid w:val="008B76EA"/>
    <w:rsid w:val="008B78C5"/>
    <w:rsid w:val="008B7904"/>
    <w:rsid w:val="008B7E2D"/>
    <w:rsid w:val="008C0154"/>
    <w:rsid w:val="008C0290"/>
    <w:rsid w:val="008C02A2"/>
    <w:rsid w:val="008C04C4"/>
    <w:rsid w:val="008C07C2"/>
    <w:rsid w:val="008C07C9"/>
    <w:rsid w:val="008C09D0"/>
    <w:rsid w:val="008C0FB2"/>
    <w:rsid w:val="008C1075"/>
    <w:rsid w:val="008C10C9"/>
    <w:rsid w:val="008C11ED"/>
    <w:rsid w:val="008C12CD"/>
    <w:rsid w:val="008C12DB"/>
    <w:rsid w:val="008C182C"/>
    <w:rsid w:val="008C18B3"/>
    <w:rsid w:val="008C190C"/>
    <w:rsid w:val="008C1DA6"/>
    <w:rsid w:val="008C2054"/>
    <w:rsid w:val="008C2270"/>
    <w:rsid w:val="008C2552"/>
    <w:rsid w:val="008C29F9"/>
    <w:rsid w:val="008C2A04"/>
    <w:rsid w:val="008C2A2E"/>
    <w:rsid w:val="008C2A63"/>
    <w:rsid w:val="008C2B90"/>
    <w:rsid w:val="008C33C8"/>
    <w:rsid w:val="008C3407"/>
    <w:rsid w:val="008C36E7"/>
    <w:rsid w:val="008C37D6"/>
    <w:rsid w:val="008C38ED"/>
    <w:rsid w:val="008C3944"/>
    <w:rsid w:val="008C3EB5"/>
    <w:rsid w:val="008C3F79"/>
    <w:rsid w:val="008C3FAE"/>
    <w:rsid w:val="008C43B7"/>
    <w:rsid w:val="008C477A"/>
    <w:rsid w:val="008C47CC"/>
    <w:rsid w:val="008C4888"/>
    <w:rsid w:val="008C4AA4"/>
    <w:rsid w:val="008C4B5D"/>
    <w:rsid w:val="008C4E54"/>
    <w:rsid w:val="008C4ECC"/>
    <w:rsid w:val="008C4EEB"/>
    <w:rsid w:val="008C528B"/>
    <w:rsid w:val="008C52B8"/>
    <w:rsid w:val="008C5581"/>
    <w:rsid w:val="008C55C5"/>
    <w:rsid w:val="008C598D"/>
    <w:rsid w:val="008C5A54"/>
    <w:rsid w:val="008C5B6F"/>
    <w:rsid w:val="008C5EF2"/>
    <w:rsid w:val="008C5FCB"/>
    <w:rsid w:val="008C60E0"/>
    <w:rsid w:val="008C6328"/>
    <w:rsid w:val="008C677A"/>
    <w:rsid w:val="008C6BA6"/>
    <w:rsid w:val="008C6BCA"/>
    <w:rsid w:val="008C6D34"/>
    <w:rsid w:val="008C6EA6"/>
    <w:rsid w:val="008C7142"/>
    <w:rsid w:val="008C71EB"/>
    <w:rsid w:val="008C728D"/>
    <w:rsid w:val="008C7598"/>
    <w:rsid w:val="008C7626"/>
    <w:rsid w:val="008C78B5"/>
    <w:rsid w:val="008C78FA"/>
    <w:rsid w:val="008C79BD"/>
    <w:rsid w:val="008C7DA9"/>
    <w:rsid w:val="008D0070"/>
    <w:rsid w:val="008D0317"/>
    <w:rsid w:val="008D0380"/>
    <w:rsid w:val="008D04D7"/>
    <w:rsid w:val="008D0593"/>
    <w:rsid w:val="008D061B"/>
    <w:rsid w:val="008D0892"/>
    <w:rsid w:val="008D0B4D"/>
    <w:rsid w:val="008D0D33"/>
    <w:rsid w:val="008D0EDD"/>
    <w:rsid w:val="008D0FAA"/>
    <w:rsid w:val="008D106F"/>
    <w:rsid w:val="008D1497"/>
    <w:rsid w:val="008D16A9"/>
    <w:rsid w:val="008D1BE8"/>
    <w:rsid w:val="008D1D31"/>
    <w:rsid w:val="008D226A"/>
    <w:rsid w:val="008D23A4"/>
    <w:rsid w:val="008D23E9"/>
    <w:rsid w:val="008D2B64"/>
    <w:rsid w:val="008D2FFB"/>
    <w:rsid w:val="008D352F"/>
    <w:rsid w:val="008D362C"/>
    <w:rsid w:val="008D3C7B"/>
    <w:rsid w:val="008D414C"/>
    <w:rsid w:val="008D4478"/>
    <w:rsid w:val="008D4DEC"/>
    <w:rsid w:val="008D5069"/>
    <w:rsid w:val="008D59C7"/>
    <w:rsid w:val="008D5B80"/>
    <w:rsid w:val="008D5CBD"/>
    <w:rsid w:val="008D5D21"/>
    <w:rsid w:val="008D6116"/>
    <w:rsid w:val="008D625C"/>
    <w:rsid w:val="008D6421"/>
    <w:rsid w:val="008D68FD"/>
    <w:rsid w:val="008D6B60"/>
    <w:rsid w:val="008D6E2F"/>
    <w:rsid w:val="008D6E8E"/>
    <w:rsid w:val="008D7000"/>
    <w:rsid w:val="008D71CF"/>
    <w:rsid w:val="008D727D"/>
    <w:rsid w:val="008D7463"/>
    <w:rsid w:val="008D75EB"/>
    <w:rsid w:val="008D760E"/>
    <w:rsid w:val="008D7629"/>
    <w:rsid w:val="008D78B4"/>
    <w:rsid w:val="008D7A60"/>
    <w:rsid w:val="008D7DDD"/>
    <w:rsid w:val="008E02EA"/>
    <w:rsid w:val="008E0503"/>
    <w:rsid w:val="008E0B42"/>
    <w:rsid w:val="008E0CF1"/>
    <w:rsid w:val="008E0E52"/>
    <w:rsid w:val="008E15F6"/>
    <w:rsid w:val="008E1669"/>
    <w:rsid w:val="008E16E2"/>
    <w:rsid w:val="008E189F"/>
    <w:rsid w:val="008E1D5F"/>
    <w:rsid w:val="008E1E91"/>
    <w:rsid w:val="008E1FB4"/>
    <w:rsid w:val="008E2379"/>
    <w:rsid w:val="008E25CA"/>
    <w:rsid w:val="008E2626"/>
    <w:rsid w:val="008E26F9"/>
    <w:rsid w:val="008E2B0A"/>
    <w:rsid w:val="008E2FB1"/>
    <w:rsid w:val="008E3770"/>
    <w:rsid w:val="008E39F0"/>
    <w:rsid w:val="008E3B6F"/>
    <w:rsid w:val="008E3D28"/>
    <w:rsid w:val="008E3DD5"/>
    <w:rsid w:val="008E3EB9"/>
    <w:rsid w:val="008E403D"/>
    <w:rsid w:val="008E40A4"/>
    <w:rsid w:val="008E4511"/>
    <w:rsid w:val="008E45B5"/>
    <w:rsid w:val="008E4664"/>
    <w:rsid w:val="008E468E"/>
    <w:rsid w:val="008E46A3"/>
    <w:rsid w:val="008E4A7F"/>
    <w:rsid w:val="008E4C01"/>
    <w:rsid w:val="008E4C5D"/>
    <w:rsid w:val="008E4E4D"/>
    <w:rsid w:val="008E4FB3"/>
    <w:rsid w:val="008E5288"/>
    <w:rsid w:val="008E53F3"/>
    <w:rsid w:val="008E5466"/>
    <w:rsid w:val="008E5472"/>
    <w:rsid w:val="008E560E"/>
    <w:rsid w:val="008E5682"/>
    <w:rsid w:val="008E5B8E"/>
    <w:rsid w:val="008E5DE0"/>
    <w:rsid w:val="008E5F2E"/>
    <w:rsid w:val="008E6315"/>
    <w:rsid w:val="008E6834"/>
    <w:rsid w:val="008E693F"/>
    <w:rsid w:val="008E6A2D"/>
    <w:rsid w:val="008E6AE5"/>
    <w:rsid w:val="008E6CEE"/>
    <w:rsid w:val="008E7531"/>
    <w:rsid w:val="008E76A0"/>
    <w:rsid w:val="008E7848"/>
    <w:rsid w:val="008E78EF"/>
    <w:rsid w:val="008E7ABC"/>
    <w:rsid w:val="008F0418"/>
    <w:rsid w:val="008F047B"/>
    <w:rsid w:val="008F0616"/>
    <w:rsid w:val="008F06B9"/>
    <w:rsid w:val="008F077C"/>
    <w:rsid w:val="008F0799"/>
    <w:rsid w:val="008F07B6"/>
    <w:rsid w:val="008F0889"/>
    <w:rsid w:val="008F0C3D"/>
    <w:rsid w:val="008F0EE1"/>
    <w:rsid w:val="008F0F64"/>
    <w:rsid w:val="008F1192"/>
    <w:rsid w:val="008F1514"/>
    <w:rsid w:val="008F167F"/>
    <w:rsid w:val="008F192E"/>
    <w:rsid w:val="008F1CA1"/>
    <w:rsid w:val="008F1DE0"/>
    <w:rsid w:val="008F1E5D"/>
    <w:rsid w:val="008F1EF4"/>
    <w:rsid w:val="008F1FD4"/>
    <w:rsid w:val="008F2055"/>
    <w:rsid w:val="008F207F"/>
    <w:rsid w:val="008F2396"/>
    <w:rsid w:val="008F23BD"/>
    <w:rsid w:val="008F256A"/>
    <w:rsid w:val="008F2885"/>
    <w:rsid w:val="008F28D4"/>
    <w:rsid w:val="008F2A04"/>
    <w:rsid w:val="008F2C1D"/>
    <w:rsid w:val="008F2E66"/>
    <w:rsid w:val="008F3044"/>
    <w:rsid w:val="008F30D0"/>
    <w:rsid w:val="008F3A52"/>
    <w:rsid w:val="008F3BD8"/>
    <w:rsid w:val="008F3EF4"/>
    <w:rsid w:val="008F42E6"/>
    <w:rsid w:val="008F4317"/>
    <w:rsid w:val="008F4393"/>
    <w:rsid w:val="008F4470"/>
    <w:rsid w:val="008F45A4"/>
    <w:rsid w:val="008F45CF"/>
    <w:rsid w:val="008F4744"/>
    <w:rsid w:val="008F47EB"/>
    <w:rsid w:val="008F4BEB"/>
    <w:rsid w:val="008F4DCA"/>
    <w:rsid w:val="008F4E7C"/>
    <w:rsid w:val="008F4F97"/>
    <w:rsid w:val="008F5077"/>
    <w:rsid w:val="008F532E"/>
    <w:rsid w:val="008F5383"/>
    <w:rsid w:val="008F5459"/>
    <w:rsid w:val="008F5638"/>
    <w:rsid w:val="008F5A7E"/>
    <w:rsid w:val="008F5FF0"/>
    <w:rsid w:val="008F61D1"/>
    <w:rsid w:val="008F642E"/>
    <w:rsid w:val="008F6497"/>
    <w:rsid w:val="008F66FD"/>
    <w:rsid w:val="008F68AB"/>
    <w:rsid w:val="008F6957"/>
    <w:rsid w:val="008F6AE7"/>
    <w:rsid w:val="008F6B5D"/>
    <w:rsid w:val="008F6C01"/>
    <w:rsid w:val="008F6C8C"/>
    <w:rsid w:val="008F6CA0"/>
    <w:rsid w:val="008F6DEB"/>
    <w:rsid w:val="008F6E44"/>
    <w:rsid w:val="008F7312"/>
    <w:rsid w:val="008F76A1"/>
    <w:rsid w:val="008F782D"/>
    <w:rsid w:val="008F7CB4"/>
    <w:rsid w:val="008F7CFF"/>
    <w:rsid w:val="009001B2"/>
    <w:rsid w:val="00900485"/>
    <w:rsid w:val="009004C6"/>
    <w:rsid w:val="00900595"/>
    <w:rsid w:val="0090076B"/>
    <w:rsid w:val="00900810"/>
    <w:rsid w:val="0090095F"/>
    <w:rsid w:val="00900B6D"/>
    <w:rsid w:val="009011BB"/>
    <w:rsid w:val="00901DE0"/>
    <w:rsid w:val="00902251"/>
    <w:rsid w:val="009024C3"/>
    <w:rsid w:val="0090255B"/>
    <w:rsid w:val="00902939"/>
    <w:rsid w:val="00902B44"/>
    <w:rsid w:val="00902B8E"/>
    <w:rsid w:val="00902C66"/>
    <w:rsid w:val="009030FC"/>
    <w:rsid w:val="0090330C"/>
    <w:rsid w:val="0090340A"/>
    <w:rsid w:val="00903474"/>
    <w:rsid w:val="00903525"/>
    <w:rsid w:val="00903643"/>
    <w:rsid w:val="00903CB0"/>
    <w:rsid w:val="00903CDE"/>
    <w:rsid w:val="00903F3D"/>
    <w:rsid w:val="00903FC3"/>
    <w:rsid w:val="009040C0"/>
    <w:rsid w:val="009044F4"/>
    <w:rsid w:val="009044F5"/>
    <w:rsid w:val="00904548"/>
    <w:rsid w:val="009045F3"/>
    <w:rsid w:val="00904676"/>
    <w:rsid w:val="009046E6"/>
    <w:rsid w:val="009047B3"/>
    <w:rsid w:val="00904808"/>
    <w:rsid w:val="00904843"/>
    <w:rsid w:val="00904850"/>
    <w:rsid w:val="00904D1F"/>
    <w:rsid w:val="00904D24"/>
    <w:rsid w:val="00904FA1"/>
    <w:rsid w:val="0090532E"/>
    <w:rsid w:val="009053F2"/>
    <w:rsid w:val="00905477"/>
    <w:rsid w:val="009054CB"/>
    <w:rsid w:val="00905555"/>
    <w:rsid w:val="009055F6"/>
    <w:rsid w:val="00905B5D"/>
    <w:rsid w:val="00905CC6"/>
    <w:rsid w:val="00905E29"/>
    <w:rsid w:val="00905E4C"/>
    <w:rsid w:val="00906062"/>
    <w:rsid w:val="009063F8"/>
    <w:rsid w:val="00906597"/>
    <w:rsid w:val="009065CA"/>
    <w:rsid w:val="009068B9"/>
    <w:rsid w:val="00906A9A"/>
    <w:rsid w:val="00906BB5"/>
    <w:rsid w:val="00906CE2"/>
    <w:rsid w:val="00906DDA"/>
    <w:rsid w:val="00906E37"/>
    <w:rsid w:val="00906EC4"/>
    <w:rsid w:val="009070D3"/>
    <w:rsid w:val="009071C9"/>
    <w:rsid w:val="009074DA"/>
    <w:rsid w:val="00907576"/>
    <w:rsid w:val="0090768B"/>
    <w:rsid w:val="00907713"/>
    <w:rsid w:val="00907723"/>
    <w:rsid w:val="00907DB7"/>
    <w:rsid w:val="00907F83"/>
    <w:rsid w:val="009100B2"/>
    <w:rsid w:val="00910328"/>
    <w:rsid w:val="0091081D"/>
    <w:rsid w:val="00910A3E"/>
    <w:rsid w:val="00910AD0"/>
    <w:rsid w:val="00910B43"/>
    <w:rsid w:val="00910F44"/>
    <w:rsid w:val="00911430"/>
    <w:rsid w:val="009117C5"/>
    <w:rsid w:val="00911977"/>
    <w:rsid w:val="00911B4C"/>
    <w:rsid w:val="00911BB1"/>
    <w:rsid w:val="00911CD1"/>
    <w:rsid w:val="00911D9F"/>
    <w:rsid w:val="00911E8B"/>
    <w:rsid w:val="0091238A"/>
    <w:rsid w:val="0091244A"/>
    <w:rsid w:val="0091265E"/>
    <w:rsid w:val="0091289D"/>
    <w:rsid w:val="00912A1D"/>
    <w:rsid w:val="00912A9E"/>
    <w:rsid w:val="00912C4A"/>
    <w:rsid w:val="00912D58"/>
    <w:rsid w:val="00912E5A"/>
    <w:rsid w:val="00912E6A"/>
    <w:rsid w:val="00912EA0"/>
    <w:rsid w:val="009131E2"/>
    <w:rsid w:val="0091380F"/>
    <w:rsid w:val="00913890"/>
    <w:rsid w:val="00914054"/>
    <w:rsid w:val="009140FD"/>
    <w:rsid w:val="00914321"/>
    <w:rsid w:val="00914966"/>
    <w:rsid w:val="00914FBB"/>
    <w:rsid w:val="00915573"/>
    <w:rsid w:val="00915785"/>
    <w:rsid w:val="00915799"/>
    <w:rsid w:val="00915938"/>
    <w:rsid w:val="00915A6E"/>
    <w:rsid w:val="00915A94"/>
    <w:rsid w:val="00915AD8"/>
    <w:rsid w:val="00915BA7"/>
    <w:rsid w:val="00915CED"/>
    <w:rsid w:val="00915E4F"/>
    <w:rsid w:val="00916182"/>
    <w:rsid w:val="009162BF"/>
    <w:rsid w:val="00916400"/>
    <w:rsid w:val="00916600"/>
    <w:rsid w:val="0091663E"/>
    <w:rsid w:val="00916788"/>
    <w:rsid w:val="00916873"/>
    <w:rsid w:val="00916C76"/>
    <w:rsid w:val="00916ED5"/>
    <w:rsid w:val="00917206"/>
    <w:rsid w:val="009173A3"/>
    <w:rsid w:val="0091767A"/>
    <w:rsid w:val="009176B2"/>
    <w:rsid w:val="00917BA2"/>
    <w:rsid w:val="00917D11"/>
    <w:rsid w:val="00917F93"/>
    <w:rsid w:val="00920371"/>
    <w:rsid w:val="00920E3C"/>
    <w:rsid w:val="00920E99"/>
    <w:rsid w:val="00921065"/>
    <w:rsid w:val="009211E3"/>
    <w:rsid w:val="00921331"/>
    <w:rsid w:val="009213E7"/>
    <w:rsid w:val="00921701"/>
    <w:rsid w:val="00921866"/>
    <w:rsid w:val="0092216D"/>
    <w:rsid w:val="009222F0"/>
    <w:rsid w:val="00922349"/>
    <w:rsid w:val="00922628"/>
    <w:rsid w:val="00922911"/>
    <w:rsid w:val="00923099"/>
    <w:rsid w:val="0092319A"/>
    <w:rsid w:val="009233CF"/>
    <w:rsid w:val="0092383E"/>
    <w:rsid w:val="009238B5"/>
    <w:rsid w:val="009239C3"/>
    <w:rsid w:val="00923A07"/>
    <w:rsid w:val="00923C2F"/>
    <w:rsid w:val="00923C5E"/>
    <w:rsid w:val="00923E08"/>
    <w:rsid w:val="00923F8C"/>
    <w:rsid w:val="0092406A"/>
    <w:rsid w:val="009241D2"/>
    <w:rsid w:val="00924455"/>
    <w:rsid w:val="009246BD"/>
    <w:rsid w:val="009246F8"/>
    <w:rsid w:val="00924AAD"/>
    <w:rsid w:val="00924B05"/>
    <w:rsid w:val="00924B15"/>
    <w:rsid w:val="009253A1"/>
    <w:rsid w:val="0092540D"/>
    <w:rsid w:val="00925434"/>
    <w:rsid w:val="00925737"/>
    <w:rsid w:val="0092573D"/>
    <w:rsid w:val="009258FA"/>
    <w:rsid w:val="0092594A"/>
    <w:rsid w:val="009259F3"/>
    <w:rsid w:val="00925A5F"/>
    <w:rsid w:val="00925B30"/>
    <w:rsid w:val="00925BEC"/>
    <w:rsid w:val="00925CCC"/>
    <w:rsid w:val="00925DCA"/>
    <w:rsid w:val="0092645F"/>
    <w:rsid w:val="00926534"/>
    <w:rsid w:val="00926611"/>
    <w:rsid w:val="00926836"/>
    <w:rsid w:val="00926B14"/>
    <w:rsid w:val="00926CC0"/>
    <w:rsid w:val="00926E2A"/>
    <w:rsid w:val="00926E8A"/>
    <w:rsid w:val="00927053"/>
    <w:rsid w:val="00927205"/>
    <w:rsid w:val="00927B7D"/>
    <w:rsid w:val="00927BE7"/>
    <w:rsid w:val="00927ED2"/>
    <w:rsid w:val="00930092"/>
    <w:rsid w:val="00930277"/>
    <w:rsid w:val="0093042F"/>
    <w:rsid w:val="00930532"/>
    <w:rsid w:val="009306B9"/>
    <w:rsid w:val="0093167E"/>
    <w:rsid w:val="0093171F"/>
    <w:rsid w:val="0093193D"/>
    <w:rsid w:val="00931B10"/>
    <w:rsid w:val="00931C77"/>
    <w:rsid w:val="009320B5"/>
    <w:rsid w:val="0093216F"/>
    <w:rsid w:val="00932188"/>
    <w:rsid w:val="009323D1"/>
    <w:rsid w:val="0093241A"/>
    <w:rsid w:val="00932640"/>
    <w:rsid w:val="0093275D"/>
    <w:rsid w:val="00932CB4"/>
    <w:rsid w:val="00932DB9"/>
    <w:rsid w:val="00932E00"/>
    <w:rsid w:val="00932E28"/>
    <w:rsid w:val="00932E85"/>
    <w:rsid w:val="009331E0"/>
    <w:rsid w:val="0093352E"/>
    <w:rsid w:val="009335A6"/>
    <w:rsid w:val="0093360C"/>
    <w:rsid w:val="00933BBB"/>
    <w:rsid w:val="00933CC5"/>
    <w:rsid w:val="00933EC9"/>
    <w:rsid w:val="0093401F"/>
    <w:rsid w:val="0093415A"/>
    <w:rsid w:val="009341F5"/>
    <w:rsid w:val="00934491"/>
    <w:rsid w:val="00934503"/>
    <w:rsid w:val="0093457E"/>
    <w:rsid w:val="009347C6"/>
    <w:rsid w:val="00934973"/>
    <w:rsid w:val="0093497F"/>
    <w:rsid w:val="00934EA9"/>
    <w:rsid w:val="00934F34"/>
    <w:rsid w:val="0093501D"/>
    <w:rsid w:val="009350D1"/>
    <w:rsid w:val="00935379"/>
    <w:rsid w:val="00935413"/>
    <w:rsid w:val="00935673"/>
    <w:rsid w:val="00935A35"/>
    <w:rsid w:val="00935B52"/>
    <w:rsid w:val="00935BD5"/>
    <w:rsid w:val="00935CA0"/>
    <w:rsid w:val="00935E14"/>
    <w:rsid w:val="00935EC6"/>
    <w:rsid w:val="00935EF7"/>
    <w:rsid w:val="009361B5"/>
    <w:rsid w:val="009361C9"/>
    <w:rsid w:val="009364B0"/>
    <w:rsid w:val="00936649"/>
    <w:rsid w:val="0093693D"/>
    <w:rsid w:val="00936961"/>
    <w:rsid w:val="00936BE3"/>
    <w:rsid w:val="00936C4F"/>
    <w:rsid w:val="00936E46"/>
    <w:rsid w:val="009376BD"/>
    <w:rsid w:val="00937804"/>
    <w:rsid w:val="00937E5B"/>
    <w:rsid w:val="00940037"/>
    <w:rsid w:val="0094013C"/>
    <w:rsid w:val="00940207"/>
    <w:rsid w:val="0094033D"/>
    <w:rsid w:val="0094039A"/>
    <w:rsid w:val="0094043B"/>
    <w:rsid w:val="00940908"/>
    <w:rsid w:val="00940B3B"/>
    <w:rsid w:val="0094107B"/>
    <w:rsid w:val="009411BD"/>
    <w:rsid w:val="00941291"/>
    <w:rsid w:val="009412E2"/>
    <w:rsid w:val="009414F2"/>
    <w:rsid w:val="00941738"/>
    <w:rsid w:val="0094176D"/>
    <w:rsid w:val="00941790"/>
    <w:rsid w:val="00941E84"/>
    <w:rsid w:val="00941FA4"/>
    <w:rsid w:val="0094211F"/>
    <w:rsid w:val="009424E6"/>
    <w:rsid w:val="009425F4"/>
    <w:rsid w:val="009426CE"/>
    <w:rsid w:val="00942A6C"/>
    <w:rsid w:val="00942BFD"/>
    <w:rsid w:val="00942FA9"/>
    <w:rsid w:val="00943043"/>
    <w:rsid w:val="00943229"/>
    <w:rsid w:val="009433CE"/>
    <w:rsid w:val="009433E5"/>
    <w:rsid w:val="009435C8"/>
    <w:rsid w:val="009435FB"/>
    <w:rsid w:val="0094376F"/>
    <w:rsid w:val="009438B0"/>
    <w:rsid w:val="009439C2"/>
    <w:rsid w:val="00943B78"/>
    <w:rsid w:val="00943CD0"/>
    <w:rsid w:val="00943EA2"/>
    <w:rsid w:val="00943FC4"/>
    <w:rsid w:val="00944086"/>
    <w:rsid w:val="0094417C"/>
    <w:rsid w:val="0094427E"/>
    <w:rsid w:val="00944807"/>
    <w:rsid w:val="00944819"/>
    <w:rsid w:val="0094485F"/>
    <w:rsid w:val="0094486F"/>
    <w:rsid w:val="00944B6F"/>
    <w:rsid w:val="00944CDC"/>
    <w:rsid w:val="00944E06"/>
    <w:rsid w:val="00945016"/>
    <w:rsid w:val="00945475"/>
    <w:rsid w:val="009457A2"/>
    <w:rsid w:val="009458ED"/>
    <w:rsid w:val="00945936"/>
    <w:rsid w:val="00945962"/>
    <w:rsid w:val="00945B57"/>
    <w:rsid w:val="00945D1C"/>
    <w:rsid w:val="00945F7D"/>
    <w:rsid w:val="009463BA"/>
    <w:rsid w:val="00946433"/>
    <w:rsid w:val="0094668F"/>
    <w:rsid w:val="00946C10"/>
    <w:rsid w:val="00946D47"/>
    <w:rsid w:val="00947221"/>
    <w:rsid w:val="009473A2"/>
    <w:rsid w:val="009474BD"/>
    <w:rsid w:val="00947AF5"/>
    <w:rsid w:val="00947BF4"/>
    <w:rsid w:val="00947F01"/>
    <w:rsid w:val="0095024E"/>
    <w:rsid w:val="00950531"/>
    <w:rsid w:val="009506FA"/>
    <w:rsid w:val="00950CDA"/>
    <w:rsid w:val="00951342"/>
    <w:rsid w:val="00951AF1"/>
    <w:rsid w:val="00951C1C"/>
    <w:rsid w:val="00951F6F"/>
    <w:rsid w:val="009525B4"/>
    <w:rsid w:val="009527ED"/>
    <w:rsid w:val="009529F0"/>
    <w:rsid w:val="00952AB2"/>
    <w:rsid w:val="00952ABE"/>
    <w:rsid w:val="00952B9B"/>
    <w:rsid w:val="00952D06"/>
    <w:rsid w:val="00952E79"/>
    <w:rsid w:val="009530BC"/>
    <w:rsid w:val="00953620"/>
    <w:rsid w:val="00953686"/>
    <w:rsid w:val="00953738"/>
    <w:rsid w:val="00953AE3"/>
    <w:rsid w:val="00953BB1"/>
    <w:rsid w:val="00953D20"/>
    <w:rsid w:val="00953D8B"/>
    <w:rsid w:val="00953EDA"/>
    <w:rsid w:val="00953F57"/>
    <w:rsid w:val="009542F0"/>
    <w:rsid w:val="00954CB6"/>
    <w:rsid w:val="00954CC3"/>
    <w:rsid w:val="00954E67"/>
    <w:rsid w:val="00955279"/>
    <w:rsid w:val="009555FB"/>
    <w:rsid w:val="00955A50"/>
    <w:rsid w:val="00955BCD"/>
    <w:rsid w:val="00956287"/>
    <w:rsid w:val="009562B4"/>
    <w:rsid w:val="00956592"/>
    <w:rsid w:val="0095667D"/>
    <w:rsid w:val="00956745"/>
    <w:rsid w:val="00956811"/>
    <w:rsid w:val="0095695A"/>
    <w:rsid w:val="00956997"/>
    <w:rsid w:val="00956A9C"/>
    <w:rsid w:val="00956D88"/>
    <w:rsid w:val="00956E18"/>
    <w:rsid w:val="00956F7B"/>
    <w:rsid w:val="0095704D"/>
    <w:rsid w:val="0095710E"/>
    <w:rsid w:val="00957129"/>
    <w:rsid w:val="00957A7D"/>
    <w:rsid w:val="00957ADC"/>
    <w:rsid w:val="00957C0B"/>
    <w:rsid w:val="00957CA4"/>
    <w:rsid w:val="00960650"/>
    <w:rsid w:val="00960A9B"/>
    <w:rsid w:val="00960C2C"/>
    <w:rsid w:val="00960C8E"/>
    <w:rsid w:val="00960E69"/>
    <w:rsid w:val="00961178"/>
    <w:rsid w:val="0096120F"/>
    <w:rsid w:val="009612D1"/>
    <w:rsid w:val="00961431"/>
    <w:rsid w:val="0096148F"/>
    <w:rsid w:val="009619DD"/>
    <w:rsid w:val="009619E9"/>
    <w:rsid w:val="00961A5E"/>
    <w:rsid w:val="00961ADA"/>
    <w:rsid w:val="00961B68"/>
    <w:rsid w:val="00961C88"/>
    <w:rsid w:val="00961CDE"/>
    <w:rsid w:val="009621A8"/>
    <w:rsid w:val="00962749"/>
    <w:rsid w:val="00962A6C"/>
    <w:rsid w:val="00962CE7"/>
    <w:rsid w:val="00962DDE"/>
    <w:rsid w:val="00962FA2"/>
    <w:rsid w:val="00963164"/>
    <w:rsid w:val="009634C7"/>
    <w:rsid w:val="0096352D"/>
    <w:rsid w:val="009639DE"/>
    <w:rsid w:val="00963B3D"/>
    <w:rsid w:val="00963F38"/>
    <w:rsid w:val="00964269"/>
    <w:rsid w:val="009642FF"/>
    <w:rsid w:val="00964400"/>
    <w:rsid w:val="00964411"/>
    <w:rsid w:val="0096458C"/>
    <w:rsid w:val="009646C4"/>
    <w:rsid w:val="00964D46"/>
    <w:rsid w:val="00964E1A"/>
    <w:rsid w:val="00964E41"/>
    <w:rsid w:val="009655A6"/>
    <w:rsid w:val="00965722"/>
    <w:rsid w:val="009657A2"/>
    <w:rsid w:val="00965829"/>
    <w:rsid w:val="0096591A"/>
    <w:rsid w:val="00965ABF"/>
    <w:rsid w:val="00965D26"/>
    <w:rsid w:val="00965F26"/>
    <w:rsid w:val="009662D8"/>
    <w:rsid w:val="00966530"/>
    <w:rsid w:val="009667CF"/>
    <w:rsid w:val="009667FC"/>
    <w:rsid w:val="00966861"/>
    <w:rsid w:val="009669F1"/>
    <w:rsid w:val="00966A49"/>
    <w:rsid w:val="00966B10"/>
    <w:rsid w:val="00966B99"/>
    <w:rsid w:val="00966D3D"/>
    <w:rsid w:val="00966F5D"/>
    <w:rsid w:val="00966FD6"/>
    <w:rsid w:val="0096721E"/>
    <w:rsid w:val="009672FA"/>
    <w:rsid w:val="00967526"/>
    <w:rsid w:val="00967542"/>
    <w:rsid w:val="009678A3"/>
    <w:rsid w:val="00967C8A"/>
    <w:rsid w:val="00967E87"/>
    <w:rsid w:val="00967F4A"/>
    <w:rsid w:val="00967FCB"/>
    <w:rsid w:val="0097025B"/>
    <w:rsid w:val="009703C3"/>
    <w:rsid w:val="009704FB"/>
    <w:rsid w:val="0097057F"/>
    <w:rsid w:val="00970624"/>
    <w:rsid w:val="009706F5"/>
    <w:rsid w:val="00970923"/>
    <w:rsid w:val="00970956"/>
    <w:rsid w:val="009709B0"/>
    <w:rsid w:val="00970B1F"/>
    <w:rsid w:val="00970B58"/>
    <w:rsid w:val="00970D18"/>
    <w:rsid w:val="00970DFD"/>
    <w:rsid w:val="00970E6E"/>
    <w:rsid w:val="00970E70"/>
    <w:rsid w:val="009711C2"/>
    <w:rsid w:val="0097121E"/>
    <w:rsid w:val="0097126A"/>
    <w:rsid w:val="00971290"/>
    <w:rsid w:val="009714C9"/>
    <w:rsid w:val="00971597"/>
    <w:rsid w:val="009718CD"/>
    <w:rsid w:val="00971B68"/>
    <w:rsid w:val="00971E23"/>
    <w:rsid w:val="00971F9F"/>
    <w:rsid w:val="0097211E"/>
    <w:rsid w:val="009723FE"/>
    <w:rsid w:val="00972406"/>
    <w:rsid w:val="009724A2"/>
    <w:rsid w:val="00972B33"/>
    <w:rsid w:val="00972BD3"/>
    <w:rsid w:val="00972C05"/>
    <w:rsid w:val="00972C76"/>
    <w:rsid w:val="00972D2D"/>
    <w:rsid w:val="00972E99"/>
    <w:rsid w:val="00972EFA"/>
    <w:rsid w:val="00972F49"/>
    <w:rsid w:val="00973152"/>
    <w:rsid w:val="009732A7"/>
    <w:rsid w:val="009736AC"/>
    <w:rsid w:val="00973F03"/>
    <w:rsid w:val="00974053"/>
    <w:rsid w:val="009741C7"/>
    <w:rsid w:val="009745B8"/>
    <w:rsid w:val="00974859"/>
    <w:rsid w:val="00974870"/>
    <w:rsid w:val="009754F5"/>
    <w:rsid w:val="00975814"/>
    <w:rsid w:val="009758B1"/>
    <w:rsid w:val="00975BAF"/>
    <w:rsid w:val="00975D36"/>
    <w:rsid w:val="00975EBC"/>
    <w:rsid w:val="00976480"/>
    <w:rsid w:val="00976A25"/>
    <w:rsid w:val="00976B49"/>
    <w:rsid w:val="00976D88"/>
    <w:rsid w:val="00976DEC"/>
    <w:rsid w:val="0097731D"/>
    <w:rsid w:val="0097774F"/>
    <w:rsid w:val="009778FC"/>
    <w:rsid w:val="0097791D"/>
    <w:rsid w:val="00977977"/>
    <w:rsid w:val="00977C36"/>
    <w:rsid w:val="00977C8F"/>
    <w:rsid w:val="00977C9A"/>
    <w:rsid w:val="00977F87"/>
    <w:rsid w:val="009802C8"/>
    <w:rsid w:val="00980300"/>
    <w:rsid w:val="009805BD"/>
    <w:rsid w:val="009807A4"/>
    <w:rsid w:val="00980874"/>
    <w:rsid w:val="00980C0B"/>
    <w:rsid w:val="00980CAE"/>
    <w:rsid w:val="00980D36"/>
    <w:rsid w:val="00980D58"/>
    <w:rsid w:val="00980F49"/>
    <w:rsid w:val="00981166"/>
    <w:rsid w:val="0098149A"/>
    <w:rsid w:val="00981528"/>
    <w:rsid w:val="00981641"/>
    <w:rsid w:val="009818AA"/>
    <w:rsid w:val="00981AC4"/>
    <w:rsid w:val="00981CC3"/>
    <w:rsid w:val="00981FF0"/>
    <w:rsid w:val="0098205E"/>
    <w:rsid w:val="0098227F"/>
    <w:rsid w:val="00982540"/>
    <w:rsid w:val="0098270A"/>
    <w:rsid w:val="00982774"/>
    <w:rsid w:val="00982B38"/>
    <w:rsid w:val="00982B5A"/>
    <w:rsid w:val="00982B7A"/>
    <w:rsid w:val="00982F41"/>
    <w:rsid w:val="009833EC"/>
    <w:rsid w:val="009834D9"/>
    <w:rsid w:val="0098353B"/>
    <w:rsid w:val="00983641"/>
    <w:rsid w:val="009838E8"/>
    <w:rsid w:val="009838F8"/>
    <w:rsid w:val="00983A76"/>
    <w:rsid w:val="00983AD1"/>
    <w:rsid w:val="00983B01"/>
    <w:rsid w:val="00983B3E"/>
    <w:rsid w:val="00983C9B"/>
    <w:rsid w:val="009840A1"/>
    <w:rsid w:val="009842FE"/>
    <w:rsid w:val="009843CF"/>
    <w:rsid w:val="00984451"/>
    <w:rsid w:val="009846B4"/>
    <w:rsid w:val="00984936"/>
    <w:rsid w:val="00984C47"/>
    <w:rsid w:val="00984CD7"/>
    <w:rsid w:val="00984FB4"/>
    <w:rsid w:val="009851D6"/>
    <w:rsid w:val="009855E8"/>
    <w:rsid w:val="00985B65"/>
    <w:rsid w:val="00985D6D"/>
    <w:rsid w:val="009861E7"/>
    <w:rsid w:val="00986371"/>
    <w:rsid w:val="00986444"/>
    <w:rsid w:val="0098671B"/>
    <w:rsid w:val="00986735"/>
    <w:rsid w:val="00986BB6"/>
    <w:rsid w:val="00986DCA"/>
    <w:rsid w:val="0098700B"/>
    <w:rsid w:val="0098763E"/>
    <w:rsid w:val="00987AB7"/>
    <w:rsid w:val="00987F3E"/>
    <w:rsid w:val="00990218"/>
    <w:rsid w:val="00990281"/>
    <w:rsid w:val="00990B43"/>
    <w:rsid w:val="00990DB4"/>
    <w:rsid w:val="009914B9"/>
    <w:rsid w:val="00991DC0"/>
    <w:rsid w:val="0099207F"/>
    <w:rsid w:val="009923F7"/>
    <w:rsid w:val="00992616"/>
    <w:rsid w:val="00992A24"/>
    <w:rsid w:val="00992BD8"/>
    <w:rsid w:val="00992CA4"/>
    <w:rsid w:val="00992CE3"/>
    <w:rsid w:val="0099307F"/>
    <w:rsid w:val="009931D6"/>
    <w:rsid w:val="00993233"/>
    <w:rsid w:val="009932D7"/>
    <w:rsid w:val="00993368"/>
    <w:rsid w:val="00993612"/>
    <w:rsid w:val="00993754"/>
    <w:rsid w:val="00993A4C"/>
    <w:rsid w:val="00993B1D"/>
    <w:rsid w:val="00993C28"/>
    <w:rsid w:val="00993CDA"/>
    <w:rsid w:val="00993D26"/>
    <w:rsid w:val="00993F31"/>
    <w:rsid w:val="00994016"/>
    <w:rsid w:val="009941FB"/>
    <w:rsid w:val="0099428B"/>
    <w:rsid w:val="00994901"/>
    <w:rsid w:val="00994A77"/>
    <w:rsid w:val="00994CFB"/>
    <w:rsid w:val="00994D99"/>
    <w:rsid w:val="00994DF1"/>
    <w:rsid w:val="00995116"/>
    <w:rsid w:val="00995190"/>
    <w:rsid w:val="00995258"/>
    <w:rsid w:val="0099555A"/>
    <w:rsid w:val="0099558C"/>
    <w:rsid w:val="00995765"/>
    <w:rsid w:val="00995A2A"/>
    <w:rsid w:val="00995CBA"/>
    <w:rsid w:val="00995E5F"/>
    <w:rsid w:val="009960C2"/>
    <w:rsid w:val="009960E3"/>
    <w:rsid w:val="0099626B"/>
    <w:rsid w:val="009963B5"/>
    <w:rsid w:val="00996504"/>
    <w:rsid w:val="00996543"/>
    <w:rsid w:val="009965B5"/>
    <w:rsid w:val="00996874"/>
    <w:rsid w:val="00996A3E"/>
    <w:rsid w:val="00996E50"/>
    <w:rsid w:val="00996FAC"/>
    <w:rsid w:val="0099704D"/>
    <w:rsid w:val="00997C0F"/>
    <w:rsid w:val="00997D47"/>
    <w:rsid w:val="00997FF4"/>
    <w:rsid w:val="009A0078"/>
    <w:rsid w:val="009A015D"/>
    <w:rsid w:val="009A02CA"/>
    <w:rsid w:val="009A03A1"/>
    <w:rsid w:val="009A03C7"/>
    <w:rsid w:val="009A03D2"/>
    <w:rsid w:val="009A0552"/>
    <w:rsid w:val="009A0683"/>
    <w:rsid w:val="009A07AE"/>
    <w:rsid w:val="009A093F"/>
    <w:rsid w:val="009A0A10"/>
    <w:rsid w:val="009A0B83"/>
    <w:rsid w:val="009A10A5"/>
    <w:rsid w:val="009A1230"/>
    <w:rsid w:val="009A1747"/>
    <w:rsid w:val="009A1A08"/>
    <w:rsid w:val="009A1A09"/>
    <w:rsid w:val="009A1AF6"/>
    <w:rsid w:val="009A1B4D"/>
    <w:rsid w:val="009A1B8B"/>
    <w:rsid w:val="009A1DAB"/>
    <w:rsid w:val="009A1F7B"/>
    <w:rsid w:val="009A21AB"/>
    <w:rsid w:val="009A2259"/>
    <w:rsid w:val="009A22FD"/>
    <w:rsid w:val="009A22FF"/>
    <w:rsid w:val="009A23D9"/>
    <w:rsid w:val="009A23DF"/>
    <w:rsid w:val="009A27BB"/>
    <w:rsid w:val="009A28EA"/>
    <w:rsid w:val="009A2B77"/>
    <w:rsid w:val="009A2C1F"/>
    <w:rsid w:val="009A3273"/>
    <w:rsid w:val="009A328E"/>
    <w:rsid w:val="009A338D"/>
    <w:rsid w:val="009A34F2"/>
    <w:rsid w:val="009A34FE"/>
    <w:rsid w:val="009A353E"/>
    <w:rsid w:val="009A3593"/>
    <w:rsid w:val="009A3755"/>
    <w:rsid w:val="009A3B90"/>
    <w:rsid w:val="009A3ED1"/>
    <w:rsid w:val="009A4695"/>
    <w:rsid w:val="009A488C"/>
    <w:rsid w:val="009A4A72"/>
    <w:rsid w:val="009A4EA1"/>
    <w:rsid w:val="009A4F12"/>
    <w:rsid w:val="009A52CF"/>
    <w:rsid w:val="009A537F"/>
    <w:rsid w:val="009A54CF"/>
    <w:rsid w:val="009A5BB1"/>
    <w:rsid w:val="009A5EF3"/>
    <w:rsid w:val="009A6047"/>
    <w:rsid w:val="009A6190"/>
    <w:rsid w:val="009A625C"/>
    <w:rsid w:val="009A64AD"/>
    <w:rsid w:val="009A665F"/>
    <w:rsid w:val="009A66C6"/>
    <w:rsid w:val="009A69E7"/>
    <w:rsid w:val="009A6AF1"/>
    <w:rsid w:val="009A6D49"/>
    <w:rsid w:val="009A6D4E"/>
    <w:rsid w:val="009A6E70"/>
    <w:rsid w:val="009A6E7C"/>
    <w:rsid w:val="009A6F06"/>
    <w:rsid w:val="009A754D"/>
    <w:rsid w:val="009A7680"/>
    <w:rsid w:val="009A7790"/>
    <w:rsid w:val="009A79BA"/>
    <w:rsid w:val="009A7A90"/>
    <w:rsid w:val="009A7AEF"/>
    <w:rsid w:val="009A7BAC"/>
    <w:rsid w:val="009B00DD"/>
    <w:rsid w:val="009B047C"/>
    <w:rsid w:val="009B059A"/>
    <w:rsid w:val="009B05B9"/>
    <w:rsid w:val="009B0673"/>
    <w:rsid w:val="009B073D"/>
    <w:rsid w:val="009B084D"/>
    <w:rsid w:val="009B0AB9"/>
    <w:rsid w:val="009B0B51"/>
    <w:rsid w:val="009B0BE5"/>
    <w:rsid w:val="009B0C89"/>
    <w:rsid w:val="009B0D4A"/>
    <w:rsid w:val="009B0ED1"/>
    <w:rsid w:val="009B0F04"/>
    <w:rsid w:val="009B0F3C"/>
    <w:rsid w:val="009B12D2"/>
    <w:rsid w:val="009B1677"/>
    <w:rsid w:val="009B168F"/>
    <w:rsid w:val="009B1918"/>
    <w:rsid w:val="009B1CDF"/>
    <w:rsid w:val="009B1CF3"/>
    <w:rsid w:val="009B1EFF"/>
    <w:rsid w:val="009B20CE"/>
    <w:rsid w:val="009B2109"/>
    <w:rsid w:val="009B236C"/>
    <w:rsid w:val="009B266A"/>
    <w:rsid w:val="009B2BD1"/>
    <w:rsid w:val="009B2C40"/>
    <w:rsid w:val="009B2CE5"/>
    <w:rsid w:val="009B2EB9"/>
    <w:rsid w:val="009B3044"/>
    <w:rsid w:val="009B311D"/>
    <w:rsid w:val="009B3371"/>
    <w:rsid w:val="009B3427"/>
    <w:rsid w:val="009B34B4"/>
    <w:rsid w:val="009B3D8A"/>
    <w:rsid w:val="009B3E8D"/>
    <w:rsid w:val="009B4008"/>
    <w:rsid w:val="009B4313"/>
    <w:rsid w:val="009B443F"/>
    <w:rsid w:val="009B4631"/>
    <w:rsid w:val="009B47F9"/>
    <w:rsid w:val="009B4A06"/>
    <w:rsid w:val="009B4D3D"/>
    <w:rsid w:val="009B4EDE"/>
    <w:rsid w:val="009B588E"/>
    <w:rsid w:val="009B5951"/>
    <w:rsid w:val="009B5DE6"/>
    <w:rsid w:val="009B5DF0"/>
    <w:rsid w:val="009B5E5B"/>
    <w:rsid w:val="009B5F22"/>
    <w:rsid w:val="009B621F"/>
    <w:rsid w:val="009B6373"/>
    <w:rsid w:val="009B63CB"/>
    <w:rsid w:val="009B649C"/>
    <w:rsid w:val="009B651A"/>
    <w:rsid w:val="009B6D0A"/>
    <w:rsid w:val="009B6DE8"/>
    <w:rsid w:val="009B6E91"/>
    <w:rsid w:val="009B6F17"/>
    <w:rsid w:val="009B7114"/>
    <w:rsid w:val="009B7208"/>
    <w:rsid w:val="009B72F6"/>
    <w:rsid w:val="009B7352"/>
    <w:rsid w:val="009B73B1"/>
    <w:rsid w:val="009B7542"/>
    <w:rsid w:val="009B794F"/>
    <w:rsid w:val="009B7B30"/>
    <w:rsid w:val="009B7C1F"/>
    <w:rsid w:val="009B7D94"/>
    <w:rsid w:val="009B7DB1"/>
    <w:rsid w:val="009B7ECF"/>
    <w:rsid w:val="009B7FDB"/>
    <w:rsid w:val="009C02AD"/>
    <w:rsid w:val="009C04D4"/>
    <w:rsid w:val="009C0650"/>
    <w:rsid w:val="009C092A"/>
    <w:rsid w:val="009C0C2D"/>
    <w:rsid w:val="009C0D14"/>
    <w:rsid w:val="009C0D38"/>
    <w:rsid w:val="009C0F92"/>
    <w:rsid w:val="009C1AAD"/>
    <w:rsid w:val="009C1B05"/>
    <w:rsid w:val="009C1B7E"/>
    <w:rsid w:val="009C1CD0"/>
    <w:rsid w:val="009C1EE3"/>
    <w:rsid w:val="009C1FFC"/>
    <w:rsid w:val="009C2823"/>
    <w:rsid w:val="009C2B04"/>
    <w:rsid w:val="009C2B69"/>
    <w:rsid w:val="009C2C91"/>
    <w:rsid w:val="009C2E96"/>
    <w:rsid w:val="009C2F09"/>
    <w:rsid w:val="009C2F76"/>
    <w:rsid w:val="009C3875"/>
    <w:rsid w:val="009C3ECA"/>
    <w:rsid w:val="009C415A"/>
    <w:rsid w:val="009C420C"/>
    <w:rsid w:val="009C452F"/>
    <w:rsid w:val="009C45B7"/>
    <w:rsid w:val="009C4645"/>
    <w:rsid w:val="009C4957"/>
    <w:rsid w:val="009C4D34"/>
    <w:rsid w:val="009C4D80"/>
    <w:rsid w:val="009C5120"/>
    <w:rsid w:val="009C5157"/>
    <w:rsid w:val="009C5251"/>
    <w:rsid w:val="009C54C9"/>
    <w:rsid w:val="009C59AE"/>
    <w:rsid w:val="009C59D2"/>
    <w:rsid w:val="009C5D85"/>
    <w:rsid w:val="009C5DE8"/>
    <w:rsid w:val="009C5F11"/>
    <w:rsid w:val="009C5FCE"/>
    <w:rsid w:val="009C6184"/>
    <w:rsid w:val="009C6573"/>
    <w:rsid w:val="009C6782"/>
    <w:rsid w:val="009C68E6"/>
    <w:rsid w:val="009C69B0"/>
    <w:rsid w:val="009C6CC8"/>
    <w:rsid w:val="009C6D22"/>
    <w:rsid w:val="009C70EC"/>
    <w:rsid w:val="009C73C0"/>
    <w:rsid w:val="009C7509"/>
    <w:rsid w:val="009C77FB"/>
    <w:rsid w:val="009C7914"/>
    <w:rsid w:val="009C7984"/>
    <w:rsid w:val="009C7A42"/>
    <w:rsid w:val="009C7ED7"/>
    <w:rsid w:val="009D046D"/>
    <w:rsid w:val="009D0487"/>
    <w:rsid w:val="009D04F2"/>
    <w:rsid w:val="009D0609"/>
    <w:rsid w:val="009D0829"/>
    <w:rsid w:val="009D091B"/>
    <w:rsid w:val="009D09CC"/>
    <w:rsid w:val="009D0A3A"/>
    <w:rsid w:val="009D10B3"/>
    <w:rsid w:val="009D124C"/>
    <w:rsid w:val="009D1480"/>
    <w:rsid w:val="009D14FD"/>
    <w:rsid w:val="009D1CB6"/>
    <w:rsid w:val="009D1DAB"/>
    <w:rsid w:val="009D1F37"/>
    <w:rsid w:val="009D204D"/>
    <w:rsid w:val="009D20A2"/>
    <w:rsid w:val="009D2188"/>
    <w:rsid w:val="009D29D5"/>
    <w:rsid w:val="009D2C26"/>
    <w:rsid w:val="009D2CBF"/>
    <w:rsid w:val="009D2D5F"/>
    <w:rsid w:val="009D2D6A"/>
    <w:rsid w:val="009D304E"/>
    <w:rsid w:val="009D3128"/>
    <w:rsid w:val="009D31E4"/>
    <w:rsid w:val="009D32AF"/>
    <w:rsid w:val="009D33F0"/>
    <w:rsid w:val="009D34EA"/>
    <w:rsid w:val="009D3547"/>
    <w:rsid w:val="009D364D"/>
    <w:rsid w:val="009D3938"/>
    <w:rsid w:val="009D3AE7"/>
    <w:rsid w:val="009D43EF"/>
    <w:rsid w:val="009D4821"/>
    <w:rsid w:val="009D482E"/>
    <w:rsid w:val="009D4C97"/>
    <w:rsid w:val="009D51AB"/>
    <w:rsid w:val="009D55F3"/>
    <w:rsid w:val="009D5620"/>
    <w:rsid w:val="009D566C"/>
    <w:rsid w:val="009D57B5"/>
    <w:rsid w:val="009D5A29"/>
    <w:rsid w:val="009D5B89"/>
    <w:rsid w:val="009D5C59"/>
    <w:rsid w:val="009D5DD4"/>
    <w:rsid w:val="009D625A"/>
    <w:rsid w:val="009D6363"/>
    <w:rsid w:val="009D63C4"/>
    <w:rsid w:val="009D6413"/>
    <w:rsid w:val="009D64EC"/>
    <w:rsid w:val="009D696E"/>
    <w:rsid w:val="009D6A3C"/>
    <w:rsid w:val="009D6DD2"/>
    <w:rsid w:val="009D6E1D"/>
    <w:rsid w:val="009D6EB8"/>
    <w:rsid w:val="009D7080"/>
    <w:rsid w:val="009D72B9"/>
    <w:rsid w:val="009D7505"/>
    <w:rsid w:val="009D779F"/>
    <w:rsid w:val="009D79CE"/>
    <w:rsid w:val="009D7CFE"/>
    <w:rsid w:val="009D7F38"/>
    <w:rsid w:val="009E0227"/>
    <w:rsid w:val="009E02A1"/>
    <w:rsid w:val="009E02EB"/>
    <w:rsid w:val="009E0367"/>
    <w:rsid w:val="009E0562"/>
    <w:rsid w:val="009E0615"/>
    <w:rsid w:val="009E09B0"/>
    <w:rsid w:val="009E0B4C"/>
    <w:rsid w:val="009E0CB3"/>
    <w:rsid w:val="009E0DB2"/>
    <w:rsid w:val="009E1160"/>
    <w:rsid w:val="009E144E"/>
    <w:rsid w:val="009E14FC"/>
    <w:rsid w:val="009E19EF"/>
    <w:rsid w:val="009E24E5"/>
    <w:rsid w:val="009E2857"/>
    <w:rsid w:val="009E2C3C"/>
    <w:rsid w:val="009E2CFC"/>
    <w:rsid w:val="009E2D1D"/>
    <w:rsid w:val="009E2EC2"/>
    <w:rsid w:val="009E301D"/>
    <w:rsid w:val="009E303D"/>
    <w:rsid w:val="009E30A4"/>
    <w:rsid w:val="009E324D"/>
    <w:rsid w:val="009E333F"/>
    <w:rsid w:val="009E34D3"/>
    <w:rsid w:val="009E35F9"/>
    <w:rsid w:val="009E3733"/>
    <w:rsid w:val="009E3BB7"/>
    <w:rsid w:val="009E3DD4"/>
    <w:rsid w:val="009E3DD6"/>
    <w:rsid w:val="009E43AA"/>
    <w:rsid w:val="009E45FE"/>
    <w:rsid w:val="009E4935"/>
    <w:rsid w:val="009E4AFA"/>
    <w:rsid w:val="009E4B96"/>
    <w:rsid w:val="009E4BB6"/>
    <w:rsid w:val="009E4F3A"/>
    <w:rsid w:val="009E4F6E"/>
    <w:rsid w:val="009E51A4"/>
    <w:rsid w:val="009E51DD"/>
    <w:rsid w:val="009E52B4"/>
    <w:rsid w:val="009E5860"/>
    <w:rsid w:val="009E5981"/>
    <w:rsid w:val="009E59A0"/>
    <w:rsid w:val="009E5A98"/>
    <w:rsid w:val="009E5C39"/>
    <w:rsid w:val="009E5C43"/>
    <w:rsid w:val="009E5FDF"/>
    <w:rsid w:val="009E611C"/>
    <w:rsid w:val="009E666C"/>
    <w:rsid w:val="009E6A05"/>
    <w:rsid w:val="009E6B3F"/>
    <w:rsid w:val="009E6BE6"/>
    <w:rsid w:val="009E6F5D"/>
    <w:rsid w:val="009E73A3"/>
    <w:rsid w:val="009E760B"/>
    <w:rsid w:val="009E786D"/>
    <w:rsid w:val="009E792C"/>
    <w:rsid w:val="009E79EB"/>
    <w:rsid w:val="009E7AEF"/>
    <w:rsid w:val="009F0182"/>
    <w:rsid w:val="009F0702"/>
    <w:rsid w:val="009F0AE9"/>
    <w:rsid w:val="009F0F55"/>
    <w:rsid w:val="009F12C9"/>
    <w:rsid w:val="009F1483"/>
    <w:rsid w:val="009F156D"/>
    <w:rsid w:val="009F1629"/>
    <w:rsid w:val="009F1669"/>
    <w:rsid w:val="009F16BE"/>
    <w:rsid w:val="009F17E6"/>
    <w:rsid w:val="009F1B84"/>
    <w:rsid w:val="009F1E8F"/>
    <w:rsid w:val="009F208D"/>
    <w:rsid w:val="009F215B"/>
    <w:rsid w:val="009F2C2D"/>
    <w:rsid w:val="009F2D41"/>
    <w:rsid w:val="009F377E"/>
    <w:rsid w:val="009F386F"/>
    <w:rsid w:val="009F387F"/>
    <w:rsid w:val="009F3C26"/>
    <w:rsid w:val="009F4134"/>
    <w:rsid w:val="009F42CD"/>
    <w:rsid w:val="009F4526"/>
    <w:rsid w:val="009F4598"/>
    <w:rsid w:val="009F45AD"/>
    <w:rsid w:val="009F46B8"/>
    <w:rsid w:val="009F4718"/>
    <w:rsid w:val="009F4A9F"/>
    <w:rsid w:val="009F4BBD"/>
    <w:rsid w:val="009F50A2"/>
    <w:rsid w:val="009F5265"/>
    <w:rsid w:val="009F54C0"/>
    <w:rsid w:val="009F583B"/>
    <w:rsid w:val="009F5A43"/>
    <w:rsid w:val="009F5C20"/>
    <w:rsid w:val="009F5C86"/>
    <w:rsid w:val="009F6013"/>
    <w:rsid w:val="009F6079"/>
    <w:rsid w:val="009F6133"/>
    <w:rsid w:val="009F62E7"/>
    <w:rsid w:val="009F6599"/>
    <w:rsid w:val="009F65FB"/>
    <w:rsid w:val="009F6676"/>
    <w:rsid w:val="009F6A03"/>
    <w:rsid w:val="009F6A51"/>
    <w:rsid w:val="009F6B93"/>
    <w:rsid w:val="009F6CE1"/>
    <w:rsid w:val="009F7210"/>
    <w:rsid w:val="009F7477"/>
    <w:rsid w:val="009F7597"/>
    <w:rsid w:val="009F7A2A"/>
    <w:rsid w:val="009F7BD0"/>
    <w:rsid w:val="009F7C2D"/>
    <w:rsid w:val="009F7E89"/>
    <w:rsid w:val="00A00084"/>
    <w:rsid w:val="00A0020E"/>
    <w:rsid w:val="00A00545"/>
    <w:rsid w:val="00A009D4"/>
    <w:rsid w:val="00A00B52"/>
    <w:rsid w:val="00A00C9D"/>
    <w:rsid w:val="00A00E6A"/>
    <w:rsid w:val="00A00E85"/>
    <w:rsid w:val="00A0106B"/>
    <w:rsid w:val="00A0113A"/>
    <w:rsid w:val="00A0141F"/>
    <w:rsid w:val="00A014C6"/>
    <w:rsid w:val="00A014F3"/>
    <w:rsid w:val="00A01996"/>
    <w:rsid w:val="00A01B48"/>
    <w:rsid w:val="00A01D91"/>
    <w:rsid w:val="00A01ECD"/>
    <w:rsid w:val="00A021DB"/>
    <w:rsid w:val="00A021E5"/>
    <w:rsid w:val="00A025AD"/>
    <w:rsid w:val="00A025D1"/>
    <w:rsid w:val="00A027B9"/>
    <w:rsid w:val="00A02CF4"/>
    <w:rsid w:val="00A0314D"/>
    <w:rsid w:val="00A03163"/>
    <w:rsid w:val="00A03450"/>
    <w:rsid w:val="00A035F0"/>
    <w:rsid w:val="00A03927"/>
    <w:rsid w:val="00A03CB3"/>
    <w:rsid w:val="00A03EFB"/>
    <w:rsid w:val="00A040EF"/>
    <w:rsid w:val="00A0428F"/>
    <w:rsid w:val="00A043E2"/>
    <w:rsid w:val="00A0466A"/>
    <w:rsid w:val="00A0466D"/>
    <w:rsid w:val="00A0478A"/>
    <w:rsid w:val="00A049D9"/>
    <w:rsid w:val="00A051E6"/>
    <w:rsid w:val="00A056EE"/>
    <w:rsid w:val="00A05A8B"/>
    <w:rsid w:val="00A05BC3"/>
    <w:rsid w:val="00A0604C"/>
    <w:rsid w:val="00A06093"/>
    <w:rsid w:val="00A06192"/>
    <w:rsid w:val="00A061A8"/>
    <w:rsid w:val="00A061BA"/>
    <w:rsid w:val="00A0640E"/>
    <w:rsid w:val="00A06561"/>
    <w:rsid w:val="00A06616"/>
    <w:rsid w:val="00A0665D"/>
    <w:rsid w:val="00A06B37"/>
    <w:rsid w:val="00A06B3C"/>
    <w:rsid w:val="00A070BE"/>
    <w:rsid w:val="00A072CE"/>
    <w:rsid w:val="00A0777D"/>
    <w:rsid w:val="00A078A8"/>
    <w:rsid w:val="00A07A72"/>
    <w:rsid w:val="00A07C23"/>
    <w:rsid w:val="00A07C3B"/>
    <w:rsid w:val="00A100BA"/>
    <w:rsid w:val="00A101C0"/>
    <w:rsid w:val="00A10228"/>
    <w:rsid w:val="00A10250"/>
    <w:rsid w:val="00A10394"/>
    <w:rsid w:val="00A10408"/>
    <w:rsid w:val="00A105D1"/>
    <w:rsid w:val="00A108BD"/>
    <w:rsid w:val="00A109D2"/>
    <w:rsid w:val="00A10A82"/>
    <w:rsid w:val="00A10CC4"/>
    <w:rsid w:val="00A10D6A"/>
    <w:rsid w:val="00A10FEB"/>
    <w:rsid w:val="00A1101A"/>
    <w:rsid w:val="00A11336"/>
    <w:rsid w:val="00A113B4"/>
    <w:rsid w:val="00A11474"/>
    <w:rsid w:val="00A11491"/>
    <w:rsid w:val="00A11627"/>
    <w:rsid w:val="00A118FD"/>
    <w:rsid w:val="00A11A4E"/>
    <w:rsid w:val="00A11AB9"/>
    <w:rsid w:val="00A11CA9"/>
    <w:rsid w:val="00A11DFE"/>
    <w:rsid w:val="00A120DE"/>
    <w:rsid w:val="00A121B5"/>
    <w:rsid w:val="00A1233A"/>
    <w:rsid w:val="00A1247F"/>
    <w:rsid w:val="00A124BE"/>
    <w:rsid w:val="00A12551"/>
    <w:rsid w:val="00A125DD"/>
    <w:rsid w:val="00A12647"/>
    <w:rsid w:val="00A12A24"/>
    <w:rsid w:val="00A12AEE"/>
    <w:rsid w:val="00A12C2F"/>
    <w:rsid w:val="00A13092"/>
    <w:rsid w:val="00A131AA"/>
    <w:rsid w:val="00A13251"/>
    <w:rsid w:val="00A1335D"/>
    <w:rsid w:val="00A133C3"/>
    <w:rsid w:val="00A13906"/>
    <w:rsid w:val="00A13A25"/>
    <w:rsid w:val="00A13B2B"/>
    <w:rsid w:val="00A13E42"/>
    <w:rsid w:val="00A13EBD"/>
    <w:rsid w:val="00A14096"/>
    <w:rsid w:val="00A141D3"/>
    <w:rsid w:val="00A142F4"/>
    <w:rsid w:val="00A1436E"/>
    <w:rsid w:val="00A14414"/>
    <w:rsid w:val="00A144A5"/>
    <w:rsid w:val="00A145CA"/>
    <w:rsid w:val="00A1486E"/>
    <w:rsid w:val="00A14943"/>
    <w:rsid w:val="00A14DA8"/>
    <w:rsid w:val="00A14EFB"/>
    <w:rsid w:val="00A15219"/>
    <w:rsid w:val="00A15283"/>
    <w:rsid w:val="00A1556F"/>
    <w:rsid w:val="00A155D2"/>
    <w:rsid w:val="00A156E7"/>
    <w:rsid w:val="00A15795"/>
    <w:rsid w:val="00A157F4"/>
    <w:rsid w:val="00A158AB"/>
    <w:rsid w:val="00A15946"/>
    <w:rsid w:val="00A15B38"/>
    <w:rsid w:val="00A15BD1"/>
    <w:rsid w:val="00A15DD5"/>
    <w:rsid w:val="00A1646E"/>
    <w:rsid w:val="00A1675D"/>
    <w:rsid w:val="00A16C4E"/>
    <w:rsid w:val="00A16CDC"/>
    <w:rsid w:val="00A16FB2"/>
    <w:rsid w:val="00A16FFE"/>
    <w:rsid w:val="00A170BF"/>
    <w:rsid w:val="00A170CF"/>
    <w:rsid w:val="00A1744F"/>
    <w:rsid w:val="00A17874"/>
    <w:rsid w:val="00A17A6E"/>
    <w:rsid w:val="00A20271"/>
    <w:rsid w:val="00A202AD"/>
    <w:rsid w:val="00A203E9"/>
    <w:rsid w:val="00A20679"/>
    <w:rsid w:val="00A207B4"/>
    <w:rsid w:val="00A20B42"/>
    <w:rsid w:val="00A20E8C"/>
    <w:rsid w:val="00A2126C"/>
    <w:rsid w:val="00A215EC"/>
    <w:rsid w:val="00A21837"/>
    <w:rsid w:val="00A218C0"/>
    <w:rsid w:val="00A219E8"/>
    <w:rsid w:val="00A21ABA"/>
    <w:rsid w:val="00A21B6D"/>
    <w:rsid w:val="00A21C7D"/>
    <w:rsid w:val="00A21CCD"/>
    <w:rsid w:val="00A21D0C"/>
    <w:rsid w:val="00A21D24"/>
    <w:rsid w:val="00A21E83"/>
    <w:rsid w:val="00A21E8D"/>
    <w:rsid w:val="00A2209E"/>
    <w:rsid w:val="00A22167"/>
    <w:rsid w:val="00A22742"/>
    <w:rsid w:val="00A2290D"/>
    <w:rsid w:val="00A22A94"/>
    <w:rsid w:val="00A22B68"/>
    <w:rsid w:val="00A22E78"/>
    <w:rsid w:val="00A22E87"/>
    <w:rsid w:val="00A22FFD"/>
    <w:rsid w:val="00A2305A"/>
    <w:rsid w:val="00A234B5"/>
    <w:rsid w:val="00A234C5"/>
    <w:rsid w:val="00A23985"/>
    <w:rsid w:val="00A23A0E"/>
    <w:rsid w:val="00A23B5D"/>
    <w:rsid w:val="00A23F59"/>
    <w:rsid w:val="00A2438C"/>
    <w:rsid w:val="00A243A1"/>
    <w:rsid w:val="00A243D5"/>
    <w:rsid w:val="00A248BD"/>
    <w:rsid w:val="00A24A6A"/>
    <w:rsid w:val="00A24AD1"/>
    <w:rsid w:val="00A24D95"/>
    <w:rsid w:val="00A2527F"/>
    <w:rsid w:val="00A254A9"/>
    <w:rsid w:val="00A255DD"/>
    <w:rsid w:val="00A2596E"/>
    <w:rsid w:val="00A25B41"/>
    <w:rsid w:val="00A25B83"/>
    <w:rsid w:val="00A25E2B"/>
    <w:rsid w:val="00A25EDA"/>
    <w:rsid w:val="00A2608B"/>
    <w:rsid w:val="00A26149"/>
    <w:rsid w:val="00A26539"/>
    <w:rsid w:val="00A266D7"/>
    <w:rsid w:val="00A268BD"/>
    <w:rsid w:val="00A268C2"/>
    <w:rsid w:val="00A26A02"/>
    <w:rsid w:val="00A26AA9"/>
    <w:rsid w:val="00A26AAA"/>
    <w:rsid w:val="00A26C28"/>
    <w:rsid w:val="00A27020"/>
    <w:rsid w:val="00A271BA"/>
    <w:rsid w:val="00A2733C"/>
    <w:rsid w:val="00A27494"/>
    <w:rsid w:val="00A2756D"/>
    <w:rsid w:val="00A27672"/>
    <w:rsid w:val="00A2767E"/>
    <w:rsid w:val="00A27937"/>
    <w:rsid w:val="00A27AF9"/>
    <w:rsid w:val="00A27B2D"/>
    <w:rsid w:val="00A27BAC"/>
    <w:rsid w:val="00A27C02"/>
    <w:rsid w:val="00A27C5B"/>
    <w:rsid w:val="00A30149"/>
    <w:rsid w:val="00A3058E"/>
    <w:rsid w:val="00A309DE"/>
    <w:rsid w:val="00A30C06"/>
    <w:rsid w:val="00A30D05"/>
    <w:rsid w:val="00A30D6D"/>
    <w:rsid w:val="00A30F0B"/>
    <w:rsid w:val="00A3179A"/>
    <w:rsid w:val="00A3188A"/>
    <w:rsid w:val="00A3193A"/>
    <w:rsid w:val="00A319D5"/>
    <w:rsid w:val="00A31D28"/>
    <w:rsid w:val="00A31D7F"/>
    <w:rsid w:val="00A3200F"/>
    <w:rsid w:val="00A320AF"/>
    <w:rsid w:val="00A32334"/>
    <w:rsid w:val="00A3234F"/>
    <w:rsid w:val="00A323A5"/>
    <w:rsid w:val="00A3242A"/>
    <w:rsid w:val="00A32D43"/>
    <w:rsid w:val="00A33116"/>
    <w:rsid w:val="00A3322B"/>
    <w:rsid w:val="00A3331A"/>
    <w:rsid w:val="00A33479"/>
    <w:rsid w:val="00A335AB"/>
    <w:rsid w:val="00A336A4"/>
    <w:rsid w:val="00A338EF"/>
    <w:rsid w:val="00A33A19"/>
    <w:rsid w:val="00A33CF2"/>
    <w:rsid w:val="00A342BF"/>
    <w:rsid w:val="00A343F9"/>
    <w:rsid w:val="00A3443D"/>
    <w:rsid w:val="00A34B9C"/>
    <w:rsid w:val="00A34BAD"/>
    <w:rsid w:val="00A34D97"/>
    <w:rsid w:val="00A35086"/>
    <w:rsid w:val="00A350AA"/>
    <w:rsid w:val="00A351A6"/>
    <w:rsid w:val="00A3529D"/>
    <w:rsid w:val="00A3533C"/>
    <w:rsid w:val="00A356CC"/>
    <w:rsid w:val="00A357AC"/>
    <w:rsid w:val="00A3593A"/>
    <w:rsid w:val="00A35E21"/>
    <w:rsid w:val="00A35F7A"/>
    <w:rsid w:val="00A36150"/>
    <w:rsid w:val="00A36718"/>
    <w:rsid w:val="00A368C1"/>
    <w:rsid w:val="00A368EF"/>
    <w:rsid w:val="00A36A8B"/>
    <w:rsid w:val="00A36B18"/>
    <w:rsid w:val="00A36B6E"/>
    <w:rsid w:val="00A36DC4"/>
    <w:rsid w:val="00A36EF4"/>
    <w:rsid w:val="00A36F77"/>
    <w:rsid w:val="00A37032"/>
    <w:rsid w:val="00A372EB"/>
    <w:rsid w:val="00A3793B"/>
    <w:rsid w:val="00A379FB"/>
    <w:rsid w:val="00A37B38"/>
    <w:rsid w:val="00A37DDB"/>
    <w:rsid w:val="00A37F81"/>
    <w:rsid w:val="00A37FAC"/>
    <w:rsid w:val="00A40258"/>
    <w:rsid w:val="00A40362"/>
    <w:rsid w:val="00A405C2"/>
    <w:rsid w:val="00A405F0"/>
    <w:rsid w:val="00A4061F"/>
    <w:rsid w:val="00A407FE"/>
    <w:rsid w:val="00A40BF8"/>
    <w:rsid w:val="00A40C89"/>
    <w:rsid w:val="00A40C98"/>
    <w:rsid w:val="00A40DF8"/>
    <w:rsid w:val="00A41122"/>
    <w:rsid w:val="00A4113E"/>
    <w:rsid w:val="00A41205"/>
    <w:rsid w:val="00A414CF"/>
    <w:rsid w:val="00A41688"/>
    <w:rsid w:val="00A417D1"/>
    <w:rsid w:val="00A41C93"/>
    <w:rsid w:val="00A41E4D"/>
    <w:rsid w:val="00A41E4F"/>
    <w:rsid w:val="00A41EB9"/>
    <w:rsid w:val="00A42319"/>
    <w:rsid w:val="00A42956"/>
    <w:rsid w:val="00A429CD"/>
    <w:rsid w:val="00A429DF"/>
    <w:rsid w:val="00A4310D"/>
    <w:rsid w:val="00A4314D"/>
    <w:rsid w:val="00A432C1"/>
    <w:rsid w:val="00A43317"/>
    <w:rsid w:val="00A43511"/>
    <w:rsid w:val="00A43915"/>
    <w:rsid w:val="00A43A69"/>
    <w:rsid w:val="00A43B3E"/>
    <w:rsid w:val="00A43D11"/>
    <w:rsid w:val="00A43DB5"/>
    <w:rsid w:val="00A43F0E"/>
    <w:rsid w:val="00A44B06"/>
    <w:rsid w:val="00A44DF4"/>
    <w:rsid w:val="00A44E6F"/>
    <w:rsid w:val="00A45168"/>
    <w:rsid w:val="00A4526B"/>
    <w:rsid w:val="00A45406"/>
    <w:rsid w:val="00A45762"/>
    <w:rsid w:val="00A45B9F"/>
    <w:rsid w:val="00A45DF4"/>
    <w:rsid w:val="00A45F0D"/>
    <w:rsid w:val="00A46172"/>
    <w:rsid w:val="00A46367"/>
    <w:rsid w:val="00A4643A"/>
    <w:rsid w:val="00A46769"/>
    <w:rsid w:val="00A4697F"/>
    <w:rsid w:val="00A46C84"/>
    <w:rsid w:val="00A47073"/>
    <w:rsid w:val="00A470F7"/>
    <w:rsid w:val="00A47193"/>
    <w:rsid w:val="00A4755C"/>
    <w:rsid w:val="00A476D8"/>
    <w:rsid w:val="00A47728"/>
    <w:rsid w:val="00A4782A"/>
    <w:rsid w:val="00A4797E"/>
    <w:rsid w:val="00A47A47"/>
    <w:rsid w:val="00A47DD7"/>
    <w:rsid w:val="00A50449"/>
    <w:rsid w:val="00A50450"/>
    <w:rsid w:val="00A504B9"/>
    <w:rsid w:val="00A50D59"/>
    <w:rsid w:val="00A512F2"/>
    <w:rsid w:val="00A51DB0"/>
    <w:rsid w:val="00A51F21"/>
    <w:rsid w:val="00A52147"/>
    <w:rsid w:val="00A522E2"/>
    <w:rsid w:val="00A5230C"/>
    <w:rsid w:val="00A523DA"/>
    <w:rsid w:val="00A5254F"/>
    <w:rsid w:val="00A525DD"/>
    <w:rsid w:val="00A52680"/>
    <w:rsid w:val="00A52794"/>
    <w:rsid w:val="00A529E7"/>
    <w:rsid w:val="00A52AA8"/>
    <w:rsid w:val="00A52B05"/>
    <w:rsid w:val="00A52B2B"/>
    <w:rsid w:val="00A52D09"/>
    <w:rsid w:val="00A52E0C"/>
    <w:rsid w:val="00A531AE"/>
    <w:rsid w:val="00A53453"/>
    <w:rsid w:val="00A53577"/>
    <w:rsid w:val="00A53618"/>
    <w:rsid w:val="00A53C13"/>
    <w:rsid w:val="00A53D11"/>
    <w:rsid w:val="00A53E15"/>
    <w:rsid w:val="00A53F46"/>
    <w:rsid w:val="00A541F4"/>
    <w:rsid w:val="00A5437F"/>
    <w:rsid w:val="00A544E9"/>
    <w:rsid w:val="00A54527"/>
    <w:rsid w:val="00A5456E"/>
    <w:rsid w:val="00A54836"/>
    <w:rsid w:val="00A54DC1"/>
    <w:rsid w:val="00A55229"/>
    <w:rsid w:val="00A55314"/>
    <w:rsid w:val="00A553F3"/>
    <w:rsid w:val="00A5547D"/>
    <w:rsid w:val="00A554EF"/>
    <w:rsid w:val="00A55643"/>
    <w:rsid w:val="00A5586D"/>
    <w:rsid w:val="00A55889"/>
    <w:rsid w:val="00A55DDE"/>
    <w:rsid w:val="00A55DF6"/>
    <w:rsid w:val="00A55E4B"/>
    <w:rsid w:val="00A55EDA"/>
    <w:rsid w:val="00A5622C"/>
    <w:rsid w:val="00A5651A"/>
    <w:rsid w:val="00A56524"/>
    <w:rsid w:val="00A56B90"/>
    <w:rsid w:val="00A56E09"/>
    <w:rsid w:val="00A56FDB"/>
    <w:rsid w:val="00A57157"/>
    <w:rsid w:val="00A5726D"/>
    <w:rsid w:val="00A57459"/>
    <w:rsid w:val="00A574B6"/>
    <w:rsid w:val="00A577CF"/>
    <w:rsid w:val="00A57991"/>
    <w:rsid w:val="00A57B5D"/>
    <w:rsid w:val="00A57D44"/>
    <w:rsid w:val="00A57DF1"/>
    <w:rsid w:val="00A57F65"/>
    <w:rsid w:val="00A60189"/>
    <w:rsid w:val="00A60421"/>
    <w:rsid w:val="00A605A6"/>
    <w:rsid w:val="00A6065C"/>
    <w:rsid w:val="00A6090E"/>
    <w:rsid w:val="00A60937"/>
    <w:rsid w:val="00A60C3A"/>
    <w:rsid w:val="00A60C88"/>
    <w:rsid w:val="00A60F2C"/>
    <w:rsid w:val="00A60FB0"/>
    <w:rsid w:val="00A60FFA"/>
    <w:rsid w:val="00A6108B"/>
    <w:rsid w:val="00A613D4"/>
    <w:rsid w:val="00A6163D"/>
    <w:rsid w:val="00A61702"/>
    <w:rsid w:val="00A61A27"/>
    <w:rsid w:val="00A61B8C"/>
    <w:rsid w:val="00A61BEF"/>
    <w:rsid w:val="00A6241D"/>
    <w:rsid w:val="00A624F7"/>
    <w:rsid w:val="00A62A5E"/>
    <w:rsid w:val="00A62A89"/>
    <w:rsid w:val="00A62B86"/>
    <w:rsid w:val="00A62BCD"/>
    <w:rsid w:val="00A62D62"/>
    <w:rsid w:val="00A62D9B"/>
    <w:rsid w:val="00A62E78"/>
    <w:rsid w:val="00A62EDE"/>
    <w:rsid w:val="00A630C6"/>
    <w:rsid w:val="00A63385"/>
    <w:rsid w:val="00A634B6"/>
    <w:rsid w:val="00A63512"/>
    <w:rsid w:val="00A63985"/>
    <w:rsid w:val="00A63B6E"/>
    <w:rsid w:val="00A63C14"/>
    <w:rsid w:val="00A63C41"/>
    <w:rsid w:val="00A63C5D"/>
    <w:rsid w:val="00A63DF8"/>
    <w:rsid w:val="00A640B6"/>
    <w:rsid w:val="00A641ED"/>
    <w:rsid w:val="00A64377"/>
    <w:rsid w:val="00A64603"/>
    <w:rsid w:val="00A6490B"/>
    <w:rsid w:val="00A64978"/>
    <w:rsid w:val="00A64A27"/>
    <w:rsid w:val="00A64C9A"/>
    <w:rsid w:val="00A652EF"/>
    <w:rsid w:val="00A65D05"/>
    <w:rsid w:val="00A65D41"/>
    <w:rsid w:val="00A65DD9"/>
    <w:rsid w:val="00A65E4F"/>
    <w:rsid w:val="00A65ECA"/>
    <w:rsid w:val="00A662DF"/>
    <w:rsid w:val="00A66576"/>
    <w:rsid w:val="00A66733"/>
    <w:rsid w:val="00A669D0"/>
    <w:rsid w:val="00A66C9B"/>
    <w:rsid w:val="00A66D81"/>
    <w:rsid w:val="00A66E97"/>
    <w:rsid w:val="00A6731A"/>
    <w:rsid w:val="00A676D0"/>
    <w:rsid w:val="00A67787"/>
    <w:rsid w:val="00A67B25"/>
    <w:rsid w:val="00A70351"/>
    <w:rsid w:val="00A703CE"/>
    <w:rsid w:val="00A7044D"/>
    <w:rsid w:val="00A70453"/>
    <w:rsid w:val="00A705A4"/>
    <w:rsid w:val="00A70A9E"/>
    <w:rsid w:val="00A7123C"/>
    <w:rsid w:val="00A71295"/>
    <w:rsid w:val="00A712EF"/>
    <w:rsid w:val="00A7131F"/>
    <w:rsid w:val="00A7133E"/>
    <w:rsid w:val="00A717F8"/>
    <w:rsid w:val="00A71862"/>
    <w:rsid w:val="00A71AA6"/>
    <w:rsid w:val="00A71BE6"/>
    <w:rsid w:val="00A72003"/>
    <w:rsid w:val="00A7203A"/>
    <w:rsid w:val="00A72325"/>
    <w:rsid w:val="00A72326"/>
    <w:rsid w:val="00A72630"/>
    <w:rsid w:val="00A72844"/>
    <w:rsid w:val="00A7284B"/>
    <w:rsid w:val="00A72931"/>
    <w:rsid w:val="00A72A44"/>
    <w:rsid w:val="00A72C45"/>
    <w:rsid w:val="00A730C7"/>
    <w:rsid w:val="00A7334E"/>
    <w:rsid w:val="00A733F2"/>
    <w:rsid w:val="00A736B8"/>
    <w:rsid w:val="00A73891"/>
    <w:rsid w:val="00A73898"/>
    <w:rsid w:val="00A7391B"/>
    <w:rsid w:val="00A73D8B"/>
    <w:rsid w:val="00A740BB"/>
    <w:rsid w:val="00A7411A"/>
    <w:rsid w:val="00A741AF"/>
    <w:rsid w:val="00A743AB"/>
    <w:rsid w:val="00A746B0"/>
    <w:rsid w:val="00A74B7C"/>
    <w:rsid w:val="00A74C01"/>
    <w:rsid w:val="00A74EE1"/>
    <w:rsid w:val="00A74F8E"/>
    <w:rsid w:val="00A7513C"/>
    <w:rsid w:val="00A7525D"/>
    <w:rsid w:val="00A757AF"/>
    <w:rsid w:val="00A758D7"/>
    <w:rsid w:val="00A759CD"/>
    <w:rsid w:val="00A75C61"/>
    <w:rsid w:val="00A75C9D"/>
    <w:rsid w:val="00A75EE4"/>
    <w:rsid w:val="00A75FB2"/>
    <w:rsid w:val="00A761DC"/>
    <w:rsid w:val="00A76346"/>
    <w:rsid w:val="00A7657E"/>
    <w:rsid w:val="00A76760"/>
    <w:rsid w:val="00A7677D"/>
    <w:rsid w:val="00A76D02"/>
    <w:rsid w:val="00A76F6B"/>
    <w:rsid w:val="00A76FEC"/>
    <w:rsid w:val="00A772D4"/>
    <w:rsid w:val="00A7734D"/>
    <w:rsid w:val="00A77B52"/>
    <w:rsid w:val="00A802DD"/>
    <w:rsid w:val="00A802E3"/>
    <w:rsid w:val="00A80400"/>
    <w:rsid w:val="00A8042D"/>
    <w:rsid w:val="00A80713"/>
    <w:rsid w:val="00A8071C"/>
    <w:rsid w:val="00A80825"/>
    <w:rsid w:val="00A808B6"/>
    <w:rsid w:val="00A80ACF"/>
    <w:rsid w:val="00A80CFF"/>
    <w:rsid w:val="00A80E72"/>
    <w:rsid w:val="00A80EE4"/>
    <w:rsid w:val="00A810A3"/>
    <w:rsid w:val="00A81317"/>
    <w:rsid w:val="00A813CF"/>
    <w:rsid w:val="00A813D9"/>
    <w:rsid w:val="00A816A1"/>
    <w:rsid w:val="00A8191F"/>
    <w:rsid w:val="00A81C23"/>
    <w:rsid w:val="00A81C4F"/>
    <w:rsid w:val="00A81CD2"/>
    <w:rsid w:val="00A82111"/>
    <w:rsid w:val="00A829AC"/>
    <w:rsid w:val="00A82AE3"/>
    <w:rsid w:val="00A82DA1"/>
    <w:rsid w:val="00A82DDC"/>
    <w:rsid w:val="00A8301F"/>
    <w:rsid w:val="00A831BA"/>
    <w:rsid w:val="00A836B3"/>
    <w:rsid w:val="00A83743"/>
    <w:rsid w:val="00A839D0"/>
    <w:rsid w:val="00A83B08"/>
    <w:rsid w:val="00A83C0E"/>
    <w:rsid w:val="00A83CD1"/>
    <w:rsid w:val="00A83D66"/>
    <w:rsid w:val="00A83E39"/>
    <w:rsid w:val="00A846CF"/>
    <w:rsid w:val="00A84977"/>
    <w:rsid w:val="00A84E5B"/>
    <w:rsid w:val="00A85069"/>
    <w:rsid w:val="00A85115"/>
    <w:rsid w:val="00A85286"/>
    <w:rsid w:val="00A855EB"/>
    <w:rsid w:val="00A8589D"/>
    <w:rsid w:val="00A86022"/>
    <w:rsid w:val="00A86362"/>
    <w:rsid w:val="00A864DD"/>
    <w:rsid w:val="00A86608"/>
    <w:rsid w:val="00A866AC"/>
    <w:rsid w:val="00A86925"/>
    <w:rsid w:val="00A86A3C"/>
    <w:rsid w:val="00A86B8F"/>
    <w:rsid w:val="00A86F3C"/>
    <w:rsid w:val="00A86FF8"/>
    <w:rsid w:val="00A87081"/>
    <w:rsid w:val="00A872B3"/>
    <w:rsid w:val="00A8735B"/>
    <w:rsid w:val="00A8740B"/>
    <w:rsid w:val="00A87707"/>
    <w:rsid w:val="00A87BD2"/>
    <w:rsid w:val="00A87C86"/>
    <w:rsid w:val="00A87D8E"/>
    <w:rsid w:val="00A900C2"/>
    <w:rsid w:val="00A901AC"/>
    <w:rsid w:val="00A902AA"/>
    <w:rsid w:val="00A90354"/>
    <w:rsid w:val="00A905BE"/>
    <w:rsid w:val="00A908A0"/>
    <w:rsid w:val="00A9099C"/>
    <w:rsid w:val="00A90B1A"/>
    <w:rsid w:val="00A90DCF"/>
    <w:rsid w:val="00A90F6C"/>
    <w:rsid w:val="00A913A6"/>
    <w:rsid w:val="00A914A3"/>
    <w:rsid w:val="00A9159E"/>
    <w:rsid w:val="00A918F7"/>
    <w:rsid w:val="00A91C12"/>
    <w:rsid w:val="00A91D2C"/>
    <w:rsid w:val="00A92045"/>
    <w:rsid w:val="00A92197"/>
    <w:rsid w:val="00A92235"/>
    <w:rsid w:val="00A929D8"/>
    <w:rsid w:val="00A92CB4"/>
    <w:rsid w:val="00A930D7"/>
    <w:rsid w:val="00A930DB"/>
    <w:rsid w:val="00A9334C"/>
    <w:rsid w:val="00A93485"/>
    <w:rsid w:val="00A936A3"/>
    <w:rsid w:val="00A937B6"/>
    <w:rsid w:val="00A938A2"/>
    <w:rsid w:val="00A93C08"/>
    <w:rsid w:val="00A941C5"/>
    <w:rsid w:val="00A942F1"/>
    <w:rsid w:val="00A942FC"/>
    <w:rsid w:val="00A9437E"/>
    <w:rsid w:val="00A94401"/>
    <w:rsid w:val="00A945B2"/>
    <w:rsid w:val="00A94836"/>
    <w:rsid w:val="00A94BE9"/>
    <w:rsid w:val="00A956DA"/>
    <w:rsid w:val="00A95970"/>
    <w:rsid w:val="00A95B80"/>
    <w:rsid w:val="00A95D7A"/>
    <w:rsid w:val="00A95DBA"/>
    <w:rsid w:val="00A95F97"/>
    <w:rsid w:val="00A96075"/>
    <w:rsid w:val="00A964A2"/>
    <w:rsid w:val="00A96755"/>
    <w:rsid w:val="00A9676D"/>
    <w:rsid w:val="00A96854"/>
    <w:rsid w:val="00A96CD9"/>
    <w:rsid w:val="00A96DF1"/>
    <w:rsid w:val="00A96F2B"/>
    <w:rsid w:val="00A97254"/>
    <w:rsid w:val="00A97311"/>
    <w:rsid w:val="00A9767A"/>
    <w:rsid w:val="00A97FDF"/>
    <w:rsid w:val="00AA048A"/>
    <w:rsid w:val="00AA04FF"/>
    <w:rsid w:val="00AA07AF"/>
    <w:rsid w:val="00AA07EE"/>
    <w:rsid w:val="00AA0972"/>
    <w:rsid w:val="00AA0B4F"/>
    <w:rsid w:val="00AA0C54"/>
    <w:rsid w:val="00AA0D1F"/>
    <w:rsid w:val="00AA14E6"/>
    <w:rsid w:val="00AA16BF"/>
    <w:rsid w:val="00AA1802"/>
    <w:rsid w:val="00AA1AEC"/>
    <w:rsid w:val="00AA1B5B"/>
    <w:rsid w:val="00AA1C7F"/>
    <w:rsid w:val="00AA1EBA"/>
    <w:rsid w:val="00AA1FB8"/>
    <w:rsid w:val="00AA2666"/>
    <w:rsid w:val="00AA2A96"/>
    <w:rsid w:val="00AA2CF3"/>
    <w:rsid w:val="00AA2D51"/>
    <w:rsid w:val="00AA2E9B"/>
    <w:rsid w:val="00AA2EC3"/>
    <w:rsid w:val="00AA3019"/>
    <w:rsid w:val="00AA34B2"/>
    <w:rsid w:val="00AA3500"/>
    <w:rsid w:val="00AA3527"/>
    <w:rsid w:val="00AA3731"/>
    <w:rsid w:val="00AA3767"/>
    <w:rsid w:val="00AA37FA"/>
    <w:rsid w:val="00AA3AF2"/>
    <w:rsid w:val="00AA3EA6"/>
    <w:rsid w:val="00AA3F35"/>
    <w:rsid w:val="00AA42D7"/>
    <w:rsid w:val="00AA4342"/>
    <w:rsid w:val="00AA43EF"/>
    <w:rsid w:val="00AA445C"/>
    <w:rsid w:val="00AA4550"/>
    <w:rsid w:val="00AA4720"/>
    <w:rsid w:val="00AA4988"/>
    <w:rsid w:val="00AA49D0"/>
    <w:rsid w:val="00AA4CD2"/>
    <w:rsid w:val="00AA51EC"/>
    <w:rsid w:val="00AA5A1E"/>
    <w:rsid w:val="00AA5B1C"/>
    <w:rsid w:val="00AA5CFA"/>
    <w:rsid w:val="00AA5E52"/>
    <w:rsid w:val="00AA5F3F"/>
    <w:rsid w:val="00AA5F65"/>
    <w:rsid w:val="00AA60F5"/>
    <w:rsid w:val="00AA615D"/>
    <w:rsid w:val="00AA6408"/>
    <w:rsid w:val="00AA6734"/>
    <w:rsid w:val="00AA67C2"/>
    <w:rsid w:val="00AA6A11"/>
    <w:rsid w:val="00AA6A1C"/>
    <w:rsid w:val="00AA6AF4"/>
    <w:rsid w:val="00AA6CB1"/>
    <w:rsid w:val="00AA71D8"/>
    <w:rsid w:val="00AA7223"/>
    <w:rsid w:val="00AA72A5"/>
    <w:rsid w:val="00AA7951"/>
    <w:rsid w:val="00AA79FC"/>
    <w:rsid w:val="00AA7BAD"/>
    <w:rsid w:val="00AA7C78"/>
    <w:rsid w:val="00AA7D77"/>
    <w:rsid w:val="00AA7E2F"/>
    <w:rsid w:val="00AA7EE2"/>
    <w:rsid w:val="00AA7F39"/>
    <w:rsid w:val="00AA7F4F"/>
    <w:rsid w:val="00AA7FDF"/>
    <w:rsid w:val="00AB01CA"/>
    <w:rsid w:val="00AB04DD"/>
    <w:rsid w:val="00AB0667"/>
    <w:rsid w:val="00AB0A9B"/>
    <w:rsid w:val="00AB0D97"/>
    <w:rsid w:val="00AB0F57"/>
    <w:rsid w:val="00AB10C5"/>
    <w:rsid w:val="00AB1243"/>
    <w:rsid w:val="00AB12C9"/>
    <w:rsid w:val="00AB139F"/>
    <w:rsid w:val="00AB16BC"/>
    <w:rsid w:val="00AB1855"/>
    <w:rsid w:val="00AB18E3"/>
    <w:rsid w:val="00AB1B3A"/>
    <w:rsid w:val="00AB1C0C"/>
    <w:rsid w:val="00AB1C2C"/>
    <w:rsid w:val="00AB1CCB"/>
    <w:rsid w:val="00AB1D55"/>
    <w:rsid w:val="00AB1E31"/>
    <w:rsid w:val="00AB1F72"/>
    <w:rsid w:val="00AB2019"/>
    <w:rsid w:val="00AB2186"/>
    <w:rsid w:val="00AB2409"/>
    <w:rsid w:val="00AB249F"/>
    <w:rsid w:val="00AB24BC"/>
    <w:rsid w:val="00AB26A8"/>
    <w:rsid w:val="00AB2700"/>
    <w:rsid w:val="00AB2848"/>
    <w:rsid w:val="00AB2B20"/>
    <w:rsid w:val="00AB2BE0"/>
    <w:rsid w:val="00AB2C8F"/>
    <w:rsid w:val="00AB2CB8"/>
    <w:rsid w:val="00AB2CED"/>
    <w:rsid w:val="00AB2EDB"/>
    <w:rsid w:val="00AB30AC"/>
    <w:rsid w:val="00AB349B"/>
    <w:rsid w:val="00AB359D"/>
    <w:rsid w:val="00AB35A5"/>
    <w:rsid w:val="00AB3707"/>
    <w:rsid w:val="00AB37E7"/>
    <w:rsid w:val="00AB3815"/>
    <w:rsid w:val="00AB383C"/>
    <w:rsid w:val="00AB3869"/>
    <w:rsid w:val="00AB4043"/>
    <w:rsid w:val="00AB40BB"/>
    <w:rsid w:val="00AB413B"/>
    <w:rsid w:val="00AB4528"/>
    <w:rsid w:val="00AB4909"/>
    <w:rsid w:val="00AB4B22"/>
    <w:rsid w:val="00AB4EBB"/>
    <w:rsid w:val="00AB556A"/>
    <w:rsid w:val="00AB5833"/>
    <w:rsid w:val="00AB591B"/>
    <w:rsid w:val="00AB5A01"/>
    <w:rsid w:val="00AB5DB3"/>
    <w:rsid w:val="00AB5E9A"/>
    <w:rsid w:val="00AB5EC8"/>
    <w:rsid w:val="00AB5F26"/>
    <w:rsid w:val="00AB5F4A"/>
    <w:rsid w:val="00AB61FF"/>
    <w:rsid w:val="00AB6207"/>
    <w:rsid w:val="00AB6315"/>
    <w:rsid w:val="00AB6346"/>
    <w:rsid w:val="00AB675E"/>
    <w:rsid w:val="00AB67BD"/>
    <w:rsid w:val="00AB6C6D"/>
    <w:rsid w:val="00AB6D28"/>
    <w:rsid w:val="00AB6FE1"/>
    <w:rsid w:val="00AB7090"/>
    <w:rsid w:val="00AB713D"/>
    <w:rsid w:val="00AB74BF"/>
    <w:rsid w:val="00AB7718"/>
    <w:rsid w:val="00AB79DF"/>
    <w:rsid w:val="00AB7EE0"/>
    <w:rsid w:val="00AB7F1E"/>
    <w:rsid w:val="00AB7FDE"/>
    <w:rsid w:val="00AC00A6"/>
    <w:rsid w:val="00AC0390"/>
    <w:rsid w:val="00AC0431"/>
    <w:rsid w:val="00AC0589"/>
    <w:rsid w:val="00AC060D"/>
    <w:rsid w:val="00AC0994"/>
    <w:rsid w:val="00AC0BCD"/>
    <w:rsid w:val="00AC0E9E"/>
    <w:rsid w:val="00AC0F2F"/>
    <w:rsid w:val="00AC0FE7"/>
    <w:rsid w:val="00AC12B6"/>
    <w:rsid w:val="00AC13B8"/>
    <w:rsid w:val="00AC13F6"/>
    <w:rsid w:val="00AC1958"/>
    <w:rsid w:val="00AC1A73"/>
    <w:rsid w:val="00AC1E97"/>
    <w:rsid w:val="00AC23C9"/>
    <w:rsid w:val="00AC2610"/>
    <w:rsid w:val="00AC272B"/>
    <w:rsid w:val="00AC275E"/>
    <w:rsid w:val="00AC279A"/>
    <w:rsid w:val="00AC294B"/>
    <w:rsid w:val="00AC2D2B"/>
    <w:rsid w:val="00AC3200"/>
    <w:rsid w:val="00AC3236"/>
    <w:rsid w:val="00AC35F0"/>
    <w:rsid w:val="00AC36E3"/>
    <w:rsid w:val="00AC3909"/>
    <w:rsid w:val="00AC392F"/>
    <w:rsid w:val="00AC3BBF"/>
    <w:rsid w:val="00AC3ED6"/>
    <w:rsid w:val="00AC4345"/>
    <w:rsid w:val="00AC4350"/>
    <w:rsid w:val="00AC4429"/>
    <w:rsid w:val="00AC47AD"/>
    <w:rsid w:val="00AC48AD"/>
    <w:rsid w:val="00AC48DB"/>
    <w:rsid w:val="00AC4A72"/>
    <w:rsid w:val="00AC4A9D"/>
    <w:rsid w:val="00AC4FE1"/>
    <w:rsid w:val="00AC51A2"/>
    <w:rsid w:val="00AC523B"/>
    <w:rsid w:val="00AC524D"/>
    <w:rsid w:val="00AC54E8"/>
    <w:rsid w:val="00AC589B"/>
    <w:rsid w:val="00AC5968"/>
    <w:rsid w:val="00AC63AA"/>
    <w:rsid w:val="00AC64FD"/>
    <w:rsid w:val="00AC670E"/>
    <w:rsid w:val="00AC69D1"/>
    <w:rsid w:val="00AC69E3"/>
    <w:rsid w:val="00AC6AC2"/>
    <w:rsid w:val="00AC6B37"/>
    <w:rsid w:val="00AC6D99"/>
    <w:rsid w:val="00AC6EB7"/>
    <w:rsid w:val="00AC6EF7"/>
    <w:rsid w:val="00AC6F3D"/>
    <w:rsid w:val="00AC70F9"/>
    <w:rsid w:val="00AC717D"/>
    <w:rsid w:val="00AC738E"/>
    <w:rsid w:val="00AC73CE"/>
    <w:rsid w:val="00AC7670"/>
    <w:rsid w:val="00AC7697"/>
    <w:rsid w:val="00AC779C"/>
    <w:rsid w:val="00AC781A"/>
    <w:rsid w:val="00AC7881"/>
    <w:rsid w:val="00AC7A32"/>
    <w:rsid w:val="00AC7B3B"/>
    <w:rsid w:val="00AC7BC7"/>
    <w:rsid w:val="00AC7D49"/>
    <w:rsid w:val="00AC7DEC"/>
    <w:rsid w:val="00AC7E3A"/>
    <w:rsid w:val="00AC7FC7"/>
    <w:rsid w:val="00AD0001"/>
    <w:rsid w:val="00AD0091"/>
    <w:rsid w:val="00AD0181"/>
    <w:rsid w:val="00AD019E"/>
    <w:rsid w:val="00AD0468"/>
    <w:rsid w:val="00AD0693"/>
    <w:rsid w:val="00AD07EE"/>
    <w:rsid w:val="00AD0B12"/>
    <w:rsid w:val="00AD0FC9"/>
    <w:rsid w:val="00AD11C0"/>
    <w:rsid w:val="00AD1408"/>
    <w:rsid w:val="00AD1661"/>
    <w:rsid w:val="00AD19CB"/>
    <w:rsid w:val="00AD1CA4"/>
    <w:rsid w:val="00AD1CE0"/>
    <w:rsid w:val="00AD1F48"/>
    <w:rsid w:val="00AD228C"/>
    <w:rsid w:val="00AD2345"/>
    <w:rsid w:val="00AD2383"/>
    <w:rsid w:val="00AD27A4"/>
    <w:rsid w:val="00AD291E"/>
    <w:rsid w:val="00AD2A00"/>
    <w:rsid w:val="00AD2B20"/>
    <w:rsid w:val="00AD2B93"/>
    <w:rsid w:val="00AD3033"/>
    <w:rsid w:val="00AD3081"/>
    <w:rsid w:val="00AD3142"/>
    <w:rsid w:val="00AD38C6"/>
    <w:rsid w:val="00AD3A3B"/>
    <w:rsid w:val="00AD3A9D"/>
    <w:rsid w:val="00AD3D84"/>
    <w:rsid w:val="00AD3DCD"/>
    <w:rsid w:val="00AD3F6F"/>
    <w:rsid w:val="00AD4029"/>
    <w:rsid w:val="00AD430F"/>
    <w:rsid w:val="00AD4354"/>
    <w:rsid w:val="00AD4500"/>
    <w:rsid w:val="00AD458A"/>
    <w:rsid w:val="00AD46A2"/>
    <w:rsid w:val="00AD47D8"/>
    <w:rsid w:val="00AD4AE4"/>
    <w:rsid w:val="00AD4D20"/>
    <w:rsid w:val="00AD4D93"/>
    <w:rsid w:val="00AD4E2A"/>
    <w:rsid w:val="00AD4F11"/>
    <w:rsid w:val="00AD5032"/>
    <w:rsid w:val="00AD53E2"/>
    <w:rsid w:val="00AD5416"/>
    <w:rsid w:val="00AD58B4"/>
    <w:rsid w:val="00AD598C"/>
    <w:rsid w:val="00AD5B0A"/>
    <w:rsid w:val="00AD5C12"/>
    <w:rsid w:val="00AD611D"/>
    <w:rsid w:val="00AD6150"/>
    <w:rsid w:val="00AD619D"/>
    <w:rsid w:val="00AD6288"/>
    <w:rsid w:val="00AD64FD"/>
    <w:rsid w:val="00AD6A5F"/>
    <w:rsid w:val="00AD6AA4"/>
    <w:rsid w:val="00AD6E7F"/>
    <w:rsid w:val="00AD73E6"/>
    <w:rsid w:val="00AD7411"/>
    <w:rsid w:val="00AD7685"/>
    <w:rsid w:val="00AD76C1"/>
    <w:rsid w:val="00AD7C06"/>
    <w:rsid w:val="00AE021E"/>
    <w:rsid w:val="00AE02ED"/>
    <w:rsid w:val="00AE0318"/>
    <w:rsid w:val="00AE035F"/>
    <w:rsid w:val="00AE05B6"/>
    <w:rsid w:val="00AE092C"/>
    <w:rsid w:val="00AE093B"/>
    <w:rsid w:val="00AE0A0F"/>
    <w:rsid w:val="00AE0C3D"/>
    <w:rsid w:val="00AE0E2E"/>
    <w:rsid w:val="00AE0E83"/>
    <w:rsid w:val="00AE0FBD"/>
    <w:rsid w:val="00AE110B"/>
    <w:rsid w:val="00AE17AC"/>
    <w:rsid w:val="00AE1821"/>
    <w:rsid w:val="00AE1980"/>
    <w:rsid w:val="00AE19E8"/>
    <w:rsid w:val="00AE1A1B"/>
    <w:rsid w:val="00AE1BC3"/>
    <w:rsid w:val="00AE1C94"/>
    <w:rsid w:val="00AE1E81"/>
    <w:rsid w:val="00AE1F6D"/>
    <w:rsid w:val="00AE2011"/>
    <w:rsid w:val="00AE205B"/>
    <w:rsid w:val="00AE2705"/>
    <w:rsid w:val="00AE29BC"/>
    <w:rsid w:val="00AE2DC5"/>
    <w:rsid w:val="00AE30A0"/>
    <w:rsid w:val="00AE313D"/>
    <w:rsid w:val="00AE386E"/>
    <w:rsid w:val="00AE3B34"/>
    <w:rsid w:val="00AE3BCE"/>
    <w:rsid w:val="00AE3C81"/>
    <w:rsid w:val="00AE3DAA"/>
    <w:rsid w:val="00AE3F1C"/>
    <w:rsid w:val="00AE4506"/>
    <w:rsid w:val="00AE461D"/>
    <w:rsid w:val="00AE4628"/>
    <w:rsid w:val="00AE46A3"/>
    <w:rsid w:val="00AE4C19"/>
    <w:rsid w:val="00AE4CB7"/>
    <w:rsid w:val="00AE50B0"/>
    <w:rsid w:val="00AE5428"/>
    <w:rsid w:val="00AE554A"/>
    <w:rsid w:val="00AE5D89"/>
    <w:rsid w:val="00AE5F97"/>
    <w:rsid w:val="00AE5FA6"/>
    <w:rsid w:val="00AE60BC"/>
    <w:rsid w:val="00AE632A"/>
    <w:rsid w:val="00AE6744"/>
    <w:rsid w:val="00AE6B33"/>
    <w:rsid w:val="00AE6F93"/>
    <w:rsid w:val="00AE708F"/>
    <w:rsid w:val="00AE72EF"/>
    <w:rsid w:val="00AE76CA"/>
    <w:rsid w:val="00AE792B"/>
    <w:rsid w:val="00AF04FB"/>
    <w:rsid w:val="00AF0508"/>
    <w:rsid w:val="00AF0562"/>
    <w:rsid w:val="00AF064A"/>
    <w:rsid w:val="00AF093F"/>
    <w:rsid w:val="00AF0EB2"/>
    <w:rsid w:val="00AF127B"/>
    <w:rsid w:val="00AF14BA"/>
    <w:rsid w:val="00AF14F8"/>
    <w:rsid w:val="00AF1819"/>
    <w:rsid w:val="00AF1845"/>
    <w:rsid w:val="00AF1E64"/>
    <w:rsid w:val="00AF1F4E"/>
    <w:rsid w:val="00AF2135"/>
    <w:rsid w:val="00AF22CE"/>
    <w:rsid w:val="00AF242F"/>
    <w:rsid w:val="00AF26BB"/>
    <w:rsid w:val="00AF2A55"/>
    <w:rsid w:val="00AF2A72"/>
    <w:rsid w:val="00AF2B83"/>
    <w:rsid w:val="00AF2CAC"/>
    <w:rsid w:val="00AF2E1B"/>
    <w:rsid w:val="00AF3057"/>
    <w:rsid w:val="00AF322F"/>
    <w:rsid w:val="00AF32D0"/>
    <w:rsid w:val="00AF390B"/>
    <w:rsid w:val="00AF3958"/>
    <w:rsid w:val="00AF3B8B"/>
    <w:rsid w:val="00AF3DBC"/>
    <w:rsid w:val="00AF41EA"/>
    <w:rsid w:val="00AF4291"/>
    <w:rsid w:val="00AF46EA"/>
    <w:rsid w:val="00AF49CD"/>
    <w:rsid w:val="00AF4BE4"/>
    <w:rsid w:val="00AF4D8F"/>
    <w:rsid w:val="00AF4E1E"/>
    <w:rsid w:val="00AF4EE6"/>
    <w:rsid w:val="00AF50BD"/>
    <w:rsid w:val="00AF51E0"/>
    <w:rsid w:val="00AF55E3"/>
    <w:rsid w:val="00AF58DF"/>
    <w:rsid w:val="00AF5D6C"/>
    <w:rsid w:val="00AF5DB2"/>
    <w:rsid w:val="00AF5F96"/>
    <w:rsid w:val="00AF6097"/>
    <w:rsid w:val="00AF61B8"/>
    <w:rsid w:val="00AF657E"/>
    <w:rsid w:val="00AF680E"/>
    <w:rsid w:val="00AF6993"/>
    <w:rsid w:val="00AF6A21"/>
    <w:rsid w:val="00AF6D7E"/>
    <w:rsid w:val="00AF6E66"/>
    <w:rsid w:val="00AF6FB3"/>
    <w:rsid w:val="00AF762F"/>
    <w:rsid w:val="00AF76A8"/>
    <w:rsid w:val="00AF7A5F"/>
    <w:rsid w:val="00AF7C3C"/>
    <w:rsid w:val="00B00294"/>
    <w:rsid w:val="00B00320"/>
    <w:rsid w:val="00B008CC"/>
    <w:rsid w:val="00B008CE"/>
    <w:rsid w:val="00B00AAC"/>
    <w:rsid w:val="00B00ABA"/>
    <w:rsid w:val="00B00B34"/>
    <w:rsid w:val="00B00C83"/>
    <w:rsid w:val="00B00E49"/>
    <w:rsid w:val="00B00FAC"/>
    <w:rsid w:val="00B01055"/>
    <w:rsid w:val="00B01310"/>
    <w:rsid w:val="00B01311"/>
    <w:rsid w:val="00B01622"/>
    <w:rsid w:val="00B017CA"/>
    <w:rsid w:val="00B0188E"/>
    <w:rsid w:val="00B01902"/>
    <w:rsid w:val="00B0198C"/>
    <w:rsid w:val="00B01A1B"/>
    <w:rsid w:val="00B01C93"/>
    <w:rsid w:val="00B01CC7"/>
    <w:rsid w:val="00B01FE9"/>
    <w:rsid w:val="00B02170"/>
    <w:rsid w:val="00B022B0"/>
    <w:rsid w:val="00B02597"/>
    <w:rsid w:val="00B02736"/>
    <w:rsid w:val="00B0298E"/>
    <w:rsid w:val="00B02BFD"/>
    <w:rsid w:val="00B02D62"/>
    <w:rsid w:val="00B031B5"/>
    <w:rsid w:val="00B032FB"/>
    <w:rsid w:val="00B037CC"/>
    <w:rsid w:val="00B03A18"/>
    <w:rsid w:val="00B03DFF"/>
    <w:rsid w:val="00B03F98"/>
    <w:rsid w:val="00B043AE"/>
    <w:rsid w:val="00B0470A"/>
    <w:rsid w:val="00B04801"/>
    <w:rsid w:val="00B04A03"/>
    <w:rsid w:val="00B04C6C"/>
    <w:rsid w:val="00B04D48"/>
    <w:rsid w:val="00B04EC0"/>
    <w:rsid w:val="00B050AE"/>
    <w:rsid w:val="00B05752"/>
    <w:rsid w:val="00B05802"/>
    <w:rsid w:val="00B05C55"/>
    <w:rsid w:val="00B060B8"/>
    <w:rsid w:val="00B060E2"/>
    <w:rsid w:val="00B06153"/>
    <w:rsid w:val="00B061C3"/>
    <w:rsid w:val="00B062B0"/>
    <w:rsid w:val="00B066D0"/>
    <w:rsid w:val="00B068AE"/>
    <w:rsid w:val="00B068F0"/>
    <w:rsid w:val="00B06A2A"/>
    <w:rsid w:val="00B06A67"/>
    <w:rsid w:val="00B06D16"/>
    <w:rsid w:val="00B07233"/>
    <w:rsid w:val="00B0730B"/>
    <w:rsid w:val="00B076F2"/>
    <w:rsid w:val="00B07884"/>
    <w:rsid w:val="00B0798B"/>
    <w:rsid w:val="00B07B05"/>
    <w:rsid w:val="00B07E35"/>
    <w:rsid w:val="00B1011F"/>
    <w:rsid w:val="00B1017F"/>
    <w:rsid w:val="00B101ED"/>
    <w:rsid w:val="00B105E3"/>
    <w:rsid w:val="00B106C1"/>
    <w:rsid w:val="00B10753"/>
    <w:rsid w:val="00B1076C"/>
    <w:rsid w:val="00B10801"/>
    <w:rsid w:val="00B109F8"/>
    <w:rsid w:val="00B10A2C"/>
    <w:rsid w:val="00B10B07"/>
    <w:rsid w:val="00B10E23"/>
    <w:rsid w:val="00B10F8C"/>
    <w:rsid w:val="00B1127F"/>
    <w:rsid w:val="00B112B0"/>
    <w:rsid w:val="00B1138E"/>
    <w:rsid w:val="00B11473"/>
    <w:rsid w:val="00B116CC"/>
    <w:rsid w:val="00B1189C"/>
    <w:rsid w:val="00B11DE3"/>
    <w:rsid w:val="00B11ED3"/>
    <w:rsid w:val="00B11F34"/>
    <w:rsid w:val="00B1224E"/>
    <w:rsid w:val="00B12250"/>
    <w:rsid w:val="00B123E1"/>
    <w:rsid w:val="00B12F08"/>
    <w:rsid w:val="00B1300C"/>
    <w:rsid w:val="00B1358E"/>
    <w:rsid w:val="00B13809"/>
    <w:rsid w:val="00B13861"/>
    <w:rsid w:val="00B1392E"/>
    <w:rsid w:val="00B13931"/>
    <w:rsid w:val="00B13A75"/>
    <w:rsid w:val="00B13BF9"/>
    <w:rsid w:val="00B13D49"/>
    <w:rsid w:val="00B13E90"/>
    <w:rsid w:val="00B14033"/>
    <w:rsid w:val="00B14070"/>
    <w:rsid w:val="00B14118"/>
    <w:rsid w:val="00B1426D"/>
    <w:rsid w:val="00B145CE"/>
    <w:rsid w:val="00B146FC"/>
    <w:rsid w:val="00B148EE"/>
    <w:rsid w:val="00B14D8C"/>
    <w:rsid w:val="00B15079"/>
    <w:rsid w:val="00B15115"/>
    <w:rsid w:val="00B15256"/>
    <w:rsid w:val="00B15344"/>
    <w:rsid w:val="00B159E9"/>
    <w:rsid w:val="00B15C07"/>
    <w:rsid w:val="00B160B7"/>
    <w:rsid w:val="00B167DA"/>
    <w:rsid w:val="00B1685F"/>
    <w:rsid w:val="00B1699C"/>
    <w:rsid w:val="00B16BC7"/>
    <w:rsid w:val="00B16D16"/>
    <w:rsid w:val="00B16EBB"/>
    <w:rsid w:val="00B16F53"/>
    <w:rsid w:val="00B17123"/>
    <w:rsid w:val="00B171A6"/>
    <w:rsid w:val="00B176AE"/>
    <w:rsid w:val="00B1789F"/>
    <w:rsid w:val="00B17C3F"/>
    <w:rsid w:val="00B17D1D"/>
    <w:rsid w:val="00B17E06"/>
    <w:rsid w:val="00B17E7D"/>
    <w:rsid w:val="00B20313"/>
    <w:rsid w:val="00B20374"/>
    <w:rsid w:val="00B204E0"/>
    <w:rsid w:val="00B208A6"/>
    <w:rsid w:val="00B2090C"/>
    <w:rsid w:val="00B20945"/>
    <w:rsid w:val="00B20A10"/>
    <w:rsid w:val="00B20CAD"/>
    <w:rsid w:val="00B210D0"/>
    <w:rsid w:val="00B211A4"/>
    <w:rsid w:val="00B211A9"/>
    <w:rsid w:val="00B21470"/>
    <w:rsid w:val="00B215A4"/>
    <w:rsid w:val="00B215C8"/>
    <w:rsid w:val="00B21727"/>
    <w:rsid w:val="00B217BC"/>
    <w:rsid w:val="00B21DEE"/>
    <w:rsid w:val="00B21EE5"/>
    <w:rsid w:val="00B21F62"/>
    <w:rsid w:val="00B21F8C"/>
    <w:rsid w:val="00B22091"/>
    <w:rsid w:val="00B22196"/>
    <w:rsid w:val="00B2249E"/>
    <w:rsid w:val="00B224E4"/>
    <w:rsid w:val="00B226B6"/>
    <w:rsid w:val="00B22808"/>
    <w:rsid w:val="00B22C1E"/>
    <w:rsid w:val="00B230D1"/>
    <w:rsid w:val="00B2318B"/>
    <w:rsid w:val="00B233FA"/>
    <w:rsid w:val="00B235BF"/>
    <w:rsid w:val="00B23713"/>
    <w:rsid w:val="00B23772"/>
    <w:rsid w:val="00B238EB"/>
    <w:rsid w:val="00B23A0C"/>
    <w:rsid w:val="00B240F6"/>
    <w:rsid w:val="00B2420D"/>
    <w:rsid w:val="00B24227"/>
    <w:rsid w:val="00B24304"/>
    <w:rsid w:val="00B247E8"/>
    <w:rsid w:val="00B24923"/>
    <w:rsid w:val="00B24E1E"/>
    <w:rsid w:val="00B252C5"/>
    <w:rsid w:val="00B25343"/>
    <w:rsid w:val="00B255C2"/>
    <w:rsid w:val="00B25B4D"/>
    <w:rsid w:val="00B25C2F"/>
    <w:rsid w:val="00B25E37"/>
    <w:rsid w:val="00B25E72"/>
    <w:rsid w:val="00B25F2B"/>
    <w:rsid w:val="00B26178"/>
    <w:rsid w:val="00B26315"/>
    <w:rsid w:val="00B2639F"/>
    <w:rsid w:val="00B26409"/>
    <w:rsid w:val="00B266B2"/>
    <w:rsid w:val="00B26A56"/>
    <w:rsid w:val="00B26EF0"/>
    <w:rsid w:val="00B273A1"/>
    <w:rsid w:val="00B2786F"/>
    <w:rsid w:val="00B27E31"/>
    <w:rsid w:val="00B3014C"/>
    <w:rsid w:val="00B30212"/>
    <w:rsid w:val="00B30434"/>
    <w:rsid w:val="00B306FB"/>
    <w:rsid w:val="00B307B0"/>
    <w:rsid w:val="00B3092A"/>
    <w:rsid w:val="00B30E30"/>
    <w:rsid w:val="00B30E4B"/>
    <w:rsid w:val="00B3110E"/>
    <w:rsid w:val="00B31353"/>
    <w:rsid w:val="00B318C3"/>
    <w:rsid w:val="00B319C4"/>
    <w:rsid w:val="00B31ADA"/>
    <w:rsid w:val="00B31AED"/>
    <w:rsid w:val="00B31CD1"/>
    <w:rsid w:val="00B3219A"/>
    <w:rsid w:val="00B32291"/>
    <w:rsid w:val="00B322D6"/>
    <w:rsid w:val="00B3278B"/>
    <w:rsid w:val="00B32D36"/>
    <w:rsid w:val="00B32E9D"/>
    <w:rsid w:val="00B33308"/>
    <w:rsid w:val="00B33412"/>
    <w:rsid w:val="00B3369B"/>
    <w:rsid w:val="00B340E4"/>
    <w:rsid w:val="00B342EF"/>
    <w:rsid w:val="00B344CC"/>
    <w:rsid w:val="00B344E2"/>
    <w:rsid w:val="00B34623"/>
    <w:rsid w:val="00B348B0"/>
    <w:rsid w:val="00B34911"/>
    <w:rsid w:val="00B3497B"/>
    <w:rsid w:val="00B34A5A"/>
    <w:rsid w:val="00B34A69"/>
    <w:rsid w:val="00B34A7D"/>
    <w:rsid w:val="00B34A86"/>
    <w:rsid w:val="00B34CC1"/>
    <w:rsid w:val="00B34DDB"/>
    <w:rsid w:val="00B34FEB"/>
    <w:rsid w:val="00B3514C"/>
    <w:rsid w:val="00B35AFF"/>
    <w:rsid w:val="00B362DE"/>
    <w:rsid w:val="00B36519"/>
    <w:rsid w:val="00B365E8"/>
    <w:rsid w:val="00B366A2"/>
    <w:rsid w:val="00B366D8"/>
    <w:rsid w:val="00B36A03"/>
    <w:rsid w:val="00B36A8A"/>
    <w:rsid w:val="00B36C38"/>
    <w:rsid w:val="00B36DF0"/>
    <w:rsid w:val="00B3707C"/>
    <w:rsid w:val="00B372AE"/>
    <w:rsid w:val="00B375D1"/>
    <w:rsid w:val="00B37BFD"/>
    <w:rsid w:val="00B37D2A"/>
    <w:rsid w:val="00B37D67"/>
    <w:rsid w:val="00B40012"/>
    <w:rsid w:val="00B40240"/>
    <w:rsid w:val="00B40396"/>
    <w:rsid w:val="00B4053A"/>
    <w:rsid w:val="00B4060D"/>
    <w:rsid w:val="00B40642"/>
    <w:rsid w:val="00B407E1"/>
    <w:rsid w:val="00B40851"/>
    <w:rsid w:val="00B40860"/>
    <w:rsid w:val="00B40BF6"/>
    <w:rsid w:val="00B40C45"/>
    <w:rsid w:val="00B414A7"/>
    <w:rsid w:val="00B41626"/>
    <w:rsid w:val="00B417C9"/>
    <w:rsid w:val="00B417D1"/>
    <w:rsid w:val="00B419FA"/>
    <w:rsid w:val="00B41DAA"/>
    <w:rsid w:val="00B41E3A"/>
    <w:rsid w:val="00B41E7E"/>
    <w:rsid w:val="00B41FAB"/>
    <w:rsid w:val="00B4201B"/>
    <w:rsid w:val="00B420C1"/>
    <w:rsid w:val="00B421EE"/>
    <w:rsid w:val="00B423EC"/>
    <w:rsid w:val="00B424A1"/>
    <w:rsid w:val="00B4267B"/>
    <w:rsid w:val="00B426D4"/>
    <w:rsid w:val="00B4272A"/>
    <w:rsid w:val="00B42823"/>
    <w:rsid w:val="00B4295E"/>
    <w:rsid w:val="00B429E4"/>
    <w:rsid w:val="00B42BC1"/>
    <w:rsid w:val="00B42D74"/>
    <w:rsid w:val="00B431C6"/>
    <w:rsid w:val="00B4343C"/>
    <w:rsid w:val="00B4387C"/>
    <w:rsid w:val="00B43A29"/>
    <w:rsid w:val="00B43AC4"/>
    <w:rsid w:val="00B43BE0"/>
    <w:rsid w:val="00B43D8D"/>
    <w:rsid w:val="00B43D9B"/>
    <w:rsid w:val="00B441A0"/>
    <w:rsid w:val="00B44282"/>
    <w:rsid w:val="00B442F1"/>
    <w:rsid w:val="00B443C2"/>
    <w:rsid w:val="00B443D1"/>
    <w:rsid w:val="00B444F8"/>
    <w:rsid w:val="00B447BD"/>
    <w:rsid w:val="00B44D9B"/>
    <w:rsid w:val="00B44F26"/>
    <w:rsid w:val="00B44F8F"/>
    <w:rsid w:val="00B44FB3"/>
    <w:rsid w:val="00B45049"/>
    <w:rsid w:val="00B45C62"/>
    <w:rsid w:val="00B45F32"/>
    <w:rsid w:val="00B46023"/>
    <w:rsid w:val="00B46024"/>
    <w:rsid w:val="00B460D5"/>
    <w:rsid w:val="00B46103"/>
    <w:rsid w:val="00B463B2"/>
    <w:rsid w:val="00B4641F"/>
    <w:rsid w:val="00B4685E"/>
    <w:rsid w:val="00B469D5"/>
    <w:rsid w:val="00B46A16"/>
    <w:rsid w:val="00B46BC9"/>
    <w:rsid w:val="00B46D5A"/>
    <w:rsid w:val="00B46F12"/>
    <w:rsid w:val="00B46FC5"/>
    <w:rsid w:val="00B4714C"/>
    <w:rsid w:val="00B4719E"/>
    <w:rsid w:val="00B4721A"/>
    <w:rsid w:val="00B477A4"/>
    <w:rsid w:val="00B47AAD"/>
    <w:rsid w:val="00B47D1C"/>
    <w:rsid w:val="00B47EBC"/>
    <w:rsid w:val="00B502DB"/>
    <w:rsid w:val="00B504A4"/>
    <w:rsid w:val="00B5069E"/>
    <w:rsid w:val="00B506DE"/>
    <w:rsid w:val="00B50896"/>
    <w:rsid w:val="00B50B63"/>
    <w:rsid w:val="00B50BB3"/>
    <w:rsid w:val="00B50BD7"/>
    <w:rsid w:val="00B50D17"/>
    <w:rsid w:val="00B5128A"/>
    <w:rsid w:val="00B512F7"/>
    <w:rsid w:val="00B516BD"/>
    <w:rsid w:val="00B51849"/>
    <w:rsid w:val="00B51A67"/>
    <w:rsid w:val="00B51C17"/>
    <w:rsid w:val="00B51C1F"/>
    <w:rsid w:val="00B51CD3"/>
    <w:rsid w:val="00B51D19"/>
    <w:rsid w:val="00B51E00"/>
    <w:rsid w:val="00B51E85"/>
    <w:rsid w:val="00B5201A"/>
    <w:rsid w:val="00B5218A"/>
    <w:rsid w:val="00B5248C"/>
    <w:rsid w:val="00B526A3"/>
    <w:rsid w:val="00B52D4E"/>
    <w:rsid w:val="00B52E23"/>
    <w:rsid w:val="00B52FAB"/>
    <w:rsid w:val="00B53318"/>
    <w:rsid w:val="00B533AC"/>
    <w:rsid w:val="00B536F8"/>
    <w:rsid w:val="00B5391C"/>
    <w:rsid w:val="00B53A1A"/>
    <w:rsid w:val="00B53A60"/>
    <w:rsid w:val="00B53AF7"/>
    <w:rsid w:val="00B540D5"/>
    <w:rsid w:val="00B5429E"/>
    <w:rsid w:val="00B54A17"/>
    <w:rsid w:val="00B54AFA"/>
    <w:rsid w:val="00B54BDB"/>
    <w:rsid w:val="00B54DE2"/>
    <w:rsid w:val="00B54FB6"/>
    <w:rsid w:val="00B54FCD"/>
    <w:rsid w:val="00B554B5"/>
    <w:rsid w:val="00B5563A"/>
    <w:rsid w:val="00B55825"/>
    <w:rsid w:val="00B558CC"/>
    <w:rsid w:val="00B5596E"/>
    <w:rsid w:val="00B55CEE"/>
    <w:rsid w:val="00B561E2"/>
    <w:rsid w:val="00B56284"/>
    <w:rsid w:val="00B56618"/>
    <w:rsid w:val="00B56644"/>
    <w:rsid w:val="00B56707"/>
    <w:rsid w:val="00B567ED"/>
    <w:rsid w:val="00B569CB"/>
    <w:rsid w:val="00B56FB7"/>
    <w:rsid w:val="00B57188"/>
    <w:rsid w:val="00B5742D"/>
    <w:rsid w:val="00B5760F"/>
    <w:rsid w:val="00B57A09"/>
    <w:rsid w:val="00B57C06"/>
    <w:rsid w:val="00B57D3C"/>
    <w:rsid w:val="00B6005D"/>
    <w:rsid w:val="00B60318"/>
    <w:rsid w:val="00B605E7"/>
    <w:rsid w:val="00B60B26"/>
    <w:rsid w:val="00B60B37"/>
    <w:rsid w:val="00B60E15"/>
    <w:rsid w:val="00B60E71"/>
    <w:rsid w:val="00B60F1A"/>
    <w:rsid w:val="00B6105A"/>
    <w:rsid w:val="00B610F4"/>
    <w:rsid w:val="00B61433"/>
    <w:rsid w:val="00B61543"/>
    <w:rsid w:val="00B616C9"/>
    <w:rsid w:val="00B6180E"/>
    <w:rsid w:val="00B619A7"/>
    <w:rsid w:val="00B619F6"/>
    <w:rsid w:val="00B61E6A"/>
    <w:rsid w:val="00B6206D"/>
    <w:rsid w:val="00B621E8"/>
    <w:rsid w:val="00B62348"/>
    <w:rsid w:val="00B62844"/>
    <w:rsid w:val="00B62990"/>
    <w:rsid w:val="00B63030"/>
    <w:rsid w:val="00B63066"/>
    <w:rsid w:val="00B6358E"/>
    <w:rsid w:val="00B6362C"/>
    <w:rsid w:val="00B63688"/>
    <w:rsid w:val="00B6385C"/>
    <w:rsid w:val="00B6386A"/>
    <w:rsid w:val="00B638CA"/>
    <w:rsid w:val="00B63CFE"/>
    <w:rsid w:val="00B6427F"/>
    <w:rsid w:val="00B644E3"/>
    <w:rsid w:val="00B64707"/>
    <w:rsid w:val="00B647B9"/>
    <w:rsid w:val="00B648FE"/>
    <w:rsid w:val="00B64E43"/>
    <w:rsid w:val="00B64F67"/>
    <w:rsid w:val="00B64F73"/>
    <w:rsid w:val="00B64F9B"/>
    <w:rsid w:val="00B652D8"/>
    <w:rsid w:val="00B654AF"/>
    <w:rsid w:val="00B657E0"/>
    <w:rsid w:val="00B6585E"/>
    <w:rsid w:val="00B6586F"/>
    <w:rsid w:val="00B65948"/>
    <w:rsid w:val="00B65B35"/>
    <w:rsid w:val="00B65BB3"/>
    <w:rsid w:val="00B65C32"/>
    <w:rsid w:val="00B660A3"/>
    <w:rsid w:val="00B6616D"/>
    <w:rsid w:val="00B66223"/>
    <w:rsid w:val="00B66576"/>
    <w:rsid w:val="00B667EA"/>
    <w:rsid w:val="00B6685E"/>
    <w:rsid w:val="00B66B98"/>
    <w:rsid w:val="00B66C1B"/>
    <w:rsid w:val="00B66DA1"/>
    <w:rsid w:val="00B66E7A"/>
    <w:rsid w:val="00B673DB"/>
    <w:rsid w:val="00B67447"/>
    <w:rsid w:val="00B67574"/>
    <w:rsid w:val="00B67BE8"/>
    <w:rsid w:val="00B67DFB"/>
    <w:rsid w:val="00B67E01"/>
    <w:rsid w:val="00B701C5"/>
    <w:rsid w:val="00B70364"/>
    <w:rsid w:val="00B70445"/>
    <w:rsid w:val="00B70469"/>
    <w:rsid w:val="00B70493"/>
    <w:rsid w:val="00B705A3"/>
    <w:rsid w:val="00B70C7C"/>
    <w:rsid w:val="00B7130C"/>
    <w:rsid w:val="00B71313"/>
    <w:rsid w:val="00B7161B"/>
    <w:rsid w:val="00B71640"/>
    <w:rsid w:val="00B716EF"/>
    <w:rsid w:val="00B7184B"/>
    <w:rsid w:val="00B71C13"/>
    <w:rsid w:val="00B71D45"/>
    <w:rsid w:val="00B71E3D"/>
    <w:rsid w:val="00B71F92"/>
    <w:rsid w:val="00B72031"/>
    <w:rsid w:val="00B720A8"/>
    <w:rsid w:val="00B721BA"/>
    <w:rsid w:val="00B7222C"/>
    <w:rsid w:val="00B726AF"/>
    <w:rsid w:val="00B72AEB"/>
    <w:rsid w:val="00B72C5F"/>
    <w:rsid w:val="00B72FD7"/>
    <w:rsid w:val="00B731CD"/>
    <w:rsid w:val="00B7364F"/>
    <w:rsid w:val="00B738A5"/>
    <w:rsid w:val="00B739E2"/>
    <w:rsid w:val="00B73A8E"/>
    <w:rsid w:val="00B74230"/>
    <w:rsid w:val="00B7432A"/>
    <w:rsid w:val="00B74808"/>
    <w:rsid w:val="00B7482A"/>
    <w:rsid w:val="00B74E1C"/>
    <w:rsid w:val="00B74E62"/>
    <w:rsid w:val="00B75556"/>
    <w:rsid w:val="00B755F3"/>
    <w:rsid w:val="00B755F8"/>
    <w:rsid w:val="00B758EC"/>
    <w:rsid w:val="00B75D43"/>
    <w:rsid w:val="00B75E46"/>
    <w:rsid w:val="00B75F53"/>
    <w:rsid w:val="00B75FD2"/>
    <w:rsid w:val="00B76125"/>
    <w:rsid w:val="00B76542"/>
    <w:rsid w:val="00B765AF"/>
    <w:rsid w:val="00B76673"/>
    <w:rsid w:val="00B7673A"/>
    <w:rsid w:val="00B76798"/>
    <w:rsid w:val="00B7696F"/>
    <w:rsid w:val="00B76A0A"/>
    <w:rsid w:val="00B76A90"/>
    <w:rsid w:val="00B76ACA"/>
    <w:rsid w:val="00B76D3F"/>
    <w:rsid w:val="00B76E81"/>
    <w:rsid w:val="00B76EBD"/>
    <w:rsid w:val="00B76F75"/>
    <w:rsid w:val="00B76FB3"/>
    <w:rsid w:val="00B773F5"/>
    <w:rsid w:val="00B77530"/>
    <w:rsid w:val="00B77547"/>
    <w:rsid w:val="00B776E5"/>
    <w:rsid w:val="00B77A69"/>
    <w:rsid w:val="00B77B12"/>
    <w:rsid w:val="00B8035B"/>
    <w:rsid w:val="00B80518"/>
    <w:rsid w:val="00B80835"/>
    <w:rsid w:val="00B80878"/>
    <w:rsid w:val="00B80A24"/>
    <w:rsid w:val="00B80E15"/>
    <w:rsid w:val="00B81160"/>
    <w:rsid w:val="00B818EC"/>
    <w:rsid w:val="00B81A22"/>
    <w:rsid w:val="00B81A28"/>
    <w:rsid w:val="00B81B01"/>
    <w:rsid w:val="00B81B63"/>
    <w:rsid w:val="00B81E66"/>
    <w:rsid w:val="00B81EF6"/>
    <w:rsid w:val="00B81F88"/>
    <w:rsid w:val="00B821EC"/>
    <w:rsid w:val="00B822FC"/>
    <w:rsid w:val="00B825DD"/>
    <w:rsid w:val="00B82777"/>
    <w:rsid w:val="00B827FF"/>
    <w:rsid w:val="00B82B9C"/>
    <w:rsid w:val="00B8322E"/>
    <w:rsid w:val="00B833B1"/>
    <w:rsid w:val="00B835DD"/>
    <w:rsid w:val="00B8393B"/>
    <w:rsid w:val="00B83D09"/>
    <w:rsid w:val="00B83E4B"/>
    <w:rsid w:val="00B83F06"/>
    <w:rsid w:val="00B83FC7"/>
    <w:rsid w:val="00B83FF0"/>
    <w:rsid w:val="00B84557"/>
    <w:rsid w:val="00B84572"/>
    <w:rsid w:val="00B84641"/>
    <w:rsid w:val="00B8497A"/>
    <w:rsid w:val="00B84A49"/>
    <w:rsid w:val="00B84DB3"/>
    <w:rsid w:val="00B853AE"/>
    <w:rsid w:val="00B8576D"/>
    <w:rsid w:val="00B85770"/>
    <w:rsid w:val="00B85807"/>
    <w:rsid w:val="00B85974"/>
    <w:rsid w:val="00B85A00"/>
    <w:rsid w:val="00B85A46"/>
    <w:rsid w:val="00B85D31"/>
    <w:rsid w:val="00B85E14"/>
    <w:rsid w:val="00B85E26"/>
    <w:rsid w:val="00B85E74"/>
    <w:rsid w:val="00B85E82"/>
    <w:rsid w:val="00B85E95"/>
    <w:rsid w:val="00B85F61"/>
    <w:rsid w:val="00B86081"/>
    <w:rsid w:val="00B8613D"/>
    <w:rsid w:val="00B86162"/>
    <w:rsid w:val="00B86410"/>
    <w:rsid w:val="00B86740"/>
    <w:rsid w:val="00B86834"/>
    <w:rsid w:val="00B86D1C"/>
    <w:rsid w:val="00B86EA8"/>
    <w:rsid w:val="00B86EE5"/>
    <w:rsid w:val="00B8707F"/>
    <w:rsid w:val="00B8748E"/>
    <w:rsid w:val="00B875D8"/>
    <w:rsid w:val="00B87BE5"/>
    <w:rsid w:val="00B9006A"/>
    <w:rsid w:val="00B9039D"/>
    <w:rsid w:val="00B9044A"/>
    <w:rsid w:val="00B9093C"/>
    <w:rsid w:val="00B90C51"/>
    <w:rsid w:val="00B9103A"/>
    <w:rsid w:val="00B91124"/>
    <w:rsid w:val="00B916D7"/>
    <w:rsid w:val="00B91835"/>
    <w:rsid w:val="00B919EA"/>
    <w:rsid w:val="00B91BAD"/>
    <w:rsid w:val="00B91CE0"/>
    <w:rsid w:val="00B91F7D"/>
    <w:rsid w:val="00B92302"/>
    <w:rsid w:val="00B9230E"/>
    <w:rsid w:val="00B92483"/>
    <w:rsid w:val="00B9261C"/>
    <w:rsid w:val="00B9275E"/>
    <w:rsid w:val="00B92A13"/>
    <w:rsid w:val="00B92A70"/>
    <w:rsid w:val="00B92B9E"/>
    <w:rsid w:val="00B92C68"/>
    <w:rsid w:val="00B92DE8"/>
    <w:rsid w:val="00B92E8E"/>
    <w:rsid w:val="00B92FC9"/>
    <w:rsid w:val="00B93165"/>
    <w:rsid w:val="00B933C4"/>
    <w:rsid w:val="00B938D6"/>
    <w:rsid w:val="00B93AC9"/>
    <w:rsid w:val="00B93ADE"/>
    <w:rsid w:val="00B93FB7"/>
    <w:rsid w:val="00B9406F"/>
    <w:rsid w:val="00B94454"/>
    <w:rsid w:val="00B9448F"/>
    <w:rsid w:val="00B946BC"/>
    <w:rsid w:val="00B947C9"/>
    <w:rsid w:val="00B94856"/>
    <w:rsid w:val="00B948FF"/>
    <w:rsid w:val="00B949F9"/>
    <w:rsid w:val="00B94AD1"/>
    <w:rsid w:val="00B94DB6"/>
    <w:rsid w:val="00B95239"/>
    <w:rsid w:val="00B958D0"/>
    <w:rsid w:val="00B95DC8"/>
    <w:rsid w:val="00B95DE4"/>
    <w:rsid w:val="00B95DF3"/>
    <w:rsid w:val="00B961CA"/>
    <w:rsid w:val="00B9620A"/>
    <w:rsid w:val="00B962E2"/>
    <w:rsid w:val="00B96457"/>
    <w:rsid w:val="00B96461"/>
    <w:rsid w:val="00B965BB"/>
    <w:rsid w:val="00B9661E"/>
    <w:rsid w:val="00B96699"/>
    <w:rsid w:val="00B9674A"/>
    <w:rsid w:val="00B96811"/>
    <w:rsid w:val="00B96D05"/>
    <w:rsid w:val="00B96E8A"/>
    <w:rsid w:val="00B97076"/>
    <w:rsid w:val="00B97837"/>
    <w:rsid w:val="00B97967"/>
    <w:rsid w:val="00B97C2E"/>
    <w:rsid w:val="00B97DC9"/>
    <w:rsid w:val="00B97E9A"/>
    <w:rsid w:val="00BA002C"/>
    <w:rsid w:val="00BA00F4"/>
    <w:rsid w:val="00BA01E1"/>
    <w:rsid w:val="00BA0630"/>
    <w:rsid w:val="00BA072C"/>
    <w:rsid w:val="00BA0BC4"/>
    <w:rsid w:val="00BA0BDD"/>
    <w:rsid w:val="00BA0E61"/>
    <w:rsid w:val="00BA0E8F"/>
    <w:rsid w:val="00BA108B"/>
    <w:rsid w:val="00BA142D"/>
    <w:rsid w:val="00BA1543"/>
    <w:rsid w:val="00BA17AB"/>
    <w:rsid w:val="00BA1AB8"/>
    <w:rsid w:val="00BA1F01"/>
    <w:rsid w:val="00BA21A4"/>
    <w:rsid w:val="00BA279B"/>
    <w:rsid w:val="00BA27F8"/>
    <w:rsid w:val="00BA2814"/>
    <w:rsid w:val="00BA2A78"/>
    <w:rsid w:val="00BA2B74"/>
    <w:rsid w:val="00BA2F13"/>
    <w:rsid w:val="00BA329F"/>
    <w:rsid w:val="00BA32BD"/>
    <w:rsid w:val="00BA33F4"/>
    <w:rsid w:val="00BA34DE"/>
    <w:rsid w:val="00BA357F"/>
    <w:rsid w:val="00BA3795"/>
    <w:rsid w:val="00BA3D57"/>
    <w:rsid w:val="00BA3DA0"/>
    <w:rsid w:val="00BA406B"/>
    <w:rsid w:val="00BA4217"/>
    <w:rsid w:val="00BA433E"/>
    <w:rsid w:val="00BA4483"/>
    <w:rsid w:val="00BA481F"/>
    <w:rsid w:val="00BA48F6"/>
    <w:rsid w:val="00BA4913"/>
    <w:rsid w:val="00BA4B10"/>
    <w:rsid w:val="00BA4C4C"/>
    <w:rsid w:val="00BA4C6F"/>
    <w:rsid w:val="00BA4D51"/>
    <w:rsid w:val="00BA5323"/>
    <w:rsid w:val="00BA541F"/>
    <w:rsid w:val="00BA5674"/>
    <w:rsid w:val="00BA5836"/>
    <w:rsid w:val="00BA59C0"/>
    <w:rsid w:val="00BA5C0F"/>
    <w:rsid w:val="00BA5D2D"/>
    <w:rsid w:val="00BA6078"/>
    <w:rsid w:val="00BA60F3"/>
    <w:rsid w:val="00BA612F"/>
    <w:rsid w:val="00BA6179"/>
    <w:rsid w:val="00BA661C"/>
    <w:rsid w:val="00BA6EB4"/>
    <w:rsid w:val="00BA6F5D"/>
    <w:rsid w:val="00BA7273"/>
    <w:rsid w:val="00BA73AF"/>
    <w:rsid w:val="00BA74EA"/>
    <w:rsid w:val="00BA75BF"/>
    <w:rsid w:val="00BA769A"/>
    <w:rsid w:val="00BA77CE"/>
    <w:rsid w:val="00BA7A94"/>
    <w:rsid w:val="00BA7AFC"/>
    <w:rsid w:val="00BA7C38"/>
    <w:rsid w:val="00BA7DE2"/>
    <w:rsid w:val="00BA7DF1"/>
    <w:rsid w:val="00BA7E36"/>
    <w:rsid w:val="00BA7E78"/>
    <w:rsid w:val="00BB0084"/>
    <w:rsid w:val="00BB05B1"/>
    <w:rsid w:val="00BB0754"/>
    <w:rsid w:val="00BB0AF9"/>
    <w:rsid w:val="00BB1188"/>
    <w:rsid w:val="00BB1300"/>
    <w:rsid w:val="00BB13D1"/>
    <w:rsid w:val="00BB1938"/>
    <w:rsid w:val="00BB19CF"/>
    <w:rsid w:val="00BB1ACA"/>
    <w:rsid w:val="00BB1BFC"/>
    <w:rsid w:val="00BB1D17"/>
    <w:rsid w:val="00BB1DBB"/>
    <w:rsid w:val="00BB209A"/>
    <w:rsid w:val="00BB2141"/>
    <w:rsid w:val="00BB2561"/>
    <w:rsid w:val="00BB2603"/>
    <w:rsid w:val="00BB2609"/>
    <w:rsid w:val="00BB2B9B"/>
    <w:rsid w:val="00BB2E63"/>
    <w:rsid w:val="00BB32A7"/>
    <w:rsid w:val="00BB3314"/>
    <w:rsid w:val="00BB333D"/>
    <w:rsid w:val="00BB33C9"/>
    <w:rsid w:val="00BB374D"/>
    <w:rsid w:val="00BB383E"/>
    <w:rsid w:val="00BB38C5"/>
    <w:rsid w:val="00BB3AA8"/>
    <w:rsid w:val="00BB4015"/>
    <w:rsid w:val="00BB42AB"/>
    <w:rsid w:val="00BB4362"/>
    <w:rsid w:val="00BB4726"/>
    <w:rsid w:val="00BB4870"/>
    <w:rsid w:val="00BB4B88"/>
    <w:rsid w:val="00BB4B90"/>
    <w:rsid w:val="00BB4E0E"/>
    <w:rsid w:val="00BB4FEE"/>
    <w:rsid w:val="00BB5580"/>
    <w:rsid w:val="00BB5926"/>
    <w:rsid w:val="00BB5A4A"/>
    <w:rsid w:val="00BB5AD5"/>
    <w:rsid w:val="00BB5E29"/>
    <w:rsid w:val="00BB6038"/>
    <w:rsid w:val="00BB613B"/>
    <w:rsid w:val="00BB6301"/>
    <w:rsid w:val="00BB63F3"/>
    <w:rsid w:val="00BB63FE"/>
    <w:rsid w:val="00BB6753"/>
    <w:rsid w:val="00BB6767"/>
    <w:rsid w:val="00BB6940"/>
    <w:rsid w:val="00BB6A74"/>
    <w:rsid w:val="00BB6B1B"/>
    <w:rsid w:val="00BB6D02"/>
    <w:rsid w:val="00BB6D2D"/>
    <w:rsid w:val="00BB6F64"/>
    <w:rsid w:val="00BB7040"/>
    <w:rsid w:val="00BB7302"/>
    <w:rsid w:val="00BB7384"/>
    <w:rsid w:val="00BB755A"/>
    <w:rsid w:val="00BC0066"/>
    <w:rsid w:val="00BC0517"/>
    <w:rsid w:val="00BC0684"/>
    <w:rsid w:val="00BC0A0D"/>
    <w:rsid w:val="00BC0B71"/>
    <w:rsid w:val="00BC0FC2"/>
    <w:rsid w:val="00BC1015"/>
    <w:rsid w:val="00BC133C"/>
    <w:rsid w:val="00BC14D1"/>
    <w:rsid w:val="00BC1972"/>
    <w:rsid w:val="00BC1A31"/>
    <w:rsid w:val="00BC1B92"/>
    <w:rsid w:val="00BC21DD"/>
    <w:rsid w:val="00BC2565"/>
    <w:rsid w:val="00BC2C46"/>
    <w:rsid w:val="00BC2CEE"/>
    <w:rsid w:val="00BC2EDF"/>
    <w:rsid w:val="00BC2F00"/>
    <w:rsid w:val="00BC39B4"/>
    <w:rsid w:val="00BC3D4D"/>
    <w:rsid w:val="00BC4041"/>
    <w:rsid w:val="00BC49A1"/>
    <w:rsid w:val="00BC49B2"/>
    <w:rsid w:val="00BC4CD1"/>
    <w:rsid w:val="00BC4DDA"/>
    <w:rsid w:val="00BC522D"/>
    <w:rsid w:val="00BC5472"/>
    <w:rsid w:val="00BC5761"/>
    <w:rsid w:val="00BC590E"/>
    <w:rsid w:val="00BC5A76"/>
    <w:rsid w:val="00BC5B67"/>
    <w:rsid w:val="00BC5D10"/>
    <w:rsid w:val="00BC5E55"/>
    <w:rsid w:val="00BC5F55"/>
    <w:rsid w:val="00BC60C7"/>
    <w:rsid w:val="00BC62C5"/>
    <w:rsid w:val="00BC65D0"/>
    <w:rsid w:val="00BC6727"/>
    <w:rsid w:val="00BC677F"/>
    <w:rsid w:val="00BC6799"/>
    <w:rsid w:val="00BC6956"/>
    <w:rsid w:val="00BC6B28"/>
    <w:rsid w:val="00BC6EC6"/>
    <w:rsid w:val="00BC709F"/>
    <w:rsid w:val="00BC7317"/>
    <w:rsid w:val="00BC7505"/>
    <w:rsid w:val="00BC7AEF"/>
    <w:rsid w:val="00BC7E5E"/>
    <w:rsid w:val="00BC7F42"/>
    <w:rsid w:val="00BC7FA6"/>
    <w:rsid w:val="00BC7FD3"/>
    <w:rsid w:val="00BD0497"/>
    <w:rsid w:val="00BD0503"/>
    <w:rsid w:val="00BD088D"/>
    <w:rsid w:val="00BD0A99"/>
    <w:rsid w:val="00BD0B2B"/>
    <w:rsid w:val="00BD0BE1"/>
    <w:rsid w:val="00BD0CBA"/>
    <w:rsid w:val="00BD0E25"/>
    <w:rsid w:val="00BD0F48"/>
    <w:rsid w:val="00BD106A"/>
    <w:rsid w:val="00BD10F6"/>
    <w:rsid w:val="00BD144B"/>
    <w:rsid w:val="00BD17DC"/>
    <w:rsid w:val="00BD18EF"/>
    <w:rsid w:val="00BD1EA2"/>
    <w:rsid w:val="00BD259F"/>
    <w:rsid w:val="00BD2888"/>
    <w:rsid w:val="00BD28A0"/>
    <w:rsid w:val="00BD2DB2"/>
    <w:rsid w:val="00BD300A"/>
    <w:rsid w:val="00BD3032"/>
    <w:rsid w:val="00BD374D"/>
    <w:rsid w:val="00BD3A9E"/>
    <w:rsid w:val="00BD3D09"/>
    <w:rsid w:val="00BD3E0D"/>
    <w:rsid w:val="00BD4330"/>
    <w:rsid w:val="00BD4356"/>
    <w:rsid w:val="00BD4403"/>
    <w:rsid w:val="00BD440B"/>
    <w:rsid w:val="00BD49C4"/>
    <w:rsid w:val="00BD4B7D"/>
    <w:rsid w:val="00BD531D"/>
    <w:rsid w:val="00BD5344"/>
    <w:rsid w:val="00BD53F7"/>
    <w:rsid w:val="00BD5430"/>
    <w:rsid w:val="00BD5452"/>
    <w:rsid w:val="00BD5884"/>
    <w:rsid w:val="00BD5895"/>
    <w:rsid w:val="00BD59BD"/>
    <w:rsid w:val="00BD5A7B"/>
    <w:rsid w:val="00BD601A"/>
    <w:rsid w:val="00BD62C2"/>
    <w:rsid w:val="00BD63D2"/>
    <w:rsid w:val="00BD64BE"/>
    <w:rsid w:val="00BD64E7"/>
    <w:rsid w:val="00BD6670"/>
    <w:rsid w:val="00BD669F"/>
    <w:rsid w:val="00BD66D4"/>
    <w:rsid w:val="00BD66DE"/>
    <w:rsid w:val="00BD676D"/>
    <w:rsid w:val="00BD67C4"/>
    <w:rsid w:val="00BD6863"/>
    <w:rsid w:val="00BD687F"/>
    <w:rsid w:val="00BD69E5"/>
    <w:rsid w:val="00BD6B40"/>
    <w:rsid w:val="00BD6B8E"/>
    <w:rsid w:val="00BD6BF4"/>
    <w:rsid w:val="00BD6CC9"/>
    <w:rsid w:val="00BD7102"/>
    <w:rsid w:val="00BD71B2"/>
    <w:rsid w:val="00BD7261"/>
    <w:rsid w:val="00BD7265"/>
    <w:rsid w:val="00BD732F"/>
    <w:rsid w:val="00BD73F2"/>
    <w:rsid w:val="00BD75CA"/>
    <w:rsid w:val="00BD774B"/>
    <w:rsid w:val="00BD7928"/>
    <w:rsid w:val="00BD79DB"/>
    <w:rsid w:val="00BD7D35"/>
    <w:rsid w:val="00BD7F52"/>
    <w:rsid w:val="00BE00CE"/>
    <w:rsid w:val="00BE015D"/>
    <w:rsid w:val="00BE01BB"/>
    <w:rsid w:val="00BE0383"/>
    <w:rsid w:val="00BE0551"/>
    <w:rsid w:val="00BE0750"/>
    <w:rsid w:val="00BE0A40"/>
    <w:rsid w:val="00BE0B71"/>
    <w:rsid w:val="00BE0CC1"/>
    <w:rsid w:val="00BE0F55"/>
    <w:rsid w:val="00BE0FCF"/>
    <w:rsid w:val="00BE158A"/>
    <w:rsid w:val="00BE15B1"/>
    <w:rsid w:val="00BE187B"/>
    <w:rsid w:val="00BE18EF"/>
    <w:rsid w:val="00BE1965"/>
    <w:rsid w:val="00BE1D59"/>
    <w:rsid w:val="00BE1DA2"/>
    <w:rsid w:val="00BE1DB8"/>
    <w:rsid w:val="00BE1E31"/>
    <w:rsid w:val="00BE23DD"/>
    <w:rsid w:val="00BE243E"/>
    <w:rsid w:val="00BE2925"/>
    <w:rsid w:val="00BE2E10"/>
    <w:rsid w:val="00BE2E73"/>
    <w:rsid w:val="00BE3088"/>
    <w:rsid w:val="00BE335C"/>
    <w:rsid w:val="00BE33B0"/>
    <w:rsid w:val="00BE343B"/>
    <w:rsid w:val="00BE3661"/>
    <w:rsid w:val="00BE37AC"/>
    <w:rsid w:val="00BE37EA"/>
    <w:rsid w:val="00BE3932"/>
    <w:rsid w:val="00BE3966"/>
    <w:rsid w:val="00BE3C31"/>
    <w:rsid w:val="00BE3CEA"/>
    <w:rsid w:val="00BE3D97"/>
    <w:rsid w:val="00BE3F5F"/>
    <w:rsid w:val="00BE400A"/>
    <w:rsid w:val="00BE4206"/>
    <w:rsid w:val="00BE43E2"/>
    <w:rsid w:val="00BE45E8"/>
    <w:rsid w:val="00BE4700"/>
    <w:rsid w:val="00BE47DB"/>
    <w:rsid w:val="00BE48A9"/>
    <w:rsid w:val="00BE48CB"/>
    <w:rsid w:val="00BE48D9"/>
    <w:rsid w:val="00BE49DB"/>
    <w:rsid w:val="00BE49EC"/>
    <w:rsid w:val="00BE4ADF"/>
    <w:rsid w:val="00BE4DCA"/>
    <w:rsid w:val="00BE520E"/>
    <w:rsid w:val="00BE551B"/>
    <w:rsid w:val="00BE56FD"/>
    <w:rsid w:val="00BE5A8F"/>
    <w:rsid w:val="00BE5B53"/>
    <w:rsid w:val="00BE5BD2"/>
    <w:rsid w:val="00BE5EB7"/>
    <w:rsid w:val="00BE60FF"/>
    <w:rsid w:val="00BE613B"/>
    <w:rsid w:val="00BE614A"/>
    <w:rsid w:val="00BE64E8"/>
    <w:rsid w:val="00BE6A85"/>
    <w:rsid w:val="00BE6CE2"/>
    <w:rsid w:val="00BE71CD"/>
    <w:rsid w:val="00BE7487"/>
    <w:rsid w:val="00BE76EE"/>
    <w:rsid w:val="00BE7955"/>
    <w:rsid w:val="00BE7A1D"/>
    <w:rsid w:val="00BE7A41"/>
    <w:rsid w:val="00BE7B35"/>
    <w:rsid w:val="00BE7B9B"/>
    <w:rsid w:val="00BE7C31"/>
    <w:rsid w:val="00BF008F"/>
    <w:rsid w:val="00BF00CF"/>
    <w:rsid w:val="00BF0174"/>
    <w:rsid w:val="00BF04C7"/>
    <w:rsid w:val="00BF0B15"/>
    <w:rsid w:val="00BF0C52"/>
    <w:rsid w:val="00BF0C63"/>
    <w:rsid w:val="00BF1108"/>
    <w:rsid w:val="00BF111A"/>
    <w:rsid w:val="00BF1574"/>
    <w:rsid w:val="00BF159E"/>
    <w:rsid w:val="00BF1686"/>
    <w:rsid w:val="00BF16B3"/>
    <w:rsid w:val="00BF191A"/>
    <w:rsid w:val="00BF1929"/>
    <w:rsid w:val="00BF1F4A"/>
    <w:rsid w:val="00BF2016"/>
    <w:rsid w:val="00BF2429"/>
    <w:rsid w:val="00BF2510"/>
    <w:rsid w:val="00BF2667"/>
    <w:rsid w:val="00BF26EE"/>
    <w:rsid w:val="00BF276B"/>
    <w:rsid w:val="00BF2A49"/>
    <w:rsid w:val="00BF2F6D"/>
    <w:rsid w:val="00BF33DA"/>
    <w:rsid w:val="00BF34A2"/>
    <w:rsid w:val="00BF35A8"/>
    <w:rsid w:val="00BF3808"/>
    <w:rsid w:val="00BF3962"/>
    <w:rsid w:val="00BF399D"/>
    <w:rsid w:val="00BF3AA3"/>
    <w:rsid w:val="00BF3B3B"/>
    <w:rsid w:val="00BF3B85"/>
    <w:rsid w:val="00BF3F81"/>
    <w:rsid w:val="00BF3F99"/>
    <w:rsid w:val="00BF3FDC"/>
    <w:rsid w:val="00BF4694"/>
    <w:rsid w:val="00BF4768"/>
    <w:rsid w:val="00BF47C5"/>
    <w:rsid w:val="00BF4BAB"/>
    <w:rsid w:val="00BF4C81"/>
    <w:rsid w:val="00BF518D"/>
    <w:rsid w:val="00BF5252"/>
    <w:rsid w:val="00BF584A"/>
    <w:rsid w:val="00BF5CB4"/>
    <w:rsid w:val="00BF5CB7"/>
    <w:rsid w:val="00BF608E"/>
    <w:rsid w:val="00BF6095"/>
    <w:rsid w:val="00BF60F9"/>
    <w:rsid w:val="00BF6570"/>
    <w:rsid w:val="00BF6710"/>
    <w:rsid w:val="00BF692A"/>
    <w:rsid w:val="00BF6949"/>
    <w:rsid w:val="00BF6CA8"/>
    <w:rsid w:val="00BF6FD3"/>
    <w:rsid w:val="00BF74BB"/>
    <w:rsid w:val="00BF76D6"/>
    <w:rsid w:val="00BF7756"/>
    <w:rsid w:val="00BF77FA"/>
    <w:rsid w:val="00BF7806"/>
    <w:rsid w:val="00BF7AA2"/>
    <w:rsid w:val="00BF7B54"/>
    <w:rsid w:val="00BF7F54"/>
    <w:rsid w:val="00C005E7"/>
    <w:rsid w:val="00C006C3"/>
    <w:rsid w:val="00C009C6"/>
    <w:rsid w:val="00C00E10"/>
    <w:rsid w:val="00C01108"/>
    <w:rsid w:val="00C0112C"/>
    <w:rsid w:val="00C011EB"/>
    <w:rsid w:val="00C012E1"/>
    <w:rsid w:val="00C01352"/>
    <w:rsid w:val="00C01898"/>
    <w:rsid w:val="00C02682"/>
    <w:rsid w:val="00C027D3"/>
    <w:rsid w:val="00C02905"/>
    <w:rsid w:val="00C02D0B"/>
    <w:rsid w:val="00C02DFF"/>
    <w:rsid w:val="00C02E9E"/>
    <w:rsid w:val="00C02EF2"/>
    <w:rsid w:val="00C03139"/>
    <w:rsid w:val="00C0313B"/>
    <w:rsid w:val="00C0315F"/>
    <w:rsid w:val="00C0317B"/>
    <w:rsid w:val="00C03573"/>
    <w:rsid w:val="00C0371C"/>
    <w:rsid w:val="00C03970"/>
    <w:rsid w:val="00C039C8"/>
    <w:rsid w:val="00C03A57"/>
    <w:rsid w:val="00C03E0E"/>
    <w:rsid w:val="00C03E1F"/>
    <w:rsid w:val="00C03F8F"/>
    <w:rsid w:val="00C03FB3"/>
    <w:rsid w:val="00C04138"/>
    <w:rsid w:val="00C041E5"/>
    <w:rsid w:val="00C04326"/>
    <w:rsid w:val="00C0452D"/>
    <w:rsid w:val="00C0468B"/>
    <w:rsid w:val="00C046B1"/>
    <w:rsid w:val="00C047E2"/>
    <w:rsid w:val="00C04A66"/>
    <w:rsid w:val="00C04F8C"/>
    <w:rsid w:val="00C05115"/>
    <w:rsid w:val="00C0549F"/>
    <w:rsid w:val="00C05513"/>
    <w:rsid w:val="00C056F4"/>
    <w:rsid w:val="00C0597C"/>
    <w:rsid w:val="00C05B55"/>
    <w:rsid w:val="00C05B87"/>
    <w:rsid w:val="00C05E32"/>
    <w:rsid w:val="00C0611F"/>
    <w:rsid w:val="00C06630"/>
    <w:rsid w:val="00C066AD"/>
    <w:rsid w:val="00C06B36"/>
    <w:rsid w:val="00C06D35"/>
    <w:rsid w:val="00C06D85"/>
    <w:rsid w:val="00C06FF6"/>
    <w:rsid w:val="00C07022"/>
    <w:rsid w:val="00C0705A"/>
    <w:rsid w:val="00C071D1"/>
    <w:rsid w:val="00C075CB"/>
    <w:rsid w:val="00C07633"/>
    <w:rsid w:val="00C07663"/>
    <w:rsid w:val="00C0782B"/>
    <w:rsid w:val="00C07B6E"/>
    <w:rsid w:val="00C07D1D"/>
    <w:rsid w:val="00C07DFF"/>
    <w:rsid w:val="00C07F53"/>
    <w:rsid w:val="00C102EA"/>
    <w:rsid w:val="00C108B6"/>
    <w:rsid w:val="00C108BB"/>
    <w:rsid w:val="00C108C1"/>
    <w:rsid w:val="00C108E1"/>
    <w:rsid w:val="00C108E2"/>
    <w:rsid w:val="00C114D8"/>
    <w:rsid w:val="00C11683"/>
    <w:rsid w:val="00C11795"/>
    <w:rsid w:val="00C11827"/>
    <w:rsid w:val="00C11BF8"/>
    <w:rsid w:val="00C11C1D"/>
    <w:rsid w:val="00C11DC6"/>
    <w:rsid w:val="00C12104"/>
    <w:rsid w:val="00C121D8"/>
    <w:rsid w:val="00C1255A"/>
    <w:rsid w:val="00C125DF"/>
    <w:rsid w:val="00C12C5F"/>
    <w:rsid w:val="00C12CD1"/>
    <w:rsid w:val="00C12D54"/>
    <w:rsid w:val="00C12FD8"/>
    <w:rsid w:val="00C1358E"/>
    <w:rsid w:val="00C13712"/>
    <w:rsid w:val="00C13955"/>
    <w:rsid w:val="00C139B9"/>
    <w:rsid w:val="00C13F13"/>
    <w:rsid w:val="00C142B9"/>
    <w:rsid w:val="00C14643"/>
    <w:rsid w:val="00C1498C"/>
    <w:rsid w:val="00C14B4A"/>
    <w:rsid w:val="00C14E10"/>
    <w:rsid w:val="00C14E92"/>
    <w:rsid w:val="00C15031"/>
    <w:rsid w:val="00C15068"/>
    <w:rsid w:val="00C152BB"/>
    <w:rsid w:val="00C153FA"/>
    <w:rsid w:val="00C1542F"/>
    <w:rsid w:val="00C1560F"/>
    <w:rsid w:val="00C15DCF"/>
    <w:rsid w:val="00C15E13"/>
    <w:rsid w:val="00C15E8A"/>
    <w:rsid w:val="00C160B7"/>
    <w:rsid w:val="00C16199"/>
    <w:rsid w:val="00C1641B"/>
    <w:rsid w:val="00C1665B"/>
    <w:rsid w:val="00C1684D"/>
    <w:rsid w:val="00C16A1B"/>
    <w:rsid w:val="00C16B04"/>
    <w:rsid w:val="00C16C8B"/>
    <w:rsid w:val="00C16CAA"/>
    <w:rsid w:val="00C16D29"/>
    <w:rsid w:val="00C16DE1"/>
    <w:rsid w:val="00C16FF8"/>
    <w:rsid w:val="00C1783A"/>
    <w:rsid w:val="00C17979"/>
    <w:rsid w:val="00C17C46"/>
    <w:rsid w:val="00C17E71"/>
    <w:rsid w:val="00C20095"/>
    <w:rsid w:val="00C201AC"/>
    <w:rsid w:val="00C2036A"/>
    <w:rsid w:val="00C20478"/>
    <w:rsid w:val="00C207FA"/>
    <w:rsid w:val="00C20924"/>
    <w:rsid w:val="00C209B1"/>
    <w:rsid w:val="00C20A6D"/>
    <w:rsid w:val="00C20B14"/>
    <w:rsid w:val="00C20C6A"/>
    <w:rsid w:val="00C20FCC"/>
    <w:rsid w:val="00C2115C"/>
    <w:rsid w:val="00C211C8"/>
    <w:rsid w:val="00C21370"/>
    <w:rsid w:val="00C21488"/>
    <w:rsid w:val="00C215B7"/>
    <w:rsid w:val="00C21639"/>
    <w:rsid w:val="00C216CB"/>
    <w:rsid w:val="00C2181F"/>
    <w:rsid w:val="00C21919"/>
    <w:rsid w:val="00C21BBE"/>
    <w:rsid w:val="00C21BD9"/>
    <w:rsid w:val="00C21C1C"/>
    <w:rsid w:val="00C220E2"/>
    <w:rsid w:val="00C22160"/>
    <w:rsid w:val="00C22184"/>
    <w:rsid w:val="00C221D4"/>
    <w:rsid w:val="00C222A7"/>
    <w:rsid w:val="00C22301"/>
    <w:rsid w:val="00C2241C"/>
    <w:rsid w:val="00C22550"/>
    <w:rsid w:val="00C225DD"/>
    <w:rsid w:val="00C2270C"/>
    <w:rsid w:val="00C229AB"/>
    <w:rsid w:val="00C22A6B"/>
    <w:rsid w:val="00C22B4B"/>
    <w:rsid w:val="00C22B59"/>
    <w:rsid w:val="00C22D04"/>
    <w:rsid w:val="00C22EEA"/>
    <w:rsid w:val="00C22EEC"/>
    <w:rsid w:val="00C22FFB"/>
    <w:rsid w:val="00C2329D"/>
    <w:rsid w:val="00C23604"/>
    <w:rsid w:val="00C238E8"/>
    <w:rsid w:val="00C23D81"/>
    <w:rsid w:val="00C24034"/>
    <w:rsid w:val="00C2415A"/>
    <w:rsid w:val="00C24368"/>
    <w:rsid w:val="00C24636"/>
    <w:rsid w:val="00C2475C"/>
    <w:rsid w:val="00C24760"/>
    <w:rsid w:val="00C24818"/>
    <w:rsid w:val="00C2483B"/>
    <w:rsid w:val="00C248C0"/>
    <w:rsid w:val="00C24986"/>
    <w:rsid w:val="00C24EFE"/>
    <w:rsid w:val="00C25035"/>
    <w:rsid w:val="00C25133"/>
    <w:rsid w:val="00C252B0"/>
    <w:rsid w:val="00C25507"/>
    <w:rsid w:val="00C25B35"/>
    <w:rsid w:val="00C25B3E"/>
    <w:rsid w:val="00C25C16"/>
    <w:rsid w:val="00C25CCF"/>
    <w:rsid w:val="00C26763"/>
    <w:rsid w:val="00C26790"/>
    <w:rsid w:val="00C269D3"/>
    <w:rsid w:val="00C26A23"/>
    <w:rsid w:val="00C26BCB"/>
    <w:rsid w:val="00C26DFA"/>
    <w:rsid w:val="00C26F8D"/>
    <w:rsid w:val="00C2720E"/>
    <w:rsid w:val="00C2733C"/>
    <w:rsid w:val="00C27620"/>
    <w:rsid w:val="00C2783B"/>
    <w:rsid w:val="00C27D97"/>
    <w:rsid w:val="00C27EAF"/>
    <w:rsid w:val="00C3037A"/>
    <w:rsid w:val="00C304F3"/>
    <w:rsid w:val="00C307B6"/>
    <w:rsid w:val="00C3090F"/>
    <w:rsid w:val="00C30977"/>
    <w:rsid w:val="00C30A7E"/>
    <w:rsid w:val="00C30A8A"/>
    <w:rsid w:val="00C30C06"/>
    <w:rsid w:val="00C30D0A"/>
    <w:rsid w:val="00C30EC9"/>
    <w:rsid w:val="00C31260"/>
    <w:rsid w:val="00C3139C"/>
    <w:rsid w:val="00C3148A"/>
    <w:rsid w:val="00C31835"/>
    <w:rsid w:val="00C31948"/>
    <w:rsid w:val="00C31973"/>
    <w:rsid w:val="00C31AE7"/>
    <w:rsid w:val="00C31F64"/>
    <w:rsid w:val="00C3207A"/>
    <w:rsid w:val="00C32690"/>
    <w:rsid w:val="00C327CE"/>
    <w:rsid w:val="00C32841"/>
    <w:rsid w:val="00C32AC7"/>
    <w:rsid w:val="00C332C0"/>
    <w:rsid w:val="00C333C8"/>
    <w:rsid w:val="00C3353B"/>
    <w:rsid w:val="00C3354F"/>
    <w:rsid w:val="00C33AD6"/>
    <w:rsid w:val="00C33CD5"/>
    <w:rsid w:val="00C33D68"/>
    <w:rsid w:val="00C340C5"/>
    <w:rsid w:val="00C34279"/>
    <w:rsid w:val="00C3461F"/>
    <w:rsid w:val="00C34625"/>
    <w:rsid w:val="00C3476D"/>
    <w:rsid w:val="00C34775"/>
    <w:rsid w:val="00C34814"/>
    <w:rsid w:val="00C34AAB"/>
    <w:rsid w:val="00C34E1C"/>
    <w:rsid w:val="00C3521F"/>
    <w:rsid w:val="00C3542F"/>
    <w:rsid w:val="00C35477"/>
    <w:rsid w:val="00C354D1"/>
    <w:rsid w:val="00C355FE"/>
    <w:rsid w:val="00C35763"/>
    <w:rsid w:val="00C35C94"/>
    <w:rsid w:val="00C3663D"/>
    <w:rsid w:val="00C36896"/>
    <w:rsid w:val="00C36A73"/>
    <w:rsid w:val="00C36C31"/>
    <w:rsid w:val="00C36D58"/>
    <w:rsid w:val="00C36F84"/>
    <w:rsid w:val="00C36FEC"/>
    <w:rsid w:val="00C37072"/>
    <w:rsid w:val="00C37258"/>
    <w:rsid w:val="00C37A1C"/>
    <w:rsid w:val="00C37C5A"/>
    <w:rsid w:val="00C37F42"/>
    <w:rsid w:val="00C37FFB"/>
    <w:rsid w:val="00C408F1"/>
    <w:rsid w:val="00C40A33"/>
    <w:rsid w:val="00C40B48"/>
    <w:rsid w:val="00C40EC4"/>
    <w:rsid w:val="00C40F97"/>
    <w:rsid w:val="00C41091"/>
    <w:rsid w:val="00C41331"/>
    <w:rsid w:val="00C413C9"/>
    <w:rsid w:val="00C41526"/>
    <w:rsid w:val="00C41736"/>
    <w:rsid w:val="00C418CE"/>
    <w:rsid w:val="00C41F60"/>
    <w:rsid w:val="00C421B5"/>
    <w:rsid w:val="00C42462"/>
    <w:rsid w:val="00C424DE"/>
    <w:rsid w:val="00C42722"/>
    <w:rsid w:val="00C428B3"/>
    <w:rsid w:val="00C42973"/>
    <w:rsid w:val="00C42C1F"/>
    <w:rsid w:val="00C4312F"/>
    <w:rsid w:val="00C431F0"/>
    <w:rsid w:val="00C434B9"/>
    <w:rsid w:val="00C434C7"/>
    <w:rsid w:val="00C434F3"/>
    <w:rsid w:val="00C43557"/>
    <w:rsid w:val="00C43588"/>
    <w:rsid w:val="00C435C9"/>
    <w:rsid w:val="00C436DF"/>
    <w:rsid w:val="00C43968"/>
    <w:rsid w:val="00C43A09"/>
    <w:rsid w:val="00C43B94"/>
    <w:rsid w:val="00C43D21"/>
    <w:rsid w:val="00C43D24"/>
    <w:rsid w:val="00C43D88"/>
    <w:rsid w:val="00C43E5D"/>
    <w:rsid w:val="00C4415C"/>
    <w:rsid w:val="00C44308"/>
    <w:rsid w:val="00C4448E"/>
    <w:rsid w:val="00C448E1"/>
    <w:rsid w:val="00C44D2D"/>
    <w:rsid w:val="00C44D34"/>
    <w:rsid w:val="00C44E86"/>
    <w:rsid w:val="00C45004"/>
    <w:rsid w:val="00C45073"/>
    <w:rsid w:val="00C451D9"/>
    <w:rsid w:val="00C45790"/>
    <w:rsid w:val="00C45946"/>
    <w:rsid w:val="00C4596C"/>
    <w:rsid w:val="00C45AA0"/>
    <w:rsid w:val="00C45AB7"/>
    <w:rsid w:val="00C45FCC"/>
    <w:rsid w:val="00C46007"/>
    <w:rsid w:val="00C4604D"/>
    <w:rsid w:val="00C460FE"/>
    <w:rsid w:val="00C464E2"/>
    <w:rsid w:val="00C46538"/>
    <w:rsid w:val="00C46784"/>
    <w:rsid w:val="00C46C06"/>
    <w:rsid w:val="00C46D54"/>
    <w:rsid w:val="00C46DE5"/>
    <w:rsid w:val="00C47156"/>
    <w:rsid w:val="00C471B5"/>
    <w:rsid w:val="00C47365"/>
    <w:rsid w:val="00C47367"/>
    <w:rsid w:val="00C4737E"/>
    <w:rsid w:val="00C479BA"/>
    <w:rsid w:val="00C47A8D"/>
    <w:rsid w:val="00C47BD6"/>
    <w:rsid w:val="00C47C9A"/>
    <w:rsid w:val="00C47E23"/>
    <w:rsid w:val="00C47ED9"/>
    <w:rsid w:val="00C50105"/>
    <w:rsid w:val="00C50875"/>
    <w:rsid w:val="00C50A2E"/>
    <w:rsid w:val="00C50A39"/>
    <w:rsid w:val="00C50B1D"/>
    <w:rsid w:val="00C50E9A"/>
    <w:rsid w:val="00C50F75"/>
    <w:rsid w:val="00C51043"/>
    <w:rsid w:val="00C510D5"/>
    <w:rsid w:val="00C516B3"/>
    <w:rsid w:val="00C51779"/>
    <w:rsid w:val="00C517FA"/>
    <w:rsid w:val="00C518A9"/>
    <w:rsid w:val="00C51CA1"/>
    <w:rsid w:val="00C51DB3"/>
    <w:rsid w:val="00C51F85"/>
    <w:rsid w:val="00C52233"/>
    <w:rsid w:val="00C522E7"/>
    <w:rsid w:val="00C527B5"/>
    <w:rsid w:val="00C52871"/>
    <w:rsid w:val="00C52969"/>
    <w:rsid w:val="00C52A1D"/>
    <w:rsid w:val="00C52BFA"/>
    <w:rsid w:val="00C52C0C"/>
    <w:rsid w:val="00C52DD0"/>
    <w:rsid w:val="00C52EE0"/>
    <w:rsid w:val="00C52FB7"/>
    <w:rsid w:val="00C536DF"/>
    <w:rsid w:val="00C53872"/>
    <w:rsid w:val="00C53912"/>
    <w:rsid w:val="00C53989"/>
    <w:rsid w:val="00C53ACC"/>
    <w:rsid w:val="00C53BD1"/>
    <w:rsid w:val="00C53CC7"/>
    <w:rsid w:val="00C53CDB"/>
    <w:rsid w:val="00C53D03"/>
    <w:rsid w:val="00C53F6E"/>
    <w:rsid w:val="00C53FA8"/>
    <w:rsid w:val="00C53FAF"/>
    <w:rsid w:val="00C543AC"/>
    <w:rsid w:val="00C5443C"/>
    <w:rsid w:val="00C54529"/>
    <w:rsid w:val="00C5452D"/>
    <w:rsid w:val="00C54543"/>
    <w:rsid w:val="00C54A4D"/>
    <w:rsid w:val="00C54ABE"/>
    <w:rsid w:val="00C54C5C"/>
    <w:rsid w:val="00C54D1F"/>
    <w:rsid w:val="00C54F83"/>
    <w:rsid w:val="00C55364"/>
    <w:rsid w:val="00C553E3"/>
    <w:rsid w:val="00C55934"/>
    <w:rsid w:val="00C5655F"/>
    <w:rsid w:val="00C56592"/>
    <w:rsid w:val="00C567D8"/>
    <w:rsid w:val="00C569E2"/>
    <w:rsid w:val="00C56ACC"/>
    <w:rsid w:val="00C56C4E"/>
    <w:rsid w:val="00C56DB9"/>
    <w:rsid w:val="00C56E81"/>
    <w:rsid w:val="00C571F7"/>
    <w:rsid w:val="00C57479"/>
    <w:rsid w:val="00C5761E"/>
    <w:rsid w:val="00C578BD"/>
    <w:rsid w:val="00C57B8F"/>
    <w:rsid w:val="00C57CA0"/>
    <w:rsid w:val="00C57D65"/>
    <w:rsid w:val="00C60396"/>
    <w:rsid w:val="00C605C9"/>
    <w:rsid w:val="00C6073A"/>
    <w:rsid w:val="00C6074E"/>
    <w:rsid w:val="00C607E4"/>
    <w:rsid w:val="00C6085F"/>
    <w:rsid w:val="00C609C7"/>
    <w:rsid w:val="00C60A65"/>
    <w:rsid w:val="00C60B21"/>
    <w:rsid w:val="00C60D15"/>
    <w:rsid w:val="00C60D54"/>
    <w:rsid w:val="00C60D9C"/>
    <w:rsid w:val="00C60DA0"/>
    <w:rsid w:val="00C60E44"/>
    <w:rsid w:val="00C60EBF"/>
    <w:rsid w:val="00C61103"/>
    <w:rsid w:val="00C611EC"/>
    <w:rsid w:val="00C61470"/>
    <w:rsid w:val="00C61677"/>
    <w:rsid w:val="00C619DC"/>
    <w:rsid w:val="00C61E91"/>
    <w:rsid w:val="00C62051"/>
    <w:rsid w:val="00C620B8"/>
    <w:rsid w:val="00C62377"/>
    <w:rsid w:val="00C624D2"/>
    <w:rsid w:val="00C627AD"/>
    <w:rsid w:val="00C629A0"/>
    <w:rsid w:val="00C629CF"/>
    <w:rsid w:val="00C62A73"/>
    <w:rsid w:val="00C62C7F"/>
    <w:rsid w:val="00C62D98"/>
    <w:rsid w:val="00C62D9F"/>
    <w:rsid w:val="00C62F74"/>
    <w:rsid w:val="00C6319F"/>
    <w:rsid w:val="00C633E2"/>
    <w:rsid w:val="00C634D1"/>
    <w:rsid w:val="00C634E9"/>
    <w:rsid w:val="00C63501"/>
    <w:rsid w:val="00C636F0"/>
    <w:rsid w:val="00C641EF"/>
    <w:rsid w:val="00C64218"/>
    <w:rsid w:val="00C64243"/>
    <w:rsid w:val="00C64362"/>
    <w:rsid w:val="00C643D0"/>
    <w:rsid w:val="00C6460F"/>
    <w:rsid w:val="00C64A81"/>
    <w:rsid w:val="00C64CB0"/>
    <w:rsid w:val="00C64E03"/>
    <w:rsid w:val="00C64E12"/>
    <w:rsid w:val="00C6529D"/>
    <w:rsid w:val="00C65363"/>
    <w:rsid w:val="00C65433"/>
    <w:rsid w:val="00C65544"/>
    <w:rsid w:val="00C656C6"/>
    <w:rsid w:val="00C65A9D"/>
    <w:rsid w:val="00C65B08"/>
    <w:rsid w:val="00C65B29"/>
    <w:rsid w:val="00C65ED2"/>
    <w:rsid w:val="00C65F67"/>
    <w:rsid w:val="00C66014"/>
    <w:rsid w:val="00C6626C"/>
    <w:rsid w:val="00C66505"/>
    <w:rsid w:val="00C66696"/>
    <w:rsid w:val="00C6693B"/>
    <w:rsid w:val="00C66A1B"/>
    <w:rsid w:val="00C66AD9"/>
    <w:rsid w:val="00C66B6C"/>
    <w:rsid w:val="00C66E2A"/>
    <w:rsid w:val="00C66EA0"/>
    <w:rsid w:val="00C66ECC"/>
    <w:rsid w:val="00C67085"/>
    <w:rsid w:val="00C678F2"/>
    <w:rsid w:val="00C67C96"/>
    <w:rsid w:val="00C67FEA"/>
    <w:rsid w:val="00C701F6"/>
    <w:rsid w:val="00C703A7"/>
    <w:rsid w:val="00C703F0"/>
    <w:rsid w:val="00C7051C"/>
    <w:rsid w:val="00C70BB4"/>
    <w:rsid w:val="00C70CBE"/>
    <w:rsid w:val="00C710C7"/>
    <w:rsid w:val="00C71308"/>
    <w:rsid w:val="00C7132E"/>
    <w:rsid w:val="00C71734"/>
    <w:rsid w:val="00C717FF"/>
    <w:rsid w:val="00C71887"/>
    <w:rsid w:val="00C718CB"/>
    <w:rsid w:val="00C71939"/>
    <w:rsid w:val="00C719E8"/>
    <w:rsid w:val="00C71C83"/>
    <w:rsid w:val="00C71CB7"/>
    <w:rsid w:val="00C722BE"/>
    <w:rsid w:val="00C723C7"/>
    <w:rsid w:val="00C72627"/>
    <w:rsid w:val="00C7287F"/>
    <w:rsid w:val="00C728C7"/>
    <w:rsid w:val="00C72CBD"/>
    <w:rsid w:val="00C72EFB"/>
    <w:rsid w:val="00C73BE9"/>
    <w:rsid w:val="00C73CC0"/>
    <w:rsid w:val="00C73DDF"/>
    <w:rsid w:val="00C73F7D"/>
    <w:rsid w:val="00C73FA5"/>
    <w:rsid w:val="00C74084"/>
    <w:rsid w:val="00C7445D"/>
    <w:rsid w:val="00C744E3"/>
    <w:rsid w:val="00C7491B"/>
    <w:rsid w:val="00C74D73"/>
    <w:rsid w:val="00C74E5D"/>
    <w:rsid w:val="00C74EC9"/>
    <w:rsid w:val="00C74F36"/>
    <w:rsid w:val="00C752C1"/>
    <w:rsid w:val="00C75602"/>
    <w:rsid w:val="00C75BF9"/>
    <w:rsid w:val="00C75D98"/>
    <w:rsid w:val="00C7614A"/>
    <w:rsid w:val="00C76236"/>
    <w:rsid w:val="00C76385"/>
    <w:rsid w:val="00C7662D"/>
    <w:rsid w:val="00C76637"/>
    <w:rsid w:val="00C76703"/>
    <w:rsid w:val="00C76D71"/>
    <w:rsid w:val="00C76E2C"/>
    <w:rsid w:val="00C77017"/>
    <w:rsid w:val="00C77372"/>
    <w:rsid w:val="00C7755D"/>
    <w:rsid w:val="00C776C6"/>
    <w:rsid w:val="00C7771C"/>
    <w:rsid w:val="00C7773F"/>
    <w:rsid w:val="00C77A4E"/>
    <w:rsid w:val="00C77BB1"/>
    <w:rsid w:val="00C77BDC"/>
    <w:rsid w:val="00C77E8A"/>
    <w:rsid w:val="00C80164"/>
    <w:rsid w:val="00C8039D"/>
    <w:rsid w:val="00C8074C"/>
    <w:rsid w:val="00C808A6"/>
    <w:rsid w:val="00C80B62"/>
    <w:rsid w:val="00C80CA6"/>
    <w:rsid w:val="00C80D2B"/>
    <w:rsid w:val="00C80E11"/>
    <w:rsid w:val="00C80E4E"/>
    <w:rsid w:val="00C812AA"/>
    <w:rsid w:val="00C815F5"/>
    <w:rsid w:val="00C81A23"/>
    <w:rsid w:val="00C81AA2"/>
    <w:rsid w:val="00C81ABE"/>
    <w:rsid w:val="00C81BAA"/>
    <w:rsid w:val="00C81C2D"/>
    <w:rsid w:val="00C81C61"/>
    <w:rsid w:val="00C81D3E"/>
    <w:rsid w:val="00C81D92"/>
    <w:rsid w:val="00C8225E"/>
    <w:rsid w:val="00C82277"/>
    <w:rsid w:val="00C82781"/>
    <w:rsid w:val="00C8280B"/>
    <w:rsid w:val="00C82919"/>
    <w:rsid w:val="00C82A04"/>
    <w:rsid w:val="00C82B05"/>
    <w:rsid w:val="00C82B64"/>
    <w:rsid w:val="00C82CDD"/>
    <w:rsid w:val="00C83343"/>
    <w:rsid w:val="00C83372"/>
    <w:rsid w:val="00C83527"/>
    <w:rsid w:val="00C835D2"/>
    <w:rsid w:val="00C838CF"/>
    <w:rsid w:val="00C83A0D"/>
    <w:rsid w:val="00C83AEC"/>
    <w:rsid w:val="00C83B70"/>
    <w:rsid w:val="00C83E04"/>
    <w:rsid w:val="00C8400E"/>
    <w:rsid w:val="00C84128"/>
    <w:rsid w:val="00C844FD"/>
    <w:rsid w:val="00C84523"/>
    <w:rsid w:val="00C845AA"/>
    <w:rsid w:val="00C84BA5"/>
    <w:rsid w:val="00C84C2F"/>
    <w:rsid w:val="00C84DFC"/>
    <w:rsid w:val="00C84EDF"/>
    <w:rsid w:val="00C84F4B"/>
    <w:rsid w:val="00C85062"/>
    <w:rsid w:val="00C85460"/>
    <w:rsid w:val="00C854EF"/>
    <w:rsid w:val="00C8562F"/>
    <w:rsid w:val="00C856EB"/>
    <w:rsid w:val="00C85758"/>
    <w:rsid w:val="00C8586A"/>
    <w:rsid w:val="00C858F0"/>
    <w:rsid w:val="00C867B7"/>
    <w:rsid w:val="00C86BE0"/>
    <w:rsid w:val="00C86DE3"/>
    <w:rsid w:val="00C86FEE"/>
    <w:rsid w:val="00C8709C"/>
    <w:rsid w:val="00C87366"/>
    <w:rsid w:val="00C873D9"/>
    <w:rsid w:val="00C873E8"/>
    <w:rsid w:val="00C87585"/>
    <w:rsid w:val="00C875F7"/>
    <w:rsid w:val="00C876F3"/>
    <w:rsid w:val="00C8771E"/>
    <w:rsid w:val="00C877F0"/>
    <w:rsid w:val="00C879FA"/>
    <w:rsid w:val="00C87A26"/>
    <w:rsid w:val="00C87A3A"/>
    <w:rsid w:val="00C87DC7"/>
    <w:rsid w:val="00C87FB3"/>
    <w:rsid w:val="00C87FC0"/>
    <w:rsid w:val="00C90509"/>
    <w:rsid w:val="00C9061B"/>
    <w:rsid w:val="00C90823"/>
    <w:rsid w:val="00C909DD"/>
    <w:rsid w:val="00C90D28"/>
    <w:rsid w:val="00C90F1F"/>
    <w:rsid w:val="00C90F8C"/>
    <w:rsid w:val="00C9138C"/>
    <w:rsid w:val="00C913AB"/>
    <w:rsid w:val="00C91849"/>
    <w:rsid w:val="00C919CB"/>
    <w:rsid w:val="00C91E6F"/>
    <w:rsid w:val="00C92081"/>
    <w:rsid w:val="00C92421"/>
    <w:rsid w:val="00C927C5"/>
    <w:rsid w:val="00C92F0F"/>
    <w:rsid w:val="00C93131"/>
    <w:rsid w:val="00C9328E"/>
    <w:rsid w:val="00C939D7"/>
    <w:rsid w:val="00C93B3B"/>
    <w:rsid w:val="00C94244"/>
    <w:rsid w:val="00C942D2"/>
    <w:rsid w:val="00C9430C"/>
    <w:rsid w:val="00C943BA"/>
    <w:rsid w:val="00C9489D"/>
    <w:rsid w:val="00C94C0E"/>
    <w:rsid w:val="00C94DB2"/>
    <w:rsid w:val="00C94DF5"/>
    <w:rsid w:val="00C94E4B"/>
    <w:rsid w:val="00C94F3E"/>
    <w:rsid w:val="00C94F77"/>
    <w:rsid w:val="00C95130"/>
    <w:rsid w:val="00C95358"/>
    <w:rsid w:val="00C953F5"/>
    <w:rsid w:val="00C95453"/>
    <w:rsid w:val="00C95636"/>
    <w:rsid w:val="00C95827"/>
    <w:rsid w:val="00C9584A"/>
    <w:rsid w:val="00C959DC"/>
    <w:rsid w:val="00C95ADA"/>
    <w:rsid w:val="00C95D62"/>
    <w:rsid w:val="00C95DB2"/>
    <w:rsid w:val="00C95F12"/>
    <w:rsid w:val="00C962AF"/>
    <w:rsid w:val="00C962B1"/>
    <w:rsid w:val="00C9667E"/>
    <w:rsid w:val="00C96729"/>
    <w:rsid w:val="00C96779"/>
    <w:rsid w:val="00C96A44"/>
    <w:rsid w:val="00C970BA"/>
    <w:rsid w:val="00C97263"/>
    <w:rsid w:val="00C975FD"/>
    <w:rsid w:val="00C978E0"/>
    <w:rsid w:val="00C9799F"/>
    <w:rsid w:val="00C979D7"/>
    <w:rsid w:val="00C97D1F"/>
    <w:rsid w:val="00C97F23"/>
    <w:rsid w:val="00CA0022"/>
    <w:rsid w:val="00CA01F1"/>
    <w:rsid w:val="00CA0337"/>
    <w:rsid w:val="00CA03D9"/>
    <w:rsid w:val="00CA0BBA"/>
    <w:rsid w:val="00CA0FAE"/>
    <w:rsid w:val="00CA128F"/>
    <w:rsid w:val="00CA16E0"/>
    <w:rsid w:val="00CA1760"/>
    <w:rsid w:val="00CA1773"/>
    <w:rsid w:val="00CA178D"/>
    <w:rsid w:val="00CA17AD"/>
    <w:rsid w:val="00CA1913"/>
    <w:rsid w:val="00CA1B0B"/>
    <w:rsid w:val="00CA1B56"/>
    <w:rsid w:val="00CA1BE2"/>
    <w:rsid w:val="00CA1D41"/>
    <w:rsid w:val="00CA1DDD"/>
    <w:rsid w:val="00CA1E62"/>
    <w:rsid w:val="00CA2030"/>
    <w:rsid w:val="00CA2382"/>
    <w:rsid w:val="00CA2AB1"/>
    <w:rsid w:val="00CA2C89"/>
    <w:rsid w:val="00CA3282"/>
    <w:rsid w:val="00CA335A"/>
    <w:rsid w:val="00CA3B53"/>
    <w:rsid w:val="00CA3D77"/>
    <w:rsid w:val="00CA40C9"/>
    <w:rsid w:val="00CA40ED"/>
    <w:rsid w:val="00CA43DF"/>
    <w:rsid w:val="00CA44CE"/>
    <w:rsid w:val="00CA46F9"/>
    <w:rsid w:val="00CA4828"/>
    <w:rsid w:val="00CA4907"/>
    <w:rsid w:val="00CA4A62"/>
    <w:rsid w:val="00CA4DE0"/>
    <w:rsid w:val="00CA4E75"/>
    <w:rsid w:val="00CA5260"/>
    <w:rsid w:val="00CA5288"/>
    <w:rsid w:val="00CA5506"/>
    <w:rsid w:val="00CA558A"/>
    <w:rsid w:val="00CA5D42"/>
    <w:rsid w:val="00CA5EAA"/>
    <w:rsid w:val="00CA5EF0"/>
    <w:rsid w:val="00CA5F35"/>
    <w:rsid w:val="00CA5F63"/>
    <w:rsid w:val="00CA5FAB"/>
    <w:rsid w:val="00CA5FC5"/>
    <w:rsid w:val="00CA672E"/>
    <w:rsid w:val="00CA6B65"/>
    <w:rsid w:val="00CA6DD4"/>
    <w:rsid w:val="00CA6EE6"/>
    <w:rsid w:val="00CA72C2"/>
    <w:rsid w:val="00CA73F7"/>
    <w:rsid w:val="00CA7528"/>
    <w:rsid w:val="00CA76D1"/>
    <w:rsid w:val="00CA7B84"/>
    <w:rsid w:val="00CA7C38"/>
    <w:rsid w:val="00CA7F47"/>
    <w:rsid w:val="00CB0423"/>
    <w:rsid w:val="00CB0431"/>
    <w:rsid w:val="00CB06D9"/>
    <w:rsid w:val="00CB0744"/>
    <w:rsid w:val="00CB085F"/>
    <w:rsid w:val="00CB0DE7"/>
    <w:rsid w:val="00CB1050"/>
    <w:rsid w:val="00CB10B1"/>
    <w:rsid w:val="00CB1298"/>
    <w:rsid w:val="00CB13D0"/>
    <w:rsid w:val="00CB159E"/>
    <w:rsid w:val="00CB19C9"/>
    <w:rsid w:val="00CB1CF8"/>
    <w:rsid w:val="00CB1ED9"/>
    <w:rsid w:val="00CB2517"/>
    <w:rsid w:val="00CB2999"/>
    <w:rsid w:val="00CB29AE"/>
    <w:rsid w:val="00CB2D39"/>
    <w:rsid w:val="00CB2F69"/>
    <w:rsid w:val="00CB30D7"/>
    <w:rsid w:val="00CB31BF"/>
    <w:rsid w:val="00CB3223"/>
    <w:rsid w:val="00CB35A8"/>
    <w:rsid w:val="00CB35BB"/>
    <w:rsid w:val="00CB364A"/>
    <w:rsid w:val="00CB3758"/>
    <w:rsid w:val="00CB3997"/>
    <w:rsid w:val="00CB3A83"/>
    <w:rsid w:val="00CB3B7C"/>
    <w:rsid w:val="00CB3BF0"/>
    <w:rsid w:val="00CB3FBE"/>
    <w:rsid w:val="00CB4466"/>
    <w:rsid w:val="00CB45D2"/>
    <w:rsid w:val="00CB472F"/>
    <w:rsid w:val="00CB4878"/>
    <w:rsid w:val="00CB4A7D"/>
    <w:rsid w:val="00CB4B0F"/>
    <w:rsid w:val="00CB4BE5"/>
    <w:rsid w:val="00CB4FA3"/>
    <w:rsid w:val="00CB4FCD"/>
    <w:rsid w:val="00CB500B"/>
    <w:rsid w:val="00CB50CA"/>
    <w:rsid w:val="00CB5167"/>
    <w:rsid w:val="00CB54F1"/>
    <w:rsid w:val="00CB5914"/>
    <w:rsid w:val="00CB5B76"/>
    <w:rsid w:val="00CB5BFE"/>
    <w:rsid w:val="00CB5D06"/>
    <w:rsid w:val="00CB5DA3"/>
    <w:rsid w:val="00CB5E4E"/>
    <w:rsid w:val="00CB5F73"/>
    <w:rsid w:val="00CB6B80"/>
    <w:rsid w:val="00CB6C15"/>
    <w:rsid w:val="00CB7035"/>
    <w:rsid w:val="00CB71CC"/>
    <w:rsid w:val="00CB71E1"/>
    <w:rsid w:val="00CB72D5"/>
    <w:rsid w:val="00CB73CD"/>
    <w:rsid w:val="00CB751C"/>
    <w:rsid w:val="00CB7AEE"/>
    <w:rsid w:val="00CB7C7E"/>
    <w:rsid w:val="00CB7D64"/>
    <w:rsid w:val="00CB7DEE"/>
    <w:rsid w:val="00CB7EBC"/>
    <w:rsid w:val="00CC06ED"/>
    <w:rsid w:val="00CC0A3F"/>
    <w:rsid w:val="00CC0C62"/>
    <w:rsid w:val="00CC0C96"/>
    <w:rsid w:val="00CC0E68"/>
    <w:rsid w:val="00CC1065"/>
    <w:rsid w:val="00CC10D0"/>
    <w:rsid w:val="00CC126D"/>
    <w:rsid w:val="00CC1321"/>
    <w:rsid w:val="00CC13FA"/>
    <w:rsid w:val="00CC1400"/>
    <w:rsid w:val="00CC1733"/>
    <w:rsid w:val="00CC1869"/>
    <w:rsid w:val="00CC18E2"/>
    <w:rsid w:val="00CC1A22"/>
    <w:rsid w:val="00CC1A41"/>
    <w:rsid w:val="00CC1C50"/>
    <w:rsid w:val="00CC1DE6"/>
    <w:rsid w:val="00CC20B4"/>
    <w:rsid w:val="00CC2231"/>
    <w:rsid w:val="00CC261E"/>
    <w:rsid w:val="00CC26F7"/>
    <w:rsid w:val="00CC29EA"/>
    <w:rsid w:val="00CC2AC0"/>
    <w:rsid w:val="00CC2AF2"/>
    <w:rsid w:val="00CC2C82"/>
    <w:rsid w:val="00CC2CC3"/>
    <w:rsid w:val="00CC2FE7"/>
    <w:rsid w:val="00CC305B"/>
    <w:rsid w:val="00CC3407"/>
    <w:rsid w:val="00CC361C"/>
    <w:rsid w:val="00CC37E5"/>
    <w:rsid w:val="00CC38FD"/>
    <w:rsid w:val="00CC3AB9"/>
    <w:rsid w:val="00CC3B9B"/>
    <w:rsid w:val="00CC3DC7"/>
    <w:rsid w:val="00CC3E50"/>
    <w:rsid w:val="00CC3E63"/>
    <w:rsid w:val="00CC3EAA"/>
    <w:rsid w:val="00CC4825"/>
    <w:rsid w:val="00CC4B85"/>
    <w:rsid w:val="00CC4BD0"/>
    <w:rsid w:val="00CC4CB2"/>
    <w:rsid w:val="00CC4DEB"/>
    <w:rsid w:val="00CC4E34"/>
    <w:rsid w:val="00CC4E72"/>
    <w:rsid w:val="00CC5082"/>
    <w:rsid w:val="00CC5197"/>
    <w:rsid w:val="00CC52A3"/>
    <w:rsid w:val="00CC5402"/>
    <w:rsid w:val="00CC583B"/>
    <w:rsid w:val="00CC594B"/>
    <w:rsid w:val="00CC5D0C"/>
    <w:rsid w:val="00CC5E1A"/>
    <w:rsid w:val="00CC62D0"/>
    <w:rsid w:val="00CC63D5"/>
    <w:rsid w:val="00CC6400"/>
    <w:rsid w:val="00CC6BF1"/>
    <w:rsid w:val="00CC6C20"/>
    <w:rsid w:val="00CC6D97"/>
    <w:rsid w:val="00CC709D"/>
    <w:rsid w:val="00CC7A78"/>
    <w:rsid w:val="00CC7D3F"/>
    <w:rsid w:val="00CD002B"/>
    <w:rsid w:val="00CD03C3"/>
    <w:rsid w:val="00CD053C"/>
    <w:rsid w:val="00CD071A"/>
    <w:rsid w:val="00CD0C27"/>
    <w:rsid w:val="00CD0D20"/>
    <w:rsid w:val="00CD111B"/>
    <w:rsid w:val="00CD1306"/>
    <w:rsid w:val="00CD1A85"/>
    <w:rsid w:val="00CD1DA2"/>
    <w:rsid w:val="00CD210D"/>
    <w:rsid w:val="00CD2335"/>
    <w:rsid w:val="00CD261D"/>
    <w:rsid w:val="00CD2B23"/>
    <w:rsid w:val="00CD2BE5"/>
    <w:rsid w:val="00CD2D41"/>
    <w:rsid w:val="00CD310A"/>
    <w:rsid w:val="00CD3535"/>
    <w:rsid w:val="00CD3660"/>
    <w:rsid w:val="00CD3898"/>
    <w:rsid w:val="00CD3988"/>
    <w:rsid w:val="00CD3B25"/>
    <w:rsid w:val="00CD3CE7"/>
    <w:rsid w:val="00CD3DE1"/>
    <w:rsid w:val="00CD3FD9"/>
    <w:rsid w:val="00CD3FEE"/>
    <w:rsid w:val="00CD4254"/>
    <w:rsid w:val="00CD4443"/>
    <w:rsid w:val="00CD44AF"/>
    <w:rsid w:val="00CD462A"/>
    <w:rsid w:val="00CD4874"/>
    <w:rsid w:val="00CD4904"/>
    <w:rsid w:val="00CD4E28"/>
    <w:rsid w:val="00CD5317"/>
    <w:rsid w:val="00CD5810"/>
    <w:rsid w:val="00CD58F4"/>
    <w:rsid w:val="00CD58FF"/>
    <w:rsid w:val="00CD5A53"/>
    <w:rsid w:val="00CD5AC8"/>
    <w:rsid w:val="00CD5B47"/>
    <w:rsid w:val="00CD5CFA"/>
    <w:rsid w:val="00CD5E78"/>
    <w:rsid w:val="00CD5F7C"/>
    <w:rsid w:val="00CD60A7"/>
    <w:rsid w:val="00CD6105"/>
    <w:rsid w:val="00CD61BA"/>
    <w:rsid w:val="00CD6384"/>
    <w:rsid w:val="00CD63BA"/>
    <w:rsid w:val="00CD698B"/>
    <w:rsid w:val="00CD6CA9"/>
    <w:rsid w:val="00CD6F00"/>
    <w:rsid w:val="00CD72EB"/>
    <w:rsid w:val="00CD7363"/>
    <w:rsid w:val="00CD738C"/>
    <w:rsid w:val="00CD74BD"/>
    <w:rsid w:val="00CD7678"/>
    <w:rsid w:val="00CD785D"/>
    <w:rsid w:val="00CD798C"/>
    <w:rsid w:val="00CD7BB0"/>
    <w:rsid w:val="00CD7C18"/>
    <w:rsid w:val="00CE0287"/>
    <w:rsid w:val="00CE03E6"/>
    <w:rsid w:val="00CE03F6"/>
    <w:rsid w:val="00CE0476"/>
    <w:rsid w:val="00CE0713"/>
    <w:rsid w:val="00CE0731"/>
    <w:rsid w:val="00CE0733"/>
    <w:rsid w:val="00CE0A84"/>
    <w:rsid w:val="00CE134B"/>
    <w:rsid w:val="00CE139E"/>
    <w:rsid w:val="00CE1726"/>
    <w:rsid w:val="00CE1846"/>
    <w:rsid w:val="00CE1914"/>
    <w:rsid w:val="00CE1A7D"/>
    <w:rsid w:val="00CE1B6C"/>
    <w:rsid w:val="00CE1C9B"/>
    <w:rsid w:val="00CE1CE1"/>
    <w:rsid w:val="00CE1E28"/>
    <w:rsid w:val="00CE1F28"/>
    <w:rsid w:val="00CE1FFE"/>
    <w:rsid w:val="00CE2183"/>
    <w:rsid w:val="00CE2366"/>
    <w:rsid w:val="00CE25E8"/>
    <w:rsid w:val="00CE2798"/>
    <w:rsid w:val="00CE283D"/>
    <w:rsid w:val="00CE2938"/>
    <w:rsid w:val="00CE2B37"/>
    <w:rsid w:val="00CE2D22"/>
    <w:rsid w:val="00CE2EA6"/>
    <w:rsid w:val="00CE2F17"/>
    <w:rsid w:val="00CE3171"/>
    <w:rsid w:val="00CE3442"/>
    <w:rsid w:val="00CE3593"/>
    <w:rsid w:val="00CE35B8"/>
    <w:rsid w:val="00CE3643"/>
    <w:rsid w:val="00CE3A7A"/>
    <w:rsid w:val="00CE3C29"/>
    <w:rsid w:val="00CE3CEE"/>
    <w:rsid w:val="00CE3DA4"/>
    <w:rsid w:val="00CE41CE"/>
    <w:rsid w:val="00CE421A"/>
    <w:rsid w:val="00CE429A"/>
    <w:rsid w:val="00CE4307"/>
    <w:rsid w:val="00CE443D"/>
    <w:rsid w:val="00CE480F"/>
    <w:rsid w:val="00CE485C"/>
    <w:rsid w:val="00CE48AF"/>
    <w:rsid w:val="00CE4998"/>
    <w:rsid w:val="00CE4A0E"/>
    <w:rsid w:val="00CE4FB7"/>
    <w:rsid w:val="00CE5025"/>
    <w:rsid w:val="00CE50F8"/>
    <w:rsid w:val="00CE5238"/>
    <w:rsid w:val="00CE5239"/>
    <w:rsid w:val="00CE59BE"/>
    <w:rsid w:val="00CE5BEF"/>
    <w:rsid w:val="00CE5C26"/>
    <w:rsid w:val="00CE5F1B"/>
    <w:rsid w:val="00CE60EE"/>
    <w:rsid w:val="00CE639F"/>
    <w:rsid w:val="00CE6775"/>
    <w:rsid w:val="00CE6B0B"/>
    <w:rsid w:val="00CE6BC5"/>
    <w:rsid w:val="00CE6EAD"/>
    <w:rsid w:val="00CE6EFA"/>
    <w:rsid w:val="00CE6F03"/>
    <w:rsid w:val="00CE6F24"/>
    <w:rsid w:val="00CE6FF4"/>
    <w:rsid w:val="00CE7001"/>
    <w:rsid w:val="00CE74B1"/>
    <w:rsid w:val="00CE7524"/>
    <w:rsid w:val="00CE784D"/>
    <w:rsid w:val="00CE7CDB"/>
    <w:rsid w:val="00CE7EEB"/>
    <w:rsid w:val="00CF0730"/>
    <w:rsid w:val="00CF07DE"/>
    <w:rsid w:val="00CF087D"/>
    <w:rsid w:val="00CF0BE6"/>
    <w:rsid w:val="00CF0C91"/>
    <w:rsid w:val="00CF0F6D"/>
    <w:rsid w:val="00CF1316"/>
    <w:rsid w:val="00CF13A4"/>
    <w:rsid w:val="00CF1556"/>
    <w:rsid w:val="00CF188C"/>
    <w:rsid w:val="00CF1A22"/>
    <w:rsid w:val="00CF1ACF"/>
    <w:rsid w:val="00CF1BEA"/>
    <w:rsid w:val="00CF21A6"/>
    <w:rsid w:val="00CF21DE"/>
    <w:rsid w:val="00CF2221"/>
    <w:rsid w:val="00CF2833"/>
    <w:rsid w:val="00CF288A"/>
    <w:rsid w:val="00CF3340"/>
    <w:rsid w:val="00CF33AF"/>
    <w:rsid w:val="00CF3580"/>
    <w:rsid w:val="00CF38DF"/>
    <w:rsid w:val="00CF415C"/>
    <w:rsid w:val="00CF415E"/>
    <w:rsid w:val="00CF4161"/>
    <w:rsid w:val="00CF43D3"/>
    <w:rsid w:val="00CF47E9"/>
    <w:rsid w:val="00CF4BC6"/>
    <w:rsid w:val="00CF4BF9"/>
    <w:rsid w:val="00CF4FC7"/>
    <w:rsid w:val="00CF53B2"/>
    <w:rsid w:val="00CF5418"/>
    <w:rsid w:val="00CF5EDF"/>
    <w:rsid w:val="00CF606A"/>
    <w:rsid w:val="00CF6192"/>
    <w:rsid w:val="00CF695D"/>
    <w:rsid w:val="00CF6AC5"/>
    <w:rsid w:val="00CF6C96"/>
    <w:rsid w:val="00CF6EAC"/>
    <w:rsid w:val="00CF7891"/>
    <w:rsid w:val="00CF78DD"/>
    <w:rsid w:val="00CF7A38"/>
    <w:rsid w:val="00CF7BFB"/>
    <w:rsid w:val="00CF7D54"/>
    <w:rsid w:val="00CF7D6B"/>
    <w:rsid w:val="00CF7DB1"/>
    <w:rsid w:val="00CF7F59"/>
    <w:rsid w:val="00D00139"/>
    <w:rsid w:val="00D0023A"/>
    <w:rsid w:val="00D002D3"/>
    <w:rsid w:val="00D00304"/>
    <w:rsid w:val="00D004C0"/>
    <w:rsid w:val="00D009E7"/>
    <w:rsid w:val="00D00AB2"/>
    <w:rsid w:val="00D00B32"/>
    <w:rsid w:val="00D00D68"/>
    <w:rsid w:val="00D0102A"/>
    <w:rsid w:val="00D0117D"/>
    <w:rsid w:val="00D01280"/>
    <w:rsid w:val="00D014F8"/>
    <w:rsid w:val="00D01717"/>
    <w:rsid w:val="00D01776"/>
    <w:rsid w:val="00D01C5E"/>
    <w:rsid w:val="00D01D13"/>
    <w:rsid w:val="00D01DAD"/>
    <w:rsid w:val="00D01E8A"/>
    <w:rsid w:val="00D02497"/>
    <w:rsid w:val="00D0249C"/>
    <w:rsid w:val="00D026B8"/>
    <w:rsid w:val="00D027B5"/>
    <w:rsid w:val="00D0284B"/>
    <w:rsid w:val="00D029F8"/>
    <w:rsid w:val="00D02A55"/>
    <w:rsid w:val="00D02B02"/>
    <w:rsid w:val="00D02BCC"/>
    <w:rsid w:val="00D02DCA"/>
    <w:rsid w:val="00D0347B"/>
    <w:rsid w:val="00D034A4"/>
    <w:rsid w:val="00D034AC"/>
    <w:rsid w:val="00D03D95"/>
    <w:rsid w:val="00D04120"/>
    <w:rsid w:val="00D046A2"/>
    <w:rsid w:val="00D04801"/>
    <w:rsid w:val="00D049A7"/>
    <w:rsid w:val="00D04BD9"/>
    <w:rsid w:val="00D04CE7"/>
    <w:rsid w:val="00D04D0A"/>
    <w:rsid w:val="00D04DD0"/>
    <w:rsid w:val="00D04E43"/>
    <w:rsid w:val="00D050B9"/>
    <w:rsid w:val="00D051ED"/>
    <w:rsid w:val="00D05434"/>
    <w:rsid w:val="00D0544F"/>
    <w:rsid w:val="00D05493"/>
    <w:rsid w:val="00D054EA"/>
    <w:rsid w:val="00D056A9"/>
    <w:rsid w:val="00D0580A"/>
    <w:rsid w:val="00D05982"/>
    <w:rsid w:val="00D05ACA"/>
    <w:rsid w:val="00D05AE3"/>
    <w:rsid w:val="00D05C82"/>
    <w:rsid w:val="00D05CDB"/>
    <w:rsid w:val="00D05FA8"/>
    <w:rsid w:val="00D0628F"/>
    <w:rsid w:val="00D064DF"/>
    <w:rsid w:val="00D06682"/>
    <w:rsid w:val="00D06ACA"/>
    <w:rsid w:val="00D06CF0"/>
    <w:rsid w:val="00D06F37"/>
    <w:rsid w:val="00D07107"/>
    <w:rsid w:val="00D0714B"/>
    <w:rsid w:val="00D0746D"/>
    <w:rsid w:val="00D0756C"/>
    <w:rsid w:val="00D07658"/>
    <w:rsid w:val="00D07877"/>
    <w:rsid w:val="00D07AE5"/>
    <w:rsid w:val="00D07B8D"/>
    <w:rsid w:val="00D07FBB"/>
    <w:rsid w:val="00D101B3"/>
    <w:rsid w:val="00D10327"/>
    <w:rsid w:val="00D10519"/>
    <w:rsid w:val="00D1057B"/>
    <w:rsid w:val="00D10826"/>
    <w:rsid w:val="00D10B20"/>
    <w:rsid w:val="00D10BBD"/>
    <w:rsid w:val="00D10E6A"/>
    <w:rsid w:val="00D1109E"/>
    <w:rsid w:val="00D11474"/>
    <w:rsid w:val="00D1165A"/>
    <w:rsid w:val="00D1185C"/>
    <w:rsid w:val="00D118A0"/>
    <w:rsid w:val="00D11BE0"/>
    <w:rsid w:val="00D11E94"/>
    <w:rsid w:val="00D11E99"/>
    <w:rsid w:val="00D11F0C"/>
    <w:rsid w:val="00D12053"/>
    <w:rsid w:val="00D12181"/>
    <w:rsid w:val="00D123FA"/>
    <w:rsid w:val="00D12495"/>
    <w:rsid w:val="00D1262C"/>
    <w:rsid w:val="00D12A09"/>
    <w:rsid w:val="00D12B67"/>
    <w:rsid w:val="00D12C98"/>
    <w:rsid w:val="00D12D58"/>
    <w:rsid w:val="00D13435"/>
    <w:rsid w:val="00D13570"/>
    <w:rsid w:val="00D1385D"/>
    <w:rsid w:val="00D13EDE"/>
    <w:rsid w:val="00D144D4"/>
    <w:rsid w:val="00D14AB6"/>
    <w:rsid w:val="00D14ED3"/>
    <w:rsid w:val="00D14F9D"/>
    <w:rsid w:val="00D1505F"/>
    <w:rsid w:val="00D15068"/>
    <w:rsid w:val="00D150C9"/>
    <w:rsid w:val="00D151E5"/>
    <w:rsid w:val="00D1522A"/>
    <w:rsid w:val="00D155D3"/>
    <w:rsid w:val="00D156C9"/>
    <w:rsid w:val="00D15864"/>
    <w:rsid w:val="00D1586C"/>
    <w:rsid w:val="00D15955"/>
    <w:rsid w:val="00D15A98"/>
    <w:rsid w:val="00D15C4E"/>
    <w:rsid w:val="00D15DF5"/>
    <w:rsid w:val="00D161D9"/>
    <w:rsid w:val="00D16577"/>
    <w:rsid w:val="00D165CD"/>
    <w:rsid w:val="00D16612"/>
    <w:rsid w:val="00D16892"/>
    <w:rsid w:val="00D1692B"/>
    <w:rsid w:val="00D16A00"/>
    <w:rsid w:val="00D16D26"/>
    <w:rsid w:val="00D16D63"/>
    <w:rsid w:val="00D174A6"/>
    <w:rsid w:val="00D17648"/>
    <w:rsid w:val="00D17930"/>
    <w:rsid w:val="00D17CE5"/>
    <w:rsid w:val="00D200FD"/>
    <w:rsid w:val="00D2020F"/>
    <w:rsid w:val="00D20372"/>
    <w:rsid w:val="00D205B2"/>
    <w:rsid w:val="00D2073F"/>
    <w:rsid w:val="00D20924"/>
    <w:rsid w:val="00D2097C"/>
    <w:rsid w:val="00D2099E"/>
    <w:rsid w:val="00D20B9D"/>
    <w:rsid w:val="00D20D23"/>
    <w:rsid w:val="00D20D97"/>
    <w:rsid w:val="00D21067"/>
    <w:rsid w:val="00D21383"/>
    <w:rsid w:val="00D213C0"/>
    <w:rsid w:val="00D213D5"/>
    <w:rsid w:val="00D2181A"/>
    <w:rsid w:val="00D21A4D"/>
    <w:rsid w:val="00D21A72"/>
    <w:rsid w:val="00D21B52"/>
    <w:rsid w:val="00D22682"/>
    <w:rsid w:val="00D226B6"/>
    <w:rsid w:val="00D22721"/>
    <w:rsid w:val="00D228A6"/>
    <w:rsid w:val="00D22C37"/>
    <w:rsid w:val="00D22D8C"/>
    <w:rsid w:val="00D22E12"/>
    <w:rsid w:val="00D22E8B"/>
    <w:rsid w:val="00D22FB3"/>
    <w:rsid w:val="00D234CC"/>
    <w:rsid w:val="00D2363D"/>
    <w:rsid w:val="00D237B0"/>
    <w:rsid w:val="00D23807"/>
    <w:rsid w:val="00D23C46"/>
    <w:rsid w:val="00D23CF5"/>
    <w:rsid w:val="00D23D4A"/>
    <w:rsid w:val="00D23DF2"/>
    <w:rsid w:val="00D23F64"/>
    <w:rsid w:val="00D2406B"/>
    <w:rsid w:val="00D2474C"/>
    <w:rsid w:val="00D24795"/>
    <w:rsid w:val="00D24998"/>
    <w:rsid w:val="00D24BEE"/>
    <w:rsid w:val="00D24C4A"/>
    <w:rsid w:val="00D24F7B"/>
    <w:rsid w:val="00D2505A"/>
    <w:rsid w:val="00D25135"/>
    <w:rsid w:val="00D251A7"/>
    <w:rsid w:val="00D2520F"/>
    <w:rsid w:val="00D25238"/>
    <w:rsid w:val="00D25366"/>
    <w:rsid w:val="00D253DF"/>
    <w:rsid w:val="00D254A4"/>
    <w:rsid w:val="00D255B1"/>
    <w:rsid w:val="00D25979"/>
    <w:rsid w:val="00D25CDE"/>
    <w:rsid w:val="00D25CE7"/>
    <w:rsid w:val="00D25F9A"/>
    <w:rsid w:val="00D2618D"/>
    <w:rsid w:val="00D263BE"/>
    <w:rsid w:val="00D267D5"/>
    <w:rsid w:val="00D2684F"/>
    <w:rsid w:val="00D26D97"/>
    <w:rsid w:val="00D26FC5"/>
    <w:rsid w:val="00D26FE0"/>
    <w:rsid w:val="00D27017"/>
    <w:rsid w:val="00D271D9"/>
    <w:rsid w:val="00D27544"/>
    <w:rsid w:val="00D27710"/>
    <w:rsid w:val="00D27A64"/>
    <w:rsid w:val="00D27C3E"/>
    <w:rsid w:val="00D27D5B"/>
    <w:rsid w:val="00D27F37"/>
    <w:rsid w:val="00D27FC1"/>
    <w:rsid w:val="00D30349"/>
    <w:rsid w:val="00D303C9"/>
    <w:rsid w:val="00D306CF"/>
    <w:rsid w:val="00D308AD"/>
    <w:rsid w:val="00D30C1B"/>
    <w:rsid w:val="00D30D32"/>
    <w:rsid w:val="00D30F95"/>
    <w:rsid w:val="00D31110"/>
    <w:rsid w:val="00D313D7"/>
    <w:rsid w:val="00D313DC"/>
    <w:rsid w:val="00D31411"/>
    <w:rsid w:val="00D31636"/>
    <w:rsid w:val="00D317A9"/>
    <w:rsid w:val="00D318D2"/>
    <w:rsid w:val="00D31C1F"/>
    <w:rsid w:val="00D31F65"/>
    <w:rsid w:val="00D322ED"/>
    <w:rsid w:val="00D326DA"/>
    <w:rsid w:val="00D32763"/>
    <w:rsid w:val="00D327BF"/>
    <w:rsid w:val="00D327DB"/>
    <w:rsid w:val="00D32869"/>
    <w:rsid w:val="00D32BF5"/>
    <w:rsid w:val="00D3308E"/>
    <w:rsid w:val="00D33098"/>
    <w:rsid w:val="00D33213"/>
    <w:rsid w:val="00D3335C"/>
    <w:rsid w:val="00D334BF"/>
    <w:rsid w:val="00D33576"/>
    <w:rsid w:val="00D33578"/>
    <w:rsid w:val="00D3376C"/>
    <w:rsid w:val="00D33839"/>
    <w:rsid w:val="00D33D6F"/>
    <w:rsid w:val="00D33E36"/>
    <w:rsid w:val="00D340CA"/>
    <w:rsid w:val="00D343B7"/>
    <w:rsid w:val="00D34452"/>
    <w:rsid w:val="00D34658"/>
    <w:rsid w:val="00D3471D"/>
    <w:rsid w:val="00D34764"/>
    <w:rsid w:val="00D34A12"/>
    <w:rsid w:val="00D3545A"/>
    <w:rsid w:val="00D35540"/>
    <w:rsid w:val="00D35974"/>
    <w:rsid w:val="00D35A43"/>
    <w:rsid w:val="00D35CB5"/>
    <w:rsid w:val="00D35EC1"/>
    <w:rsid w:val="00D35F47"/>
    <w:rsid w:val="00D35F5D"/>
    <w:rsid w:val="00D360E0"/>
    <w:rsid w:val="00D3624C"/>
    <w:rsid w:val="00D362D7"/>
    <w:rsid w:val="00D3632F"/>
    <w:rsid w:val="00D3644F"/>
    <w:rsid w:val="00D364AE"/>
    <w:rsid w:val="00D364DF"/>
    <w:rsid w:val="00D36ABC"/>
    <w:rsid w:val="00D36C90"/>
    <w:rsid w:val="00D36ED6"/>
    <w:rsid w:val="00D3710B"/>
    <w:rsid w:val="00D37169"/>
    <w:rsid w:val="00D37233"/>
    <w:rsid w:val="00D3744C"/>
    <w:rsid w:val="00D37635"/>
    <w:rsid w:val="00D3778C"/>
    <w:rsid w:val="00D377EB"/>
    <w:rsid w:val="00D37ECA"/>
    <w:rsid w:val="00D400D5"/>
    <w:rsid w:val="00D40139"/>
    <w:rsid w:val="00D4036C"/>
    <w:rsid w:val="00D40511"/>
    <w:rsid w:val="00D406E0"/>
    <w:rsid w:val="00D406E3"/>
    <w:rsid w:val="00D4073C"/>
    <w:rsid w:val="00D409DD"/>
    <w:rsid w:val="00D409E4"/>
    <w:rsid w:val="00D40A85"/>
    <w:rsid w:val="00D40D9C"/>
    <w:rsid w:val="00D40F10"/>
    <w:rsid w:val="00D40FE9"/>
    <w:rsid w:val="00D410E0"/>
    <w:rsid w:val="00D41C7B"/>
    <w:rsid w:val="00D41EAD"/>
    <w:rsid w:val="00D423B9"/>
    <w:rsid w:val="00D4258B"/>
    <w:rsid w:val="00D42609"/>
    <w:rsid w:val="00D42893"/>
    <w:rsid w:val="00D42EF1"/>
    <w:rsid w:val="00D434A8"/>
    <w:rsid w:val="00D4359D"/>
    <w:rsid w:val="00D435F9"/>
    <w:rsid w:val="00D43634"/>
    <w:rsid w:val="00D43743"/>
    <w:rsid w:val="00D43ACD"/>
    <w:rsid w:val="00D43B0A"/>
    <w:rsid w:val="00D43B84"/>
    <w:rsid w:val="00D43E45"/>
    <w:rsid w:val="00D43FB7"/>
    <w:rsid w:val="00D448E9"/>
    <w:rsid w:val="00D44A2C"/>
    <w:rsid w:val="00D44BB2"/>
    <w:rsid w:val="00D44E35"/>
    <w:rsid w:val="00D45185"/>
    <w:rsid w:val="00D45459"/>
    <w:rsid w:val="00D45BAF"/>
    <w:rsid w:val="00D45BCD"/>
    <w:rsid w:val="00D45DD4"/>
    <w:rsid w:val="00D45F77"/>
    <w:rsid w:val="00D46011"/>
    <w:rsid w:val="00D46096"/>
    <w:rsid w:val="00D46462"/>
    <w:rsid w:val="00D4656F"/>
    <w:rsid w:val="00D46A19"/>
    <w:rsid w:val="00D46D4F"/>
    <w:rsid w:val="00D46D62"/>
    <w:rsid w:val="00D46E7D"/>
    <w:rsid w:val="00D4711F"/>
    <w:rsid w:val="00D473C5"/>
    <w:rsid w:val="00D4747B"/>
    <w:rsid w:val="00D47483"/>
    <w:rsid w:val="00D47623"/>
    <w:rsid w:val="00D47758"/>
    <w:rsid w:val="00D47CC7"/>
    <w:rsid w:val="00D47E6E"/>
    <w:rsid w:val="00D5033E"/>
    <w:rsid w:val="00D50559"/>
    <w:rsid w:val="00D50705"/>
    <w:rsid w:val="00D50A39"/>
    <w:rsid w:val="00D50A62"/>
    <w:rsid w:val="00D50E46"/>
    <w:rsid w:val="00D50F67"/>
    <w:rsid w:val="00D50FE1"/>
    <w:rsid w:val="00D511E5"/>
    <w:rsid w:val="00D51384"/>
    <w:rsid w:val="00D51422"/>
    <w:rsid w:val="00D516AC"/>
    <w:rsid w:val="00D517D1"/>
    <w:rsid w:val="00D517FB"/>
    <w:rsid w:val="00D5180E"/>
    <w:rsid w:val="00D518C4"/>
    <w:rsid w:val="00D5192F"/>
    <w:rsid w:val="00D519BF"/>
    <w:rsid w:val="00D51B3B"/>
    <w:rsid w:val="00D51CC8"/>
    <w:rsid w:val="00D51EB5"/>
    <w:rsid w:val="00D51F8E"/>
    <w:rsid w:val="00D51F98"/>
    <w:rsid w:val="00D52397"/>
    <w:rsid w:val="00D5251D"/>
    <w:rsid w:val="00D52532"/>
    <w:rsid w:val="00D52789"/>
    <w:rsid w:val="00D528C9"/>
    <w:rsid w:val="00D52937"/>
    <w:rsid w:val="00D52ACA"/>
    <w:rsid w:val="00D52B12"/>
    <w:rsid w:val="00D52B1C"/>
    <w:rsid w:val="00D52B2A"/>
    <w:rsid w:val="00D5304B"/>
    <w:rsid w:val="00D5333A"/>
    <w:rsid w:val="00D5339E"/>
    <w:rsid w:val="00D533DD"/>
    <w:rsid w:val="00D53576"/>
    <w:rsid w:val="00D536F3"/>
    <w:rsid w:val="00D5375B"/>
    <w:rsid w:val="00D53BB0"/>
    <w:rsid w:val="00D53CDD"/>
    <w:rsid w:val="00D53D54"/>
    <w:rsid w:val="00D5423D"/>
    <w:rsid w:val="00D543DB"/>
    <w:rsid w:val="00D54733"/>
    <w:rsid w:val="00D54772"/>
    <w:rsid w:val="00D54807"/>
    <w:rsid w:val="00D5491C"/>
    <w:rsid w:val="00D54A7B"/>
    <w:rsid w:val="00D54CDB"/>
    <w:rsid w:val="00D54DB3"/>
    <w:rsid w:val="00D54DE3"/>
    <w:rsid w:val="00D54E01"/>
    <w:rsid w:val="00D54EDE"/>
    <w:rsid w:val="00D54FFA"/>
    <w:rsid w:val="00D552D8"/>
    <w:rsid w:val="00D558E0"/>
    <w:rsid w:val="00D55CAD"/>
    <w:rsid w:val="00D55E04"/>
    <w:rsid w:val="00D55F2C"/>
    <w:rsid w:val="00D55F38"/>
    <w:rsid w:val="00D56317"/>
    <w:rsid w:val="00D56847"/>
    <w:rsid w:val="00D568FE"/>
    <w:rsid w:val="00D569F4"/>
    <w:rsid w:val="00D56C0B"/>
    <w:rsid w:val="00D56E53"/>
    <w:rsid w:val="00D570DE"/>
    <w:rsid w:val="00D5746C"/>
    <w:rsid w:val="00D57510"/>
    <w:rsid w:val="00D57635"/>
    <w:rsid w:val="00D57693"/>
    <w:rsid w:val="00D57980"/>
    <w:rsid w:val="00D57AA8"/>
    <w:rsid w:val="00D57E29"/>
    <w:rsid w:val="00D57E92"/>
    <w:rsid w:val="00D57E98"/>
    <w:rsid w:val="00D57EBE"/>
    <w:rsid w:val="00D57F53"/>
    <w:rsid w:val="00D60057"/>
    <w:rsid w:val="00D600AA"/>
    <w:rsid w:val="00D60206"/>
    <w:rsid w:val="00D60514"/>
    <w:rsid w:val="00D6064A"/>
    <w:rsid w:val="00D6077A"/>
    <w:rsid w:val="00D609A2"/>
    <w:rsid w:val="00D60C97"/>
    <w:rsid w:val="00D60EFA"/>
    <w:rsid w:val="00D612DB"/>
    <w:rsid w:val="00D616F1"/>
    <w:rsid w:val="00D6170B"/>
    <w:rsid w:val="00D61728"/>
    <w:rsid w:val="00D61733"/>
    <w:rsid w:val="00D6180E"/>
    <w:rsid w:val="00D61978"/>
    <w:rsid w:val="00D61AF3"/>
    <w:rsid w:val="00D61B17"/>
    <w:rsid w:val="00D61F64"/>
    <w:rsid w:val="00D62104"/>
    <w:rsid w:val="00D6223F"/>
    <w:rsid w:val="00D622F0"/>
    <w:rsid w:val="00D626C4"/>
    <w:rsid w:val="00D6287E"/>
    <w:rsid w:val="00D6290D"/>
    <w:rsid w:val="00D62AD8"/>
    <w:rsid w:val="00D62DB2"/>
    <w:rsid w:val="00D62FE0"/>
    <w:rsid w:val="00D62FF0"/>
    <w:rsid w:val="00D6303A"/>
    <w:rsid w:val="00D63206"/>
    <w:rsid w:val="00D63553"/>
    <w:rsid w:val="00D63795"/>
    <w:rsid w:val="00D63C6C"/>
    <w:rsid w:val="00D63CAC"/>
    <w:rsid w:val="00D64120"/>
    <w:rsid w:val="00D643A3"/>
    <w:rsid w:val="00D6459A"/>
    <w:rsid w:val="00D64804"/>
    <w:rsid w:val="00D6482B"/>
    <w:rsid w:val="00D64920"/>
    <w:rsid w:val="00D64B48"/>
    <w:rsid w:val="00D64B94"/>
    <w:rsid w:val="00D64CBA"/>
    <w:rsid w:val="00D64D7E"/>
    <w:rsid w:val="00D6512C"/>
    <w:rsid w:val="00D6532E"/>
    <w:rsid w:val="00D654B0"/>
    <w:rsid w:val="00D65ADE"/>
    <w:rsid w:val="00D65D26"/>
    <w:rsid w:val="00D65D2B"/>
    <w:rsid w:val="00D65E36"/>
    <w:rsid w:val="00D65F57"/>
    <w:rsid w:val="00D66267"/>
    <w:rsid w:val="00D66501"/>
    <w:rsid w:val="00D66982"/>
    <w:rsid w:val="00D66A29"/>
    <w:rsid w:val="00D66C2F"/>
    <w:rsid w:val="00D66C91"/>
    <w:rsid w:val="00D66EF1"/>
    <w:rsid w:val="00D67055"/>
    <w:rsid w:val="00D671F3"/>
    <w:rsid w:val="00D67299"/>
    <w:rsid w:val="00D67317"/>
    <w:rsid w:val="00D673EE"/>
    <w:rsid w:val="00D67575"/>
    <w:rsid w:val="00D6782E"/>
    <w:rsid w:val="00D67AAB"/>
    <w:rsid w:val="00D67CC1"/>
    <w:rsid w:val="00D70063"/>
    <w:rsid w:val="00D706BB"/>
    <w:rsid w:val="00D70C4C"/>
    <w:rsid w:val="00D70CD3"/>
    <w:rsid w:val="00D71246"/>
    <w:rsid w:val="00D712A6"/>
    <w:rsid w:val="00D712BE"/>
    <w:rsid w:val="00D713ED"/>
    <w:rsid w:val="00D71643"/>
    <w:rsid w:val="00D71860"/>
    <w:rsid w:val="00D71887"/>
    <w:rsid w:val="00D71977"/>
    <w:rsid w:val="00D71B41"/>
    <w:rsid w:val="00D71BED"/>
    <w:rsid w:val="00D720FC"/>
    <w:rsid w:val="00D7227B"/>
    <w:rsid w:val="00D728A0"/>
    <w:rsid w:val="00D72EBF"/>
    <w:rsid w:val="00D734CC"/>
    <w:rsid w:val="00D737D2"/>
    <w:rsid w:val="00D73872"/>
    <w:rsid w:val="00D738E0"/>
    <w:rsid w:val="00D73ABD"/>
    <w:rsid w:val="00D7407D"/>
    <w:rsid w:val="00D741BB"/>
    <w:rsid w:val="00D741EF"/>
    <w:rsid w:val="00D74405"/>
    <w:rsid w:val="00D74482"/>
    <w:rsid w:val="00D746B0"/>
    <w:rsid w:val="00D7477E"/>
    <w:rsid w:val="00D747F8"/>
    <w:rsid w:val="00D74846"/>
    <w:rsid w:val="00D749BF"/>
    <w:rsid w:val="00D749D1"/>
    <w:rsid w:val="00D74B9E"/>
    <w:rsid w:val="00D74C75"/>
    <w:rsid w:val="00D74D33"/>
    <w:rsid w:val="00D74F56"/>
    <w:rsid w:val="00D7511E"/>
    <w:rsid w:val="00D756A9"/>
    <w:rsid w:val="00D7590D"/>
    <w:rsid w:val="00D75BCB"/>
    <w:rsid w:val="00D75D65"/>
    <w:rsid w:val="00D75EEE"/>
    <w:rsid w:val="00D76032"/>
    <w:rsid w:val="00D7606A"/>
    <w:rsid w:val="00D7609C"/>
    <w:rsid w:val="00D76265"/>
    <w:rsid w:val="00D76332"/>
    <w:rsid w:val="00D76335"/>
    <w:rsid w:val="00D76AF0"/>
    <w:rsid w:val="00D76D3E"/>
    <w:rsid w:val="00D76F18"/>
    <w:rsid w:val="00D76F91"/>
    <w:rsid w:val="00D77131"/>
    <w:rsid w:val="00D7717D"/>
    <w:rsid w:val="00D772C1"/>
    <w:rsid w:val="00D773D1"/>
    <w:rsid w:val="00D774E1"/>
    <w:rsid w:val="00D7767B"/>
    <w:rsid w:val="00D777C0"/>
    <w:rsid w:val="00D779CF"/>
    <w:rsid w:val="00D77CF7"/>
    <w:rsid w:val="00D80193"/>
    <w:rsid w:val="00D80254"/>
    <w:rsid w:val="00D802E5"/>
    <w:rsid w:val="00D803DC"/>
    <w:rsid w:val="00D80735"/>
    <w:rsid w:val="00D8081F"/>
    <w:rsid w:val="00D80836"/>
    <w:rsid w:val="00D80958"/>
    <w:rsid w:val="00D80D13"/>
    <w:rsid w:val="00D80EB7"/>
    <w:rsid w:val="00D81644"/>
    <w:rsid w:val="00D81B34"/>
    <w:rsid w:val="00D81E1D"/>
    <w:rsid w:val="00D826EA"/>
    <w:rsid w:val="00D82729"/>
    <w:rsid w:val="00D827D4"/>
    <w:rsid w:val="00D82856"/>
    <w:rsid w:val="00D82929"/>
    <w:rsid w:val="00D82C2D"/>
    <w:rsid w:val="00D82C3C"/>
    <w:rsid w:val="00D82C4F"/>
    <w:rsid w:val="00D82CA7"/>
    <w:rsid w:val="00D82F6B"/>
    <w:rsid w:val="00D83011"/>
    <w:rsid w:val="00D832C3"/>
    <w:rsid w:val="00D832EB"/>
    <w:rsid w:val="00D833D2"/>
    <w:rsid w:val="00D835E8"/>
    <w:rsid w:val="00D839AC"/>
    <w:rsid w:val="00D83C03"/>
    <w:rsid w:val="00D83E06"/>
    <w:rsid w:val="00D8402A"/>
    <w:rsid w:val="00D84165"/>
    <w:rsid w:val="00D843C4"/>
    <w:rsid w:val="00D8443B"/>
    <w:rsid w:val="00D84487"/>
    <w:rsid w:val="00D846F7"/>
    <w:rsid w:val="00D8485D"/>
    <w:rsid w:val="00D84A02"/>
    <w:rsid w:val="00D84AED"/>
    <w:rsid w:val="00D85261"/>
    <w:rsid w:val="00D8526B"/>
    <w:rsid w:val="00D856ED"/>
    <w:rsid w:val="00D85716"/>
    <w:rsid w:val="00D85911"/>
    <w:rsid w:val="00D85BC7"/>
    <w:rsid w:val="00D85EEA"/>
    <w:rsid w:val="00D85F1A"/>
    <w:rsid w:val="00D85F2F"/>
    <w:rsid w:val="00D85F96"/>
    <w:rsid w:val="00D860BC"/>
    <w:rsid w:val="00D862CB"/>
    <w:rsid w:val="00D86383"/>
    <w:rsid w:val="00D864B4"/>
    <w:rsid w:val="00D86608"/>
    <w:rsid w:val="00D8665A"/>
    <w:rsid w:val="00D86743"/>
    <w:rsid w:val="00D8676A"/>
    <w:rsid w:val="00D86A59"/>
    <w:rsid w:val="00D8737D"/>
    <w:rsid w:val="00D8742B"/>
    <w:rsid w:val="00D8756D"/>
    <w:rsid w:val="00D8797E"/>
    <w:rsid w:val="00D87A36"/>
    <w:rsid w:val="00D87BBE"/>
    <w:rsid w:val="00D9031C"/>
    <w:rsid w:val="00D90381"/>
    <w:rsid w:val="00D90504"/>
    <w:rsid w:val="00D90576"/>
    <w:rsid w:val="00D908DC"/>
    <w:rsid w:val="00D90A83"/>
    <w:rsid w:val="00D914ED"/>
    <w:rsid w:val="00D91620"/>
    <w:rsid w:val="00D9172C"/>
    <w:rsid w:val="00D9180F"/>
    <w:rsid w:val="00D91964"/>
    <w:rsid w:val="00D91AF4"/>
    <w:rsid w:val="00D91B22"/>
    <w:rsid w:val="00D91BC3"/>
    <w:rsid w:val="00D91BE6"/>
    <w:rsid w:val="00D91FEC"/>
    <w:rsid w:val="00D92015"/>
    <w:rsid w:val="00D9229F"/>
    <w:rsid w:val="00D922CC"/>
    <w:rsid w:val="00D923B4"/>
    <w:rsid w:val="00D923FE"/>
    <w:rsid w:val="00D92626"/>
    <w:rsid w:val="00D927EE"/>
    <w:rsid w:val="00D92BF6"/>
    <w:rsid w:val="00D92E82"/>
    <w:rsid w:val="00D92ED3"/>
    <w:rsid w:val="00D93159"/>
    <w:rsid w:val="00D9355C"/>
    <w:rsid w:val="00D94075"/>
    <w:rsid w:val="00D9414D"/>
    <w:rsid w:val="00D94190"/>
    <w:rsid w:val="00D94606"/>
    <w:rsid w:val="00D9489B"/>
    <w:rsid w:val="00D94EB2"/>
    <w:rsid w:val="00D94F51"/>
    <w:rsid w:val="00D95312"/>
    <w:rsid w:val="00D95317"/>
    <w:rsid w:val="00D955F5"/>
    <w:rsid w:val="00D95A1F"/>
    <w:rsid w:val="00D95C81"/>
    <w:rsid w:val="00D95DD0"/>
    <w:rsid w:val="00D95F57"/>
    <w:rsid w:val="00D95F8F"/>
    <w:rsid w:val="00D95FAA"/>
    <w:rsid w:val="00D962F8"/>
    <w:rsid w:val="00D96494"/>
    <w:rsid w:val="00D96535"/>
    <w:rsid w:val="00D9654C"/>
    <w:rsid w:val="00D965BA"/>
    <w:rsid w:val="00D96D68"/>
    <w:rsid w:val="00D97103"/>
    <w:rsid w:val="00D97219"/>
    <w:rsid w:val="00D9744B"/>
    <w:rsid w:val="00D975CB"/>
    <w:rsid w:val="00D9761C"/>
    <w:rsid w:val="00D9768C"/>
    <w:rsid w:val="00D976AE"/>
    <w:rsid w:val="00D9797D"/>
    <w:rsid w:val="00D97A59"/>
    <w:rsid w:val="00D97FD4"/>
    <w:rsid w:val="00DA021F"/>
    <w:rsid w:val="00DA044C"/>
    <w:rsid w:val="00DA0498"/>
    <w:rsid w:val="00DA0F20"/>
    <w:rsid w:val="00DA1017"/>
    <w:rsid w:val="00DA127F"/>
    <w:rsid w:val="00DA129C"/>
    <w:rsid w:val="00DA136B"/>
    <w:rsid w:val="00DA14BB"/>
    <w:rsid w:val="00DA162B"/>
    <w:rsid w:val="00DA162E"/>
    <w:rsid w:val="00DA1892"/>
    <w:rsid w:val="00DA1A1E"/>
    <w:rsid w:val="00DA1AE0"/>
    <w:rsid w:val="00DA1C0E"/>
    <w:rsid w:val="00DA1C9C"/>
    <w:rsid w:val="00DA2021"/>
    <w:rsid w:val="00DA206F"/>
    <w:rsid w:val="00DA22EC"/>
    <w:rsid w:val="00DA2432"/>
    <w:rsid w:val="00DA27DC"/>
    <w:rsid w:val="00DA2AAD"/>
    <w:rsid w:val="00DA2B2C"/>
    <w:rsid w:val="00DA2B57"/>
    <w:rsid w:val="00DA2BFF"/>
    <w:rsid w:val="00DA2C0F"/>
    <w:rsid w:val="00DA3085"/>
    <w:rsid w:val="00DA3A4F"/>
    <w:rsid w:val="00DA3C87"/>
    <w:rsid w:val="00DA4044"/>
    <w:rsid w:val="00DA40A6"/>
    <w:rsid w:val="00DA4489"/>
    <w:rsid w:val="00DA4528"/>
    <w:rsid w:val="00DA46C0"/>
    <w:rsid w:val="00DA4FB4"/>
    <w:rsid w:val="00DA5501"/>
    <w:rsid w:val="00DA570D"/>
    <w:rsid w:val="00DA57E1"/>
    <w:rsid w:val="00DA584A"/>
    <w:rsid w:val="00DA5A95"/>
    <w:rsid w:val="00DA5BC0"/>
    <w:rsid w:val="00DA5C0F"/>
    <w:rsid w:val="00DA5C20"/>
    <w:rsid w:val="00DA6267"/>
    <w:rsid w:val="00DA69D4"/>
    <w:rsid w:val="00DA6C75"/>
    <w:rsid w:val="00DA7123"/>
    <w:rsid w:val="00DA7165"/>
    <w:rsid w:val="00DA71A4"/>
    <w:rsid w:val="00DA72B2"/>
    <w:rsid w:val="00DA7456"/>
    <w:rsid w:val="00DA7605"/>
    <w:rsid w:val="00DA7BDA"/>
    <w:rsid w:val="00DA7C4F"/>
    <w:rsid w:val="00DB0025"/>
    <w:rsid w:val="00DB0301"/>
    <w:rsid w:val="00DB07CB"/>
    <w:rsid w:val="00DB098B"/>
    <w:rsid w:val="00DB0A85"/>
    <w:rsid w:val="00DB0B8E"/>
    <w:rsid w:val="00DB0C52"/>
    <w:rsid w:val="00DB0DD2"/>
    <w:rsid w:val="00DB14B3"/>
    <w:rsid w:val="00DB15B9"/>
    <w:rsid w:val="00DB18DF"/>
    <w:rsid w:val="00DB1C0E"/>
    <w:rsid w:val="00DB1DF4"/>
    <w:rsid w:val="00DB1E0E"/>
    <w:rsid w:val="00DB1E3C"/>
    <w:rsid w:val="00DB1F26"/>
    <w:rsid w:val="00DB1FA1"/>
    <w:rsid w:val="00DB1FEF"/>
    <w:rsid w:val="00DB265A"/>
    <w:rsid w:val="00DB269A"/>
    <w:rsid w:val="00DB2866"/>
    <w:rsid w:val="00DB2967"/>
    <w:rsid w:val="00DB3083"/>
    <w:rsid w:val="00DB3372"/>
    <w:rsid w:val="00DB33A1"/>
    <w:rsid w:val="00DB34F0"/>
    <w:rsid w:val="00DB35E2"/>
    <w:rsid w:val="00DB3817"/>
    <w:rsid w:val="00DB3ABA"/>
    <w:rsid w:val="00DB3FEC"/>
    <w:rsid w:val="00DB3FFC"/>
    <w:rsid w:val="00DB4075"/>
    <w:rsid w:val="00DB4079"/>
    <w:rsid w:val="00DB418D"/>
    <w:rsid w:val="00DB47A1"/>
    <w:rsid w:val="00DB4907"/>
    <w:rsid w:val="00DB4ABC"/>
    <w:rsid w:val="00DB4B90"/>
    <w:rsid w:val="00DB4C53"/>
    <w:rsid w:val="00DB4E0E"/>
    <w:rsid w:val="00DB4EA7"/>
    <w:rsid w:val="00DB521B"/>
    <w:rsid w:val="00DB524D"/>
    <w:rsid w:val="00DB5281"/>
    <w:rsid w:val="00DB53CC"/>
    <w:rsid w:val="00DB54D7"/>
    <w:rsid w:val="00DB5997"/>
    <w:rsid w:val="00DB59CB"/>
    <w:rsid w:val="00DB5BBD"/>
    <w:rsid w:val="00DB5C36"/>
    <w:rsid w:val="00DB5CE4"/>
    <w:rsid w:val="00DB5CFF"/>
    <w:rsid w:val="00DB5DC9"/>
    <w:rsid w:val="00DB61B6"/>
    <w:rsid w:val="00DB6224"/>
    <w:rsid w:val="00DB6291"/>
    <w:rsid w:val="00DB670A"/>
    <w:rsid w:val="00DB6823"/>
    <w:rsid w:val="00DB6EE7"/>
    <w:rsid w:val="00DB7043"/>
    <w:rsid w:val="00DB70A3"/>
    <w:rsid w:val="00DB7402"/>
    <w:rsid w:val="00DB7425"/>
    <w:rsid w:val="00DB75D4"/>
    <w:rsid w:val="00DB7663"/>
    <w:rsid w:val="00DB775C"/>
    <w:rsid w:val="00DB7A26"/>
    <w:rsid w:val="00DB7CFE"/>
    <w:rsid w:val="00DC02E9"/>
    <w:rsid w:val="00DC0300"/>
    <w:rsid w:val="00DC04B5"/>
    <w:rsid w:val="00DC04FC"/>
    <w:rsid w:val="00DC056C"/>
    <w:rsid w:val="00DC07DE"/>
    <w:rsid w:val="00DC08A5"/>
    <w:rsid w:val="00DC0936"/>
    <w:rsid w:val="00DC0B45"/>
    <w:rsid w:val="00DC0D47"/>
    <w:rsid w:val="00DC0D66"/>
    <w:rsid w:val="00DC1228"/>
    <w:rsid w:val="00DC140C"/>
    <w:rsid w:val="00DC148C"/>
    <w:rsid w:val="00DC14D0"/>
    <w:rsid w:val="00DC1E3C"/>
    <w:rsid w:val="00DC201A"/>
    <w:rsid w:val="00DC24CC"/>
    <w:rsid w:val="00DC2744"/>
    <w:rsid w:val="00DC288E"/>
    <w:rsid w:val="00DC2A62"/>
    <w:rsid w:val="00DC30BA"/>
    <w:rsid w:val="00DC367F"/>
    <w:rsid w:val="00DC3809"/>
    <w:rsid w:val="00DC380D"/>
    <w:rsid w:val="00DC393B"/>
    <w:rsid w:val="00DC3988"/>
    <w:rsid w:val="00DC3DF0"/>
    <w:rsid w:val="00DC3F82"/>
    <w:rsid w:val="00DC4199"/>
    <w:rsid w:val="00DC4276"/>
    <w:rsid w:val="00DC42EB"/>
    <w:rsid w:val="00DC49CE"/>
    <w:rsid w:val="00DC4BE3"/>
    <w:rsid w:val="00DC4EDA"/>
    <w:rsid w:val="00DC5065"/>
    <w:rsid w:val="00DC50B6"/>
    <w:rsid w:val="00DC515A"/>
    <w:rsid w:val="00DC5298"/>
    <w:rsid w:val="00DC52A1"/>
    <w:rsid w:val="00DC5319"/>
    <w:rsid w:val="00DC54BB"/>
    <w:rsid w:val="00DC563F"/>
    <w:rsid w:val="00DC594E"/>
    <w:rsid w:val="00DC59C2"/>
    <w:rsid w:val="00DC5D29"/>
    <w:rsid w:val="00DC5E1B"/>
    <w:rsid w:val="00DC5F8A"/>
    <w:rsid w:val="00DC5F98"/>
    <w:rsid w:val="00DC60DB"/>
    <w:rsid w:val="00DC622E"/>
    <w:rsid w:val="00DC64D2"/>
    <w:rsid w:val="00DC6649"/>
    <w:rsid w:val="00DC6852"/>
    <w:rsid w:val="00DC6898"/>
    <w:rsid w:val="00DC6B6D"/>
    <w:rsid w:val="00DC6DBF"/>
    <w:rsid w:val="00DC6E5D"/>
    <w:rsid w:val="00DC7300"/>
    <w:rsid w:val="00DC73D1"/>
    <w:rsid w:val="00DC75C1"/>
    <w:rsid w:val="00DC76CD"/>
    <w:rsid w:val="00DC7715"/>
    <w:rsid w:val="00DC78A2"/>
    <w:rsid w:val="00DC78FD"/>
    <w:rsid w:val="00DC7C58"/>
    <w:rsid w:val="00DC7D92"/>
    <w:rsid w:val="00DD00C5"/>
    <w:rsid w:val="00DD017F"/>
    <w:rsid w:val="00DD0233"/>
    <w:rsid w:val="00DD0407"/>
    <w:rsid w:val="00DD0503"/>
    <w:rsid w:val="00DD099E"/>
    <w:rsid w:val="00DD0CC8"/>
    <w:rsid w:val="00DD0EFB"/>
    <w:rsid w:val="00DD1686"/>
    <w:rsid w:val="00DD19FE"/>
    <w:rsid w:val="00DD1ABB"/>
    <w:rsid w:val="00DD1ACE"/>
    <w:rsid w:val="00DD1B6B"/>
    <w:rsid w:val="00DD2223"/>
    <w:rsid w:val="00DD2601"/>
    <w:rsid w:val="00DD2708"/>
    <w:rsid w:val="00DD283E"/>
    <w:rsid w:val="00DD2896"/>
    <w:rsid w:val="00DD2AF5"/>
    <w:rsid w:val="00DD3656"/>
    <w:rsid w:val="00DD37C7"/>
    <w:rsid w:val="00DD38DF"/>
    <w:rsid w:val="00DD3CC2"/>
    <w:rsid w:val="00DD4185"/>
    <w:rsid w:val="00DD4403"/>
    <w:rsid w:val="00DD4442"/>
    <w:rsid w:val="00DD4561"/>
    <w:rsid w:val="00DD4666"/>
    <w:rsid w:val="00DD496C"/>
    <w:rsid w:val="00DD4974"/>
    <w:rsid w:val="00DD4CD6"/>
    <w:rsid w:val="00DD4D58"/>
    <w:rsid w:val="00DD4DE7"/>
    <w:rsid w:val="00DD4DF6"/>
    <w:rsid w:val="00DD5031"/>
    <w:rsid w:val="00DD54EC"/>
    <w:rsid w:val="00DD579C"/>
    <w:rsid w:val="00DD5ACF"/>
    <w:rsid w:val="00DD5AE3"/>
    <w:rsid w:val="00DD5E36"/>
    <w:rsid w:val="00DD602C"/>
    <w:rsid w:val="00DD60E1"/>
    <w:rsid w:val="00DD6163"/>
    <w:rsid w:val="00DD630B"/>
    <w:rsid w:val="00DD6862"/>
    <w:rsid w:val="00DD6893"/>
    <w:rsid w:val="00DD6A96"/>
    <w:rsid w:val="00DD6B38"/>
    <w:rsid w:val="00DD6C68"/>
    <w:rsid w:val="00DD6D4C"/>
    <w:rsid w:val="00DD6E6D"/>
    <w:rsid w:val="00DD6F2B"/>
    <w:rsid w:val="00DD7003"/>
    <w:rsid w:val="00DD748C"/>
    <w:rsid w:val="00DD781F"/>
    <w:rsid w:val="00DD7B33"/>
    <w:rsid w:val="00DD7E65"/>
    <w:rsid w:val="00DD7FF1"/>
    <w:rsid w:val="00DE0096"/>
    <w:rsid w:val="00DE01BC"/>
    <w:rsid w:val="00DE0353"/>
    <w:rsid w:val="00DE037B"/>
    <w:rsid w:val="00DE056A"/>
    <w:rsid w:val="00DE05EB"/>
    <w:rsid w:val="00DE079A"/>
    <w:rsid w:val="00DE0C96"/>
    <w:rsid w:val="00DE0D0B"/>
    <w:rsid w:val="00DE0D33"/>
    <w:rsid w:val="00DE0EB1"/>
    <w:rsid w:val="00DE1166"/>
    <w:rsid w:val="00DE1564"/>
    <w:rsid w:val="00DE1865"/>
    <w:rsid w:val="00DE196C"/>
    <w:rsid w:val="00DE1A52"/>
    <w:rsid w:val="00DE1B5E"/>
    <w:rsid w:val="00DE1D88"/>
    <w:rsid w:val="00DE1DC2"/>
    <w:rsid w:val="00DE2021"/>
    <w:rsid w:val="00DE2099"/>
    <w:rsid w:val="00DE224D"/>
    <w:rsid w:val="00DE2747"/>
    <w:rsid w:val="00DE27BF"/>
    <w:rsid w:val="00DE28DB"/>
    <w:rsid w:val="00DE2EE9"/>
    <w:rsid w:val="00DE2F58"/>
    <w:rsid w:val="00DE2F6B"/>
    <w:rsid w:val="00DE354C"/>
    <w:rsid w:val="00DE3600"/>
    <w:rsid w:val="00DE3D59"/>
    <w:rsid w:val="00DE3E26"/>
    <w:rsid w:val="00DE3EF1"/>
    <w:rsid w:val="00DE40BE"/>
    <w:rsid w:val="00DE4241"/>
    <w:rsid w:val="00DE44E4"/>
    <w:rsid w:val="00DE451B"/>
    <w:rsid w:val="00DE4BCA"/>
    <w:rsid w:val="00DE4CFF"/>
    <w:rsid w:val="00DE4DEB"/>
    <w:rsid w:val="00DE4DED"/>
    <w:rsid w:val="00DE4EB0"/>
    <w:rsid w:val="00DE52F8"/>
    <w:rsid w:val="00DE53B3"/>
    <w:rsid w:val="00DE53EB"/>
    <w:rsid w:val="00DE56FB"/>
    <w:rsid w:val="00DE5938"/>
    <w:rsid w:val="00DE5960"/>
    <w:rsid w:val="00DE5B83"/>
    <w:rsid w:val="00DE5E03"/>
    <w:rsid w:val="00DE5EB8"/>
    <w:rsid w:val="00DE5F66"/>
    <w:rsid w:val="00DE601A"/>
    <w:rsid w:val="00DE60D4"/>
    <w:rsid w:val="00DE617E"/>
    <w:rsid w:val="00DE6356"/>
    <w:rsid w:val="00DE6450"/>
    <w:rsid w:val="00DE654F"/>
    <w:rsid w:val="00DE667B"/>
    <w:rsid w:val="00DE6C83"/>
    <w:rsid w:val="00DE71C2"/>
    <w:rsid w:val="00DE72E5"/>
    <w:rsid w:val="00DE7518"/>
    <w:rsid w:val="00DE7520"/>
    <w:rsid w:val="00DE77F4"/>
    <w:rsid w:val="00DE78F5"/>
    <w:rsid w:val="00DE796F"/>
    <w:rsid w:val="00DE7C60"/>
    <w:rsid w:val="00DE7CD4"/>
    <w:rsid w:val="00DE7DBD"/>
    <w:rsid w:val="00DE7F85"/>
    <w:rsid w:val="00DE7FEC"/>
    <w:rsid w:val="00DF011B"/>
    <w:rsid w:val="00DF0420"/>
    <w:rsid w:val="00DF09F7"/>
    <w:rsid w:val="00DF0C9C"/>
    <w:rsid w:val="00DF0E08"/>
    <w:rsid w:val="00DF13AD"/>
    <w:rsid w:val="00DF1608"/>
    <w:rsid w:val="00DF168B"/>
    <w:rsid w:val="00DF1BD6"/>
    <w:rsid w:val="00DF1DE0"/>
    <w:rsid w:val="00DF1ED2"/>
    <w:rsid w:val="00DF2657"/>
    <w:rsid w:val="00DF2770"/>
    <w:rsid w:val="00DF278B"/>
    <w:rsid w:val="00DF27B8"/>
    <w:rsid w:val="00DF29B1"/>
    <w:rsid w:val="00DF2CFF"/>
    <w:rsid w:val="00DF2EF4"/>
    <w:rsid w:val="00DF3264"/>
    <w:rsid w:val="00DF3594"/>
    <w:rsid w:val="00DF38EE"/>
    <w:rsid w:val="00DF3A6D"/>
    <w:rsid w:val="00DF3CAD"/>
    <w:rsid w:val="00DF3E1B"/>
    <w:rsid w:val="00DF3FD2"/>
    <w:rsid w:val="00DF43D2"/>
    <w:rsid w:val="00DF4534"/>
    <w:rsid w:val="00DF4A6B"/>
    <w:rsid w:val="00DF4AD9"/>
    <w:rsid w:val="00DF4B3C"/>
    <w:rsid w:val="00DF4B4D"/>
    <w:rsid w:val="00DF4DBA"/>
    <w:rsid w:val="00DF4F15"/>
    <w:rsid w:val="00DF5166"/>
    <w:rsid w:val="00DF5521"/>
    <w:rsid w:val="00DF570F"/>
    <w:rsid w:val="00DF5717"/>
    <w:rsid w:val="00DF5B72"/>
    <w:rsid w:val="00DF5B9C"/>
    <w:rsid w:val="00DF5CB1"/>
    <w:rsid w:val="00DF5CEE"/>
    <w:rsid w:val="00DF5D99"/>
    <w:rsid w:val="00DF65C1"/>
    <w:rsid w:val="00DF6635"/>
    <w:rsid w:val="00DF67BD"/>
    <w:rsid w:val="00DF6862"/>
    <w:rsid w:val="00DF6E4E"/>
    <w:rsid w:val="00DF6F19"/>
    <w:rsid w:val="00DF6FF2"/>
    <w:rsid w:val="00DF7082"/>
    <w:rsid w:val="00DF73C5"/>
    <w:rsid w:val="00DF740C"/>
    <w:rsid w:val="00DF7421"/>
    <w:rsid w:val="00DF7567"/>
    <w:rsid w:val="00DF7683"/>
    <w:rsid w:val="00DF76DC"/>
    <w:rsid w:val="00DF78E5"/>
    <w:rsid w:val="00DF7E69"/>
    <w:rsid w:val="00DF7E8C"/>
    <w:rsid w:val="00DF7EC0"/>
    <w:rsid w:val="00DF7F05"/>
    <w:rsid w:val="00DF7F97"/>
    <w:rsid w:val="00E00114"/>
    <w:rsid w:val="00E00616"/>
    <w:rsid w:val="00E006B5"/>
    <w:rsid w:val="00E007FB"/>
    <w:rsid w:val="00E008D5"/>
    <w:rsid w:val="00E009E1"/>
    <w:rsid w:val="00E00E30"/>
    <w:rsid w:val="00E00EE5"/>
    <w:rsid w:val="00E01006"/>
    <w:rsid w:val="00E0100D"/>
    <w:rsid w:val="00E01380"/>
    <w:rsid w:val="00E0138A"/>
    <w:rsid w:val="00E0138E"/>
    <w:rsid w:val="00E01A05"/>
    <w:rsid w:val="00E01BF8"/>
    <w:rsid w:val="00E01D2E"/>
    <w:rsid w:val="00E0203A"/>
    <w:rsid w:val="00E021C1"/>
    <w:rsid w:val="00E0222D"/>
    <w:rsid w:val="00E024BE"/>
    <w:rsid w:val="00E02512"/>
    <w:rsid w:val="00E0261F"/>
    <w:rsid w:val="00E028E8"/>
    <w:rsid w:val="00E02933"/>
    <w:rsid w:val="00E02C13"/>
    <w:rsid w:val="00E02C41"/>
    <w:rsid w:val="00E02FF3"/>
    <w:rsid w:val="00E031D8"/>
    <w:rsid w:val="00E032A1"/>
    <w:rsid w:val="00E032C0"/>
    <w:rsid w:val="00E033E6"/>
    <w:rsid w:val="00E0373B"/>
    <w:rsid w:val="00E0375A"/>
    <w:rsid w:val="00E0376E"/>
    <w:rsid w:val="00E03B77"/>
    <w:rsid w:val="00E03F17"/>
    <w:rsid w:val="00E04118"/>
    <w:rsid w:val="00E04289"/>
    <w:rsid w:val="00E0433A"/>
    <w:rsid w:val="00E04340"/>
    <w:rsid w:val="00E0434A"/>
    <w:rsid w:val="00E043E3"/>
    <w:rsid w:val="00E04610"/>
    <w:rsid w:val="00E04857"/>
    <w:rsid w:val="00E04C46"/>
    <w:rsid w:val="00E04F56"/>
    <w:rsid w:val="00E05B70"/>
    <w:rsid w:val="00E05D40"/>
    <w:rsid w:val="00E05DD7"/>
    <w:rsid w:val="00E05FC9"/>
    <w:rsid w:val="00E061FC"/>
    <w:rsid w:val="00E06268"/>
    <w:rsid w:val="00E06AE3"/>
    <w:rsid w:val="00E06BE3"/>
    <w:rsid w:val="00E06C69"/>
    <w:rsid w:val="00E06CDA"/>
    <w:rsid w:val="00E06D65"/>
    <w:rsid w:val="00E06DCC"/>
    <w:rsid w:val="00E06FD5"/>
    <w:rsid w:val="00E070C9"/>
    <w:rsid w:val="00E0712D"/>
    <w:rsid w:val="00E0764F"/>
    <w:rsid w:val="00E07E49"/>
    <w:rsid w:val="00E07EFE"/>
    <w:rsid w:val="00E1005E"/>
    <w:rsid w:val="00E1055B"/>
    <w:rsid w:val="00E10773"/>
    <w:rsid w:val="00E1091A"/>
    <w:rsid w:val="00E10B42"/>
    <w:rsid w:val="00E10D5F"/>
    <w:rsid w:val="00E10EDA"/>
    <w:rsid w:val="00E113D7"/>
    <w:rsid w:val="00E1184D"/>
    <w:rsid w:val="00E11AB2"/>
    <w:rsid w:val="00E11CAC"/>
    <w:rsid w:val="00E11DA8"/>
    <w:rsid w:val="00E11F0A"/>
    <w:rsid w:val="00E1217A"/>
    <w:rsid w:val="00E12640"/>
    <w:rsid w:val="00E12B52"/>
    <w:rsid w:val="00E12E35"/>
    <w:rsid w:val="00E12EBC"/>
    <w:rsid w:val="00E12FFA"/>
    <w:rsid w:val="00E1368E"/>
    <w:rsid w:val="00E13AAE"/>
    <w:rsid w:val="00E13DA1"/>
    <w:rsid w:val="00E13EC5"/>
    <w:rsid w:val="00E13FAB"/>
    <w:rsid w:val="00E1410D"/>
    <w:rsid w:val="00E14398"/>
    <w:rsid w:val="00E143D7"/>
    <w:rsid w:val="00E1453F"/>
    <w:rsid w:val="00E14607"/>
    <w:rsid w:val="00E14A69"/>
    <w:rsid w:val="00E14ADC"/>
    <w:rsid w:val="00E14BEB"/>
    <w:rsid w:val="00E14E4C"/>
    <w:rsid w:val="00E14E5A"/>
    <w:rsid w:val="00E14FBB"/>
    <w:rsid w:val="00E15111"/>
    <w:rsid w:val="00E15113"/>
    <w:rsid w:val="00E1511B"/>
    <w:rsid w:val="00E15254"/>
    <w:rsid w:val="00E152C7"/>
    <w:rsid w:val="00E15C50"/>
    <w:rsid w:val="00E15C88"/>
    <w:rsid w:val="00E15CC6"/>
    <w:rsid w:val="00E15CD0"/>
    <w:rsid w:val="00E15CE8"/>
    <w:rsid w:val="00E15ED6"/>
    <w:rsid w:val="00E15EF5"/>
    <w:rsid w:val="00E1601C"/>
    <w:rsid w:val="00E160D5"/>
    <w:rsid w:val="00E161FE"/>
    <w:rsid w:val="00E167FB"/>
    <w:rsid w:val="00E16839"/>
    <w:rsid w:val="00E16977"/>
    <w:rsid w:val="00E169EE"/>
    <w:rsid w:val="00E16EFF"/>
    <w:rsid w:val="00E17513"/>
    <w:rsid w:val="00E17789"/>
    <w:rsid w:val="00E17A99"/>
    <w:rsid w:val="00E17CCC"/>
    <w:rsid w:val="00E17F8C"/>
    <w:rsid w:val="00E17FD4"/>
    <w:rsid w:val="00E2017F"/>
    <w:rsid w:val="00E207ED"/>
    <w:rsid w:val="00E2089D"/>
    <w:rsid w:val="00E2097C"/>
    <w:rsid w:val="00E20BA3"/>
    <w:rsid w:val="00E20C9D"/>
    <w:rsid w:val="00E20E52"/>
    <w:rsid w:val="00E20E73"/>
    <w:rsid w:val="00E21530"/>
    <w:rsid w:val="00E21617"/>
    <w:rsid w:val="00E21729"/>
    <w:rsid w:val="00E21C4A"/>
    <w:rsid w:val="00E21D03"/>
    <w:rsid w:val="00E21DE4"/>
    <w:rsid w:val="00E22508"/>
    <w:rsid w:val="00E227DD"/>
    <w:rsid w:val="00E22B87"/>
    <w:rsid w:val="00E22C6B"/>
    <w:rsid w:val="00E2319A"/>
    <w:rsid w:val="00E2350E"/>
    <w:rsid w:val="00E2373D"/>
    <w:rsid w:val="00E238CA"/>
    <w:rsid w:val="00E23AEC"/>
    <w:rsid w:val="00E23CDB"/>
    <w:rsid w:val="00E23D5F"/>
    <w:rsid w:val="00E23DCA"/>
    <w:rsid w:val="00E2403A"/>
    <w:rsid w:val="00E241A4"/>
    <w:rsid w:val="00E241EB"/>
    <w:rsid w:val="00E24508"/>
    <w:rsid w:val="00E248F4"/>
    <w:rsid w:val="00E24A5E"/>
    <w:rsid w:val="00E24A76"/>
    <w:rsid w:val="00E24F13"/>
    <w:rsid w:val="00E24F4A"/>
    <w:rsid w:val="00E24F69"/>
    <w:rsid w:val="00E24FF0"/>
    <w:rsid w:val="00E25110"/>
    <w:rsid w:val="00E25266"/>
    <w:rsid w:val="00E25662"/>
    <w:rsid w:val="00E25824"/>
    <w:rsid w:val="00E259C1"/>
    <w:rsid w:val="00E25A70"/>
    <w:rsid w:val="00E25CFD"/>
    <w:rsid w:val="00E25D51"/>
    <w:rsid w:val="00E2657E"/>
    <w:rsid w:val="00E26739"/>
    <w:rsid w:val="00E26747"/>
    <w:rsid w:val="00E26D45"/>
    <w:rsid w:val="00E26ED6"/>
    <w:rsid w:val="00E27015"/>
    <w:rsid w:val="00E27027"/>
    <w:rsid w:val="00E27137"/>
    <w:rsid w:val="00E2713A"/>
    <w:rsid w:val="00E27205"/>
    <w:rsid w:val="00E272E3"/>
    <w:rsid w:val="00E27396"/>
    <w:rsid w:val="00E273F2"/>
    <w:rsid w:val="00E276F5"/>
    <w:rsid w:val="00E277C1"/>
    <w:rsid w:val="00E27859"/>
    <w:rsid w:val="00E27968"/>
    <w:rsid w:val="00E27A82"/>
    <w:rsid w:val="00E27AE3"/>
    <w:rsid w:val="00E27D75"/>
    <w:rsid w:val="00E27DEF"/>
    <w:rsid w:val="00E3005C"/>
    <w:rsid w:val="00E30086"/>
    <w:rsid w:val="00E300FF"/>
    <w:rsid w:val="00E30174"/>
    <w:rsid w:val="00E302AE"/>
    <w:rsid w:val="00E30395"/>
    <w:rsid w:val="00E30653"/>
    <w:rsid w:val="00E30823"/>
    <w:rsid w:val="00E30982"/>
    <w:rsid w:val="00E30A88"/>
    <w:rsid w:val="00E30AA3"/>
    <w:rsid w:val="00E30AC4"/>
    <w:rsid w:val="00E30B79"/>
    <w:rsid w:val="00E30DAD"/>
    <w:rsid w:val="00E30E79"/>
    <w:rsid w:val="00E30EAE"/>
    <w:rsid w:val="00E3137F"/>
    <w:rsid w:val="00E313D7"/>
    <w:rsid w:val="00E315F0"/>
    <w:rsid w:val="00E31657"/>
    <w:rsid w:val="00E316BE"/>
    <w:rsid w:val="00E316FE"/>
    <w:rsid w:val="00E319AB"/>
    <w:rsid w:val="00E319D8"/>
    <w:rsid w:val="00E31CF1"/>
    <w:rsid w:val="00E31DDE"/>
    <w:rsid w:val="00E31EE3"/>
    <w:rsid w:val="00E31F78"/>
    <w:rsid w:val="00E3251F"/>
    <w:rsid w:val="00E3269B"/>
    <w:rsid w:val="00E329FB"/>
    <w:rsid w:val="00E32A71"/>
    <w:rsid w:val="00E32C55"/>
    <w:rsid w:val="00E32C68"/>
    <w:rsid w:val="00E32DA1"/>
    <w:rsid w:val="00E32EE7"/>
    <w:rsid w:val="00E33020"/>
    <w:rsid w:val="00E33342"/>
    <w:rsid w:val="00E3369B"/>
    <w:rsid w:val="00E33748"/>
    <w:rsid w:val="00E33791"/>
    <w:rsid w:val="00E337FD"/>
    <w:rsid w:val="00E338F1"/>
    <w:rsid w:val="00E3395A"/>
    <w:rsid w:val="00E339AB"/>
    <w:rsid w:val="00E33AFA"/>
    <w:rsid w:val="00E33B48"/>
    <w:rsid w:val="00E3429A"/>
    <w:rsid w:val="00E34477"/>
    <w:rsid w:val="00E34727"/>
    <w:rsid w:val="00E3482F"/>
    <w:rsid w:val="00E35949"/>
    <w:rsid w:val="00E35AF5"/>
    <w:rsid w:val="00E35C61"/>
    <w:rsid w:val="00E35EA9"/>
    <w:rsid w:val="00E3629B"/>
    <w:rsid w:val="00E36608"/>
    <w:rsid w:val="00E36613"/>
    <w:rsid w:val="00E36AD6"/>
    <w:rsid w:val="00E36B57"/>
    <w:rsid w:val="00E36F2A"/>
    <w:rsid w:val="00E36FAA"/>
    <w:rsid w:val="00E37415"/>
    <w:rsid w:val="00E3752F"/>
    <w:rsid w:val="00E377C6"/>
    <w:rsid w:val="00E37A05"/>
    <w:rsid w:val="00E37D32"/>
    <w:rsid w:val="00E37D57"/>
    <w:rsid w:val="00E37D84"/>
    <w:rsid w:val="00E4002E"/>
    <w:rsid w:val="00E40089"/>
    <w:rsid w:val="00E401AB"/>
    <w:rsid w:val="00E4037B"/>
    <w:rsid w:val="00E403B1"/>
    <w:rsid w:val="00E408D3"/>
    <w:rsid w:val="00E40BBE"/>
    <w:rsid w:val="00E40BD0"/>
    <w:rsid w:val="00E40C1C"/>
    <w:rsid w:val="00E40D32"/>
    <w:rsid w:val="00E40E96"/>
    <w:rsid w:val="00E40EF6"/>
    <w:rsid w:val="00E40FB5"/>
    <w:rsid w:val="00E41070"/>
    <w:rsid w:val="00E4112F"/>
    <w:rsid w:val="00E4167E"/>
    <w:rsid w:val="00E419D7"/>
    <w:rsid w:val="00E419E5"/>
    <w:rsid w:val="00E41A70"/>
    <w:rsid w:val="00E41EA3"/>
    <w:rsid w:val="00E41F09"/>
    <w:rsid w:val="00E42042"/>
    <w:rsid w:val="00E426F8"/>
    <w:rsid w:val="00E42751"/>
    <w:rsid w:val="00E4275E"/>
    <w:rsid w:val="00E427F5"/>
    <w:rsid w:val="00E4284F"/>
    <w:rsid w:val="00E42938"/>
    <w:rsid w:val="00E42BDC"/>
    <w:rsid w:val="00E42C41"/>
    <w:rsid w:val="00E42CE7"/>
    <w:rsid w:val="00E430FC"/>
    <w:rsid w:val="00E43561"/>
    <w:rsid w:val="00E436CE"/>
    <w:rsid w:val="00E43AFC"/>
    <w:rsid w:val="00E43D1C"/>
    <w:rsid w:val="00E43D88"/>
    <w:rsid w:val="00E43F5E"/>
    <w:rsid w:val="00E43FF4"/>
    <w:rsid w:val="00E440A8"/>
    <w:rsid w:val="00E44140"/>
    <w:rsid w:val="00E44B72"/>
    <w:rsid w:val="00E44D56"/>
    <w:rsid w:val="00E44ECD"/>
    <w:rsid w:val="00E44F8E"/>
    <w:rsid w:val="00E44F93"/>
    <w:rsid w:val="00E45127"/>
    <w:rsid w:val="00E45401"/>
    <w:rsid w:val="00E45690"/>
    <w:rsid w:val="00E456F0"/>
    <w:rsid w:val="00E4572D"/>
    <w:rsid w:val="00E4587A"/>
    <w:rsid w:val="00E45BBC"/>
    <w:rsid w:val="00E45BDA"/>
    <w:rsid w:val="00E45D20"/>
    <w:rsid w:val="00E45F7B"/>
    <w:rsid w:val="00E46006"/>
    <w:rsid w:val="00E4602C"/>
    <w:rsid w:val="00E4607B"/>
    <w:rsid w:val="00E461B5"/>
    <w:rsid w:val="00E46371"/>
    <w:rsid w:val="00E4641D"/>
    <w:rsid w:val="00E4675C"/>
    <w:rsid w:val="00E468FB"/>
    <w:rsid w:val="00E46987"/>
    <w:rsid w:val="00E46A3A"/>
    <w:rsid w:val="00E46C19"/>
    <w:rsid w:val="00E46D40"/>
    <w:rsid w:val="00E46EF4"/>
    <w:rsid w:val="00E46F1D"/>
    <w:rsid w:val="00E471E9"/>
    <w:rsid w:val="00E4729A"/>
    <w:rsid w:val="00E47565"/>
    <w:rsid w:val="00E47A81"/>
    <w:rsid w:val="00E47C1E"/>
    <w:rsid w:val="00E47F34"/>
    <w:rsid w:val="00E50028"/>
    <w:rsid w:val="00E50AD5"/>
    <w:rsid w:val="00E50B43"/>
    <w:rsid w:val="00E50DE1"/>
    <w:rsid w:val="00E50E01"/>
    <w:rsid w:val="00E50FD7"/>
    <w:rsid w:val="00E513B8"/>
    <w:rsid w:val="00E5149A"/>
    <w:rsid w:val="00E5166A"/>
    <w:rsid w:val="00E5177C"/>
    <w:rsid w:val="00E5182C"/>
    <w:rsid w:val="00E51938"/>
    <w:rsid w:val="00E51A1B"/>
    <w:rsid w:val="00E51A3F"/>
    <w:rsid w:val="00E51BBE"/>
    <w:rsid w:val="00E51FDA"/>
    <w:rsid w:val="00E520BC"/>
    <w:rsid w:val="00E5218E"/>
    <w:rsid w:val="00E523D4"/>
    <w:rsid w:val="00E526C0"/>
    <w:rsid w:val="00E52702"/>
    <w:rsid w:val="00E527EA"/>
    <w:rsid w:val="00E52833"/>
    <w:rsid w:val="00E52D3B"/>
    <w:rsid w:val="00E52DD8"/>
    <w:rsid w:val="00E52E0C"/>
    <w:rsid w:val="00E52F34"/>
    <w:rsid w:val="00E5329E"/>
    <w:rsid w:val="00E53502"/>
    <w:rsid w:val="00E536F2"/>
    <w:rsid w:val="00E537B6"/>
    <w:rsid w:val="00E53CCB"/>
    <w:rsid w:val="00E53D6D"/>
    <w:rsid w:val="00E53F8C"/>
    <w:rsid w:val="00E5409F"/>
    <w:rsid w:val="00E54153"/>
    <w:rsid w:val="00E54631"/>
    <w:rsid w:val="00E5472C"/>
    <w:rsid w:val="00E54B16"/>
    <w:rsid w:val="00E54F50"/>
    <w:rsid w:val="00E5513B"/>
    <w:rsid w:val="00E55600"/>
    <w:rsid w:val="00E557D4"/>
    <w:rsid w:val="00E558A4"/>
    <w:rsid w:val="00E55AC5"/>
    <w:rsid w:val="00E55B99"/>
    <w:rsid w:val="00E55C08"/>
    <w:rsid w:val="00E55FE4"/>
    <w:rsid w:val="00E56086"/>
    <w:rsid w:val="00E5617B"/>
    <w:rsid w:val="00E56547"/>
    <w:rsid w:val="00E56856"/>
    <w:rsid w:val="00E56A6E"/>
    <w:rsid w:val="00E56D91"/>
    <w:rsid w:val="00E56E0B"/>
    <w:rsid w:val="00E57404"/>
    <w:rsid w:val="00E57456"/>
    <w:rsid w:val="00E57553"/>
    <w:rsid w:val="00E577F1"/>
    <w:rsid w:val="00E57892"/>
    <w:rsid w:val="00E57C43"/>
    <w:rsid w:val="00E60218"/>
    <w:rsid w:val="00E60222"/>
    <w:rsid w:val="00E60362"/>
    <w:rsid w:val="00E60573"/>
    <w:rsid w:val="00E60901"/>
    <w:rsid w:val="00E609A4"/>
    <w:rsid w:val="00E609A7"/>
    <w:rsid w:val="00E609FB"/>
    <w:rsid w:val="00E60A93"/>
    <w:rsid w:val="00E60D11"/>
    <w:rsid w:val="00E60EFC"/>
    <w:rsid w:val="00E61011"/>
    <w:rsid w:val="00E61178"/>
    <w:rsid w:val="00E612DE"/>
    <w:rsid w:val="00E61423"/>
    <w:rsid w:val="00E6176E"/>
    <w:rsid w:val="00E6180F"/>
    <w:rsid w:val="00E6207A"/>
    <w:rsid w:val="00E6227C"/>
    <w:rsid w:val="00E62288"/>
    <w:rsid w:val="00E623B2"/>
    <w:rsid w:val="00E624CC"/>
    <w:rsid w:val="00E624CF"/>
    <w:rsid w:val="00E629D6"/>
    <w:rsid w:val="00E62AFF"/>
    <w:rsid w:val="00E62B51"/>
    <w:rsid w:val="00E62CE7"/>
    <w:rsid w:val="00E62DA0"/>
    <w:rsid w:val="00E62F03"/>
    <w:rsid w:val="00E63033"/>
    <w:rsid w:val="00E63106"/>
    <w:rsid w:val="00E634B6"/>
    <w:rsid w:val="00E63703"/>
    <w:rsid w:val="00E63717"/>
    <w:rsid w:val="00E63A87"/>
    <w:rsid w:val="00E63BEA"/>
    <w:rsid w:val="00E63C91"/>
    <w:rsid w:val="00E63CE4"/>
    <w:rsid w:val="00E63D48"/>
    <w:rsid w:val="00E63D4D"/>
    <w:rsid w:val="00E63E51"/>
    <w:rsid w:val="00E63EF8"/>
    <w:rsid w:val="00E63F56"/>
    <w:rsid w:val="00E64253"/>
    <w:rsid w:val="00E644C1"/>
    <w:rsid w:val="00E645C8"/>
    <w:rsid w:val="00E6490B"/>
    <w:rsid w:val="00E64A2E"/>
    <w:rsid w:val="00E6506A"/>
    <w:rsid w:val="00E65606"/>
    <w:rsid w:val="00E6560F"/>
    <w:rsid w:val="00E65BCF"/>
    <w:rsid w:val="00E65C23"/>
    <w:rsid w:val="00E65D17"/>
    <w:rsid w:val="00E65EC0"/>
    <w:rsid w:val="00E660D2"/>
    <w:rsid w:val="00E66155"/>
    <w:rsid w:val="00E66648"/>
    <w:rsid w:val="00E66CF5"/>
    <w:rsid w:val="00E66E48"/>
    <w:rsid w:val="00E66E69"/>
    <w:rsid w:val="00E66EDE"/>
    <w:rsid w:val="00E670A1"/>
    <w:rsid w:val="00E670C1"/>
    <w:rsid w:val="00E674F5"/>
    <w:rsid w:val="00E676ED"/>
    <w:rsid w:val="00E6785C"/>
    <w:rsid w:val="00E67951"/>
    <w:rsid w:val="00E67AFC"/>
    <w:rsid w:val="00E67B18"/>
    <w:rsid w:val="00E67BA9"/>
    <w:rsid w:val="00E67CC1"/>
    <w:rsid w:val="00E70148"/>
    <w:rsid w:val="00E702D2"/>
    <w:rsid w:val="00E702ED"/>
    <w:rsid w:val="00E70461"/>
    <w:rsid w:val="00E7046D"/>
    <w:rsid w:val="00E70AF3"/>
    <w:rsid w:val="00E7125E"/>
    <w:rsid w:val="00E712A0"/>
    <w:rsid w:val="00E714EA"/>
    <w:rsid w:val="00E71995"/>
    <w:rsid w:val="00E71A74"/>
    <w:rsid w:val="00E71AC3"/>
    <w:rsid w:val="00E71CEE"/>
    <w:rsid w:val="00E72080"/>
    <w:rsid w:val="00E720E7"/>
    <w:rsid w:val="00E721CE"/>
    <w:rsid w:val="00E7235C"/>
    <w:rsid w:val="00E7243E"/>
    <w:rsid w:val="00E72919"/>
    <w:rsid w:val="00E72A31"/>
    <w:rsid w:val="00E72A47"/>
    <w:rsid w:val="00E72AA7"/>
    <w:rsid w:val="00E72B77"/>
    <w:rsid w:val="00E72C02"/>
    <w:rsid w:val="00E72C54"/>
    <w:rsid w:val="00E7362B"/>
    <w:rsid w:val="00E73F42"/>
    <w:rsid w:val="00E742A3"/>
    <w:rsid w:val="00E7443A"/>
    <w:rsid w:val="00E74A70"/>
    <w:rsid w:val="00E74BBB"/>
    <w:rsid w:val="00E75024"/>
    <w:rsid w:val="00E756B5"/>
    <w:rsid w:val="00E75771"/>
    <w:rsid w:val="00E75870"/>
    <w:rsid w:val="00E75902"/>
    <w:rsid w:val="00E75949"/>
    <w:rsid w:val="00E75B4D"/>
    <w:rsid w:val="00E7605C"/>
    <w:rsid w:val="00E76076"/>
    <w:rsid w:val="00E76204"/>
    <w:rsid w:val="00E7631E"/>
    <w:rsid w:val="00E766B8"/>
    <w:rsid w:val="00E767D3"/>
    <w:rsid w:val="00E76901"/>
    <w:rsid w:val="00E7697B"/>
    <w:rsid w:val="00E76D8F"/>
    <w:rsid w:val="00E76FEE"/>
    <w:rsid w:val="00E77522"/>
    <w:rsid w:val="00E775D2"/>
    <w:rsid w:val="00E77697"/>
    <w:rsid w:val="00E77792"/>
    <w:rsid w:val="00E778EC"/>
    <w:rsid w:val="00E77CFE"/>
    <w:rsid w:val="00E77DD5"/>
    <w:rsid w:val="00E80023"/>
    <w:rsid w:val="00E800D0"/>
    <w:rsid w:val="00E80204"/>
    <w:rsid w:val="00E80368"/>
    <w:rsid w:val="00E803E2"/>
    <w:rsid w:val="00E8049E"/>
    <w:rsid w:val="00E804C2"/>
    <w:rsid w:val="00E809D3"/>
    <w:rsid w:val="00E80B04"/>
    <w:rsid w:val="00E80CCB"/>
    <w:rsid w:val="00E80D54"/>
    <w:rsid w:val="00E80D55"/>
    <w:rsid w:val="00E811DA"/>
    <w:rsid w:val="00E81361"/>
    <w:rsid w:val="00E8148A"/>
    <w:rsid w:val="00E81E9D"/>
    <w:rsid w:val="00E81F14"/>
    <w:rsid w:val="00E81FFB"/>
    <w:rsid w:val="00E821D2"/>
    <w:rsid w:val="00E82400"/>
    <w:rsid w:val="00E82508"/>
    <w:rsid w:val="00E826C4"/>
    <w:rsid w:val="00E82B8A"/>
    <w:rsid w:val="00E82D9B"/>
    <w:rsid w:val="00E82F30"/>
    <w:rsid w:val="00E82F74"/>
    <w:rsid w:val="00E8348C"/>
    <w:rsid w:val="00E83660"/>
    <w:rsid w:val="00E83757"/>
    <w:rsid w:val="00E837A8"/>
    <w:rsid w:val="00E837B4"/>
    <w:rsid w:val="00E83924"/>
    <w:rsid w:val="00E8397E"/>
    <w:rsid w:val="00E83C5D"/>
    <w:rsid w:val="00E840BD"/>
    <w:rsid w:val="00E840F3"/>
    <w:rsid w:val="00E841B8"/>
    <w:rsid w:val="00E842F0"/>
    <w:rsid w:val="00E84763"/>
    <w:rsid w:val="00E84781"/>
    <w:rsid w:val="00E84791"/>
    <w:rsid w:val="00E8482A"/>
    <w:rsid w:val="00E84A1E"/>
    <w:rsid w:val="00E84B9B"/>
    <w:rsid w:val="00E850F3"/>
    <w:rsid w:val="00E854EC"/>
    <w:rsid w:val="00E85854"/>
    <w:rsid w:val="00E85D0D"/>
    <w:rsid w:val="00E85FC3"/>
    <w:rsid w:val="00E8617A"/>
    <w:rsid w:val="00E86A69"/>
    <w:rsid w:val="00E86B35"/>
    <w:rsid w:val="00E86B59"/>
    <w:rsid w:val="00E86DC8"/>
    <w:rsid w:val="00E86E1F"/>
    <w:rsid w:val="00E86EE2"/>
    <w:rsid w:val="00E87045"/>
    <w:rsid w:val="00E871E2"/>
    <w:rsid w:val="00E872D2"/>
    <w:rsid w:val="00E8731E"/>
    <w:rsid w:val="00E87751"/>
    <w:rsid w:val="00E877AF"/>
    <w:rsid w:val="00E87BC4"/>
    <w:rsid w:val="00E87D65"/>
    <w:rsid w:val="00E902D1"/>
    <w:rsid w:val="00E9063B"/>
    <w:rsid w:val="00E90F6F"/>
    <w:rsid w:val="00E91207"/>
    <w:rsid w:val="00E91569"/>
    <w:rsid w:val="00E9162E"/>
    <w:rsid w:val="00E9172C"/>
    <w:rsid w:val="00E91A4D"/>
    <w:rsid w:val="00E91AEF"/>
    <w:rsid w:val="00E91CFF"/>
    <w:rsid w:val="00E91D3C"/>
    <w:rsid w:val="00E91EAB"/>
    <w:rsid w:val="00E91ED7"/>
    <w:rsid w:val="00E91F67"/>
    <w:rsid w:val="00E92053"/>
    <w:rsid w:val="00E92352"/>
    <w:rsid w:val="00E92368"/>
    <w:rsid w:val="00E92458"/>
    <w:rsid w:val="00E92589"/>
    <w:rsid w:val="00E9262F"/>
    <w:rsid w:val="00E926EB"/>
    <w:rsid w:val="00E92BE7"/>
    <w:rsid w:val="00E92DB0"/>
    <w:rsid w:val="00E92EAF"/>
    <w:rsid w:val="00E93109"/>
    <w:rsid w:val="00E931E1"/>
    <w:rsid w:val="00E93225"/>
    <w:rsid w:val="00E933FA"/>
    <w:rsid w:val="00E935A6"/>
    <w:rsid w:val="00E9360C"/>
    <w:rsid w:val="00E9374B"/>
    <w:rsid w:val="00E93AF9"/>
    <w:rsid w:val="00E93D54"/>
    <w:rsid w:val="00E93FAA"/>
    <w:rsid w:val="00E9413A"/>
    <w:rsid w:val="00E9426A"/>
    <w:rsid w:val="00E94619"/>
    <w:rsid w:val="00E948B1"/>
    <w:rsid w:val="00E94A12"/>
    <w:rsid w:val="00E94A2A"/>
    <w:rsid w:val="00E94CB1"/>
    <w:rsid w:val="00E94E27"/>
    <w:rsid w:val="00E94EA5"/>
    <w:rsid w:val="00E95031"/>
    <w:rsid w:val="00E950FA"/>
    <w:rsid w:val="00E9539C"/>
    <w:rsid w:val="00E95B5B"/>
    <w:rsid w:val="00E95D02"/>
    <w:rsid w:val="00E95DD1"/>
    <w:rsid w:val="00E95ED7"/>
    <w:rsid w:val="00E9609D"/>
    <w:rsid w:val="00E96115"/>
    <w:rsid w:val="00E96131"/>
    <w:rsid w:val="00E961F4"/>
    <w:rsid w:val="00E96283"/>
    <w:rsid w:val="00E962E3"/>
    <w:rsid w:val="00E963F7"/>
    <w:rsid w:val="00E9644A"/>
    <w:rsid w:val="00E9668A"/>
    <w:rsid w:val="00E966A4"/>
    <w:rsid w:val="00E966C5"/>
    <w:rsid w:val="00E96A74"/>
    <w:rsid w:val="00E96AA7"/>
    <w:rsid w:val="00E96AD2"/>
    <w:rsid w:val="00E96B1E"/>
    <w:rsid w:val="00E96CB2"/>
    <w:rsid w:val="00E96F31"/>
    <w:rsid w:val="00E97700"/>
    <w:rsid w:val="00E97793"/>
    <w:rsid w:val="00E978F9"/>
    <w:rsid w:val="00E97BC1"/>
    <w:rsid w:val="00E97BE1"/>
    <w:rsid w:val="00E97C6E"/>
    <w:rsid w:val="00E97D02"/>
    <w:rsid w:val="00E97DD1"/>
    <w:rsid w:val="00EA0466"/>
    <w:rsid w:val="00EA093D"/>
    <w:rsid w:val="00EA09E0"/>
    <w:rsid w:val="00EA0B6A"/>
    <w:rsid w:val="00EA0C77"/>
    <w:rsid w:val="00EA0D5C"/>
    <w:rsid w:val="00EA0ECF"/>
    <w:rsid w:val="00EA1012"/>
    <w:rsid w:val="00EA1053"/>
    <w:rsid w:val="00EA10C9"/>
    <w:rsid w:val="00EA1131"/>
    <w:rsid w:val="00EA11CE"/>
    <w:rsid w:val="00EA121F"/>
    <w:rsid w:val="00EA1260"/>
    <w:rsid w:val="00EA1407"/>
    <w:rsid w:val="00EA180B"/>
    <w:rsid w:val="00EA18A3"/>
    <w:rsid w:val="00EA1EC9"/>
    <w:rsid w:val="00EA1F03"/>
    <w:rsid w:val="00EA232E"/>
    <w:rsid w:val="00EA2360"/>
    <w:rsid w:val="00EA28A5"/>
    <w:rsid w:val="00EA28AA"/>
    <w:rsid w:val="00EA2EBD"/>
    <w:rsid w:val="00EA31D9"/>
    <w:rsid w:val="00EA3385"/>
    <w:rsid w:val="00EA35A2"/>
    <w:rsid w:val="00EA39D2"/>
    <w:rsid w:val="00EA3C8F"/>
    <w:rsid w:val="00EA3D72"/>
    <w:rsid w:val="00EA413E"/>
    <w:rsid w:val="00EA421C"/>
    <w:rsid w:val="00EA4670"/>
    <w:rsid w:val="00EA4671"/>
    <w:rsid w:val="00EA4E65"/>
    <w:rsid w:val="00EA4FAD"/>
    <w:rsid w:val="00EA4FEF"/>
    <w:rsid w:val="00EA4FF5"/>
    <w:rsid w:val="00EA5080"/>
    <w:rsid w:val="00EA5084"/>
    <w:rsid w:val="00EA544B"/>
    <w:rsid w:val="00EA547B"/>
    <w:rsid w:val="00EA54BD"/>
    <w:rsid w:val="00EA5600"/>
    <w:rsid w:val="00EA5B62"/>
    <w:rsid w:val="00EA5BCA"/>
    <w:rsid w:val="00EA5D15"/>
    <w:rsid w:val="00EA5D95"/>
    <w:rsid w:val="00EA600B"/>
    <w:rsid w:val="00EA6112"/>
    <w:rsid w:val="00EA618E"/>
    <w:rsid w:val="00EA66C4"/>
    <w:rsid w:val="00EA68B6"/>
    <w:rsid w:val="00EA6EFF"/>
    <w:rsid w:val="00EA6FDE"/>
    <w:rsid w:val="00EA796B"/>
    <w:rsid w:val="00EA7BFE"/>
    <w:rsid w:val="00EA7C9E"/>
    <w:rsid w:val="00EA7CAF"/>
    <w:rsid w:val="00EA7DB1"/>
    <w:rsid w:val="00EA7DCE"/>
    <w:rsid w:val="00EA7DEC"/>
    <w:rsid w:val="00EA7E9A"/>
    <w:rsid w:val="00EB00D6"/>
    <w:rsid w:val="00EB0390"/>
    <w:rsid w:val="00EB0873"/>
    <w:rsid w:val="00EB0CA9"/>
    <w:rsid w:val="00EB0D4C"/>
    <w:rsid w:val="00EB0F2A"/>
    <w:rsid w:val="00EB1005"/>
    <w:rsid w:val="00EB162E"/>
    <w:rsid w:val="00EB1B45"/>
    <w:rsid w:val="00EB1D58"/>
    <w:rsid w:val="00EB1E24"/>
    <w:rsid w:val="00EB22BB"/>
    <w:rsid w:val="00EB23BB"/>
    <w:rsid w:val="00EB2827"/>
    <w:rsid w:val="00EB2879"/>
    <w:rsid w:val="00EB28C6"/>
    <w:rsid w:val="00EB2AEC"/>
    <w:rsid w:val="00EB2B1A"/>
    <w:rsid w:val="00EB2EF9"/>
    <w:rsid w:val="00EB342A"/>
    <w:rsid w:val="00EB3489"/>
    <w:rsid w:val="00EB376B"/>
    <w:rsid w:val="00EB37D3"/>
    <w:rsid w:val="00EB3896"/>
    <w:rsid w:val="00EB390A"/>
    <w:rsid w:val="00EB39FE"/>
    <w:rsid w:val="00EB3C29"/>
    <w:rsid w:val="00EB3D1F"/>
    <w:rsid w:val="00EB40B2"/>
    <w:rsid w:val="00EB412E"/>
    <w:rsid w:val="00EB418E"/>
    <w:rsid w:val="00EB419B"/>
    <w:rsid w:val="00EB42B2"/>
    <w:rsid w:val="00EB459A"/>
    <w:rsid w:val="00EB4653"/>
    <w:rsid w:val="00EB4685"/>
    <w:rsid w:val="00EB491C"/>
    <w:rsid w:val="00EB4958"/>
    <w:rsid w:val="00EB4D75"/>
    <w:rsid w:val="00EB4DA5"/>
    <w:rsid w:val="00EB4F70"/>
    <w:rsid w:val="00EB5022"/>
    <w:rsid w:val="00EB53B3"/>
    <w:rsid w:val="00EB5BD8"/>
    <w:rsid w:val="00EB5CD4"/>
    <w:rsid w:val="00EB5D38"/>
    <w:rsid w:val="00EB5EE9"/>
    <w:rsid w:val="00EB603B"/>
    <w:rsid w:val="00EB607C"/>
    <w:rsid w:val="00EB614B"/>
    <w:rsid w:val="00EB6395"/>
    <w:rsid w:val="00EB652D"/>
    <w:rsid w:val="00EB6597"/>
    <w:rsid w:val="00EB6A51"/>
    <w:rsid w:val="00EB6D10"/>
    <w:rsid w:val="00EB746E"/>
    <w:rsid w:val="00EB7962"/>
    <w:rsid w:val="00EB798B"/>
    <w:rsid w:val="00EB7ABB"/>
    <w:rsid w:val="00EB7B58"/>
    <w:rsid w:val="00EB7FBA"/>
    <w:rsid w:val="00EC005D"/>
    <w:rsid w:val="00EC062B"/>
    <w:rsid w:val="00EC064D"/>
    <w:rsid w:val="00EC0682"/>
    <w:rsid w:val="00EC07C4"/>
    <w:rsid w:val="00EC0937"/>
    <w:rsid w:val="00EC09B5"/>
    <w:rsid w:val="00EC0C34"/>
    <w:rsid w:val="00EC0D74"/>
    <w:rsid w:val="00EC0EFD"/>
    <w:rsid w:val="00EC1308"/>
    <w:rsid w:val="00EC1452"/>
    <w:rsid w:val="00EC1A00"/>
    <w:rsid w:val="00EC1C67"/>
    <w:rsid w:val="00EC1D18"/>
    <w:rsid w:val="00EC1D3D"/>
    <w:rsid w:val="00EC1DA4"/>
    <w:rsid w:val="00EC1E9B"/>
    <w:rsid w:val="00EC1F14"/>
    <w:rsid w:val="00EC1FF7"/>
    <w:rsid w:val="00EC2276"/>
    <w:rsid w:val="00EC22C2"/>
    <w:rsid w:val="00EC2613"/>
    <w:rsid w:val="00EC26FF"/>
    <w:rsid w:val="00EC28CE"/>
    <w:rsid w:val="00EC2EC4"/>
    <w:rsid w:val="00EC2F54"/>
    <w:rsid w:val="00EC3046"/>
    <w:rsid w:val="00EC31CE"/>
    <w:rsid w:val="00EC3600"/>
    <w:rsid w:val="00EC3785"/>
    <w:rsid w:val="00EC3AB7"/>
    <w:rsid w:val="00EC3B8A"/>
    <w:rsid w:val="00EC3DD6"/>
    <w:rsid w:val="00EC4109"/>
    <w:rsid w:val="00EC4331"/>
    <w:rsid w:val="00EC4637"/>
    <w:rsid w:val="00EC4716"/>
    <w:rsid w:val="00EC475E"/>
    <w:rsid w:val="00EC48DD"/>
    <w:rsid w:val="00EC521C"/>
    <w:rsid w:val="00EC52F2"/>
    <w:rsid w:val="00EC53E2"/>
    <w:rsid w:val="00EC56DA"/>
    <w:rsid w:val="00EC582F"/>
    <w:rsid w:val="00EC5911"/>
    <w:rsid w:val="00EC592D"/>
    <w:rsid w:val="00EC5A96"/>
    <w:rsid w:val="00EC5B03"/>
    <w:rsid w:val="00EC5D77"/>
    <w:rsid w:val="00EC5D9D"/>
    <w:rsid w:val="00EC5E02"/>
    <w:rsid w:val="00EC5FEF"/>
    <w:rsid w:val="00EC620A"/>
    <w:rsid w:val="00EC669C"/>
    <w:rsid w:val="00EC66D5"/>
    <w:rsid w:val="00EC683A"/>
    <w:rsid w:val="00EC69FE"/>
    <w:rsid w:val="00EC6A50"/>
    <w:rsid w:val="00EC6D23"/>
    <w:rsid w:val="00EC702A"/>
    <w:rsid w:val="00EC747A"/>
    <w:rsid w:val="00EC7526"/>
    <w:rsid w:val="00EC7887"/>
    <w:rsid w:val="00EC7C2F"/>
    <w:rsid w:val="00EC7FB9"/>
    <w:rsid w:val="00ED000F"/>
    <w:rsid w:val="00ED00C2"/>
    <w:rsid w:val="00ED02DC"/>
    <w:rsid w:val="00ED068F"/>
    <w:rsid w:val="00ED0759"/>
    <w:rsid w:val="00ED084F"/>
    <w:rsid w:val="00ED086B"/>
    <w:rsid w:val="00ED0DBB"/>
    <w:rsid w:val="00ED1330"/>
    <w:rsid w:val="00ED19B7"/>
    <w:rsid w:val="00ED1A34"/>
    <w:rsid w:val="00ED1B27"/>
    <w:rsid w:val="00ED1BD1"/>
    <w:rsid w:val="00ED1EB8"/>
    <w:rsid w:val="00ED242C"/>
    <w:rsid w:val="00ED2482"/>
    <w:rsid w:val="00ED26F8"/>
    <w:rsid w:val="00ED2911"/>
    <w:rsid w:val="00ED2989"/>
    <w:rsid w:val="00ED2B4D"/>
    <w:rsid w:val="00ED326C"/>
    <w:rsid w:val="00ED3836"/>
    <w:rsid w:val="00ED3A41"/>
    <w:rsid w:val="00ED3B57"/>
    <w:rsid w:val="00ED3C22"/>
    <w:rsid w:val="00ED3CFE"/>
    <w:rsid w:val="00ED419E"/>
    <w:rsid w:val="00ED4215"/>
    <w:rsid w:val="00ED4569"/>
    <w:rsid w:val="00ED48E7"/>
    <w:rsid w:val="00ED4B94"/>
    <w:rsid w:val="00ED4D34"/>
    <w:rsid w:val="00ED4D7C"/>
    <w:rsid w:val="00ED4F1B"/>
    <w:rsid w:val="00ED4F3E"/>
    <w:rsid w:val="00ED4F6E"/>
    <w:rsid w:val="00ED5B0F"/>
    <w:rsid w:val="00ED5B50"/>
    <w:rsid w:val="00ED5BCC"/>
    <w:rsid w:val="00ED5DB2"/>
    <w:rsid w:val="00ED5DBA"/>
    <w:rsid w:val="00ED5E55"/>
    <w:rsid w:val="00ED5E59"/>
    <w:rsid w:val="00ED62C1"/>
    <w:rsid w:val="00ED636A"/>
    <w:rsid w:val="00ED63AE"/>
    <w:rsid w:val="00ED6423"/>
    <w:rsid w:val="00ED66AE"/>
    <w:rsid w:val="00ED675E"/>
    <w:rsid w:val="00ED6BA9"/>
    <w:rsid w:val="00ED6CBC"/>
    <w:rsid w:val="00ED6E57"/>
    <w:rsid w:val="00ED6FC0"/>
    <w:rsid w:val="00ED71C9"/>
    <w:rsid w:val="00ED7362"/>
    <w:rsid w:val="00ED7876"/>
    <w:rsid w:val="00ED7C1E"/>
    <w:rsid w:val="00ED7CAB"/>
    <w:rsid w:val="00ED7CB0"/>
    <w:rsid w:val="00ED7D24"/>
    <w:rsid w:val="00EE0013"/>
    <w:rsid w:val="00EE02C2"/>
    <w:rsid w:val="00EE03B9"/>
    <w:rsid w:val="00EE0426"/>
    <w:rsid w:val="00EE042C"/>
    <w:rsid w:val="00EE0630"/>
    <w:rsid w:val="00EE0795"/>
    <w:rsid w:val="00EE0854"/>
    <w:rsid w:val="00EE091D"/>
    <w:rsid w:val="00EE128A"/>
    <w:rsid w:val="00EE12BE"/>
    <w:rsid w:val="00EE1333"/>
    <w:rsid w:val="00EE142E"/>
    <w:rsid w:val="00EE1522"/>
    <w:rsid w:val="00EE1547"/>
    <w:rsid w:val="00EE1BFA"/>
    <w:rsid w:val="00EE1CD5"/>
    <w:rsid w:val="00EE21AF"/>
    <w:rsid w:val="00EE2282"/>
    <w:rsid w:val="00EE23AC"/>
    <w:rsid w:val="00EE2969"/>
    <w:rsid w:val="00EE2B6F"/>
    <w:rsid w:val="00EE2EDA"/>
    <w:rsid w:val="00EE3113"/>
    <w:rsid w:val="00EE354F"/>
    <w:rsid w:val="00EE3669"/>
    <w:rsid w:val="00EE384D"/>
    <w:rsid w:val="00EE3B13"/>
    <w:rsid w:val="00EE3D0A"/>
    <w:rsid w:val="00EE3E9A"/>
    <w:rsid w:val="00EE3EE9"/>
    <w:rsid w:val="00EE42D2"/>
    <w:rsid w:val="00EE4380"/>
    <w:rsid w:val="00EE43F0"/>
    <w:rsid w:val="00EE460F"/>
    <w:rsid w:val="00EE462E"/>
    <w:rsid w:val="00EE4B19"/>
    <w:rsid w:val="00EE51DE"/>
    <w:rsid w:val="00EE5505"/>
    <w:rsid w:val="00EE55AA"/>
    <w:rsid w:val="00EE583B"/>
    <w:rsid w:val="00EE5A1A"/>
    <w:rsid w:val="00EE5A6D"/>
    <w:rsid w:val="00EE5B25"/>
    <w:rsid w:val="00EE5B2F"/>
    <w:rsid w:val="00EE5F48"/>
    <w:rsid w:val="00EE6085"/>
    <w:rsid w:val="00EE60D5"/>
    <w:rsid w:val="00EE6135"/>
    <w:rsid w:val="00EE61A7"/>
    <w:rsid w:val="00EE61DC"/>
    <w:rsid w:val="00EE698D"/>
    <w:rsid w:val="00EE6C8A"/>
    <w:rsid w:val="00EE6D8D"/>
    <w:rsid w:val="00EE6F27"/>
    <w:rsid w:val="00EE6FE3"/>
    <w:rsid w:val="00EE73FF"/>
    <w:rsid w:val="00EE7599"/>
    <w:rsid w:val="00EE7671"/>
    <w:rsid w:val="00EE7795"/>
    <w:rsid w:val="00EE7AFF"/>
    <w:rsid w:val="00EE7E2B"/>
    <w:rsid w:val="00EE7FCF"/>
    <w:rsid w:val="00EF041C"/>
    <w:rsid w:val="00EF04C6"/>
    <w:rsid w:val="00EF0508"/>
    <w:rsid w:val="00EF070F"/>
    <w:rsid w:val="00EF08AB"/>
    <w:rsid w:val="00EF0AA8"/>
    <w:rsid w:val="00EF0E30"/>
    <w:rsid w:val="00EF0FF1"/>
    <w:rsid w:val="00EF1172"/>
    <w:rsid w:val="00EF1247"/>
    <w:rsid w:val="00EF13EB"/>
    <w:rsid w:val="00EF15FB"/>
    <w:rsid w:val="00EF1748"/>
    <w:rsid w:val="00EF1E3A"/>
    <w:rsid w:val="00EF1E7F"/>
    <w:rsid w:val="00EF21C5"/>
    <w:rsid w:val="00EF23CF"/>
    <w:rsid w:val="00EF244B"/>
    <w:rsid w:val="00EF29AC"/>
    <w:rsid w:val="00EF29C5"/>
    <w:rsid w:val="00EF2A59"/>
    <w:rsid w:val="00EF2C0A"/>
    <w:rsid w:val="00EF3502"/>
    <w:rsid w:val="00EF3532"/>
    <w:rsid w:val="00EF3A24"/>
    <w:rsid w:val="00EF3A57"/>
    <w:rsid w:val="00EF3A76"/>
    <w:rsid w:val="00EF3B5B"/>
    <w:rsid w:val="00EF3B9A"/>
    <w:rsid w:val="00EF442D"/>
    <w:rsid w:val="00EF4457"/>
    <w:rsid w:val="00EF448C"/>
    <w:rsid w:val="00EF46B4"/>
    <w:rsid w:val="00EF47B0"/>
    <w:rsid w:val="00EF481E"/>
    <w:rsid w:val="00EF4B4F"/>
    <w:rsid w:val="00EF4B7C"/>
    <w:rsid w:val="00EF5203"/>
    <w:rsid w:val="00EF522A"/>
    <w:rsid w:val="00EF5821"/>
    <w:rsid w:val="00EF5871"/>
    <w:rsid w:val="00EF5A7C"/>
    <w:rsid w:val="00EF5BFA"/>
    <w:rsid w:val="00EF5C61"/>
    <w:rsid w:val="00EF5CFC"/>
    <w:rsid w:val="00EF5D18"/>
    <w:rsid w:val="00EF5D78"/>
    <w:rsid w:val="00EF5D9D"/>
    <w:rsid w:val="00EF5E4A"/>
    <w:rsid w:val="00EF639F"/>
    <w:rsid w:val="00EF63EA"/>
    <w:rsid w:val="00EF65CB"/>
    <w:rsid w:val="00EF6815"/>
    <w:rsid w:val="00EF68EF"/>
    <w:rsid w:val="00EF6A50"/>
    <w:rsid w:val="00EF6F49"/>
    <w:rsid w:val="00EF6F9F"/>
    <w:rsid w:val="00EF703D"/>
    <w:rsid w:val="00EF7189"/>
    <w:rsid w:val="00EF7224"/>
    <w:rsid w:val="00EF73E9"/>
    <w:rsid w:val="00EF7583"/>
    <w:rsid w:val="00EF77D9"/>
    <w:rsid w:val="00EF7B11"/>
    <w:rsid w:val="00EF7D35"/>
    <w:rsid w:val="00EF7F42"/>
    <w:rsid w:val="00EF7FC8"/>
    <w:rsid w:val="00F001D1"/>
    <w:rsid w:val="00F0022B"/>
    <w:rsid w:val="00F003FE"/>
    <w:rsid w:val="00F007B1"/>
    <w:rsid w:val="00F008D7"/>
    <w:rsid w:val="00F00912"/>
    <w:rsid w:val="00F00BC0"/>
    <w:rsid w:val="00F00BD1"/>
    <w:rsid w:val="00F00CDF"/>
    <w:rsid w:val="00F01087"/>
    <w:rsid w:val="00F010DE"/>
    <w:rsid w:val="00F01341"/>
    <w:rsid w:val="00F014E8"/>
    <w:rsid w:val="00F01704"/>
    <w:rsid w:val="00F01870"/>
    <w:rsid w:val="00F01A57"/>
    <w:rsid w:val="00F01E34"/>
    <w:rsid w:val="00F02203"/>
    <w:rsid w:val="00F022D4"/>
    <w:rsid w:val="00F02551"/>
    <w:rsid w:val="00F02AF4"/>
    <w:rsid w:val="00F03457"/>
    <w:rsid w:val="00F0353C"/>
    <w:rsid w:val="00F03B3B"/>
    <w:rsid w:val="00F03BF0"/>
    <w:rsid w:val="00F03CCE"/>
    <w:rsid w:val="00F03DFB"/>
    <w:rsid w:val="00F03EDC"/>
    <w:rsid w:val="00F03EF4"/>
    <w:rsid w:val="00F040CF"/>
    <w:rsid w:val="00F0444D"/>
    <w:rsid w:val="00F0450F"/>
    <w:rsid w:val="00F045EB"/>
    <w:rsid w:val="00F046E8"/>
    <w:rsid w:val="00F04772"/>
    <w:rsid w:val="00F049D3"/>
    <w:rsid w:val="00F04C44"/>
    <w:rsid w:val="00F04CE4"/>
    <w:rsid w:val="00F04DAE"/>
    <w:rsid w:val="00F04E18"/>
    <w:rsid w:val="00F04F7D"/>
    <w:rsid w:val="00F05075"/>
    <w:rsid w:val="00F05149"/>
    <w:rsid w:val="00F05938"/>
    <w:rsid w:val="00F059EB"/>
    <w:rsid w:val="00F05A9B"/>
    <w:rsid w:val="00F05D66"/>
    <w:rsid w:val="00F05E34"/>
    <w:rsid w:val="00F05FE1"/>
    <w:rsid w:val="00F06223"/>
    <w:rsid w:val="00F06330"/>
    <w:rsid w:val="00F06443"/>
    <w:rsid w:val="00F06524"/>
    <w:rsid w:val="00F066CD"/>
    <w:rsid w:val="00F068EE"/>
    <w:rsid w:val="00F06ADA"/>
    <w:rsid w:val="00F06C69"/>
    <w:rsid w:val="00F07076"/>
    <w:rsid w:val="00F07078"/>
    <w:rsid w:val="00F070B0"/>
    <w:rsid w:val="00F070CA"/>
    <w:rsid w:val="00F071D6"/>
    <w:rsid w:val="00F072AC"/>
    <w:rsid w:val="00F0768C"/>
    <w:rsid w:val="00F077F0"/>
    <w:rsid w:val="00F07BF5"/>
    <w:rsid w:val="00F07F6C"/>
    <w:rsid w:val="00F07F7C"/>
    <w:rsid w:val="00F07FB2"/>
    <w:rsid w:val="00F07FDE"/>
    <w:rsid w:val="00F1013C"/>
    <w:rsid w:val="00F1024D"/>
    <w:rsid w:val="00F10712"/>
    <w:rsid w:val="00F108CC"/>
    <w:rsid w:val="00F10AB9"/>
    <w:rsid w:val="00F10CC7"/>
    <w:rsid w:val="00F10DE7"/>
    <w:rsid w:val="00F110FB"/>
    <w:rsid w:val="00F1116A"/>
    <w:rsid w:val="00F1118C"/>
    <w:rsid w:val="00F11226"/>
    <w:rsid w:val="00F11466"/>
    <w:rsid w:val="00F117BF"/>
    <w:rsid w:val="00F11849"/>
    <w:rsid w:val="00F118E0"/>
    <w:rsid w:val="00F119DC"/>
    <w:rsid w:val="00F11B74"/>
    <w:rsid w:val="00F11BE1"/>
    <w:rsid w:val="00F11CA8"/>
    <w:rsid w:val="00F11DA9"/>
    <w:rsid w:val="00F11DDA"/>
    <w:rsid w:val="00F11E82"/>
    <w:rsid w:val="00F11EF3"/>
    <w:rsid w:val="00F1243E"/>
    <w:rsid w:val="00F124DA"/>
    <w:rsid w:val="00F1263A"/>
    <w:rsid w:val="00F1263B"/>
    <w:rsid w:val="00F12C0B"/>
    <w:rsid w:val="00F12C2A"/>
    <w:rsid w:val="00F132F3"/>
    <w:rsid w:val="00F13475"/>
    <w:rsid w:val="00F136B0"/>
    <w:rsid w:val="00F1374A"/>
    <w:rsid w:val="00F13843"/>
    <w:rsid w:val="00F13ACE"/>
    <w:rsid w:val="00F13AD5"/>
    <w:rsid w:val="00F13B42"/>
    <w:rsid w:val="00F13B95"/>
    <w:rsid w:val="00F13C69"/>
    <w:rsid w:val="00F13D28"/>
    <w:rsid w:val="00F13E1F"/>
    <w:rsid w:val="00F1435D"/>
    <w:rsid w:val="00F144AC"/>
    <w:rsid w:val="00F145DF"/>
    <w:rsid w:val="00F145E7"/>
    <w:rsid w:val="00F1465B"/>
    <w:rsid w:val="00F14931"/>
    <w:rsid w:val="00F14B00"/>
    <w:rsid w:val="00F14D47"/>
    <w:rsid w:val="00F14DA8"/>
    <w:rsid w:val="00F14F1B"/>
    <w:rsid w:val="00F154F9"/>
    <w:rsid w:val="00F1561F"/>
    <w:rsid w:val="00F158BB"/>
    <w:rsid w:val="00F1597A"/>
    <w:rsid w:val="00F15BA9"/>
    <w:rsid w:val="00F15BF9"/>
    <w:rsid w:val="00F15CA9"/>
    <w:rsid w:val="00F15F2E"/>
    <w:rsid w:val="00F161BD"/>
    <w:rsid w:val="00F1645B"/>
    <w:rsid w:val="00F16565"/>
    <w:rsid w:val="00F165D0"/>
    <w:rsid w:val="00F16877"/>
    <w:rsid w:val="00F16909"/>
    <w:rsid w:val="00F16919"/>
    <w:rsid w:val="00F1739D"/>
    <w:rsid w:val="00F175D0"/>
    <w:rsid w:val="00F1763E"/>
    <w:rsid w:val="00F176AA"/>
    <w:rsid w:val="00F177D2"/>
    <w:rsid w:val="00F177E5"/>
    <w:rsid w:val="00F1789A"/>
    <w:rsid w:val="00F178A2"/>
    <w:rsid w:val="00F17AA9"/>
    <w:rsid w:val="00F17C30"/>
    <w:rsid w:val="00F17CC8"/>
    <w:rsid w:val="00F17ECC"/>
    <w:rsid w:val="00F17F67"/>
    <w:rsid w:val="00F20092"/>
    <w:rsid w:val="00F20203"/>
    <w:rsid w:val="00F2037E"/>
    <w:rsid w:val="00F204D2"/>
    <w:rsid w:val="00F20765"/>
    <w:rsid w:val="00F20806"/>
    <w:rsid w:val="00F20AA8"/>
    <w:rsid w:val="00F20B32"/>
    <w:rsid w:val="00F20F86"/>
    <w:rsid w:val="00F210C4"/>
    <w:rsid w:val="00F21868"/>
    <w:rsid w:val="00F21A47"/>
    <w:rsid w:val="00F21AB5"/>
    <w:rsid w:val="00F21B11"/>
    <w:rsid w:val="00F21C46"/>
    <w:rsid w:val="00F21C82"/>
    <w:rsid w:val="00F21CFA"/>
    <w:rsid w:val="00F221DD"/>
    <w:rsid w:val="00F22272"/>
    <w:rsid w:val="00F222F4"/>
    <w:rsid w:val="00F22505"/>
    <w:rsid w:val="00F225B0"/>
    <w:rsid w:val="00F225FB"/>
    <w:rsid w:val="00F226E6"/>
    <w:rsid w:val="00F23109"/>
    <w:rsid w:val="00F23159"/>
    <w:rsid w:val="00F234EC"/>
    <w:rsid w:val="00F23716"/>
    <w:rsid w:val="00F2395D"/>
    <w:rsid w:val="00F2447A"/>
    <w:rsid w:val="00F24ADC"/>
    <w:rsid w:val="00F24B07"/>
    <w:rsid w:val="00F24EAF"/>
    <w:rsid w:val="00F24EF7"/>
    <w:rsid w:val="00F24FA3"/>
    <w:rsid w:val="00F2500D"/>
    <w:rsid w:val="00F25028"/>
    <w:rsid w:val="00F25065"/>
    <w:rsid w:val="00F2511E"/>
    <w:rsid w:val="00F25128"/>
    <w:rsid w:val="00F25173"/>
    <w:rsid w:val="00F252EA"/>
    <w:rsid w:val="00F254E7"/>
    <w:rsid w:val="00F25598"/>
    <w:rsid w:val="00F256C7"/>
    <w:rsid w:val="00F25910"/>
    <w:rsid w:val="00F2594C"/>
    <w:rsid w:val="00F25A1C"/>
    <w:rsid w:val="00F25A3E"/>
    <w:rsid w:val="00F2628B"/>
    <w:rsid w:val="00F264E6"/>
    <w:rsid w:val="00F2686F"/>
    <w:rsid w:val="00F269BD"/>
    <w:rsid w:val="00F269D0"/>
    <w:rsid w:val="00F2728D"/>
    <w:rsid w:val="00F2738C"/>
    <w:rsid w:val="00F273BB"/>
    <w:rsid w:val="00F2773B"/>
    <w:rsid w:val="00F27804"/>
    <w:rsid w:val="00F27863"/>
    <w:rsid w:val="00F279E5"/>
    <w:rsid w:val="00F27BA9"/>
    <w:rsid w:val="00F27D3B"/>
    <w:rsid w:val="00F27DD9"/>
    <w:rsid w:val="00F27E1F"/>
    <w:rsid w:val="00F30007"/>
    <w:rsid w:val="00F300D9"/>
    <w:rsid w:val="00F3017A"/>
    <w:rsid w:val="00F302C2"/>
    <w:rsid w:val="00F302F5"/>
    <w:rsid w:val="00F30304"/>
    <w:rsid w:val="00F30900"/>
    <w:rsid w:val="00F30AA6"/>
    <w:rsid w:val="00F30B68"/>
    <w:rsid w:val="00F30C82"/>
    <w:rsid w:val="00F30E13"/>
    <w:rsid w:val="00F30FD1"/>
    <w:rsid w:val="00F310D9"/>
    <w:rsid w:val="00F315AE"/>
    <w:rsid w:val="00F319E2"/>
    <w:rsid w:val="00F31A61"/>
    <w:rsid w:val="00F31A8F"/>
    <w:rsid w:val="00F31D97"/>
    <w:rsid w:val="00F31F82"/>
    <w:rsid w:val="00F32070"/>
    <w:rsid w:val="00F322A2"/>
    <w:rsid w:val="00F32353"/>
    <w:rsid w:val="00F3251C"/>
    <w:rsid w:val="00F325AA"/>
    <w:rsid w:val="00F327D3"/>
    <w:rsid w:val="00F32C04"/>
    <w:rsid w:val="00F32C3D"/>
    <w:rsid w:val="00F32D6D"/>
    <w:rsid w:val="00F32F0C"/>
    <w:rsid w:val="00F33158"/>
    <w:rsid w:val="00F33377"/>
    <w:rsid w:val="00F33795"/>
    <w:rsid w:val="00F33944"/>
    <w:rsid w:val="00F33A1D"/>
    <w:rsid w:val="00F33B06"/>
    <w:rsid w:val="00F33C6F"/>
    <w:rsid w:val="00F33D5E"/>
    <w:rsid w:val="00F33DA8"/>
    <w:rsid w:val="00F33FF7"/>
    <w:rsid w:val="00F341C8"/>
    <w:rsid w:val="00F345D5"/>
    <w:rsid w:val="00F345D8"/>
    <w:rsid w:val="00F346C9"/>
    <w:rsid w:val="00F346CB"/>
    <w:rsid w:val="00F34775"/>
    <w:rsid w:val="00F34A04"/>
    <w:rsid w:val="00F34BD8"/>
    <w:rsid w:val="00F34C88"/>
    <w:rsid w:val="00F34D1C"/>
    <w:rsid w:val="00F3525D"/>
    <w:rsid w:val="00F3552C"/>
    <w:rsid w:val="00F3570D"/>
    <w:rsid w:val="00F357AA"/>
    <w:rsid w:val="00F359FD"/>
    <w:rsid w:val="00F35ADB"/>
    <w:rsid w:val="00F35C5D"/>
    <w:rsid w:val="00F35D1E"/>
    <w:rsid w:val="00F35E2C"/>
    <w:rsid w:val="00F35E8C"/>
    <w:rsid w:val="00F35EB8"/>
    <w:rsid w:val="00F36104"/>
    <w:rsid w:val="00F361ED"/>
    <w:rsid w:val="00F3620C"/>
    <w:rsid w:val="00F36281"/>
    <w:rsid w:val="00F36589"/>
    <w:rsid w:val="00F3667B"/>
    <w:rsid w:val="00F36726"/>
    <w:rsid w:val="00F3683C"/>
    <w:rsid w:val="00F368CC"/>
    <w:rsid w:val="00F36C3C"/>
    <w:rsid w:val="00F36D0A"/>
    <w:rsid w:val="00F36E31"/>
    <w:rsid w:val="00F37207"/>
    <w:rsid w:val="00F376D5"/>
    <w:rsid w:val="00F37790"/>
    <w:rsid w:val="00F378D3"/>
    <w:rsid w:val="00F3792E"/>
    <w:rsid w:val="00F37941"/>
    <w:rsid w:val="00F37989"/>
    <w:rsid w:val="00F37D31"/>
    <w:rsid w:val="00F37E9E"/>
    <w:rsid w:val="00F40A09"/>
    <w:rsid w:val="00F40B15"/>
    <w:rsid w:val="00F40C68"/>
    <w:rsid w:val="00F40FBB"/>
    <w:rsid w:val="00F4125D"/>
    <w:rsid w:val="00F41396"/>
    <w:rsid w:val="00F415DE"/>
    <w:rsid w:val="00F41AE2"/>
    <w:rsid w:val="00F41BDD"/>
    <w:rsid w:val="00F41C3B"/>
    <w:rsid w:val="00F41D46"/>
    <w:rsid w:val="00F41D80"/>
    <w:rsid w:val="00F42176"/>
    <w:rsid w:val="00F421A2"/>
    <w:rsid w:val="00F4222A"/>
    <w:rsid w:val="00F4230F"/>
    <w:rsid w:val="00F4231E"/>
    <w:rsid w:val="00F4239E"/>
    <w:rsid w:val="00F42511"/>
    <w:rsid w:val="00F42544"/>
    <w:rsid w:val="00F4262F"/>
    <w:rsid w:val="00F4268E"/>
    <w:rsid w:val="00F42690"/>
    <w:rsid w:val="00F426C6"/>
    <w:rsid w:val="00F42701"/>
    <w:rsid w:val="00F42965"/>
    <w:rsid w:val="00F42A19"/>
    <w:rsid w:val="00F42AEA"/>
    <w:rsid w:val="00F42BC1"/>
    <w:rsid w:val="00F42D42"/>
    <w:rsid w:val="00F42DC8"/>
    <w:rsid w:val="00F430BE"/>
    <w:rsid w:val="00F431E9"/>
    <w:rsid w:val="00F432E5"/>
    <w:rsid w:val="00F433E3"/>
    <w:rsid w:val="00F434CB"/>
    <w:rsid w:val="00F43691"/>
    <w:rsid w:val="00F437F3"/>
    <w:rsid w:val="00F4393D"/>
    <w:rsid w:val="00F43B59"/>
    <w:rsid w:val="00F43C15"/>
    <w:rsid w:val="00F43E1E"/>
    <w:rsid w:val="00F44143"/>
    <w:rsid w:val="00F44158"/>
    <w:rsid w:val="00F441AE"/>
    <w:rsid w:val="00F442F6"/>
    <w:rsid w:val="00F443BA"/>
    <w:rsid w:val="00F445C9"/>
    <w:rsid w:val="00F446B9"/>
    <w:rsid w:val="00F44713"/>
    <w:rsid w:val="00F44D8D"/>
    <w:rsid w:val="00F44E6F"/>
    <w:rsid w:val="00F4505A"/>
    <w:rsid w:val="00F45198"/>
    <w:rsid w:val="00F453D1"/>
    <w:rsid w:val="00F45415"/>
    <w:rsid w:val="00F45597"/>
    <w:rsid w:val="00F45B23"/>
    <w:rsid w:val="00F45B2D"/>
    <w:rsid w:val="00F45DF5"/>
    <w:rsid w:val="00F45F66"/>
    <w:rsid w:val="00F46014"/>
    <w:rsid w:val="00F46056"/>
    <w:rsid w:val="00F46168"/>
    <w:rsid w:val="00F46272"/>
    <w:rsid w:val="00F46499"/>
    <w:rsid w:val="00F464C0"/>
    <w:rsid w:val="00F4670C"/>
    <w:rsid w:val="00F4699B"/>
    <w:rsid w:val="00F46B9C"/>
    <w:rsid w:val="00F46C77"/>
    <w:rsid w:val="00F46DC1"/>
    <w:rsid w:val="00F46F24"/>
    <w:rsid w:val="00F470A2"/>
    <w:rsid w:val="00F470F1"/>
    <w:rsid w:val="00F47322"/>
    <w:rsid w:val="00F4758B"/>
    <w:rsid w:val="00F475A7"/>
    <w:rsid w:val="00F47623"/>
    <w:rsid w:val="00F47674"/>
    <w:rsid w:val="00F47819"/>
    <w:rsid w:val="00F478FA"/>
    <w:rsid w:val="00F47C0C"/>
    <w:rsid w:val="00F47CD1"/>
    <w:rsid w:val="00F47EDC"/>
    <w:rsid w:val="00F47F14"/>
    <w:rsid w:val="00F50866"/>
    <w:rsid w:val="00F50B3C"/>
    <w:rsid w:val="00F50E28"/>
    <w:rsid w:val="00F50F78"/>
    <w:rsid w:val="00F512D1"/>
    <w:rsid w:val="00F512D6"/>
    <w:rsid w:val="00F513D9"/>
    <w:rsid w:val="00F51482"/>
    <w:rsid w:val="00F514A7"/>
    <w:rsid w:val="00F51542"/>
    <w:rsid w:val="00F516C7"/>
    <w:rsid w:val="00F517D2"/>
    <w:rsid w:val="00F5181C"/>
    <w:rsid w:val="00F519ED"/>
    <w:rsid w:val="00F51AB9"/>
    <w:rsid w:val="00F51CEB"/>
    <w:rsid w:val="00F521A6"/>
    <w:rsid w:val="00F52228"/>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3EA7"/>
    <w:rsid w:val="00F5433A"/>
    <w:rsid w:val="00F5459C"/>
    <w:rsid w:val="00F54859"/>
    <w:rsid w:val="00F54A2E"/>
    <w:rsid w:val="00F54D9A"/>
    <w:rsid w:val="00F551E6"/>
    <w:rsid w:val="00F55225"/>
    <w:rsid w:val="00F554BD"/>
    <w:rsid w:val="00F554D0"/>
    <w:rsid w:val="00F55535"/>
    <w:rsid w:val="00F5566E"/>
    <w:rsid w:val="00F55A83"/>
    <w:rsid w:val="00F55AC6"/>
    <w:rsid w:val="00F55F09"/>
    <w:rsid w:val="00F55F5E"/>
    <w:rsid w:val="00F56012"/>
    <w:rsid w:val="00F56131"/>
    <w:rsid w:val="00F5613E"/>
    <w:rsid w:val="00F56572"/>
    <w:rsid w:val="00F565C9"/>
    <w:rsid w:val="00F5676A"/>
    <w:rsid w:val="00F567F7"/>
    <w:rsid w:val="00F56BD2"/>
    <w:rsid w:val="00F56D0C"/>
    <w:rsid w:val="00F57177"/>
    <w:rsid w:val="00F571F0"/>
    <w:rsid w:val="00F57355"/>
    <w:rsid w:val="00F5746E"/>
    <w:rsid w:val="00F575FF"/>
    <w:rsid w:val="00F576C1"/>
    <w:rsid w:val="00F57806"/>
    <w:rsid w:val="00F578E4"/>
    <w:rsid w:val="00F57931"/>
    <w:rsid w:val="00F57A74"/>
    <w:rsid w:val="00F57B59"/>
    <w:rsid w:val="00F57BB9"/>
    <w:rsid w:val="00F57E6C"/>
    <w:rsid w:val="00F57F2F"/>
    <w:rsid w:val="00F6018E"/>
    <w:rsid w:val="00F602E5"/>
    <w:rsid w:val="00F604CC"/>
    <w:rsid w:val="00F6075E"/>
    <w:rsid w:val="00F6097E"/>
    <w:rsid w:val="00F60A0A"/>
    <w:rsid w:val="00F60A48"/>
    <w:rsid w:val="00F60CAD"/>
    <w:rsid w:val="00F60E8C"/>
    <w:rsid w:val="00F60EB0"/>
    <w:rsid w:val="00F60F26"/>
    <w:rsid w:val="00F61126"/>
    <w:rsid w:val="00F6122E"/>
    <w:rsid w:val="00F6143D"/>
    <w:rsid w:val="00F61512"/>
    <w:rsid w:val="00F61535"/>
    <w:rsid w:val="00F616B5"/>
    <w:rsid w:val="00F61719"/>
    <w:rsid w:val="00F618D5"/>
    <w:rsid w:val="00F62255"/>
    <w:rsid w:val="00F62283"/>
    <w:rsid w:val="00F622CA"/>
    <w:rsid w:val="00F625FF"/>
    <w:rsid w:val="00F62BE9"/>
    <w:rsid w:val="00F63292"/>
    <w:rsid w:val="00F63355"/>
    <w:rsid w:val="00F636A1"/>
    <w:rsid w:val="00F637EC"/>
    <w:rsid w:val="00F6393F"/>
    <w:rsid w:val="00F63A05"/>
    <w:rsid w:val="00F63ABE"/>
    <w:rsid w:val="00F63DA8"/>
    <w:rsid w:val="00F643AA"/>
    <w:rsid w:val="00F64509"/>
    <w:rsid w:val="00F646E2"/>
    <w:rsid w:val="00F648C0"/>
    <w:rsid w:val="00F6521F"/>
    <w:rsid w:val="00F65472"/>
    <w:rsid w:val="00F654D1"/>
    <w:rsid w:val="00F656E6"/>
    <w:rsid w:val="00F65742"/>
    <w:rsid w:val="00F658A9"/>
    <w:rsid w:val="00F6655A"/>
    <w:rsid w:val="00F66824"/>
    <w:rsid w:val="00F66B6B"/>
    <w:rsid w:val="00F66C1F"/>
    <w:rsid w:val="00F66C40"/>
    <w:rsid w:val="00F66C8F"/>
    <w:rsid w:val="00F671C1"/>
    <w:rsid w:val="00F672DD"/>
    <w:rsid w:val="00F674AF"/>
    <w:rsid w:val="00F67E83"/>
    <w:rsid w:val="00F67F49"/>
    <w:rsid w:val="00F70574"/>
    <w:rsid w:val="00F706F8"/>
    <w:rsid w:val="00F70925"/>
    <w:rsid w:val="00F70B72"/>
    <w:rsid w:val="00F70BEF"/>
    <w:rsid w:val="00F70C9F"/>
    <w:rsid w:val="00F70E3F"/>
    <w:rsid w:val="00F70E6B"/>
    <w:rsid w:val="00F71265"/>
    <w:rsid w:val="00F7136E"/>
    <w:rsid w:val="00F714B1"/>
    <w:rsid w:val="00F7156F"/>
    <w:rsid w:val="00F7159A"/>
    <w:rsid w:val="00F716EC"/>
    <w:rsid w:val="00F717E6"/>
    <w:rsid w:val="00F71A91"/>
    <w:rsid w:val="00F71DE5"/>
    <w:rsid w:val="00F71E5A"/>
    <w:rsid w:val="00F71EB5"/>
    <w:rsid w:val="00F71EED"/>
    <w:rsid w:val="00F71EF5"/>
    <w:rsid w:val="00F71FC0"/>
    <w:rsid w:val="00F7209F"/>
    <w:rsid w:val="00F723AC"/>
    <w:rsid w:val="00F72502"/>
    <w:rsid w:val="00F726BA"/>
    <w:rsid w:val="00F7270A"/>
    <w:rsid w:val="00F7293D"/>
    <w:rsid w:val="00F72B1E"/>
    <w:rsid w:val="00F72DBF"/>
    <w:rsid w:val="00F731B2"/>
    <w:rsid w:val="00F734CD"/>
    <w:rsid w:val="00F7351E"/>
    <w:rsid w:val="00F7354D"/>
    <w:rsid w:val="00F7360F"/>
    <w:rsid w:val="00F73656"/>
    <w:rsid w:val="00F73797"/>
    <w:rsid w:val="00F73897"/>
    <w:rsid w:val="00F738E4"/>
    <w:rsid w:val="00F73A1F"/>
    <w:rsid w:val="00F73B3B"/>
    <w:rsid w:val="00F73C5A"/>
    <w:rsid w:val="00F73C76"/>
    <w:rsid w:val="00F73F0B"/>
    <w:rsid w:val="00F73F10"/>
    <w:rsid w:val="00F740EB"/>
    <w:rsid w:val="00F742C1"/>
    <w:rsid w:val="00F7430E"/>
    <w:rsid w:val="00F7451A"/>
    <w:rsid w:val="00F74C5B"/>
    <w:rsid w:val="00F750A6"/>
    <w:rsid w:val="00F7554D"/>
    <w:rsid w:val="00F7598F"/>
    <w:rsid w:val="00F75A05"/>
    <w:rsid w:val="00F75DA3"/>
    <w:rsid w:val="00F76105"/>
    <w:rsid w:val="00F76214"/>
    <w:rsid w:val="00F763A7"/>
    <w:rsid w:val="00F7651D"/>
    <w:rsid w:val="00F76735"/>
    <w:rsid w:val="00F7686B"/>
    <w:rsid w:val="00F76A8F"/>
    <w:rsid w:val="00F76C4E"/>
    <w:rsid w:val="00F76CEA"/>
    <w:rsid w:val="00F76E9A"/>
    <w:rsid w:val="00F77224"/>
    <w:rsid w:val="00F772DB"/>
    <w:rsid w:val="00F773BA"/>
    <w:rsid w:val="00F77677"/>
    <w:rsid w:val="00F776F5"/>
    <w:rsid w:val="00F77A8F"/>
    <w:rsid w:val="00F77B31"/>
    <w:rsid w:val="00F77BF3"/>
    <w:rsid w:val="00F77EE9"/>
    <w:rsid w:val="00F77F4D"/>
    <w:rsid w:val="00F77F73"/>
    <w:rsid w:val="00F8004F"/>
    <w:rsid w:val="00F8017A"/>
    <w:rsid w:val="00F802BA"/>
    <w:rsid w:val="00F8047D"/>
    <w:rsid w:val="00F80486"/>
    <w:rsid w:val="00F80877"/>
    <w:rsid w:val="00F808F2"/>
    <w:rsid w:val="00F80E5B"/>
    <w:rsid w:val="00F80EE5"/>
    <w:rsid w:val="00F80F5D"/>
    <w:rsid w:val="00F8142B"/>
    <w:rsid w:val="00F816C6"/>
    <w:rsid w:val="00F81836"/>
    <w:rsid w:val="00F819E5"/>
    <w:rsid w:val="00F82449"/>
    <w:rsid w:val="00F8251E"/>
    <w:rsid w:val="00F8257D"/>
    <w:rsid w:val="00F828FE"/>
    <w:rsid w:val="00F82930"/>
    <w:rsid w:val="00F82D02"/>
    <w:rsid w:val="00F82F5B"/>
    <w:rsid w:val="00F82F73"/>
    <w:rsid w:val="00F834DB"/>
    <w:rsid w:val="00F835A7"/>
    <w:rsid w:val="00F835F1"/>
    <w:rsid w:val="00F83E53"/>
    <w:rsid w:val="00F83FD2"/>
    <w:rsid w:val="00F84016"/>
    <w:rsid w:val="00F842B9"/>
    <w:rsid w:val="00F8434A"/>
    <w:rsid w:val="00F8462A"/>
    <w:rsid w:val="00F846DC"/>
    <w:rsid w:val="00F8486D"/>
    <w:rsid w:val="00F8487F"/>
    <w:rsid w:val="00F8488C"/>
    <w:rsid w:val="00F84AD2"/>
    <w:rsid w:val="00F84D22"/>
    <w:rsid w:val="00F84E30"/>
    <w:rsid w:val="00F854B7"/>
    <w:rsid w:val="00F85949"/>
    <w:rsid w:val="00F85CF8"/>
    <w:rsid w:val="00F85CFB"/>
    <w:rsid w:val="00F85D66"/>
    <w:rsid w:val="00F85EE8"/>
    <w:rsid w:val="00F86147"/>
    <w:rsid w:val="00F862D5"/>
    <w:rsid w:val="00F86328"/>
    <w:rsid w:val="00F8697B"/>
    <w:rsid w:val="00F86A38"/>
    <w:rsid w:val="00F86FDA"/>
    <w:rsid w:val="00F870D2"/>
    <w:rsid w:val="00F8737D"/>
    <w:rsid w:val="00F873EA"/>
    <w:rsid w:val="00F879C2"/>
    <w:rsid w:val="00F87BBF"/>
    <w:rsid w:val="00F900E8"/>
    <w:rsid w:val="00F90118"/>
    <w:rsid w:val="00F905B4"/>
    <w:rsid w:val="00F90858"/>
    <w:rsid w:val="00F90C3D"/>
    <w:rsid w:val="00F90DEB"/>
    <w:rsid w:val="00F90FBA"/>
    <w:rsid w:val="00F9110C"/>
    <w:rsid w:val="00F91273"/>
    <w:rsid w:val="00F91358"/>
    <w:rsid w:val="00F91584"/>
    <w:rsid w:val="00F915E0"/>
    <w:rsid w:val="00F91BA7"/>
    <w:rsid w:val="00F91DD6"/>
    <w:rsid w:val="00F91F9B"/>
    <w:rsid w:val="00F91FE9"/>
    <w:rsid w:val="00F92672"/>
    <w:rsid w:val="00F9279D"/>
    <w:rsid w:val="00F92A22"/>
    <w:rsid w:val="00F92EFC"/>
    <w:rsid w:val="00F931AD"/>
    <w:rsid w:val="00F93269"/>
    <w:rsid w:val="00F934C0"/>
    <w:rsid w:val="00F938B9"/>
    <w:rsid w:val="00F939CA"/>
    <w:rsid w:val="00F93A0C"/>
    <w:rsid w:val="00F93A72"/>
    <w:rsid w:val="00F93E91"/>
    <w:rsid w:val="00F93EB7"/>
    <w:rsid w:val="00F94099"/>
    <w:rsid w:val="00F947B4"/>
    <w:rsid w:val="00F94825"/>
    <w:rsid w:val="00F94A0A"/>
    <w:rsid w:val="00F94BBF"/>
    <w:rsid w:val="00F95120"/>
    <w:rsid w:val="00F952C0"/>
    <w:rsid w:val="00F954C5"/>
    <w:rsid w:val="00F95A22"/>
    <w:rsid w:val="00F95E8E"/>
    <w:rsid w:val="00F96684"/>
    <w:rsid w:val="00F9669B"/>
    <w:rsid w:val="00F966BC"/>
    <w:rsid w:val="00F96AEC"/>
    <w:rsid w:val="00F96D2F"/>
    <w:rsid w:val="00F96F40"/>
    <w:rsid w:val="00F97103"/>
    <w:rsid w:val="00F97355"/>
    <w:rsid w:val="00F9741C"/>
    <w:rsid w:val="00F9747A"/>
    <w:rsid w:val="00F978F3"/>
    <w:rsid w:val="00F97AF1"/>
    <w:rsid w:val="00F97C2A"/>
    <w:rsid w:val="00F97E47"/>
    <w:rsid w:val="00F97F5E"/>
    <w:rsid w:val="00F97F79"/>
    <w:rsid w:val="00FA0226"/>
    <w:rsid w:val="00FA0BE4"/>
    <w:rsid w:val="00FA0BE5"/>
    <w:rsid w:val="00FA0EE3"/>
    <w:rsid w:val="00FA0EFA"/>
    <w:rsid w:val="00FA0FDF"/>
    <w:rsid w:val="00FA0FF3"/>
    <w:rsid w:val="00FA1056"/>
    <w:rsid w:val="00FA10CB"/>
    <w:rsid w:val="00FA11D1"/>
    <w:rsid w:val="00FA13BE"/>
    <w:rsid w:val="00FA142C"/>
    <w:rsid w:val="00FA1A1B"/>
    <w:rsid w:val="00FA1A34"/>
    <w:rsid w:val="00FA1B49"/>
    <w:rsid w:val="00FA202D"/>
    <w:rsid w:val="00FA2030"/>
    <w:rsid w:val="00FA2242"/>
    <w:rsid w:val="00FA266F"/>
    <w:rsid w:val="00FA2876"/>
    <w:rsid w:val="00FA29EF"/>
    <w:rsid w:val="00FA2B66"/>
    <w:rsid w:val="00FA2BAF"/>
    <w:rsid w:val="00FA2C09"/>
    <w:rsid w:val="00FA2F6A"/>
    <w:rsid w:val="00FA3089"/>
    <w:rsid w:val="00FA3127"/>
    <w:rsid w:val="00FA31F5"/>
    <w:rsid w:val="00FA343B"/>
    <w:rsid w:val="00FA3531"/>
    <w:rsid w:val="00FA3728"/>
    <w:rsid w:val="00FA3737"/>
    <w:rsid w:val="00FA3820"/>
    <w:rsid w:val="00FA3A26"/>
    <w:rsid w:val="00FA3D8E"/>
    <w:rsid w:val="00FA3E4D"/>
    <w:rsid w:val="00FA3EC4"/>
    <w:rsid w:val="00FA415E"/>
    <w:rsid w:val="00FA44A4"/>
    <w:rsid w:val="00FA44C3"/>
    <w:rsid w:val="00FA477F"/>
    <w:rsid w:val="00FA47ED"/>
    <w:rsid w:val="00FA4D18"/>
    <w:rsid w:val="00FA4EAE"/>
    <w:rsid w:val="00FA505C"/>
    <w:rsid w:val="00FA5545"/>
    <w:rsid w:val="00FA57F1"/>
    <w:rsid w:val="00FA581D"/>
    <w:rsid w:val="00FA585C"/>
    <w:rsid w:val="00FA5993"/>
    <w:rsid w:val="00FA5995"/>
    <w:rsid w:val="00FA5BB8"/>
    <w:rsid w:val="00FA5C1B"/>
    <w:rsid w:val="00FA641B"/>
    <w:rsid w:val="00FA65D2"/>
    <w:rsid w:val="00FA6A4E"/>
    <w:rsid w:val="00FA6B36"/>
    <w:rsid w:val="00FA6DFC"/>
    <w:rsid w:val="00FA6FA0"/>
    <w:rsid w:val="00FA715F"/>
    <w:rsid w:val="00FA7216"/>
    <w:rsid w:val="00FA729B"/>
    <w:rsid w:val="00FA72E1"/>
    <w:rsid w:val="00FA7351"/>
    <w:rsid w:val="00FA738E"/>
    <w:rsid w:val="00FA7538"/>
    <w:rsid w:val="00FA7613"/>
    <w:rsid w:val="00FA7795"/>
    <w:rsid w:val="00FA779E"/>
    <w:rsid w:val="00FA78DF"/>
    <w:rsid w:val="00FA7963"/>
    <w:rsid w:val="00FA7E12"/>
    <w:rsid w:val="00FA7F4B"/>
    <w:rsid w:val="00FB000B"/>
    <w:rsid w:val="00FB01CB"/>
    <w:rsid w:val="00FB042A"/>
    <w:rsid w:val="00FB055D"/>
    <w:rsid w:val="00FB070C"/>
    <w:rsid w:val="00FB0BCC"/>
    <w:rsid w:val="00FB0E12"/>
    <w:rsid w:val="00FB0E49"/>
    <w:rsid w:val="00FB1A6D"/>
    <w:rsid w:val="00FB1B8B"/>
    <w:rsid w:val="00FB1C48"/>
    <w:rsid w:val="00FB1CB7"/>
    <w:rsid w:val="00FB1FC8"/>
    <w:rsid w:val="00FB2433"/>
    <w:rsid w:val="00FB24C2"/>
    <w:rsid w:val="00FB25C7"/>
    <w:rsid w:val="00FB266F"/>
    <w:rsid w:val="00FB2963"/>
    <w:rsid w:val="00FB29E4"/>
    <w:rsid w:val="00FB2A9D"/>
    <w:rsid w:val="00FB2AE5"/>
    <w:rsid w:val="00FB2D48"/>
    <w:rsid w:val="00FB2F4A"/>
    <w:rsid w:val="00FB2FC1"/>
    <w:rsid w:val="00FB3177"/>
    <w:rsid w:val="00FB31F6"/>
    <w:rsid w:val="00FB3259"/>
    <w:rsid w:val="00FB3548"/>
    <w:rsid w:val="00FB35D2"/>
    <w:rsid w:val="00FB35F2"/>
    <w:rsid w:val="00FB3815"/>
    <w:rsid w:val="00FB3E50"/>
    <w:rsid w:val="00FB3F18"/>
    <w:rsid w:val="00FB3F94"/>
    <w:rsid w:val="00FB4041"/>
    <w:rsid w:val="00FB40E2"/>
    <w:rsid w:val="00FB43C9"/>
    <w:rsid w:val="00FB4567"/>
    <w:rsid w:val="00FB4910"/>
    <w:rsid w:val="00FB4C3B"/>
    <w:rsid w:val="00FB4D42"/>
    <w:rsid w:val="00FB4DC5"/>
    <w:rsid w:val="00FB4F4B"/>
    <w:rsid w:val="00FB5168"/>
    <w:rsid w:val="00FB5567"/>
    <w:rsid w:val="00FB5695"/>
    <w:rsid w:val="00FB5873"/>
    <w:rsid w:val="00FB5A90"/>
    <w:rsid w:val="00FB5AAD"/>
    <w:rsid w:val="00FB5E29"/>
    <w:rsid w:val="00FB6113"/>
    <w:rsid w:val="00FB630C"/>
    <w:rsid w:val="00FB6806"/>
    <w:rsid w:val="00FB6C6B"/>
    <w:rsid w:val="00FB710C"/>
    <w:rsid w:val="00FB714D"/>
    <w:rsid w:val="00FB7D19"/>
    <w:rsid w:val="00FB7DF0"/>
    <w:rsid w:val="00FB7FC1"/>
    <w:rsid w:val="00FC0135"/>
    <w:rsid w:val="00FC02BE"/>
    <w:rsid w:val="00FC030E"/>
    <w:rsid w:val="00FC044F"/>
    <w:rsid w:val="00FC0547"/>
    <w:rsid w:val="00FC05F0"/>
    <w:rsid w:val="00FC0AC5"/>
    <w:rsid w:val="00FC0B33"/>
    <w:rsid w:val="00FC0C55"/>
    <w:rsid w:val="00FC0C7F"/>
    <w:rsid w:val="00FC0C8C"/>
    <w:rsid w:val="00FC0D94"/>
    <w:rsid w:val="00FC0E49"/>
    <w:rsid w:val="00FC0FBC"/>
    <w:rsid w:val="00FC12B0"/>
    <w:rsid w:val="00FC1514"/>
    <w:rsid w:val="00FC17F8"/>
    <w:rsid w:val="00FC189B"/>
    <w:rsid w:val="00FC1942"/>
    <w:rsid w:val="00FC19B0"/>
    <w:rsid w:val="00FC24FC"/>
    <w:rsid w:val="00FC27AA"/>
    <w:rsid w:val="00FC27FF"/>
    <w:rsid w:val="00FC2A6E"/>
    <w:rsid w:val="00FC2A89"/>
    <w:rsid w:val="00FC2DBB"/>
    <w:rsid w:val="00FC2E64"/>
    <w:rsid w:val="00FC3042"/>
    <w:rsid w:val="00FC309F"/>
    <w:rsid w:val="00FC3194"/>
    <w:rsid w:val="00FC3391"/>
    <w:rsid w:val="00FC34CF"/>
    <w:rsid w:val="00FC363D"/>
    <w:rsid w:val="00FC3759"/>
    <w:rsid w:val="00FC37BA"/>
    <w:rsid w:val="00FC3864"/>
    <w:rsid w:val="00FC3F50"/>
    <w:rsid w:val="00FC405E"/>
    <w:rsid w:val="00FC40A9"/>
    <w:rsid w:val="00FC41C9"/>
    <w:rsid w:val="00FC4891"/>
    <w:rsid w:val="00FC491E"/>
    <w:rsid w:val="00FC4A6D"/>
    <w:rsid w:val="00FC4ACA"/>
    <w:rsid w:val="00FC4ECF"/>
    <w:rsid w:val="00FC518E"/>
    <w:rsid w:val="00FC5255"/>
    <w:rsid w:val="00FC52E6"/>
    <w:rsid w:val="00FC533B"/>
    <w:rsid w:val="00FC552B"/>
    <w:rsid w:val="00FC5806"/>
    <w:rsid w:val="00FC5F55"/>
    <w:rsid w:val="00FC6217"/>
    <w:rsid w:val="00FC6289"/>
    <w:rsid w:val="00FC6359"/>
    <w:rsid w:val="00FC6407"/>
    <w:rsid w:val="00FC65C9"/>
    <w:rsid w:val="00FC6640"/>
    <w:rsid w:val="00FC67BB"/>
    <w:rsid w:val="00FC68EC"/>
    <w:rsid w:val="00FC696F"/>
    <w:rsid w:val="00FC6A4F"/>
    <w:rsid w:val="00FC6C33"/>
    <w:rsid w:val="00FC6F6E"/>
    <w:rsid w:val="00FC727D"/>
    <w:rsid w:val="00FC767D"/>
    <w:rsid w:val="00FC776A"/>
    <w:rsid w:val="00FC79A5"/>
    <w:rsid w:val="00FC7D05"/>
    <w:rsid w:val="00FC7E45"/>
    <w:rsid w:val="00FD01B8"/>
    <w:rsid w:val="00FD01D8"/>
    <w:rsid w:val="00FD0447"/>
    <w:rsid w:val="00FD046C"/>
    <w:rsid w:val="00FD0649"/>
    <w:rsid w:val="00FD079D"/>
    <w:rsid w:val="00FD085F"/>
    <w:rsid w:val="00FD097E"/>
    <w:rsid w:val="00FD0A8C"/>
    <w:rsid w:val="00FD0C61"/>
    <w:rsid w:val="00FD0CE7"/>
    <w:rsid w:val="00FD0CF1"/>
    <w:rsid w:val="00FD0CF9"/>
    <w:rsid w:val="00FD0DCC"/>
    <w:rsid w:val="00FD10DD"/>
    <w:rsid w:val="00FD146F"/>
    <w:rsid w:val="00FD14C8"/>
    <w:rsid w:val="00FD1501"/>
    <w:rsid w:val="00FD1E38"/>
    <w:rsid w:val="00FD1F0E"/>
    <w:rsid w:val="00FD271D"/>
    <w:rsid w:val="00FD28EA"/>
    <w:rsid w:val="00FD2A18"/>
    <w:rsid w:val="00FD2BC4"/>
    <w:rsid w:val="00FD2D84"/>
    <w:rsid w:val="00FD2E3D"/>
    <w:rsid w:val="00FD2F46"/>
    <w:rsid w:val="00FD353D"/>
    <w:rsid w:val="00FD35D2"/>
    <w:rsid w:val="00FD374F"/>
    <w:rsid w:val="00FD4285"/>
    <w:rsid w:val="00FD4492"/>
    <w:rsid w:val="00FD485F"/>
    <w:rsid w:val="00FD4F94"/>
    <w:rsid w:val="00FD50ED"/>
    <w:rsid w:val="00FD52FA"/>
    <w:rsid w:val="00FD54A1"/>
    <w:rsid w:val="00FD54D9"/>
    <w:rsid w:val="00FD55AC"/>
    <w:rsid w:val="00FD55E4"/>
    <w:rsid w:val="00FD5690"/>
    <w:rsid w:val="00FD5BDF"/>
    <w:rsid w:val="00FD627A"/>
    <w:rsid w:val="00FD62D6"/>
    <w:rsid w:val="00FD64A8"/>
    <w:rsid w:val="00FD65A4"/>
    <w:rsid w:val="00FD680D"/>
    <w:rsid w:val="00FD6DBD"/>
    <w:rsid w:val="00FD6DCB"/>
    <w:rsid w:val="00FD6F30"/>
    <w:rsid w:val="00FD7051"/>
    <w:rsid w:val="00FD724C"/>
    <w:rsid w:val="00FD72C5"/>
    <w:rsid w:val="00FD757D"/>
    <w:rsid w:val="00FD7CD2"/>
    <w:rsid w:val="00FD7E5D"/>
    <w:rsid w:val="00FE020A"/>
    <w:rsid w:val="00FE0792"/>
    <w:rsid w:val="00FE08DE"/>
    <w:rsid w:val="00FE0A12"/>
    <w:rsid w:val="00FE0C6B"/>
    <w:rsid w:val="00FE0CDD"/>
    <w:rsid w:val="00FE0FCA"/>
    <w:rsid w:val="00FE10C3"/>
    <w:rsid w:val="00FE1166"/>
    <w:rsid w:val="00FE1183"/>
    <w:rsid w:val="00FE1243"/>
    <w:rsid w:val="00FE17CB"/>
    <w:rsid w:val="00FE191F"/>
    <w:rsid w:val="00FE1976"/>
    <w:rsid w:val="00FE1A8E"/>
    <w:rsid w:val="00FE1DD6"/>
    <w:rsid w:val="00FE1E42"/>
    <w:rsid w:val="00FE2410"/>
    <w:rsid w:val="00FE2502"/>
    <w:rsid w:val="00FE2561"/>
    <w:rsid w:val="00FE2674"/>
    <w:rsid w:val="00FE2910"/>
    <w:rsid w:val="00FE2920"/>
    <w:rsid w:val="00FE2BC2"/>
    <w:rsid w:val="00FE2C02"/>
    <w:rsid w:val="00FE2EAA"/>
    <w:rsid w:val="00FE31F2"/>
    <w:rsid w:val="00FE3284"/>
    <w:rsid w:val="00FE3613"/>
    <w:rsid w:val="00FE36B6"/>
    <w:rsid w:val="00FE3779"/>
    <w:rsid w:val="00FE3FB2"/>
    <w:rsid w:val="00FE423F"/>
    <w:rsid w:val="00FE4241"/>
    <w:rsid w:val="00FE4394"/>
    <w:rsid w:val="00FE4419"/>
    <w:rsid w:val="00FE4843"/>
    <w:rsid w:val="00FE4B1D"/>
    <w:rsid w:val="00FE4EDA"/>
    <w:rsid w:val="00FE5117"/>
    <w:rsid w:val="00FE53D6"/>
    <w:rsid w:val="00FE55C9"/>
    <w:rsid w:val="00FE573A"/>
    <w:rsid w:val="00FE580B"/>
    <w:rsid w:val="00FE58FB"/>
    <w:rsid w:val="00FE5C13"/>
    <w:rsid w:val="00FE5CFA"/>
    <w:rsid w:val="00FE5D2F"/>
    <w:rsid w:val="00FE5EDB"/>
    <w:rsid w:val="00FE6005"/>
    <w:rsid w:val="00FE6217"/>
    <w:rsid w:val="00FE6241"/>
    <w:rsid w:val="00FE64A4"/>
    <w:rsid w:val="00FE67D6"/>
    <w:rsid w:val="00FE6BA6"/>
    <w:rsid w:val="00FE6D76"/>
    <w:rsid w:val="00FE6E37"/>
    <w:rsid w:val="00FE6ED6"/>
    <w:rsid w:val="00FE76A3"/>
    <w:rsid w:val="00FE792C"/>
    <w:rsid w:val="00FE7C2D"/>
    <w:rsid w:val="00FE7DA2"/>
    <w:rsid w:val="00FF06F4"/>
    <w:rsid w:val="00FF0F2D"/>
    <w:rsid w:val="00FF1031"/>
    <w:rsid w:val="00FF1327"/>
    <w:rsid w:val="00FF14F4"/>
    <w:rsid w:val="00FF1AB5"/>
    <w:rsid w:val="00FF1BF1"/>
    <w:rsid w:val="00FF208A"/>
    <w:rsid w:val="00FF2176"/>
    <w:rsid w:val="00FF2269"/>
    <w:rsid w:val="00FF2596"/>
    <w:rsid w:val="00FF2880"/>
    <w:rsid w:val="00FF2911"/>
    <w:rsid w:val="00FF2C45"/>
    <w:rsid w:val="00FF31DC"/>
    <w:rsid w:val="00FF3481"/>
    <w:rsid w:val="00FF3590"/>
    <w:rsid w:val="00FF3595"/>
    <w:rsid w:val="00FF395A"/>
    <w:rsid w:val="00FF3AB3"/>
    <w:rsid w:val="00FF3CA2"/>
    <w:rsid w:val="00FF3CCF"/>
    <w:rsid w:val="00FF3EA6"/>
    <w:rsid w:val="00FF3F93"/>
    <w:rsid w:val="00FF41AC"/>
    <w:rsid w:val="00FF42D0"/>
    <w:rsid w:val="00FF4317"/>
    <w:rsid w:val="00FF461C"/>
    <w:rsid w:val="00FF4781"/>
    <w:rsid w:val="00FF49A9"/>
    <w:rsid w:val="00FF49EB"/>
    <w:rsid w:val="00FF4B2F"/>
    <w:rsid w:val="00FF4C25"/>
    <w:rsid w:val="00FF4E5A"/>
    <w:rsid w:val="00FF4EBA"/>
    <w:rsid w:val="00FF5072"/>
    <w:rsid w:val="00FF5190"/>
    <w:rsid w:val="00FF530F"/>
    <w:rsid w:val="00FF541F"/>
    <w:rsid w:val="00FF545B"/>
    <w:rsid w:val="00FF57D9"/>
    <w:rsid w:val="00FF5CA8"/>
    <w:rsid w:val="00FF5DBB"/>
    <w:rsid w:val="00FF5EA3"/>
    <w:rsid w:val="00FF6785"/>
    <w:rsid w:val="00FF6AF8"/>
    <w:rsid w:val="00FF6C13"/>
    <w:rsid w:val="00FF71D4"/>
    <w:rsid w:val="00FF71D6"/>
    <w:rsid w:val="00FF7365"/>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 w:type="paragraph" w:styleId="NoSpacing">
    <w:name w:val="No Spacing"/>
    <w:uiPriority w:val="1"/>
    <w:qFormat/>
    <w:rsid w:val="000723E2"/>
    <w:pPr>
      <w:spacing w:after="0" w:line="240" w:lineRule="auto"/>
    </w:pPr>
    <w:rPr>
      <w:rFonts w:ascii="Times New Roman" w:hAnsi="Times New Roman"/>
      <w:sz w:val="24"/>
      <w:lang w:val="nb-NO"/>
    </w:rPr>
  </w:style>
  <w:style w:type="character" w:customStyle="1" w:styleId="cf01">
    <w:name w:val="cf01"/>
    <w:basedOn w:val="DefaultParagraphFont"/>
    <w:rsid w:val="005539C3"/>
    <w:rPr>
      <w:rFonts w:ascii="Segoe UI" w:hAnsi="Segoe UI" w:cs="Segoe UI" w:hint="default"/>
      <w:sz w:val="18"/>
      <w:szCs w:val="18"/>
    </w:rPr>
  </w:style>
  <w:style w:type="paragraph" w:styleId="Revision">
    <w:name w:val="Revision"/>
    <w:hidden/>
    <w:uiPriority w:val="99"/>
    <w:semiHidden/>
    <w:rsid w:val="00816391"/>
    <w:pPr>
      <w:spacing w:after="0" w:line="240" w:lineRule="auto"/>
    </w:pPr>
    <w:rPr>
      <w:rFonts w:ascii="Times New Roman" w:hAnsi="Times New Roman"/>
      <w:sz w:val="24"/>
      <w:lang w:val="nb-NO"/>
    </w:rPr>
  </w:style>
  <w:style w:type="character" w:styleId="UnresolvedMention">
    <w:name w:val="Unresolved Mention"/>
    <w:basedOn w:val="DefaultParagraphFont"/>
    <w:uiPriority w:val="99"/>
    <w:semiHidden/>
    <w:unhideWhenUsed/>
    <w:rsid w:val="00956F7B"/>
    <w:rPr>
      <w:color w:val="605E5C"/>
      <w:shd w:val="clear" w:color="auto" w:fill="E1DFDD"/>
    </w:rPr>
  </w:style>
  <w:style w:type="character" w:styleId="FollowedHyperlink">
    <w:name w:val="FollowedHyperlink"/>
    <w:basedOn w:val="DefaultParagraphFont"/>
    <w:uiPriority w:val="99"/>
    <w:semiHidden/>
    <w:unhideWhenUsed/>
    <w:rsid w:val="00956F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254441488">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635722933">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299532871">
      <w:bodyDiv w:val="1"/>
      <w:marLeft w:val="0"/>
      <w:marRight w:val="0"/>
      <w:marTop w:val="0"/>
      <w:marBottom w:val="0"/>
      <w:divBdr>
        <w:top w:val="none" w:sz="0" w:space="0" w:color="auto"/>
        <w:left w:val="none" w:sz="0" w:space="0" w:color="auto"/>
        <w:bottom w:val="none" w:sz="0" w:space="0" w:color="auto"/>
        <w:right w:val="none" w:sz="0" w:space="0" w:color="auto"/>
      </w:divBdr>
    </w:div>
    <w:div w:id="1384792822">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 w:id="1602637695">
      <w:bodyDiv w:val="1"/>
      <w:marLeft w:val="0"/>
      <w:marRight w:val="0"/>
      <w:marTop w:val="0"/>
      <w:marBottom w:val="0"/>
      <w:divBdr>
        <w:top w:val="none" w:sz="0" w:space="0" w:color="auto"/>
        <w:left w:val="none" w:sz="0" w:space="0" w:color="auto"/>
        <w:bottom w:val="none" w:sz="0" w:space="0" w:color="auto"/>
        <w:right w:val="none" w:sz="0" w:space="0" w:color="auto"/>
      </w:divBdr>
      <w:divsChild>
        <w:div w:id="367150708">
          <w:marLeft w:val="0"/>
          <w:marRight w:val="0"/>
          <w:marTop w:val="0"/>
          <w:marBottom w:val="120"/>
          <w:divBdr>
            <w:top w:val="none" w:sz="0" w:space="0" w:color="auto"/>
            <w:left w:val="none" w:sz="0" w:space="0" w:color="auto"/>
            <w:bottom w:val="none" w:sz="0" w:space="0" w:color="auto"/>
            <w:right w:val="none" w:sz="0" w:space="0" w:color="auto"/>
          </w:divBdr>
          <w:divsChild>
            <w:div w:id="1388070614">
              <w:marLeft w:val="0"/>
              <w:marRight w:val="0"/>
              <w:marTop w:val="0"/>
              <w:marBottom w:val="0"/>
              <w:divBdr>
                <w:top w:val="none" w:sz="0" w:space="0" w:color="auto"/>
                <w:left w:val="none" w:sz="0" w:space="0" w:color="auto"/>
                <w:bottom w:val="none" w:sz="0" w:space="0" w:color="auto"/>
                <w:right w:val="none" w:sz="0" w:space="0" w:color="auto"/>
              </w:divBdr>
              <w:divsChild>
                <w:div w:id="622274391">
                  <w:marLeft w:val="0"/>
                  <w:marRight w:val="0"/>
                  <w:marTop w:val="0"/>
                  <w:marBottom w:val="0"/>
                  <w:divBdr>
                    <w:top w:val="none" w:sz="0" w:space="0" w:color="auto"/>
                    <w:left w:val="none" w:sz="0" w:space="0" w:color="auto"/>
                    <w:bottom w:val="none" w:sz="0" w:space="0" w:color="auto"/>
                    <w:right w:val="none" w:sz="0" w:space="0" w:color="auto"/>
                  </w:divBdr>
                  <w:divsChild>
                    <w:div w:id="18967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fontTable" Target="fontTable.xml"/><Relationship Id="rId16" Type="http://schemas.openxmlformats.org/officeDocument/2006/relationships/image" Target="media/image7.jp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microsoft.com/office/2018/08/relationships/commentsExtensible" Target="commentsExtensible.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microsoft.com/office/2011/relationships/people" Target="people.xml"/><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1.emf"/><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97" Type="http://schemas.openxmlformats.org/officeDocument/2006/relationships/image" Target="media/image76.png"/><Relationship Id="rId104" Type="http://schemas.openxmlformats.org/officeDocument/2006/relationships/oleObject" Target="embeddings/oleObject1.bin"/><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comments" Target="comments.xm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61" Type="http://schemas.openxmlformats.org/officeDocument/2006/relationships/image" Target="media/image48.png"/><Relationship Id="rId82" Type="http://schemas.openxmlformats.org/officeDocument/2006/relationships/image" Target="media/image640.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100" Type="http://schemas.openxmlformats.org/officeDocument/2006/relationships/image" Target="media/image79.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650.pn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eader" Target="header1.xm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footer" Target="footer1.xml"/><Relationship Id="rId26"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39482</TotalTime>
  <Pages>171</Pages>
  <Words>110203</Words>
  <Characters>628158</Characters>
  <Application>Microsoft Office Word</Application>
  <DocSecurity>0</DocSecurity>
  <Lines>5234</Lines>
  <Paragraphs>1473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9220</cp:revision>
  <cp:lastPrinted>2022-06-08T18:30:00Z</cp:lastPrinted>
  <dcterms:created xsi:type="dcterms:W3CDTF">2022-04-09T15:31:00Z</dcterms:created>
  <dcterms:modified xsi:type="dcterms:W3CDTF">2022-06-22T20:39:00Z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id="Q29dfHva"/&gt;&lt;style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